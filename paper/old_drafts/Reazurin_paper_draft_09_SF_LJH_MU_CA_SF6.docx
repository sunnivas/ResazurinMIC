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6DBDCA8C" w:rsidR="003D73F2" w:rsidRPr="00527ECD" w:rsidRDefault="002748F4" w:rsidP="00527ECD">
      <w:pPr>
        <w:spacing w:after="0" w:line="480" w:lineRule="auto"/>
        <w:jc w:val="center"/>
        <w:rPr>
          <w:rFonts w:ascii="Times New Roman" w:hAnsi="Times New Roman" w:cs="Times New Roman"/>
          <w:b/>
          <w:i/>
          <w:iCs/>
          <w:sz w:val="28"/>
          <w:szCs w:val="28"/>
        </w:rPr>
      </w:pPr>
      <w:r w:rsidRPr="00527ECD">
        <w:rPr>
          <w:rFonts w:ascii="Times New Roman" w:hAnsi="Times New Roman" w:cs="Times New Roman"/>
          <w:b/>
          <w:sz w:val="28"/>
          <w:szCs w:val="28"/>
        </w:rPr>
        <w:t xml:space="preserve">A new rapid resazurin-based </w:t>
      </w:r>
      <w:commentRangeStart w:id="0"/>
      <w:r w:rsidRPr="00527ECD">
        <w:rPr>
          <w:rFonts w:ascii="Times New Roman" w:hAnsi="Times New Roman" w:cs="Times New Roman"/>
          <w:b/>
          <w:sz w:val="28"/>
          <w:szCs w:val="28"/>
        </w:rPr>
        <w:t xml:space="preserve">microdilution assay for antimicrobial susceptibility testing of </w:t>
      </w:r>
      <w:r w:rsidRPr="00527ECD">
        <w:rPr>
          <w:rFonts w:ascii="Times New Roman" w:hAnsi="Times New Roman" w:cs="Times New Roman"/>
          <w:b/>
          <w:i/>
          <w:iCs/>
          <w:sz w:val="28"/>
          <w:szCs w:val="28"/>
        </w:rPr>
        <w:t>Nei</w:t>
      </w:r>
      <w:commentRangeEnd w:id="0"/>
      <w:r w:rsidR="00A83069">
        <w:rPr>
          <w:rStyle w:val="CommentReference"/>
        </w:rPr>
        <w:commentReference w:id="0"/>
      </w:r>
      <w:r w:rsidRPr="00527ECD">
        <w:rPr>
          <w:rFonts w:ascii="Times New Roman" w:hAnsi="Times New Roman" w:cs="Times New Roman"/>
          <w:b/>
          <w:i/>
          <w:iCs/>
          <w:sz w:val="28"/>
          <w:szCs w:val="28"/>
        </w:rPr>
        <w:t>sseria gonorrhoeae</w:t>
      </w:r>
    </w:p>
    <w:p w14:paraId="09DB8E05" w14:textId="77777777" w:rsidR="005D0B1C" w:rsidRPr="002748F4" w:rsidRDefault="005D0B1C" w:rsidP="00527ECD">
      <w:pPr>
        <w:spacing w:after="0" w:line="480" w:lineRule="auto"/>
        <w:jc w:val="center"/>
        <w:rPr>
          <w:rFonts w:ascii="Times New Roman" w:hAnsi="Times New Roman" w:cs="Times New Roman"/>
          <w:b/>
          <w:i/>
          <w:iCs/>
          <w:sz w:val="24"/>
          <w:szCs w:val="24"/>
        </w:rPr>
      </w:pPr>
    </w:p>
    <w:p w14:paraId="05A36DF3" w14:textId="747F10A5" w:rsidR="00F07649" w:rsidRDefault="003D73F2" w:rsidP="00527ECD">
      <w:pPr>
        <w:spacing w:after="0" w:line="480" w:lineRule="auto"/>
        <w:jc w:val="center"/>
        <w:rPr>
          <w:rFonts w:ascii="Times New Roman" w:hAnsi="Times New Roman" w:cs="Times New Roman"/>
          <w:b/>
          <w:iCs/>
          <w:sz w:val="24"/>
          <w:szCs w:val="24"/>
          <w:vertAlign w:val="superscript"/>
        </w:rPr>
      </w:pPr>
      <w:r w:rsidRPr="00527ECD">
        <w:rPr>
          <w:rFonts w:ascii="Times New Roman" w:hAnsi="Times New Roman" w:cs="Times New Roman"/>
          <w:b/>
          <w:iCs/>
          <w:sz w:val="24"/>
          <w:szCs w:val="24"/>
        </w:rPr>
        <w:t>Sunniva Förster</w:t>
      </w:r>
      <w:r w:rsidRPr="00527ECD">
        <w:rPr>
          <w:rFonts w:ascii="Times New Roman" w:hAnsi="Times New Roman" w:cs="Times New Roman"/>
          <w:b/>
          <w:iCs/>
          <w:sz w:val="24"/>
          <w:szCs w:val="24"/>
          <w:vertAlign w:val="superscript"/>
        </w:rPr>
        <w:t>1,</w:t>
      </w:r>
      <w:r w:rsidR="00E90AD7">
        <w:rPr>
          <w:rFonts w:ascii="Times New Roman" w:hAnsi="Times New Roman" w:cs="Times New Roman"/>
          <w:b/>
          <w:iCs/>
          <w:sz w:val="24"/>
          <w:szCs w:val="24"/>
          <w:vertAlign w:val="superscript"/>
        </w:rPr>
        <w:t>2,</w:t>
      </w:r>
      <w:r w:rsidRPr="00527ECD">
        <w:rPr>
          <w:rFonts w:ascii="Times New Roman" w:hAnsi="Times New Roman" w:cs="Times New Roman"/>
          <w:b/>
          <w:iCs/>
          <w:sz w:val="24"/>
          <w:szCs w:val="24"/>
          <w:vertAlign w:val="superscript"/>
        </w:rPr>
        <w:t>3</w:t>
      </w:r>
      <w:r w:rsidR="001742D9">
        <w:rPr>
          <w:rFonts w:ascii="Times New Roman" w:hAnsi="Times New Roman" w:cs="Times New Roman"/>
          <w:b/>
          <w:iCs/>
          <w:sz w:val="24"/>
          <w:szCs w:val="24"/>
          <w:vertAlign w:val="superscript"/>
        </w:rPr>
        <w:t>,4</w:t>
      </w:r>
      <w:r w:rsidR="002748F4">
        <w:rPr>
          <w:rFonts w:ascii="Times New Roman" w:hAnsi="Times New Roman" w:cs="Times New Roman"/>
          <w:b/>
          <w:iCs/>
          <w:sz w:val="24"/>
          <w:szCs w:val="24"/>
        </w:rPr>
        <w:t>*</w:t>
      </w:r>
      <w:r w:rsidRPr="00527ECD">
        <w:rPr>
          <w:rFonts w:ascii="Times New Roman" w:hAnsi="Times New Roman" w:cs="Times New Roman"/>
          <w:b/>
          <w:iCs/>
          <w:sz w:val="24"/>
          <w:szCs w:val="24"/>
        </w:rPr>
        <w:t xml:space="preserve">, Valentino </w:t>
      </w:r>
      <w:r w:rsidR="00E90AD7" w:rsidRPr="00527ECD">
        <w:rPr>
          <w:rFonts w:ascii="Times New Roman" w:hAnsi="Times New Roman" w:cs="Times New Roman"/>
          <w:b/>
          <w:iCs/>
          <w:sz w:val="24"/>
          <w:szCs w:val="24"/>
        </w:rPr>
        <w:t>Desilvestro</w:t>
      </w:r>
      <w:r w:rsidR="001742D9">
        <w:rPr>
          <w:rFonts w:ascii="Times New Roman" w:hAnsi="Times New Roman" w:cs="Times New Roman"/>
          <w:b/>
          <w:iCs/>
          <w:sz w:val="24"/>
          <w:szCs w:val="24"/>
          <w:vertAlign w:val="superscript"/>
        </w:rPr>
        <w:t>5</w:t>
      </w:r>
      <w:r w:rsidRPr="00527ECD">
        <w:rPr>
          <w:rFonts w:ascii="Times New Roman" w:hAnsi="Times New Roman" w:cs="Times New Roman"/>
          <w:b/>
          <w:iCs/>
          <w:sz w:val="24"/>
          <w:szCs w:val="24"/>
        </w:rPr>
        <w:t>, Lucy Hathaway</w:t>
      </w:r>
      <w:r w:rsidRPr="00527ECD">
        <w:rPr>
          <w:rFonts w:ascii="Times New Roman" w:hAnsi="Times New Roman" w:cs="Times New Roman"/>
          <w:b/>
          <w:iCs/>
          <w:sz w:val="24"/>
          <w:szCs w:val="24"/>
          <w:vertAlign w:val="superscript"/>
        </w:rPr>
        <w:t>3</w:t>
      </w:r>
      <w:r w:rsidRPr="00527ECD">
        <w:rPr>
          <w:rFonts w:ascii="Times New Roman" w:hAnsi="Times New Roman" w:cs="Times New Roman"/>
          <w:b/>
          <w:iCs/>
          <w:sz w:val="24"/>
          <w:szCs w:val="24"/>
        </w:rPr>
        <w:t>, Nicola Low</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Christian Althaus</w:t>
      </w:r>
      <w:r w:rsidRPr="00527ECD">
        <w:rPr>
          <w:rFonts w:ascii="Times New Roman" w:hAnsi="Times New Roman" w:cs="Times New Roman"/>
          <w:b/>
          <w:iCs/>
          <w:sz w:val="24"/>
          <w:szCs w:val="24"/>
          <w:vertAlign w:val="superscript"/>
        </w:rPr>
        <w:t>1</w:t>
      </w:r>
      <w:r w:rsidRPr="00527ECD">
        <w:rPr>
          <w:rFonts w:ascii="Times New Roman" w:hAnsi="Times New Roman" w:cs="Times New Roman"/>
          <w:b/>
          <w:iCs/>
          <w:sz w:val="24"/>
          <w:szCs w:val="24"/>
        </w:rPr>
        <w:t xml:space="preserve"> </w:t>
      </w:r>
      <w:r w:rsidR="002748F4">
        <w:rPr>
          <w:rFonts w:ascii="Times New Roman" w:hAnsi="Times New Roman" w:cs="Times New Roman"/>
          <w:b/>
          <w:iCs/>
          <w:sz w:val="24"/>
          <w:szCs w:val="24"/>
        </w:rPr>
        <w:t xml:space="preserve">and </w:t>
      </w:r>
      <w:r w:rsidRPr="00527ECD">
        <w:rPr>
          <w:rFonts w:ascii="Times New Roman" w:hAnsi="Times New Roman" w:cs="Times New Roman"/>
          <w:b/>
          <w:iCs/>
          <w:sz w:val="24"/>
          <w:szCs w:val="24"/>
        </w:rPr>
        <w:t xml:space="preserve">Magnus </w:t>
      </w:r>
      <w:r w:rsidR="00050298" w:rsidRPr="00527ECD">
        <w:rPr>
          <w:rFonts w:ascii="Times New Roman" w:hAnsi="Times New Roman" w:cs="Times New Roman"/>
          <w:b/>
          <w:iCs/>
          <w:sz w:val="24"/>
          <w:szCs w:val="24"/>
        </w:rPr>
        <w:t>Unemo</w:t>
      </w:r>
      <w:r w:rsidR="00050298">
        <w:rPr>
          <w:rFonts w:ascii="Times New Roman" w:hAnsi="Times New Roman" w:cs="Times New Roman"/>
          <w:b/>
          <w:iCs/>
          <w:sz w:val="24"/>
          <w:szCs w:val="24"/>
          <w:vertAlign w:val="superscript"/>
        </w:rPr>
        <w:t>2</w:t>
      </w:r>
    </w:p>
    <w:p w14:paraId="574C7AB9" w14:textId="77777777" w:rsidR="005D0B1C" w:rsidRPr="00527ECD" w:rsidRDefault="005D0B1C" w:rsidP="00527ECD">
      <w:pPr>
        <w:spacing w:after="0" w:line="480" w:lineRule="auto"/>
        <w:jc w:val="center"/>
        <w:rPr>
          <w:rFonts w:ascii="Times New Roman" w:hAnsi="Times New Roman" w:cs="Times New Roman"/>
          <w:b/>
          <w:sz w:val="24"/>
          <w:szCs w:val="24"/>
        </w:rPr>
      </w:pPr>
    </w:p>
    <w:p w14:paraId="0173560C" w14:textId="2EF9DFB7" w:rsidR="00E90AD7" w:rsidRDefault="00261C59" w:rsidP="00527ECD">
      <w:pPr>
        <w:spacing w:after="0" w:line="480" w:lineRule="auto"/>
        <w:jc w:val="center"/>
        <w:rPr>
          <w:rFonts w:ascii="Times New Roman" w:hAnsi="Times New Roman" w:cs="Times New Roman"/>
          <w:i/>
          <w:sz w:val="24"/>
          <w:szCs w:val="24"/>
        </w:rPr>
      </w:pPr>
      <w:r w:rsidRPr="00527ECD">
        <w:rPr>
          <w:rFonts w:ascii="Times New Roman" w:hAnsi="Times New Roman" w:cs="Times New Roman"/>
          <w:i/>
          <w:sz w:val="24"/>
          <w:szCs w:val="24"/>
          <w:vertAlign w:val="superscript"/>
        </w:rPr>
        <w:t>1</w:t>
      </w:r>
      <w:r w:rsidRPr="00527ECD">
        <w:rPr>
          <w:rFonts w:ascii="Times New Roman" w:hAnsi="Times New Roman" w:cs="Times New Roman"/>
          <w:i/>
          <w:sz w:val="24"/>
          <w:szCs w:val="24"/>
        </w:rPr>
        <w:t xml:space="preserve">Institute of Social and Preventive Medicine,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r w:rsidR="002748F4">
        <w:rPr>
          <w:rFonts w:ascii="Times New Roman" w:hAnsi="Times New Roman" w:cs="Times New Roman"/>
          <w:i/>
          <w:sz w:val="24"/>
          <w:szCs w:val="24"/>
        </w:rPr>
        <w:t xml:space="preserve">; </w:t>
      </w:r>
      <w:r w:rsidR="00E90AD7">
        <w:rPr>
          <w:rFonts w:ascii="Times New Roman" w:hAnsi="Times New Roman" w:cs="Times New Roman"/>
          <w:i/>
          <w:sz w:val="24"/>
          <w:szCs w:val="24"/>
          <w:vertAlign w:val="superscript"/>
          <w:lang w:val="en-US"/>
        </w:rPr>
        <w:t>2</w:t>
      </w:r>
      <w:r w:rsidR="00E90AD7" w:rsidRPr="006522D1">
        <w:rPr>
          <w:rFonts w:ascii="Times New Roman" w:hAnsi="Times New Roman" w:cs="Times New Roman"/>
          <w:i/>
          <w:sz w:val="24"/>
          <w:szCs w:val="24"/>
          <w:lang w:val="en-US"/>
        </w:rPr>
        <w:t xml:space="preserve">WHO Collaborating Centre for Gonorrhoea and other STIs, Örebro University, </w:t>
      </w:r>
      <w:r w:rsidR="00B1508A">
        <w:rPr>
          <w:rFonts w:ascii="Times New Roman" w:hAnsi="Times New Roman" w:cs="Times New Roman"/>
          <w:i/>
          <w:sz w:val="24"/>
          <w:szCs w:val="24"/>
          <w:lang w:val="en-US"/>
        </w:rPr>
        <w:t xml:space="preserve">Örebro, </w:t>
      </w:r>
      <w:r w:rsidR="00E90AD7" w:rsidRPr="006522D1">
        <w:rPr>
          <w:rFonts w:ascii="Times New Roman" w:hAnsi="Times New Roman" w:cs="Times New Roman"/>
          <w:i/>
          <w:sz w:val="24"/>
          <w:szCs w:val="24"/>
          <w:lang w:val="en-US"/>
        </w:rPr>
        <w:t>Sweden</w:t>
      </w:r>
      <w:r w:rsidR="00E90AD7">
        <w:rPr>
          <w:rFonts w:ascii="Times New Roman" w:hAnsi="Times New Roman" w:cs="Times New Roman"/>
          <w:i/>
          <w:sz w:val="24"/>
          <w:szCs w:val="24"/>
          <w:lang w:val="en-US"/>
        </w:rPr>
        <w:t xml:space="preserve">; </w:t>
      </w:r>
      <w:r w:rsidR="00E90AD7">
        <w:rPr>
          <w:rFonts w:ascii="Times New Roman" w:hAnsi="Times New Roman" w:cs="Times New Roman"/>
          <w:i/>
          <w:sz w:val="24"/>
          <w:szCs w:val="24"/>
          <w:vertAlign w:val="superscript"/>
        </w:rPr>
        <w:t>3</w:t>
      </w:r>
      <w:r w:rsidR="00E90AD7" w:rsidRPr="00B7197E">
        <w:rPr>
          <w:rFonts w:ascii="Times New Roman" w:hAnsi="Times New Roman" w:cs="Times New Roman"/>
          <w:i/>
          <w:sz w:val="24"/>
          <w:szCs w:val="24"/>
        </w:rPr>
        <w:t xml:space="preserve">Institute for Infectious Diseases, University of Bern, </w:t>
      </w:r>
      <w:r w:rsidR="00B1508A">
        <w:rPr>
          <w:rFonts w:ascii="Times New Roman" w:hAnsi="Times New Roman" w:cs="Times New Roman"/>
          <w:i/>
          <w:sz w:val="24"/>
          <w:szCs w:val="24"/>
        </w:rPr>
        <w:t xml:space="preserve">Bern, </w:t>
      </w:r>
      <w:r w:rsidR="00E90AD7" w:rsidRPr="00B7197E">
        <w:rPr>
          <w:rFonts w:ascii="Times New Roman" w:hAnsi="Times New Roman" w:cs="Times New Roman"/>
          <w:i/>
          <w:sz w:val="24"/>
          <w:szCs w:val="24"/>
        </w:rPr>
        <w:t>Switzerland</w:t>
      </w:r>
      <w:r w:rsidR="00E90AD7">
        <w:rPr>
          <w:rFonts w:ascii="Times New Roman" w:hAnsi="Times New Roman" w:cs="Times New Roman"/>
          <w:i/>
          <w:sz w:val="24"/>
          <w:szCs w:val="24"/>
        </w:rPr>
        <w:t>;</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4</w:t>
      </w:r>
      <w:r w:rsidR="001742D9" w:rsidRPr="001742D9">
        <w:rPr>
          <w:rFonts w:ascii="Times New Roman" w:hAnsi="Times New Roman" w:cs="Times New Roman"/>
          <w:i/>
          <w:sz w:val="24"/>
          <w:szCs w:val="24"/>
        </w:rPr>
        <w:t>Graduate School for Cellular and Biomedical Sciences, University of Bern, Bern, Switzerland</w:t>
      </w:r>
      <w:r w:rsidR="001742D9">
        <w:rPr>
          <w:rFonts w:ascii="Times New Roman" w:hAnsi="Times New Roman" w:cs="Times New Roman"/>
          <w:i/>
          <w:sz w:val="24"/>
          <w:szCs w:val="24"/>
        </w:rPr>
        <w:t xml:space="preserve">; </w:t>
      </w:r>
      <w:r w:rsidR="001742D9">
        <w:rPr>
          <w:rFonts w:ascii="Times New Roman" w:hAnsi="Times New Roman" w:cs="Times New Roman"/>
          <w:i/>
          <w:sz w:val="24"/>
          <w:szCs w:val="24"/>
          <w:vertAlign w:val="superscript"/>
        </w:rPr>
        <w:t>5</w:t>
      </w:r>
      <w:r w:rsidRPr="00527ECD">
        <w:rPr>
          <w:rFonts w:ascii="Times New Roman" w:hAnsi="Times New Roman" w:cs="Times New Roman"/>
          <w:i/>
          <w:sz w:val="24"/>
          <w:szCs w:val="24"/>
        </w:rPr>
        <w:t xml:space="preserve">World Trade Institute (WTI), University of Bern, </w:t>
      </w:r>
      <w:r w:rsidR="00B1508A">
        <w:rPr>
          <w:rFonts w:ascii="Times New Roman" w:hAnsi="Times New Roman" w:cs="Times New Roman"/>
          <w:i/>
          <w:sz w:val="24"/>
          <w:szCs w:val="24"/>
        </w:rPr>
        <w:t xml:space="preserve">Bern, </w:t>
      </w:r>
      <w:r w:rsidRPr="00527ECD">
        <w:rPr>
          <w:rFonts w:ascii="Times New Roman" w:hAnsi="Times New Roman" w:cs="Times New Roman"/>
          <w:i/>
          <w:sz w:val="24"/>
          <w:szCs w:val="24"/>
        </w:rPr>
        <w:t>Switzerland</w:t>
      </w:r>
    </w:p>
    <w:p w14:paraId="744D5539" w14:textId="2F4E0B52" w:rsidR="005D0B1C" w:rsidRPr="00527ECD" w:rsidRDefault="002748F4" w:rsidP="00527ECD">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 </w:t>
      </w:r>
    </w:p>
    <w:p w14:paraId="312C1360" w14:textId="094CBC6F" w:rsidR="006F644E" w:rsidRDefault="00D45A50" w:rsidP="00527ECD">
      <w:pPr>
        <w:spacing w:after="0" w:line="480" w:lineRule="auto"/>
        <w:jc w:val="center"/>
        <w:rPr>
          <w:rFonts w:ascii="Times New Roman" w:hAnsi="Times New Roman" w:cs="Times New Roman"/>
          <w:sz w:val="24"/>
          <w:szCs w:val="24"/>
        </w:rPr>
      </w:pPr>
      <w:r w:rsidRPr="00527ECD">
        <w:rPr>
          <w:rFonts w:ascii="Times New Roman" w:hAnsi="Times New Roman" w:cs="Times New Roman"/>
          <w:sz w:val="24"/>
          <w:szCs w:val="24"/>
          <w:lang w:val="en-US"/>
        </w:rPr>
        <w:t>*Correspond</w:t>
      </w:r>
      <w:r w:rsidR="005D0B1C">
        <w:rPr>
          <w:rFonts w:ascii="Times New Roman" w:hAnsi="Times New Roman" w:cs="Times New Roman"/>
          <w:sz w:val="24"/>
          <w:szCs w:val="24"/>
          <w:lang w:val="en-US"/>
        </w:rPr>
        <w:t>ing author</w:t>
      </w:r>
      <w:r w:rsidR="005D0B1C" w:rsidRPr="006F644E">
        <w:rPr>
          <w:rFonts w:ascii="Times New Roman" w:hAnsi="Times New Roman" w:cs="Times New Roman"/>
          <w:sz w:val="24"/>
          <w:szCs w:val="24"/>
          <w:lang w:val="en-US"/>
        </w:rPr>
        <w:t xml:space="preserve">. </w:t>
      </w:r>
      <w:r w:rsidR="005D0B1C" w:rsidRPr="00527ECD">
        <w:rPr>
          <w:rFonts w:ascii="Times New Roman" w:hAnsi="Times New Roman" w:cs="Times New Roman"/>
          <w:sz w:val="24"/>
          <w:szCs w:val="24"/>
        </w:rPr>
        <w:t>Institute of Social and Preventive Medicine,</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University of Bern</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Finkelhubelweg 11</w:t>
      </w:r>
      <w:r w:rsidR="005D0B1C">
        <w:rPr>
          <w:rFonts w:ascii="Times New Roman" w:hAnsi="Times New Roman" w:cs="Times New Roman"/>
          <w:sz w:val="24"/>
          <w:szCs w:val="24"/>
        </w:rPr>
        <w:t xml:space="preserve">, </w:t>
      </w:r>
      <w:r w:rsidR="00E205A7" w:rsidRPr="00527ECD">
        <w:rPr>
          <w:rFonts w:ascii="Times New Roman" w:hAnsi="Times New Roman" w:cs="Times New Roman"/>
          <w:sz w:val="24"/>
          <w:szCs w:val="24"/>
        </w:rPr>
        <w:t>3012</w:t>
      </w:r>
      <w:r w:rsidRPr="00527ECD">
        <w:rPr>
          <w:rFonts w:ascii="Times New Roman" w:hAnsi="Times New Roman" w:cs="Times New Roman"/>
          <w:sz w:val="24"/>
          <w:szCs w:val="24"/>
        </w:rPr>
        <w:t xml:space="preserve">, </w:t>
      </w:r>
      <w:r w:rsidR="00E205A7" w:rsidRPr="00527ECD">
        <w:rPr>
          <w:rFonts w:ascii="Times New Roman" w:hAnsi="Times New Roman" w:cs="Times New Roman"/>
          <w:sz w:val="24"/>
          <w:szCs w:val="24"/>
        </w:rPr>
        <w:t>Bern, Switzerland</w:t>
      </w:r>
      <w:r w:rsidR="006F644E">
        <w:rPr>
          <w:rFonts w:ascii="Times New Roman" w:hAnsi="Times New Roman" w:cs="Times New Roman"/>
          <w:sz w:val="24"/>
          <w:szCs w:val="24"/>
        </w:rPr>
        <w:t xml:space="preserve">. Tel.: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Fax: </w:t>
      </w:r>
      <w:r w:rsidR="006F644E" w:rsidRPr="00527ECD">
        <w:rPr>
          <w:rFonts w:ascii="Times New Roman" w:hAnsi="Times New Roman" w:cs="Times New Roman"/>
          <w:color w:val="FF0000"/>
          <w:sz w:val="24"/>
          <w:szCs w:val="24"/>
        </w:rPr>
        <w:t>xxxxxxx</w:t>
      </w:r>
      <w:r w:rsidR="006F644E">
        <w:rPr>
          <w:rFonts w:ascii="Times New Roman" w:hAnsi="Times New Roman" w:cs="Times New Roman"/>
          <w:sz w:val="24"/>
          <w:szCs w:val="24"/>
        </w:rPr>
        <w:t xml:space="preserve">; E-mail: </w:t>
      </w:r>
      <w:r w:rsidR="006F644E" w:rsidRPr="006F644E">
        <w:rPr>
          <w:rFonts w:ascii="Times New Roman" w:hAnsi="Times New Roman" w:cs="Times New Roman"/>
          <w:sz w:val="24"/>
          <w:szCs w:val="24"/>
        </w:rPr>
        <w:t>sunniva.foerster@ifik.unibe.ch</w:t>
      </w:r>
    </w:p>
    <w:p w14:paraId="653EB0C2" w14:textId="77777777" w:rsidR="006F644E" w:rsidRDefault="006F644E" w:rsidP="00527ECD">
      <w:pPr>
        <w:spacing w:after="0" w:line="480" w:lineRule="auto"/>
        <w:jc w:val="center"/>
        <w:rPr>
          <w:rFonts w:ascii="Times New Roman" w:hAnsi="Times New Roman" w:cs="Times New Roman"/>
          <w:sz w:val="24"/>
          <w:szCs w:val="24"/>
        </w:rPr>
      </w:pPr>
    </w:p>
    <w:p w14:paraId="7066234E" w14:textId="7645245A" w:rsidR="006F644E" w:rsidRPr="00CF66C6" w:rsidRDefault="006F644E" w:rsidP="006F644E">
      <w:pPr>
        <w:spacing w:after="0" w:line="480" w:lineRule="auto"/>
        <w:rPr>
          <w:rFonts w:ascii="Times New Roman" w:hAnsi="Times New Roman" w:cs="Times New Roman"/>
          <w:bCs/>
          <w:iCs/>
          <w:sz w:val="24"/>
          <w:szCs w:val="24"/>
        </w:rPr>
      </w:pPr>
      <w:r>
        <w:rPr>
          <w:rFonts w:ascii="Times New Roman" w:hAnsi="Times New Roman" w:cs="Times New Roman"/>
          <w:b/>
          <w:iCs/>
          <w:sz w:val="24"/>
          <w:szCs w:val="24"/>
        </w:rPr>
        <w:t>Running title</w:t>
      </w:r>
      <w:r w:rsidRPr="00CF66C6">
        <w:rPr>
          <w:rFonts w:ascii="Times New Roman" w:hAnsi="Times New Roman" w:cs="Times New Roman"/>
          <w:b/>
          <w:iCs/>
          <w:sz w:val="24"/>
          <w:szCs w:val="24"/>
        </w:rPr>
        <w:t xml:space="preserve">: </w:t>
      </w:r>
      <w:r w:rsidR="00050298">
        <w:rPr>
          <w:rFonts w:ascii="Times New Roman" w:hAnsi="Times New Roman" w:cs="Times New Roman"/>
          <w:iCs/>
          <w:sz w:val="24"/>
          <w:szCs w:val="24"/>
        </w:rPr>
        <w:t>M</w:t>
      </w:r>
      <w:r w:rsidRPr="00050298">
        <w:rPr>
          <w:rFonts w:ascii="Times New Roman" w:hAnsi="Times New Roman" w:cs="Times New Roman"/>
          <w:sz w:val="24"/>
          <w:szCs w:val="24"/>
        </w:rPr>
        <w:t>icrodilution</w:t>
      </w:r>
      <w:r w:rsidRPr="00585D79">
        <w:rPr>
          <w:rFonts w:ascii="Times New Roman" w:hAnsi="Times New Roman" w:cs="Times New Roman"/>
          <w:sz w:val="24"/>
          <w:szCs w:val="24"/>
        </w:rPr>
        <w:t xml:space="preserve"> </w:t>
      </w:r>
      <w:r w:rsidR="00050298">
        <w:rPr>
          <w:rFonts w:ascii="Times New Roman" w:hAnsi="Times New Roman" w:cs="Times New Roman"/>
          <w:sz w:val="24"/>
          <w:szCs w:val="24"/>
        </w:rPr>
        <w:t xml:space="preserve">susceptibility </w:t>
      </w:r>
      <w:r w:rsidRPr="00585D79">
        <w:rPr>
          <w:rFonts w:ascii="Times New Roman" w:hAnsi="Times New Roman" w:cs="Times New Roman"/>
          <w:sz w:val="24"/>
          <w:szCs w:val="24"/>
        </w:rPr>
        <w:t xml:space="preserve">assay for </w:t>
      </w:r>
      <w:r w:rsidR="00050298">
        <w:rPr>
          <w:rFonts w:ascii="Times New Roman" w:hAnsi="Times New Roman" w:cs="Times New Roman"/>
          <w:sz w:val="24"/>
          <w:szCs w:val="24"/>
        </w:rPr>
        <w:t>gonococci</w:t>
      </w:r>
    </w:p>
    <w:p w14:paraId="19654958" w14:textId="651B8758" w:rsidR="006F644E" w:rsidRPr="0047246C" w:rsidRDefault="006F644E" w:rsidP="006F644E">
      <w:pPr>
        <w:tabs>
          <w:tab w:val="left" w:pos="2220"/>
        </w:tabs>
        <w:spacing w:after="0" w:line="480" w:lineRule="auto"/>
        <w:rPr>
          <w:rFonts w:ascii="Times New Roman" w:hAnsi="Times New Roman" w:cs="Times New Roman"/>
          <w:b/>
          <w:iCs/>
          <w:color w:val="FF0000"/>
          <w:sz w:val="24"/>
          <w:szCs w:val="24"/>
        </w:rPr>
      </w:pPr>
      <w:r w:rsidRPr="000D5EDC">
        <w:rPr>
          <w:rFonts w:ascii="Times New Roman" w:hAnsi="Times New Roman" w:cs="Times New Roman"/>
          <w:b/>
          <w:iCs/>
          <w:sz w:val="24"/>
          <w:szCs w:val="24"/>
        </w:rPr>
        <w:t>Word count:</w:t>
      </w:r>
      <w:r w:rsidRPr="000D5EDC">
        <w:rPr>
          <w:rFonts w:ascii="Times New Roman" w:hAnsi="Times New Roman" w:cs="Times New Roman"/>
          <w:iCs/>
          <w:sz w:val="24"/>
          <w:szCs w:val="24"/>
        </w:rPr>
        <w:t xml:space="preserve"> </w:t>
      </w:r>
      <w:r>
        <w:rPr>
          <w:rFonts w:ascii="Times New Roman" w:hAnsi="Times New Roman" w:cs="Times New Roman"/>
          <w:iCs/>
          <w:sz w:val="24"/>
          <w:szCs w:val="24"/>
        </w:rPr>
        <w:t>Synopsis</w:t>
      </w:r>
      <w:r w:rsidRPr="000D5EDC">
        <w:rPr>
          <w:rFonts w:ascii="Times New Roman" w:hAnsi="Times New Roman" w:cs="Times New Roman"/>
          <w:iCs/>
          <w:sz w:val="24"/>
          <w:szCs w:val="24"/>
        </w:rPr>
        <w:t xml:space="preserve">: </w:t>
      </w:r>
      <w:r w:rsidR="0086685F">
        <w:rPr>
          <w:rFonts w:ascii="Times New Roman" w:hAnsi="Times New Roman" w:cs="Times New Roman"/>
          <w:iCs/>
          <w:color w:val="FF0000"/>
          <w:sz w:val="24"/>
          <w:szCs w:val="24"/>
        </w:rPr>
        <w:t>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 xml:space="preserve">words, </w:t>
      </w:r>
      <w:r>
        <w:rPr>
          <w:rFonts w:ascii="Times New Roman" w:hAnsi="Times New Roman" w:cs="Times New Roman"/>
          <w:iCs/>
          <w:sz w:val="24"/>
          <w:szCs w:val="24"/>
        </w:rPr>
        <w:t>Main t</w:t>
      </w:r>
      <w:r w:rsidRPr="000D5EDC">
        <w:rPr>
          <w:rFonts w:ascii="Times New Roman" w:hAnsi="Times New Roman" w:cs="Times New Roman"/>
          <w:iCs/>
          <w:sz w:val="24"/>
          <w:szCs w:val="24"/>
        </w:rPr>
        <w:t xml:space="preserve">ext: </w:t>
      </w:r>
      <w:r w:rsidR="0086685F">
        <w:rPr>
          <w:rFonts w:ascii="Times New Roman" w:hAnsi="Times New Roman" w:cs="Times New Roman"/>
          <w:iCs/>
          <w:color w:val="FF0000"/>
          <w:sz w:val="24"/>
          <w:szCs w:val="24"/>
        </w:rPr>
        <w:t>xxxx</w:t>
      </w:r>
      <w:r w:rsidRPr="00527ECD">
        <w:rPr>
          <w:rFonts w:ascii="Times New Roman" w:hAnsi="Times New Roman" w:cs="Times New Roman"/>
          <w:iCs/>
          <w:color w:val="FF0000"/>
          <w:sz w:val="24"/>
          <w:szCs w:val="24"/>
        </w:rPr>
        <w:t xml:space="preserve"> </w:t>
      </w:r>
      <w:r w:rsidRPr="000D5EDC">
        <w:rPr>
          <w:rFonts w:ascii="Times New Roman" w:hAnsi="Times New Roman" w:cs="Times New Roman"/>
          <w:iCs/>
          <w:sz w:val="24"/>
          <w:szCs w:val="24"/>
        </w:rPr>
        <w:t>words</w:t>
      </w:r>
      <w:r>
        <w:rPr>
          <w:rFonts w:ascii="Times New Roman" w:hAnsi="Times New Roman" w:cs="Times New Roman"/>
          <w:b/>
          <w:iCs/>
          <w:color w:val="FF0000"/>
          <w:sz w:val="24"/>
          <w:szCs w:val="24"/>
        </w:rPr>
        <w:tab/>
      </w:r>
    </w:p>
    <w:p w14:paraId="404244A4" w14:textId="77777777" w:rsidR="003B1A80" w:rsidRDefault="003B1A80" w:rsidP="00527ECD">
      <w:pPr>
        <w:spacing w:after="0" w:line="480" w:lineRule="auto"/>
        <w:rPr>
          <w:rFonts w:ascii="Times New Roman" w:hAnsi="Times New Roman" w:cs="Times New Roman"/>
          <w:sz w:val="24"/>
          <w:szCs w:val="24"/>
        </w:rPr>
      </w:pPr>
    </w:p>
    <w:p w14:paraId="1FE6FFDC" w14:textId="77777777" w:rsidR="003B1A80" w:rsidRDefault="003B1A80" w:rsidP="00527ECD">
      <w:pPr>
        <w:spacing w:after="0" w:line="480" w:lineRule="auto"/>
        <w:rPr>
          <w:rFonts w:ascii="Times New Roman" w:hAnsi="Times New Roman" w:cs="Times New Roman"/>
          <w:sz w:val="24"/>
          <w:szCs w:val="24"/>
        </w:rPr>
      </w:pPr>
    </w:p>
    <w:p w14:paraId="0EF16962" w14:textId="77777777" w:rsidR="003B1A80" w:rsidRDefault="003B1A80" w:rsidP="00527ECD">
      <w:pPr>
        <w:spacing w:after="0" w:line="480" w:lineRule="auto"/>
        <w:rPr>
          <w:rFonts w:ascii="Times New Roman" w:hAnsi="Times New Roman" w:cs="Times New Roman"/>
          <w:sz w:val="24"/>
          <w:szCs w:val="24"/>
        </w:rPr>
      </w:pPr>
    </w:p>
    <w:p w14:paraId="6D637F02" w14:textId="77777777" w:rsidR="003B1A80" w:rsidRDefault="003B1A80" w:rsidP="00527ECD">
      <w:pPr>
        <w:spacing w:after="0" w:line="480" w:lineRule="auto"/>
        <w:rPr>
          <w:rFonts w:ascii="Times New Roman" w:hAnsi="Times New Roman" w:cs="Times New Roman"/>
          <w:sz w:val="24"/>
          <w:szCs w:val="24"/>
        </w:rPr>
      </w:pPr>
    </w:p>
    <w:p w14:paraId="04B267B0" w14:textId="77777777" w:rsidR="003B1A80" w:rsidRDefault="003B1A80" w:rsidP="00527ECD">
      <w:pPr>
        <w:spacing w:after="0" w:line="480" w:lineRule="auto"/>
        <w:rPr>
          <w:rFonts w:ascii="Times New Roman" w:hAnsi="Times New Roman" w:cs="Times New Roman"/>
          <w:sz w:val="24"/>
          <w:szCs w:val="24"/>
        </w:rPr>
      </w:pPr>
    </w:p>
    <w:p w14:paraId="32424E3B" w14:textId="02F00A8B" w:rsidR="00D45A50" w:rsidRPr="006F644E" w:rsidRDefault="00AF0099" w:rsidP="00527ECD">
      <w:pPr>
        <w:spacing w:after="0" w:line="480" w:lineRule="auto"/>
        <w:rPr>
          <w:rFonts w:ascii="Times New Roman" w:hAnsi="Times New Roman" w:cs="Times New Roman"/>
          <w:i/>
          <w:sz w:val="24"/>
          <w:szCs w:val="24"/>
        </w:rPr>
      </w:pPr>
      <w:hyperlink r:id="rId10" w:history="1"/>
    </w:p>
    <w:p w14:paraId="27A46731" w14:textId="2EBC6088" w:rsidR="003D73F2" w:rsidRPr="002E07DB" w:rsidRDefault="00042B1B" w:rsidP="00B1508A">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Objectives</w:t>
      </w:r>
      <w:r w:rsidR="006F644E">
        <w:rPr>
          <w:rFonts w:ascii="Times New Roman" w:hAnsi="Times New Roman" w:cs="Times New Roman"/>
          <w:b/>
          <w:sz w:val="24"/>
          <w:szCs w:val="24"/>
        </w:rPr>
        <w:t xml:space="preserve">: </w:t>
      </w:r>
      <w:r w:rsidR="003D73F2" w:rsidRPr="002E07DB">
        <w:rPr>
          <w:rFonts w:ascii="Times New Roman" w:hAnsi="Times New Roman" w:cs="Times New Roman"/>
          <w:sz w:val="24"/>
          <w:szCs w:val="24"/>
        </w:rPr>
        <w:t>Rapid</w:t>
      </w:r>
      <w:r w:rsidR="007B7100">
        <w:rPr>
          <w:rFonts w:ascii="Times New Roman" w:hAnsi="Times New Roman" w:cs="Times New Roman"/>
          <w:sz w:val="24"/>
          <w:szCs w:val="24"/>
        </w:rPr>
        <w:t>, cost-effective</w:t>
      </w:r>
      <w:r w:rsidR="003D73F2" w:rsidRPr="002E07DB">
        <w:rPr>
          <w:rFonts w:ascii="Times New Roman" w:hAnsi="Times New Roman" w:cs="Times New Roman"/>
          <w:sz w:val="24"/>
          <w:szCs w:val="24"/>
        </w:rPr>
        <w:t xml:space="preserve"> and objective methods for antimicrobial susceptibility testing of </w:t>
      </w:r>
      <w:r w:rsidR="003D73F2" w:rsidRPr="002E07DB">
        <w:rPr>
          <w:rFonts w:ascii="Times New Roman" w:hAnsi="Times New Roman" w:cs="Times New Roman"/>
          <w:i/>
          <w:sz w:val="24"/>
          <w:szCs w:val="24"/>
        </w:rPr>
        <w:t xml:space="preserve">Neisseria gonorrhoeae </w:t>
      </w:r>
      <w:r w:rsidR="003D73F2" w:rsidRPr="002E07DB">
        <w:rPr>
          <w:rFonts w:ascii="Times New Roman" w:hAnsi="Times New Roman" w:cs="Times New Roman"/>
          <w:sz w:val="24"/>
          <w:szCs w:val="24"/>
        </w:rPr>
        <w:t xml:space="preserve">would greatly enhance surveillance of </w:t>
      </w:r>
      <w:r w:rsidR="007B7100">
        <w:rPr>
          <w:rFonts w:ascii="Times New Roman" w:hAnsi="Times New Roman" w:cs="Times New Roman"/>
          <w:sz w:val="24"/>
          <w:szCs w:val="24"/>
        </w:rPr>
        <w:t xml:space="preserve">antimicrobial </w:t>
      </w:r>
      <w:r w:rsidR="003D73F2" w:rsidRPr="002E07DB">
        <w:rPr>
          <w:rFonts w:ascii="Times New Roman" w:hAnsi="Times New Roman" w:cs="Times New Roman"/>
          <w:sz w:val="24"/>
          <w:szCs w:val="24"/>
        </w:rPr>
        <w:t xml:space="preserve">resistance. Etest, disc diffusion or agar dilution methods </w:t>
      </w:r>
      <w:r w:rsidR="002F02C3">
        <w:rPr>
          <w:rFonts w:ascii="Times New Roman" w:hAnsi="Times New Roman" w:cs="Times New Roman"/>
          <w:sz w:val="24"/>
          <w:szCs w:val="24"/>
        </w:rPr>
        <w:t xml:space="preserve">are subjective, laborious for large-scale testing, and </w:t>
      </w:r>
      <w:r w:rsidR="003D73F2" w:rsidRPr="002E07DB">
        <w:rPr>
          <w:rFonts w:ascii="Times New Roman" w:hAnsi="Times New Roman" w:cs="Times New Roman"/>
          <w:sz w:val="24"/>
          <w:szCs w:val="24"/>
        </w:rPr>
        <w:t xml:space="preserve">take 16-20 hours. We developed a rapid </w:t>
      </w:r>
      <w:r w:rsidR="00B1508A">
        <w:rPr>
          <w:rFonts w:ascii="Times New Roman" w:hAnsi="Times New Roman" w:cs="Times New Roman"/>
          <w:sz w:val="24"/>
          <w:szCs w:val="24"/>
        </w:rPr>
        <w:t xml:space="preserve">broth </w:t>
      </w:r>
      <w:r w:rsidR="003D73F2" w:rsidRPr="002E07DB">
        <w:rPr>
          <w:rFonts w:ascii="Times New Roman" w:hAnsi="Times New Roman" w:cs="Times New Roman"/>
          <w:sz w:val="24"/>
          <w:szCs w:val="24"/>
        </w:rPr>
        <w:t>microdilution assay using resazurin</w:t>
      </w:r>
      <w:r w:rsidR="00B1508A">
        <w:rPr>
          <w:rFonts w:ascii="Times New Roman" w:hAnsi="Times New Roman" w:cs="Times New Roman"/>
          <w:sz w:val="24"/>
          <w:szCs w:val="24"/>
        </w:rPr>
        <w:t xml:space="preserve"> (blue)</w:t>
      </w:r>
      <w:r w:rsidR="003D73F2" w:rsidRPr="002E07DB">
        <w:rPr>
          <w:rFonts w:ascii="Times New Roman" w:hAnsi="Times New Roman" w:cs="Times New Roman"/>
          <w:sz w:val="24"/>
          <w:szCs w:val="24"/>
        </w:rPr>
        <w:t xml:space="preserve">, which is converted to </w:t>
      </w:r>
      <w:r w:rsidR="00B1508A" w:rsidRPr="002E07DB">
        <w:rPr>
          <w:rFonts w:ascii="Times New Roman" w:hAnsi="Times New Roman" w:cs="Times New Roman"/>
          <w:sz w:val="24"/>
          <w:szCs w:val="24"/>
        </w:rPr>
        <w:t xml:space="preserve">resorufin </w:t>
      </w:r>
      <w:r w:rsidR="00B1508A">
        <w:rPr>
          <w:rFonts w:ascii="Times New Roman" w:hAnsi="Times New Roman" w:cs="Times New Roman"/>
          <w:sz w:val="24"/>
          <w:szCs w:val="24"/>
        </w:rPr>
        <w:t>(</w:t>
      </w:r>
      <w:r w:rsidR="003D73F2" w:rsidRPr="002E07DB">
        <w:rPr>
          <w:rFonts w:ascii="Times New Roman" w:hAnsi="Times New Roman" w:cs="Times New Roman"/>
          <w:sz w:val="24"/>
          <w:szCs w:val="24"/>
        </w:rPr>
        <w:t>pink fluorescen</w:t>
      </w:r>
      <w:r w:rsidR="00B1508A">
        <w:rPr>
          <w:rFonts w:ascii="Times New Roman" w:hAnsi="Times New Roman" w:cs="Times New Roman"/>
          <w:sz w:val="24"/>
          <w:szCs w:val="24"/>
        </w:rPr>
        <w:t>ce),</w:t>
      </w:r>
      <w:r w:rsidR="003D73F2"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del w:id="1" w:author="sunny" w:date="2016-12-16T12:05:00Z">
        <w:r w:rsidR="00AF166B" w:rsidDel="00F41834">
          <w:rPr>
            <w:rFonts w:ascii="Times New Roman" w:hAnsi="Times New Roman" w:cs="Times New Roman"/>
            <w:sz w:val="24"/>
            <w:szCs w:val="24"/>
          </w:rPr>
          <w:delText>to</w:delText>
        </w:r>
        <w:r w:rsidR="00AF166B" w:rsidRPr="002E07DB" w:rsidDel="00F41834">
          <w:rPr>
            <w:rFonts w:ascii="Times New Roman" w:hAnsi="Times New Roman" w:cs="Times New Roman"/>
            <w:sz w:val="24"/>
            <w:szCs w:val="24"/>
          </w:rPr>
          <w:delText xml:space="preserve"> </w:delText>
        </w:r>
      </w:del>
      <w:ins w:id="2" w:author="sunny" w:date="2016-12-16T12:05:00Z">
        <w:r w:rsidR="00F41834">
          <w:rPr>
            <w:rFonts w:ascii="Times New Roman" w:hAnsi="Times New Roman" w:cs="Times New Roman"/>
            <w:sz w:val="24"/>
            <w:szCs w:val="24"/>
          </w:rPr>
          <w:t>for</w:t>
        </w:r>
        <w:r w:rsidR="00F41834" w:rsidRPr="002E07DB">
          <w:rPr>
            <w:rFonts w:ascii="Times New Roman" w:hAnsi="Times New Roman" w:cs="Times New Roman"/>
            <w:sz w:val="24"/>
            <w:szCs w:val="24"/>
          </w:rPr>
          <w:t xml:space="preserve"> </w:t>
        </w:r>
      </w:ins>
      <w:r w:rsidR="003D73F2" w:rsidRPr="002E07DB">
        <w:rPr>
          <w:rFonts w:ascii="Times New Roman" w:hAnsi="Times New Roman" w:cs="Times New Roman"/>
          <w:sz w:val="24"/>
          <w:szCs w:val="24"/>
        </w:rPr>
        <w:t xml:space="preserve">antimicrobials in </w:t>
      </w:r>
      <w:r w:rsidR="00B1508A">
        <w:rPr>
          <w:rFonts w:ascii="Times New Roman" w:hAnsi="Times New Roman" w:cs="Times New Roman"/>
          <w:sz w:val="24"/>
          <w:szCs w:val="24"/>
        </w:rPr>
        <w:t xml:space="preserve">gonococcal </w:t>
      </w:r>
      <w:r w:rsidR="003D73F2" w:rsidRPr="002E07DB">
        <w:rPr>
          <w:rFonts w:ascii="Times New Roman" w:hAnsi="Times New Roman" w:cs="Times New Roman"/>
          <w:sz w:val="24"/>
          <w:szCs w:val="24"/>
        </w:rPr>
        <w:t>isolates.</w:t>
      </w:r>
    </w:p>
    <w:p w14:paraId="4699B703" w14:textId="3C131DF7" w:rsidR="009320D1"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Methods</w:t>
      </w:r>
      <w:r>
        <w:rPr>
          <w:rFonts w:ascii="Times New Roman" w:hAnsi="Times New Roman" w:cs="Times New Roman"/>
          <w:b/>
          <w:sz w:val="24"/>
          <w:szCs w:val="24"/>
        </w:rPr>
        <w:t xml:space="preserve">: </w:t>
      </w:r>
      <w:r w:rsidR="00B1508A">
        <w:rPr>
          <w:rFonts w:ascii="Times New Roman" w:hAnsi="Times New Roman" w:cs="Times New Roman"/>
          <w:sz w:val="24"/>
          <w:szCs w:val="24"/>
        </w:rPr>
        <w:t>The</w:t>
      </w:r>
      <w:r w:rsidR="004D6E5D">
        <w:rPr>
          <w:rFonts w:ascii="Times New Roman" w:hAnsi="Times New Roman" w:cs="Times New Roman"/>
          <w:sz w:val="24"/>
          <w:szCs w:val="24"/>
        </w:rPr>
        <w:t xml:space="preserve"> </w:t>
      </w:r>
      <w:commentRangeStart w:id="3"/>
      <w:commentRangeStart w:id="4"/>
      <w:r w:rsidR="00887567">
        <w:rPr>
          <w:rFonts w:ascii="Times New Roman" w:hAnsi="Times New Roman" w:cs="Times New Roman"/>
          <w:sz w:val="24"/>
          <w:szCs w:val="24"/>
        </w:rPr>
        <w:t xml:space="preserve">resazurin-based </w:t>
      </w:r>
      <w:commentRangeEnd w:id="3"/>
      <w:r w:rsidR="00887567">
        <w:rPr>
          <w:rStyle w:val="CommentReference"/>
        </w:rPr>
        <w:commentReference w:id="3"/>
      </w:r>
      <w:commentRangeEnd w:id="4"/>
      <w:r w:rsidR="002210CD">
        <w:rPr>
          <w:rStyle w:val="CommentReference"/>
        </w:rPr>
        <w:commentReference w:id="4"/>
      </w:r>
      <w:r w:rsidR="00626654">
        <w:rPr>
          <w:rFonts w:ascii="Times New Roman" w:hAnsi="Times New Roman" w:cs="Times New Roman"/>
          <w:sz w:val="24"/>
          <w:szCs w:val="24"/>
        </w:rPr>
        <w:t xml:space="preserve">broth microdilution </w:t>
      </w:r>
      <w:r w:rsidR="004D6E5D">
        <w:rPr>
          <w:rFonts w:ascii="Times New Roman" w:hAnsi="Times New Roman" w:cs="Times New Roman"/>
          <w:sz w:val="24"/>
          <w:szCs w:val="24"/>
        </w:rPr>
        <w:t xml:space="preserve">assay was established </w:t>
      </w:r>
      <w:r w:rsidR="00887567">
        <w:rPr>
          <w:rFonts w:ascii="Times New Roman" w:hAnsi="Times New Roman" w:cs="Times New Roman"/>
          <w:sz w:val="24"/>
          <w:szCs w:val="24"/>
        </w:rPr>
        <w:t>using the 2008 WHO gonococcal reference strains (n=8)</w:t>
      </w:r>
      <w:r w:rsidR="002F02C3">
        <w:rPr>
          <w:rFonts w:ascii="Times New Roman" w:hAnsi="Times New Roman" w:cs="Times New Roman"/>
          <w:sz w:val="24"/>
          <w:szCs w:val="24"/>
        </w:rPr>
        <w:t xml:space="preserve"> and </w:t>
      </w:r>
      <w:r w:rsidR="0086685F">
        <w:rPr>
          <w:rFonts w:ascii="Times New Roman" w:hAnsi="Times New Roman" w:cs="Times New Roman"/>
          <w:sz w:val="24"/>
          <w:szCs w:val="24"/>
        </w:rPr>
        <w:t xml:space="preserve">the antimicrobials </w:t>
      </w:r>
      <w:r w:rsidR="00887567">
        <w:rPr>
          <w:rFonts w:ascii="Times New Roman" w:hAnsi="Times New Roman" w:cs="Times New Roman"/>
          <w:sz w:val="24"/>
          <w:szCs w:val="24"/>
        </w:rPr>
        <w:t>ceftriaxone, cefixime</w:t>
      </w:r>
      <w:r w:rsidR="00887567" w:rsidRPr="002E07DB">
        <w:rPr>
          <w:rFonts w:ascii="Times New Roman" w:hAnsi="Times New Roman" w:cs="Times New Roman"/>
          <w:sz w:val="24"/>
          <w:szCs w:val="24"/>
        </w:rPr>
        <w:t xml:space="preserve">, </w:t>
      </w:r>
      <w:r w:rsidR="004D6E5D">
        <w:rPr>
          <w:rFonts w:ascii="Times New Roman" w:hAnsi="Times New Roman" w:cs="Times New Roman"/>
          <w:sz w:val="24"/>
          <w:szCs w:val="24"/>
        </w:rPr>
        <w:t>a</w:t>
      </w:r>
      <w:r w:rsidR="003D73F2" w:rsidRPr="002E07DB">
        <w:rPr>
          <w:rFonts w:ascii="Times New Roman" w:hAnsi="Times New Roman" w:cs="Times New Roman"/>
          <w:sz w:val="24"/>
          <w:szCs w:val="24"/>
        </w:rPr>
        <w:t xml:space="preserve">zithromycin, </w:t>
      </w:r>
      <w:r w:rsidR="00887567" w:rsidRPr="002E07DB">
        <w:rPr>
          <w:rFonts w:ascii="Times New Roman" w:hAnsi="Times New Roman" w:cs="Times New Roman"/>
          <w:sz w:val="24"/>
          <w:szCs w:val="24"/>
        </w:rPr>
        <w:t>spectinomycin</w:t>
      </w:r>
      <w:r w:rsidR="00887567">
        <w:rPr>
          <w:rFonts w:ascii="Times New Roman" w:hAnsi="Times New Roman" w:cs="Times New Roman"/>
          <w:sz w:val="24"/>
          <w:szCs w:val="24"/>
        </w:rPr>
        <w:t>,</w:t>
      </w:r>
      <w:r w:rsidR="00887567" w:rsidRPr="002E07DB">
        <w:rPr>
          <w:rFonts w:ascii="Times New Roman" w:hAnsi="Times New Roman" w:cs="Times New Roman"/>
          <w:sz w:val="24"/>
          <w:szCs w:val="24"/>
        </w:rPr>
        <w:t xml:space="preserve"> cipr</w:t>
      </w:r>
      <w:r w:rsidR="00887567">
        <w:rPr>
          <w:rFonts w:ascii="Times New Roman" w:hAnsi="Times New Roman" w:cs="Times New Roman"/>
          <w:sz w:val="24"/>
          <w:szCs w:val="24"/>
        </w:rPr>
        <w:t xml:space="preserve">ofloxacin, </w:t>
      </w:r>
      <w:r w:rsidR="003D73F2" w:rsidRPr="002E07DB">
        <w:rPr>
          <w:rFonts w:ascii="Times New Roman" w:hAnsi="Times New Roman" w:cs="Times New Roman"/>
          <w:sz w:val="24"/>
          <w:szCs w:val="24"/>
        </w:rPr>
        <w:t xml:space="preserve">gentamicin, tetracycline, </w:t>
      </w:r>
      <w:r w:rsidR="00887567" w:rsidRPr="002E07DB">
        <w:rPr>
          <w:rFonts w:ascii="Times New Roman" w:hAnsi="Times New Roman" w:cs="Times New Roman"/>
          <w:sz w:val="24"/>
          <w:szCs w:val="24"/>
        </w:rPr>
        <w:t xml:space="preserve">and </w:t>
      </w:r>
      <w:r w:rsidR="003D73F2" w:rsidRPr="002E07DB">
        <w:rPr>
          <w:rFonts w:ascii="Times New Roman" w:hAnsi="Times New Roman" w:cs="Times New Roman"/>
          <w:sz w:val="24"/>
          <w:szCs w:val="24"/>
        </w:rPr>
        <w:t>penicillin G.</w:t>
      </w:r>
      <w:r w:rsidR="004D6E5D">
        <w:rPr>
          <w:rFonts w:ascii="Times New Roman" w:hAnsi="Times New Roman" w:cs="Times New Roman"/>
          <w:sz w:val="24"/>
          <w:szCs w:val="24"/>
        </w:rPr>
        <w:t xml:space="preserve"> A</w:t>
      </w:r>
      <w:r w:rsidR="002F02C3">
        <w:rPr>
          <w:rFonts w:ascii="Times New Roman" w:hAnsi="Times New Roman" w:cs="Times New Roman"/>
          <w:sz w:val="24"/>
          <w:szCs w:val="24"/>
        </w:rPr>
        <w:t>n</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initial </w:t>
      </w:r>
      <w:r w:rsidR="004D6E5D">
        <w:rPr>
          <w:rFonts w:ascii="Times New Roman" w:hAnsi="Times New Roman" w:cs="Times New Roman"/>
          <w:sz w:val="24"/>
          <w:szCs w:val="24"/>
        </w:rPr>
        <w:t xml:space="preserve">dataset </w:t>
      </w:r>
      <w:r w:rsidR="002F02C3">
        <w:rPr>
          <w:rFonts w:ascii="Times New Roman" w:hAnsi="Times New Roman" w:cs="Times New Roman"/>
          <w:sz w:val="24"/>
          <w:szCs w:val="24"/>
        </w:rPr>
        <w:t xml:space="preserve">including </w:t>
      </w:r>
      <w:r w:rsidR="004D6E5D">
        <w:rPr>
          <w:rFonts w:ascii="Times New Roman" w:hAnsi="Times New Roman" w:cs="Times New Roman"/>
          <w:sz w:val="24"/>
          <w:szCs w:val="24"/>
        </w:rPr>
        <w:t xml:space="preserve">84 </w:t>
      </w:r>
      <w:r w:rsidR="002F02C3">
        <w:rPr>
          <w:rFonts w:ascii="Times New Roman" w:hAnsi="Times New Roman" w:cs="Times New Roman"/>
          <w:sz w:val="24"/>
          <w:szCs w:val="24"/>
        </w:rPr>
        <w:t xml:space="preserve">blinded </w:t>
      </w:r>
      <w:r w:rsidR="00B1508A">
        <w:rPr>
          <w:rFonts w:ascii="Times New Roman" w:hAnsi="Times New Roman" w:cs="Times New Roman"/>
          <w:sz w:val="24"/>
          <w:szCs w:val="24"/>
        </w:rPr>
        <w:t xml:space="preserve">gonococcal </w:t>
      </w:r>
      <w:r w:rsidR="004627F7">
        <w:rPr>
          <w:rFonts w:ascii="Times New Roman" w:hAnsi="Times New Roman" w:cs="Times New Roman"/>
          <w:sz w:val="24"/>
          <w:szCs w:val="24"/>
        </w:rPr>
        <w:t xml:space="preserve">strains </w:t>
      </w:r>
      <w:r w:rsidR="00BD14BB">
        <w:rPr>
          <w:rFonts w:ascii="Times New Roman" w:hAnsi="Times New Roman" w:cs="Times New Roman"/>
          <w:sz w:val="24"/>
          <w:szCs w:val="24"/>
        </w:rPr>
        <w:t xml:space="preserve">was </w:t>
      </w:r>
      <w:r w:rsidR="00820F71">
        <w:rPr>
          <w:rFonts w:ascii="Times New Roman" w:hAnsi="Times New Roman" w:cs="Times New Roman"/>
          <w:sz w:val="24"/>
          <w:szCs w:val="24"/>
        </w:rPr>
        <w:t xml:space="preserve">then used to develop a regression </w:t>
      </w:r>
      <w:r w:rsidR="004627F7">
        <w:rPr>
          <w:rFonts w:ascii="Times New Roman" w:hAnsi="Times New Roman" w:cs="Times New Roman"/>
          <w:sz w:val="24"/>
          <w:szCs w:val="24"/>
        </w:rPr>
        <w:t>model for estimating</w:t>
      </w:r>
      <w:r w:rsidR="004D6E5D">
        <w:rPr>
          <w:rFonts w:ascii="Times New Roman" w:hAnsi="Times New Roman" w:cs="Times New Roman"/>
          <w:sz w:val="24"/>
          <w:szCs w:val="24"/>
        </w:rPr>
        <w:t xml:space="preserve"> the MIC</w:t>
      </w:r>
      <w:r w:rsidR="00820F71">
        <w:rPr>
          <w:rFonts w:ascii="Times New Roman" w:hAnsi="Times New Roman" w:cs="Times New Roman"/>
          <w:sz w:val="24"/>
          <w:szCs w:val="24"/>
        </w:rPr>
        <w:t xml:space="preserve"> after six hours incubation time</w:t>
      </w:r>
      <w:r w:rsidR="00206AFA">
        <w:rPr>
          <w:rFonts w:ascii="Times New Roman" w:hAnsi="Times New Roman" w:cs="Times New Roman"/>
          <w:sz w:val="24"/>
          <w:szCs w:val="24"/>
        </w:rPr>
        <w:t>.</w:t>
      </w:r>
      <w:r w:rsidR="00626654">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w:t>
      </w:r>
      <w:r w:rsidR="002F02C3">
        <w:rPr>
          <w:rFonts w:ascii="Times New Roman" w:hAnsi="Times New Roman" w:cs="Times New Roman"/>
          <w:sz w:val="24"/>
          <w:szCs w:val="24"/>
        </w:rPr>
        <w:t xml:space="preserve">finally </w:t>
      </w:r>
      <w:r w:rsidR="004D6E5D">
        <w:rPr>
          <w:rFonts w:ascii="Times New Roman" w:hAnsi="Times New Roman" w:cs="Times New Roman"/>
          <w:sz w:val="24"/>
          <w:szCs w:val="24"/>
        </w:rPr>
        <w:t xml:space="preserve">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w:t>
      </w:r>
      <w:r w:rsidR="002F02C3">
        <w:rPr>
          <w:rFonts w:ascii="Times New Roman" w:hAnsi="Times New Roman" w:cs="Times New Roman"/>
          <w:sz w:val="24"/>
          <w:szCs w:val="24"/>
        </w:rPr>
        <w:t xml:space="preserve">gonococcal </w:t>
      </w:r>
      <w:r w:rsidR="004D6E5D">
        <w:rPr>
          <w:rFonts w:ascii="Times New Roman" w:hAnsi="Times New Roman" w:cs="Times New Roman"/>
          <w:sz w:val="24"/>
          <w:szCs w:val="24"/>
        </w:rPr>
        <w:t>strains.</w:t>
      </w:r>
      <w:r w:rsidR="003D73F2" w:rsidRPr="002E07DB">
        <w:rPr>
          <w:rFonts w:ascii="Times New Roman" w:hAnsi="Times New Roman" w:cs="Times New Roman"/>
          <w:sz w:val="24"/>
          <w:szCs w:val="24"/>
        </w:rPr>
        <w:t xml:space="preserve"> </w:t>
      </w:r>
    </w:p>
    <w:p w14:paraId="06141828" w14:textId="761AA9BB" w:rsidR="005C36F0" w:rsidRDefault="006F644E"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b/>
          <w:sz w:val="24"/>
          <w:szCs w:val="24"/>
        </w:rPr>
        <w:t>Results</w:t>
      </w:r>
      <w:r>
        <w:rPr>
          <w:rFonts w:ascii="Times New Roman" w:hAnsi="Times New Roman" w:cs="Times New Roman"/>
          <w:b/>
          <w:sz w:val="24"/>
          <w:szCs w:val="24"/>
        </w:rPr>
        <w:t xml:space="preserve">: </w:t>
      </w:r>
      <w:ins w:id="5" w:author="sunny" w:date="2016-12-16T11:39:00Z">
        <w:r w:rsidR="00685218" w:rsidRPr="00685218">
          <w:rPr>
            <w:rFonts w:ascii="Times New Roman" w:hAnsi="Times New Roman" w:cs="Times New Roman"/>
            <w:sz w:val="24"/>
            <w:szCs w:val="24"/>
            <w:rPrChange w:id="6" w:author="sunny" w:date="2016-12-16T11:40:00Z">
              <w:rPr>
                <w:rFonts w:ascii="Times New Roman" w:hAnsi="Times New Roman" w:cs="Times New Roman"/>
                <w:b/>
                <w:sz w:val="24"/>
                <w:szCs w:val="24"/>
              </w:rPr>
            </w:rPrChange>
          </w:rPr>
          <w:t xml:space="preserve">Results </w:t>
        </w:r>
        <w:r w:rsidR="00685218" w:rsidRPr="00F41834">
          <w:rPr>
            <w:rFonts w:ascii="Times New Roman" w:hAnsi="Times New Roman" w:cs="Times New Roman"/>
            <w:sz w:val="24"/>
            <w:szCs w:val="24"/>
          </w:rPr>
          <w:t>were obtained in</w:t>
        </w:r>
        <w:r w:rsidR="00685218">
          <w:rPr>
            <w:rFonts w:ascii="Times New Roman" w:hAnsi="Times New Roman" w:cs="Times New Roman"/>
            <w:sz w:val="24"/>
            <w:szCs w:val="24"/>
          </w:rPr>
          <w:t xml:space="preserve"> approximately 7.5 hours. </w:t>
        </w:r>
      </w:ins>
      <w:commentRangeStart w:id="7"/>
      <w:commentRangeStart w:id="8"/>
      <w:commentRangeStart w:id="9"/>
      <w:r w:rsidR="002959E8">
        <w:rPr>
          <w:rFonts w:ascii="Times New Roman" w:hAnsi="Times New Roman" w:cs="Times New Roman"/>
          <w:sz w:val="24"/>
          <w:szCs w:val="24"/>
        </w:rPr>
        <w:t>The EC</w:t>
      </w:r>
      <w:r w:rsidR="002959E8" w:rsidRPr="002959E8">
        <w:rPr>
          <w:rFonts w:ascii="Times New Roman" w:hAnsi="Times New Roman" w:cs="Times New Roman"/>
          <w:sz w:val="24"/>
          <w:szCs w:val="24"/>
          <w:vertAlign w:val="subscript"/>
        </w:rPr>
        <w:t>50</w:t>
      </w:r>
      <w:r w:rsidR="002959E8">
        <w:rPr>
          <w:rFonts w:ascii="Times New Roman" w:hAnsi="Times New Roman" w:cs="Times New Roman"/>
          <w:sz w:val="24"/>
          <w:szCs w:val="24"/>
        </w:rPr>
        <w:t xml:space="preserve"> of the </w:t>
      </w:r>
      <w:r w:rsidR="00871D92">
        <w:rPr>
          <w:rFonts w:ascii="Times New Roman" w:hAnsi="Times New Roman" w:cs="Times New Roman"/>
          <w:sz w:val="24"/>
          <w:szCs w:val="24"/>
        </w:rPr>
        <w:t>dose</w:t>
      </w:r>
      <w:r w:rsidR="00323F88">
        <w:rPr>
          <w:rFonts w:ascii="Times New Roman" w:hAnsi="Times New Roman" w:cs="Times New Roman"/>
          <w:sz w:val="24"/>
          <w:szCs w:val="24"/>
        </w:rPr>
        <w:t>-</w:t>
      </w:r>
      <w:r w:rsidR="00871D92">
        <w:rPr>
          <w:rFonts w:ascii="Times New Roman" w:hAnsi="Times New Roman" w:cs="Times New Roman"/>
          <w:sz w:val="24"/>
          <w:szCs w:val="24"/>
        </w:rPr>
        <w:t xml:space="preserve">response curves </w:t>
      </w:r>
      <w:del w:id="10" w:author="sunny" w:date="2016-12-16T10:09:00Z">
        <w:r w:rsidR="00871D92" w:rsidDel="00C16ADB">
          <w:rPr>
            <w:rFonts w:ascii="Times New Roman" w:hAnsi="Times New Roman" w:cs="Times New Roman"/>
            <w:sz w:val="24"/>
            <w:szCs w:val="24"/>
          </w:rPr>
          <w:delText>was correlat</w:delText>
        </w:r>
        <w:r w:rsidR="00323F88" w:rsidDel="00C16ADB">
          <w:rPr>
            <w:rFonts w:ascii="Times New Roman" w:hAnsi="Times New Roman" w:cs="Times New Roman"/>
            <w:sz w:val="24"/>
            <w:szCs w:val="24"/>
          </w:rPr>
          <w:delText>ing</w:delText>
        </w:r>
        <w:r w:rsidR="00871D92" w:rsidDel="00C16ADB">
          <w:rPr>
            <w:rFonts w:ascii="Times New Roman" w:hAnsi="Times New Roman" w:cs="Times New Roman"/>
            <w:sz w:val="24"/>
            <w:szCs w:val="24"/>
          </w:rPr>
          <w:delText xml:space="preserve"> linearly</w:delText>
        </w:r>
      </w:del>
      <w:ins w:id="11" w:author="sunny" w:date="2016-12-16T10:09:00Z">
        <w:r w:rsidR="00C16ADB">
          <w:rPr>
            <w:rFonts w:ascii="Times New Roman" w:hAnsi="Times New Roman" w:cs="Times New Roman"/>
            <w:sz w:val="24"/>
            <w:szCs w:val="24"/>
          </w:rPr>
          <w:t>correlates</w:t>
        </w:r>
      </w:ins>
      <w:r w:rsidR="00820F71">
        <w:rPr>
          <w:rFonts w:ascii="Times New Roman" w:hAnsi="Times New Roman" w:cs="Times New Roman"/>
          <w:sz w:val="24"/>
          <w:szCs w:val="24"/>
        </w:rPr>
        <w:t xml:space="preserve"> </w:t>
      </w:r>
      <w:ins w:id="12" w:author="sunny" w:date="2016-12-16T10:10:00Z">
        <w:r w:rsidR="00C16ADB">
          <w:rPr>
            <w:rFonts w:ascii="Times New Roman" w:hAnsi="Times New Roman" w:cs="Times New Roman"/>
            <w:sz w:val="24"/>
            <w:szCs w:val="24"/>
          </w:rPr>
          <w:t xml:space="preserve">linear </w:t>
        </w:r>
      </w:ins>
      <w:del w:id="13" w:author="sunny" w:date="2016-12-16T10:10:00Z">
        <w:r w:rsidR="00820F71" w:rsidDel="00C16ADB">
          <w:rPr>
            <w:rFonts w:ascii="Times New Roman" w:hAnsi="Times New Roman" w:cs="Times New Roman"/>
            <w:sz w:val="24"/>
            <w:szCs w:val="24"/>
          </w:rPr>
          <w:delText>(R</w:delText>
        </w:r>
        <w:r w:rsidR="00820F71" w:rsidDel="00C16ADB">
          <w:rPr>
            <w:rFonts w:ascii="Times New Roman" w:hAnsi="Times New Roman" w:cs="Times New Roman"/>
            <w:sz w:val="24"/>
            <w:szCs w:val="24"/>
            <w:vertAlign w:val="superscript"/>
          </w:rPr>
          <w:delText>2</w:delText>
        </w:r>
        <w:r w:rsidR="00820F71" w:rsidDel="00C16ADB">
          <w:rPr>
            <w:rFonts w:ascii="Times New Roman" w:hAnsi="Times New Roman" w:cs="Times New Roman"/>
            <w:sz w:val="24"/>
            <w:szCs w:val="24"/>
          </w:rPr>
          <w:delText xml:space="preserve"> = 0.</w:delText>
        </w:r>
      </w:del>
      <w:del w:id="14" w:author="sunny" w:date="2016-12-06T12:22:00Z">
        <w:r w:rsidR="00820F71" w:rsidDel="002210CD">
          <w:rPr>
            <w:rFonts w:ascii="Times New Roman" w:hAnsi="Times New Roman" w:cs="Times New Roman"/>
            <w:sz w:val="24"/>
            <w:szCs w:val="24"/>
          </w:rPr>
          <w:delText>83</w:delText>
        </w:r>
      </w:del>
      <w:del w:id="15" w:author="sunny" w:date="2016-12-16T10:10:00Z">
        <w:r w:rsidR="00820F71" w:rsidDel="00C16ADB">
          <w:rPr>
            <w:rFonts w:ascii="Times New Roman" w:hAnsi="Times New Roman" w:cs="Times New Roman"/>
            <w:sz w:val="24"/>
            <w:szCs w:val="24"/>
          </w:rPr>
          <w:delText>)</w:delText>
        </w:r>
        <w:r w:rsidR="00871D92" w:rsidDel="00C16ADB">
          <w:rPr>
            <w:rFonts w:ascii="Times New Roman" w:hAnsi="Times New Roman" w:cs="Times New Roman"/>
            <w:sz w:val="24"/>
            <w:szCs w:val="24"/>
          </w:rPr>
          <w:delText xml:space="preserve"> </w:delText>
        </w:r>
      </w:del>
      <w:r w:rsidR="00871D92">
        <w:rPr>
          <w:rFonts w:ascii="Times New Roman" w:hAnsi="Times New Roman" w:cs="Times New Roman"/>
          <w:sz w:val="24"/>
          <w:szCs w:val="24"/>
        </w:rPr>
        <w:t xml:space="preserve">with </w:t>
      </w:r>
      <w:del w:id="16" w:author="sunny" w:date="2016-12-16T10:09:00Z">
        <w:r w:rsidR="00323F88" w:rsidDel="00C16ADB">
          <w:rPr>
            <w:rFonts w:ascii="Times New Roman" w:hAnsi="Times New Roman" w:cs="Times New Roman"/>
            <w:sz w:val="24"/>
            <w:szCs w:val="24"/>
          </w:rPr>
          <w:delText xml:space="preserve">the </w:delText>
        </w:r>
      </w:del>
      <w:del w:id="17" w:author="sunny" w:date="2016-12-16T10:11:00Z">
        <w:r w:rsidR="00871D92" w:rsidDel="00C16ADB">
          <w:rPr>
            <w:rFonts w:ascii="Times New Roman" w:hAnsi="Times New Roman" w:cs="Times New Roman"/>
            <w:sz w:val="24"/>
            <w:szCs w:val="24"/>
          </w:rPr>
          <w:delText xml:space="preserve">MICs measured </w:delText>
        </w:r>
        <w:r w:rsidR="00323F88" w:rsidDel="00C16ADB">
          <w:rPr>
            <w:rFonts w:ascii="Times New Roman" w:hAnsi="Times New Roman" w:cs="Times New Roman"/>
            <w:sz w:val="24"/>
            <w:szCs w:val="24"/>
          </w:rPr>
          <w:delText xml:space="preserve">using </w:delText>
        </w:r>
        <w:r w:rsidR="00871D92" w:rsidDel="00C16ADB">
          <w:rPr>
            <w:rFonts w:ascii="Times New Roman" w:hAnsi="Times New Roman" w:cs="Times New Roman"/>
            <w:sz w:val="24"/>
            <w:szCs w:val="24"/>
          </w:rPr>
          <w:delText xml:space="preserve">the </w:delText>
        </w:r>
      </w:del>
      <w:r w:rsidR="00871D92">
        <w:rPr>
          <w:rFonts w:ascii="Times New Roman" w:hAnsi="Times New Roman" w:cs="Times New Roman"/>
          <w:sz w:val="24"/>
          <w:szCs w:val="24"/>
        </w:rPr>
        <w:t>Etest</w:t>
      </w:r>
      <w:ins w:id="18" w:author="sunny" w:date="2016-12-16T10:11:00Z">
        <w:r w:rsidR="00C16ADB">
          <w:rPr>
            <w:rFonts w:ascii="Times New Roman" w:hAnsi="Times New Roman" w:cs="Times New Roman"/>
            <w:sz w:val="24"/>
            <w:szCs w:val="24"/>
          </w:rPr>
          <w:t xml:space="preserve"> MIC values</w:t>
        </w:r>
      </w:ins>
      <w:ins w:id="19" w:author="sunny" w:date="2016-12-16T10:10:00Z">
        <w:r w:rsidR="00C16ADB">
          <w:rPr>
            <w:rFonts w:ascii="Times New Roman" w:hAnsi="Times New Roman" w:cs="Times New Roman"/>
            <w:sz w:val="24"/>
            <w:szCs w:val="24"/>
          </w:rPr>
          <w:t xml:space="preserve"> (R</w:t>
        </w:r>
        <w:r w:rsidR="00C16ADB">
          <w:rPr>
            <w:rFonts w:ascii="Times New Roman" w:hAnsi="Times New Roman" w:cs="Times New Roman"/>
            <w:sz w:val="24"/>
            <w:szCs w:val="24"/>
            <w:vertAlign w:val="superscript"/>
          </w:rPr>
          <w:t>2</w:t>
        </w:r>
        <w:r w:rsidR="00C16ADB">
          <w:rPr>
            <w:rFonts w:ascii="Times New Roman" w:hAnsi="Times New Roman" w:cs="Times New Roman"/>
            <w:sz w:val="24"/>
            <w:szCs w:val="24"/>
          </w:rPr>
          <w:t xml:space="preserve"> = 0.87)</w:t>
        </w:r>
      </w:ins>
      <w:r w:rsidR="00E15EEB">
        <w:rPr>
          <w:rFonts w:ascii="Times New Roman" w:hAnsi="Times New Roman" w:cs="Times New Roman"/>
          <w:sz w:val="24"/>
          <w:szCs w:val="24"/>
        </w:rPr>
        <w:t>.</w:t>
      </w:r>
      <w:r w:rsidR="00C84D96">
        <w:rPr>
          <w:rFonts w:ascii="Times New Roman" w:hAnsi="Times New Roman" w:cs="Times New Roman"/>
          <w:sz w:val="24"/>
          <w:szCs w:val="24"/>
        </w:rPr>
        <w:t xml:space="preserve"> </w:t>
      </w:r>
      <w:ins w:id="20" w:author="sunny" w:date="2016-12-16T10:16:00Z">
        <w:r w:rsidR="00C16ADB">
          <w:rPr>
            <w:rFonts w:ascii="Times New Roman" w:hAnsi="Times New Roman" w:cs="Times New Roman"/>
            <w:sz w:val="24"/>
            <w:szCs w:val="24"/>
          </w:rPr>
          <w:t>Only one very major er</w:t>
        </w:r>
        <w:r w:rsidR="00213DCA">
          <w:rPr>
            <w:rFonts w:ascii="Times New Roman" w:hAnsi="Times New Roman" w:cs="Times New Roman"/>
            <w:sz w:val="24"/>
            <w:szCs w:val="24"/>
          </w:rPr>
          <w:t xml:space="preserve">ror </w:t>
        </w:r>
      </w:ins>
      <w:ins w:id="21" w:author="sunny" w:date="2016-12-16T10:20:00Z">
        <w:r w:rsidR="00213DCA">
          <w:rPr>
            <w:rFonts w:ascii="Times New Roman" w:hAnsi="Times New Roman" w:cs="Times New Roman"/>
            <w:sz w:val="24"/>
            <w:szCs w:val="24"/>
          </w:rPr>
          <w:t xml:space="preserve">was found for a </w:t>
        </w:r>
      </w:ins>
      <w:ins w:id="22" w:author="sunny" w:date="2016-12-16T10:21:00Z">
        <w:r w:rsidR="00213DCA">
          <w:rPr>
            <w:rFonts w:ascii="Times New Roman" w:hAnsi="Times New Roman" w:cs="Times New Roman"/>
            <w:sz w:val="24"/>
            <w:szCs w:val="24"/>
          </w:rPr>
          <w:t xml:space="preserve">resistant </w:t>
        </w:r>
      </w:ins>
      <w:ins w:id="23" w:author="sunny" w:date="2016-12-16T10:20:00Z">
        <w:r w:rsidR="00213DCA">
          <w:rPr>
            <w:rFonts w:ascii="Times New Roman" w:hAnsi="Times New Roman" w:cs="Times New Roman"/>
            <w:sz w:val="24"/>
            <w:szCs w:val="24"/>
          </w:rPr>
          <w:t>ceftriaxone</w:t>
        </w:r>
      </w:ins>
      <w:ins w:id="24" w:author="sunny" w:date="2016-12-16T10:21:00Z">
        <w:r w:rsidR="00213DCA">
          <w:rPr>
            <w:rFonts w:ascii="Times New Roman" w:hAnsi="Times New Roman" w:cs="Times New Roman"/>
            <w:sz w:val="24"/>
            <w:szCs w:val="24"/>
          </w:rPr>
          <w:t xml:space="preserve"> strain</w:t>
        </w:r>
      </w:ins>
      <w:ins w:id="25" w:author="sunny" w:date="2016-12-16T10:20:00Z">
        <w:r w:rsidR="00213DCA">
          <w:rPr>
            <w:rFonts w:ascii="Times New Roman" w:hAnsi="Times New Roman" w:cs="Times New Roman"/>
            <w:sz w:val="24"/>
            <w:szCs w:val="24"/>
          </w:rPr>
          <w:t xml:space="preserve"> misclassified</w:t>
        </w:r>
      </w:ins>
      <w:ins w:id="26" w:author="sunny" w:date="2016-12-16T10:21:00Z">
        <w:r w:rsidR="00213DCA">
          <w:rPr>
            <w:rFonts w:ascii="Times New Roman" w:hAnsi="Times New Roman" w:cs="Times New Roman"/>
            <w:sz w:val="24"/>
            <w:szCs w:val="24"/>
          </w:rPr>
          <w:t xml:space="preserve"> as susceptible. </w:t>
        </w:r>
      </w:ins>
      <w:ins w:id="27" w:author="sunny" w:date="2016-12-16T10:29:00Z">
        <w:r w:rsidR="00502795">
          <w:rPr>
            <w:rFonts w:ascii="Times New Roman" w:hAnsi="Times New Roman" w:cs="Times New Roman"/>
            <w:sz w:val="24"/>
            <w:szCs w:val="24"/>
          </w:rPr>
          <w:t>M</w:t>
        </w:r>
      </w:ins>
      <w:ins w:id="28" w:author="sunny" w:date="2016-12-16T10:22:00Z">
        <w:r w:rsidR="00213DCA">
          <w:rPr>
            <w:rFonts w:ascii="Times New Roman" w:hAnsi="Times New Roman" w:cs="Times New Roman"/>
            <w:sz w:val="24"/>
            <w:szCs w:val="24"/>
          </w:rPr>
          <w:t>inor errors resulting from</w:t>
        </w:r>
      </w:ins>
      <w:ins w:id="29" w:author="sunny" w:date="2016-12-16T10:24:00Z">
        <w:r w:rsidR="00213DCA">
          <w:rPr>
            <w:rFonts w:ascii="Times New Roman" w:hAnsi="Times New Roman" w:cs="Times New Roman"/>
            <w:sz w:val="24"/>
            <w:szCs w:val="24"/>
          </w:rPr>
          <w:t xml:space="preserve"> misclassifi</w:t>
        </w:r>
      </w:ins>
      <w:ins w:id="30" w:author="sunny" w:date="2016-12-16T10:25:00Z">
        <w:r w:rsidR="00213DCA">
          <w:rPr>
            <w:rFonts w:ascii="Times New Roman" w:hAnsi="Times New Roman" w:cs="Times New Roman"/>
            <w:sz w:val="24"/>
            <w:szCs w:val="24"/>
          </w:rPr>
          <w:t>cations of</w:t>
        </w:r>
      </w:ins>
      <w:ins w:id="31" w:author="sunny" w:date="2016-12-16T10:22:00Z">
        <w:r w:rsidR="00213DCA">
          <w:rPr>
            <w:rFonts w:ascii="Times New Roman" w:hAnsi="Times New Roman" w:cs="Times New Roman"/>
            <w:sz w:val="24"/>
            <w:szCs w:val="24"/>
          </w:rPr>
          <w:t xml:space="preserve"> </w:t>
        </w:r>
      </w:ins>
      <w:ins w:id="32" w:author="sunny" w:date="2016-12-16T10:23:00Z">
        <w:r w:rsidR="00213DCA">
          <w:rPr>
            <w:rFonts w:ascii="Times New Roman" w:hAnsi="Times New Roman" w:cs="Times New Roman"/>
            <w:sz w:val="24"/>
            <w:szCs w:val="24"/>
          </w:rPr>
          <w:t>intermediary resistant strains</w:t>
        </w:r>
      </w:ins>
      <w:ins w:id="33" w:author="sunny" w:date="2016-12-16T10:30:00Z">
        <w:r w:rsidR="00502795">
          <w:rPr>
            <w:rFonts w:ascii="Times New Roman" w:hAnsi="Times New Roman" w:cs="Times New Roman"/>
            <w:sz w:val="24"/>
            <w:szCs w:val="24"/>
          </w:rPr>
          <w:t xml:space="preserve"> were found </w:t>
        </w:r>
      </w:ins>
      <w:ins w:id="34" w:author="sunny" w:date="2016-12-16T11:32:00Z">
        <w:r w:rsidR="00685218">
          <w:rPr>
            <w:rFonts w:ascii="Times New Roman" w:hAnsi="Times New Roman" w:cs="Times New Roman"/>
            <w:sz w:val="24"/>
            <w:szCs w:val="24"/>
          </w:rPr>
          <w:t>for 3.8% of the samples</w:t>
        </w:r>
      </w:ins>
      <w:ins w:id="35" w:author="sunny" w:date="2016-12-16T10:24:00Z">
        <w:r w:rsidR="00685218">
          <w:rPr>
            <w:rFonts w:ascii="Times New Roman" w:hAnsi="Times New Roman" w:cs="Times New Roman"/>
            <w:sz w:val="24"/>
            <w:szCs w:val="24"/>
          </w:rPr>
          <w:t xml:space="preserve">. </w:t>
        </w:r>
      </w:ins>
      <w:ins w:id="36" w:author="sunny" w:date="2016-12-16T11:47:00Z">
        <w:r w:rsidR="008B3E85">
          <w:rPr>
            <w:rFonts w:ascii="Times New Roman" w:hAnsi="Times New Roman" w:cs="Times New Roman"/>
            <w:sz w:val="24"/>
            <w:szCs w:val="24"/>
          </w:rPr>
          <w:t>M</w:t>
        </w:r>
      </w:ins>
      <w:ins w:id="37" w:author="sunny" w:date="2016-12-16T10:30:00Z">
        <w:r w:rsidR="00502795">
          <w:rPr>
            <w:rFonts w:ascii="Times New Roman" w:hAnsi="Times New Roman" w:cs="Times New Roman"/>
            <w:sz w:val="24"/>
            <w:szCs w:val="24"/>
          </w:rPr>
          <w:t xml:space="preserve">ajor errors occurred </w:t>
        </w:r>
      </w:ins>
      <w:del w:id="38" w:author="sunny" w:date="2016-12-16T10:26:00Z">
        <w:r w:rsidR="00C84D96" w:rsidDel="00213DCA">
          <w:rPr>
            <w:rFonts w:ascii="Times New Roman" w:hAnsi="Times New Roman" w:cs="Times New Roman"/>
            <w:sz w:val="24"/>
            <w:szCs w:val="24"/>
          </w:rPr>
          <w:delText xml:space="preserve">The sensitivity of the assay, </w:delText>
        </w:r>
        <w:r w:rsidR="00323F88" w:rsidDel="00213DCA">
          <w:rPr>
            <w:rFonts w:ascii="Times New Roman" w:hAnsi="Times New Roman" w:cs="Times New Roman"/>
            <w:sz w:val="24"/>
            <w:szCs w:val="24"/>
          </w:rPr>
          <w:delText xml:space="preserve">i.e. </w:delText>
        </w:r>
        <w:r w:rsidR="00C84D96" w:rsidDel="00213DCA">
          <w:rPr>
            <w:rFonts w:ascii="Times New Roman" w:hAnsi="Times New Roman" w:cs="Times New Roman"/>
            <w:sz w:val="24"/>
            <w:szCs w:val="24"/>
          </w:rPr>
          <w:delText xml:space="preserve">correctly classifying resistant strains, was 99.4%. The specificity was </w:delText>
        </w:r>
      </w:del>
      <w:del w:id="39" w:author="sunny" w:date="2016-12-08T01:27:00Z">
        <w:r w:rsidR="00C84D96" w:rsidDel="00D6110A">
          <w:rPr>
            <w:rFonts w:ascii="Times New Roman" w:hAnsi="Times New Roman" w:cs="Times New Roman"/>
            <w:sz w:val="24"/>
            <w:szCs w:val="24"/>
          </w:rPr>
          <w:delText>72.5</w:delText>
        </w:r>
      </w:del>
      <w:del w:id="40" w:author="sunny" w:date="2016-12-16T10:26:00Z">
        <w:r w:rsidR="00C84D96" w:rsidDel="00213DCA">
          <w:rPr>
            <w:rFonts w:ascii="Times New Roman" w:hAnsi="Times New Roman" w:cs="Times New Roman"/>
            <w:sz w:val="24"/>
            <w:szCs w:val="24"/>
          </w:rPr>
          <w:delText>%</w:delText>
        </w:r>
        <w:r w:rsidR="00507FDE" w:rsidDel="00213DCA">
          <w:rPr>
            <w:rFonts w:ascii="Times New Roman" w:hAnsi="Times New Roman" w:cs="Times New Roman"/>
            <w:sz w:val="24"/>
            <w:szCs w:val="24"/>
          </w:rPr>
          <w:delText xml:space="preserve">. </w:delText>
        </w:r>
      </w:del>
      <w:del w:id="41" w:author="sunny" w:date="2016-12-16T10:13:00Z">
        <w:r w:rsidR="00507FDE" w:rsidDel="00C16ADB">
          <w:rPr>
            <w:rFonts w:ascii="Times New Roman" w:hAnsi="Times New Roman" w:cs="Times New Roman"/>
            <w:sz w:val="24"/>
            <w:szCs w:val="24"/>
          </w:rPr>
          <w:delText xml:space="preserve">The </w:delText>
        </w:r>
        <w:r w:rsidR="00AF166B" w:rsidDel="00C16ADB">
          <w:rPr>
            <w:rFonts w:ascii="Times New Roman" w:hAnsi="Times New Roman" w:cs="Times New Roman"/>
            <w:sz w:val="24"/>
            <w:szCs w:val="24"/>
          </w:rPr>
          <w:delText xml:space="preserve">Hill </w:delText>
        </w:r>
        <w:r w:rsidR="00507FDE" w:rsidDel="00C16ADB">
          <w:rPr>
            <w:rFonts w:ascii="Times New Roman" w:hAnsi="Times New Roman" w:cs="Times New Roman"/>
            <w:sz w:val="24"/>
            <w:szCs w:val="24"/>
          </w:rPr>
          <w:delText>slopes of the dose</w:delText>
        </w:r>
        <w:r w:rsidR="00323F88" w:rsidDel="00C16ADB">
          <w:rPr>
            <w:rFonts w:ascii="Times New Roman" w:hAnsi="Times New Roman" w:cs="Times New Roman"/>
            <w:sz w:val="24"/>
            <w:szCs w:val="24"/>
          </w:rPr>
          <w:delText>-</w:delText>
        </w:r>
        <w:r w:rsidR="00507FDE" w:rsidDel="00C16ADB">
          <w:rPr>
            <w:rFonts w:ascii="Times New Roman" w:hAnsi="Times New Roman" w:cs="Times New Roman"/>
            <w:sz w:val="24"/>
            <w:szCs w:val="24"/>
          </w:rPr>
          <w:delText xml:space="preserve">response curves were significantly lower for the </w:delText>
        </w:r>
        <w:r w:rsidR="00323F88" w:rsidDel="00C16ADB">
          <w:rPr>
            <w:rFonts w:ascii="Times New Roman" w:hAnsi="Times New Roman" w:cs="Times New Roman"/>
            <w:sz w:val="24"/>
            <w:szCs w:val="24"/>
          </w:rPr>
          <w:sym w:font="Symbol" w:char="F062"/>
        </w:r>
        <w:r w:rsidR="00507FDE" w:rsidDel="00C16ADB">
          <w:rPr>
            <w:rFonts w:ascii="Times New Roman" w:hAnsi="Times New Roman" w:cs="Times New Roman"/>
            <w:sz w:val="24"/>
            <w:szCs w:val="24"/>
          </w:rPr>
          <w:delText>-lactams ceftriaxone</w:delText>
        </w:r>
        <w:r w:rsidR="00323F88" w:rsidDel="00C16ADB">
          <w:rPr>
            <w:rFonts w:ascii="Times New Roman" w:hAnsi="Times New Roman" w:cs="Times New Roman"/>
            <w:sz w:val="24"/>
            <w:szCs w:val="24"/>
          </w:rPr>
          <w:delText xml:space="preserve">, </w:delText>
        </w:r>
        <w:r w:rsidR="00507FDE" w:rsidDel="00C16ADB">
          <w:rPr>
            <w:rFonts w:ascii="Times New Roman" w:hAnsi="Times New Roman" w:cs="Times New Roman"/>
            <w:sz w:val="24"/>
            <w:szCs w:val="24"/>
          </w:rPr>
          <w:delText>cefixime</w:delText>
        </w:r>
        <w:r w:rsidR="00C84D96" w:rsidDel="00C16ADB">
          <w:rPr>
            <w:rFonts w:ascii="Times New Roman" w:hAnsi="Times New Roman" w:cs="Times New Roman"/>
            <w:sz w:val="24"/>
            <w:szCs w:val="24"/>
          </w:rPr>
          <w:delText xml:space="preserve"> and penicillin G</w:delText>
        </w:r>
        <w:r w:rsidR="00507FDE" w:rsidDel="00C16ADB">
          <w:rPr>
            <w:rFonts w:ascii="Times New Roman" w:hAnsi="Times New Roman" w:cs="Times New Roman"/>
            <w:sz w:val="24"/>
            <w:szCs w:val="24"/>
          </w:rPr>
          <w:delText xml:space="preserve"> </w:delText>
        </w:r>
        <w:r w:rsidR="00D80527" w:rsidDel="00C16ADB">
          <w:rPr>
            <w:rFonts w:ascii="Times New Roman" w:hAnsi="Times New Roman" w:cs="Times New Roman"/>
            <w:sz w:val="24"/>
            <w:szCs w:val="24"/>
          </w:rPr>
          <w:delText xml:space="preserve">than </w:delText>
        </w:r>
        <w:r w:rsidR="00323F88" w:rsidDel="00C16ADB">
          <w:rPr>
            <w:rFonts w:ascii="Times New Roman" w:hAnsi="Times New Roman" w:cs="Times New Roman"/>
            <w:sz w:val="24"/>
            <w:szCs w:val="24"/>
          </w:rPr>
          <w:delText xml:space="preserve">for </w:delText>
        </w:r>
        <w:r w:rsidR="00C84D96" w:rsidDel="00C16ADB">
          <w:rPr>
            <w:rFonts w:ascii="Times New Roman" w:hAnsi="Times New Roman" w:cs="Times New Roman"/>
            <w:sz w:val="24"/>
            <w:szCs w:val="24"/>
          </w:rPr>
          <w:delText xml:space="preserve">azithromycin, gentamicin, ciprofloxacin, spectinomycin </w:delText>
        </w:r>
        <w:commentRangeEnd w:id="7"/>
        <w:r w:rsidR="00C46CC7" w:rsidDel="00C16ADB">
          <w:rPr>
            <w:rStyle w:val="CommentReference"/>
          </w:rPr>
          <w:commentReference w:id="7"/>
        </w:r>
        <w:commentRangeEnd w:id="8"/>
        <w:r w:rsidR="002210CD" w:rsidDel="00C16ADB">
          <w:rPr>
            <w:rStyle w:val="CommentReference"/>
          </w:rPr>
          <w:commentReference w:id="8"/>
        </w:r>
        <w:commentRangeEnd w:id="9"/>
        <w:r w:rsidR="00D6110A" w:rsidDel="00C16ADB">
          <w:rPr>
            <w:rStyle w:val="CommentReference"/>
          </w:rPr>
          <w:commentReference w:id="9"/>
        </w:r>
        <w:r w:rsidR="00C84D96" w:rsidDel="00C16ADB">
          <w:rPr>
            <w:rFonts w:ascii="Times New Roman" w:hAnsi="Times New Roman" w:cs="Times New Roman"/>
            <w:sz w:val="24"/>
            <w:szCs w:val="24"/>
          </w:rPr>
          <w:delText>and tetracycline</w:delText>
        </w:r>
        <w:r w:rsidR="00D80527" w:rsidDel="00C16ADB">
          <w:rPr>
            <w:rFonts w:ascii="Times New Roman" w:hAnsi="Times New Roman" w:cs="Times New Roman"/>
            <w:sz w:val="24"/>
            <w:szCs w:val="24"/>
          </w:rPr>
          <w:delText xml:space="preserve">. </w:delText>
        </w:r>
      </w:del>
      <w:ins w:id="42" w:author="sunny" w:date="2016-12-16T11:33:00Z">
        <w:r w:rsidR="00685218">
          <w:rPr>
            <w:rFonts w:ascii="Times New Roman" w:hAnsi="Times New Roman" w:cs="Times New Roman"/>
            <w:sz w:val="24"/>
            <w:szCs w:val="24"/>
          </w:rPr>
          <w:t xml:space="preserve">for ceftriaxone </w:t>
        </w:r>
      </w:ins>
      <w:ins w:id="43" w:author="sunny" w:date="2016-12-16T11:37:00Z">
        <w:r w:rsidR="008B3E85">
          <w:rPr>
            <w:rFonts w:ascii="Times New Roman" w:hAnsi="Times New Roman" w:cs="Times New Roman"/>
            <w:sz w:val="24"/>
            <w:szCs w:val="24"/>
          </w:rPr>
          <w:t xml:space="preserve">(34%), </w:t>
        </w:r>
      </w:ins>
      <w:ins w:id="44" w:author="sunny" w:date="2016-12-16T11:33:00Z">
        <w:r w:rsidR="00685218">
          <w:rPr>
            <w:rFonts w:ascii="Times New Roman" w:hAnsi="Times New Roman" w:cs="Times New Roman"/>
            <w:sz w:val="24"/>
            <w:szCs w:val="24"/>
          </w:rPr>
          <w:t>cefixime</w:t>
        </w:r>
      </w:ins>
      <w:ins w:id="45" w:author="sunny" w:date="2016-12-06T12:20:00Z">
        <w:r w:rsidR="002210CD">
          <w:rPr>
            <w:rFonts w:ascii="Times New Roman" w:hAnsi="Times New Roman" w:cs="Times New Roman"/>
            <w:sz w:val="24"/>
            <w:szCs w:val="24"/>
          </w:rPr>
          <w:t xml:space="preserve"> </w:t>
        </w:r>
      </w:ins>
      <w:ins w:id="46" w:author="sunny" w:date="2016-12-16T11:39:00Z">
        <w:r w:rsidR="00685218">
          <w:rPr>
            <w:rFonts w:ascii="Times New Roman" w:hAnsi="Times New Roman" w:cs="Times New Roman"/>
            <w:sz w:val="24"/>
            <w:szCs w:val="24"/>
          </w:rPr>
          <w:t>(</w:t>
        </w:r>
        <w:r w:rsidR="008B3E85">
          <w:rPr>
            <w:rFonts w:ascii="Times New Roman" w:hAnsi="Times New Roman" w:cs="Times New Roman"/>
            <w:sz w:val="24"/>
            <w:szCs w:val="24"/>
          </w:rPr>
          <w:t>24%)</w:t>
        </w:r>
      </w:ins>
      <w:ins w:id="47" w:author="sunny" w:date="2016-12-16T11:47:00Z">
        <w:r w:rsidR="008B3E85">
          <w:rPr>
            <w:rFonts w:ascii="Times New Roman" w:hAnsi="Times New Roman" w:cs="Times New Roman"/>
            <w:sz w:val="24"/>
            <w:szCs w:val="24"/>
          </w:rPr>
          <w:t>, azithromycin (4%) and tetracycline (2%)</w:t>
        </w:r>
      </w:ins>
      <w:ins w:id="48" w:author="sunny" w:date="2016-12-16T11:39:00Z">
        <w:r w:rsidR="008B3E85">
          <w:rPr>
            <w:rFonts w:ascii="Times New Roman" w:hAnsi="Times New Roman" w:cs="Times New Roman"/>
            <w:sz w:val="24"/>
            <w:szCs w:val="24"/>
          </w:rPr>
          <w:t>.</w:t>
        </w:r>
      </w:ins>
      <w:ins w:id="49" w:author="sunny" w:date="2016-12-16T11:49:00Z">
        <w:r w:rsidR="008B3E85">
          <w:rPr>
            <w:rFonts w:ascii="Times New Roman" w:hAnsi="Times New Roman" w:cs="Times New Roman"/>
            <w:sz w:val="24"/>
            <w:szCs w:val="24"/>
          </w:rPr>
          <w:t xml:space="preserve"> </w:t>
        </w:r>
        <w:commentRangeStart w:id="50"/>
        <w:r w:rsidR="008B3E85">
          <w:rPr>
            <w:rFonts w:ascii="Times New Roman" w:hAnsi="Times New Roman" w:cs="Times New Roman"/>
            <w:sz w:val="24"/>
            <w:szCs w:val="24"/>
          </w:rPr>
          <w:t xml:space="preserve">Overall the sensitivity of the assay </w:t>
        </w:r>
      </w:ins>
      <w:ins w:id="51" w:author="sunny" w:date="2016-12-16T11:53:00Z">
        <w:r w:rsidR="008B3E85">
          <w:rPr>
            <w:rFonts w:ascii="Times New Roman" w:hAnsi="Times New Roman" w:cs="Times New Roman"/>
            <w:sz w:val="24"/>
            <w:szCs w:val="24"/>
          </w:rPr>
          <w:t xml:space="preserve">was </w:t>
        </w:r>
      </w:ins>
      <w:ins w:id="52" w:author="sunny" w:date="2016-12-16T11:59:00Z">
        <w:r w:rsidR="00035D56" w:rsidRPr="00035D56">
          <w:rPr>
            <w:rFonts w:ascii="Times New Roman" w:hAnsi="Times New Roman" w:cs="Times New Roman"/>
            <w:sz w:val="24"/>
            <w:szCs w:val="24"/>
          </w:rPr>
          <w:t>97.13%</w:t>
        </w:r>
      </w:ins>
      <w:ins w:id="53" w:author="sunny" w:date="2016-12-16T12:00:00Z">
        <w:r w:rsidR="00035D56">
          <w:rPr>
            <w:rFonts w:ascii="Times New Roman" w:hAnsi="Times New Roman" w:cs="Times New Roman"/>
            <w:sz w:val="24"/>
            <w:szCs w:val="24"/>
          </w:rPr>
          <w:t xml:space="preserve"> (</w:t>
        </w:r>
      </w:ins>
      <w:ins w:id="54" w:author="sunny" w:date="2016-12-16T12:02:00Z">
        <w:r w:rsidR="00035D56">
          <w:rPr>
            <w:rFonts w:ascii="Times New Roman" w:hAnsi="Times New Roman" w:cs="Times New Roman"/>
            <w:sz w:val="24"/>
            <w:szCs w:val="24"/>
          </w:rPr>
          <w:t xml:space="preserve">CI: </w:t>
        </w:r>
      </w:ins>
      <w:ins w:id="55" w:author="sunny" w:date="2016-12-16T12:00:00Z">
        <w:r w:rsidR="00035D56">
          <w:rPr>
            <w:rFonts w:ascii="Times New Roman" w:hAnsi="Times New Roman" w:cs="Times New Roman"/>
            <w:sz w:val="24"/>
            <w:szCs w:val="24"/>
          </w:rPr>
          <w:t>95.22</w:t>
        </w:r>
      </w:ins>
      <w:ins w:id="56" w:author="sunny" w:date="2016-12-16T12:02:00Z">
        <w:r w:rsidR="00035D56">
          <w:rPr>
            <w:rFonts w:ascii="Times New Roman" w:hAnsi="Times New Roman" w:cs="Times New Roman"/>
            <w:sz w:val="24"/>
            <w:szCs w:val="24"/>
          </w:rPr>
          <w:t>-</w:t>
        </w:r>
      </w:ins>
      <w:ins w:id="57" w:author="sunny" w:date="2016-12-16T12:00:00Z">
        <w:r w:rsidR="00035D56">
          <w:rPr>
            <w:rFonts w:ascii="Times New Roman" w:hAnsi="Times New Roman" w:cs="Times New Roman"/>
            <w:sz w:val="24"/>
            <w:szCs w:val="24"/>
          </w:rPr>
          <w:t xml:space="preserve">98.42) and the </w:t>
        </w:r>
      </w:ins>
      <w:ins w:id="58" w:author="sunny" w:date="2016-12-16T11:39:00Z">
        <w:r w:rsidR="00035D56">
          <w:rPr>
            <w:rFonts w:ascii="Times New Roman" w:hAnsi="Times New Roman" w:cs="Times New Roman"/>
            <w:sz w:val="24"/>
            <w:szCs w:val="24"/>
          </w:rPr>
          <w:t>specificit</w:t>
        </w:r>
      </w:ins>
      <w:ins w:id="59" w:author="sunny" w:date="2016-12-16T12:01:00Z">
        <w:r w:rsidR="00035D56">
          <w:rPr>
            <w:rFonts w:ascii="Times New Roman" w:hAnsi="Times New Roman" w:cs="Times New Roman"/>
            <w:sz w:val="24"/>
            <w:szCs w:val="24"/>
          </w:rPr>
          <w:t>y 79.27 % (</w:t>
        </w:r>
      </w:ins>
      <w:ins w:id="60" w:author="sunny" w:date="2016-12-16T12:02:00Z">
        <w:r w:rsidR="00035D56">
          <w:rPr>
            <w:rFonts w:ascii="Times New Roman" w:hAnsi="Times New Roman" w:cs="Times New Roman"/>
            <w:sz w:val="24"/>
            <w:szCs w:val="24"/>
          </w:rPr>
          <w:t xml:space="preserve">CI: </w:t>
        </w:r>
      </w:ins>
      <w:ins w:id="61" w:author="sunny" w:date="2016-12-16T12:01:00Z">
        <w:r w:rsidR="00035D56">
          <w:rPr>
            <w:rFonts w:ascii="Times New Roman" w:hAnsi="Times New Roman" w:cs="Times New Roman"/>
            <w:sz w:val="24"/>
            <w:szCs w:val="24"/>
          </w:rPr>
          <w:t>74.84-</w:t>
        </w:r>
        <w:r w:rsidR="00035D56" w:rsidRPr="00035D56">
          <w:rPr>
            <w:rFonts w:ascii="Times New Roman" w:hAnsi="Times New Roman" w:cs="Times New Roman"/>
            <w:sz w:val="24"/>
            <w:szCs w:val="24"/>
          </w:rPr>
          <w:t>83.23</w:t>
        </w:r>
        <w:r w:rsidR="00035D56">
          <w:rPr>
            <w:rFonts w:ascii="Times New Roman" w:hAnsi="Times New Roman" w:cs="Times New Roman"/>
            <w:sz w:val="24"/>
            <w:szCs w:val="24"/>
          </w:rPr>
          <w:t>)</w:t>
        </w:r>
      </w:ins>
      <w:ins w:id="62" w:author="sunny" w:date="2016-12-16T12:03:00Z">
        <w:r w:rsidR="00035D56">
          <w:rPr>
            <w:rFonts w:ascii="Times New Roman" w:hAnsi="Times New Roman" w:cs="Times New Roman"/>
            <w:sz w:val="24"/>
            <w:szCs w:val="24"/>
          </w:rPr>
          <w:t>.</w:t>
        </w:r>
      </w:ins>
      <w:commentRangeEnd w:id="50"/>
      <w:ins w:id="63" w:author="sunny" w:date="2016-12-16T12:09:00Z">
        <w:r w:rsidR="00F41834">
          <w:rPr>
            <w:rStyle w:val="CommentReference"/>
          </w:rPr>
          <w:commentReference w:id="50"/>
        </w:r>
      </w:ins>
    </w:p>
    <w:p w14:paraId="2E67A9D1" w14:textId="41C301DF" w:rsidR="00507FDE" w:rsidRPr="00507FDE" w:rsidDel="006F644E" w:rsidRDefault="00507FDE" w:rsidP="00A17D4C">
      <w:pPr>
        <w:spacing w:after="0" w:line="480" w:lineRule="auto"/>
        <w:jc w:val="both"/>
        <w:rPr>
          <w:del w:id="64" w:author="Unemo Magnus, USÖ Labmed länsklinik" w:date="2016-11-14T17:47:00Z"/>
          <w:rFonts w:ascii="Times New Roman" w:hAnsi="Times New Roman" w:cs="Times New Roman"/>
          <w:sz w:val="24"/>
          <w:szCs w:val="24"/>
        </w:rPr>
      </w:pPr>
    </w:p>
    <w:p w14:paraId="27023530" w14:textId="3930C7F8" w:rsidR="00507FDE" w:rsidDel="006F644E" w:rsidRDefault="006F644E" w:rsidP="00A17D4C">
      <w:pPr>
        <w:spacing w:after="0" w:line="480" w:lineRule="auto"/>
        <w:jc w:val="both"/>
        <w:rPr>
          <w:del w:id="65" w:author="Unemo Magnus, USÖ Labmed länsklinik" w:date="2016-11-14T17:48:00Z"/>
          <w:rFonts w:ascii="Times New Roman" w:hAnsi="Times New Roman" w:cs="Times New Roman"/>
          <w:b/>
          <w:sz w:val="24"/>
          <w:szCs w:val="24"/>
        </w:rPr>
      </w:pPr>
      <w:r w:rsidRPr="002E07DB">
        <w:rPr>
          <w:rFonts w:ascii="Times New Roman" w:hAnsi="Times New Roman" w:cs="Times New Roman"/>
          <w:b/>
          <w:sz w:val="24"/>
          <w:szCs w:val="24"/>
        </w:rPr>
        <w:t>Conclusion</w:t>
      </w:r>
      <w:r>
        <w:rPr>
          <w:rFonts w:ascii="Times New Roman" w:hAnsi="Times New Roman" w:cs="Times New Roman"/>
          <w:b/>
          <w:sz w:val="24"/>
          <w:szCs w:val="24"/>
        </w:rPr>
        <w:t>s</w:t>
      </w:r>
      <w:ins w:id="66" w:author="Unemo Magnus, USÖ Labmed länsklinik" w:date="2016-11-14T17:48:00Z">
        <w:r>
          <w:rPr>
            <w:rFonts w:ascii="Times New Roman" w:hAnsi="Times New Roman" w:cs="Times New Roman"/>
            <w:b/>
            <w:sz w:val="24"/>
            <w:szCs w:val="24"/>
          </w:rPr>
          <w:t xml:space="preserve">: </w:t>
        </w:r>
      </w:ins>
    </w:p>
    <w:p w14:paraId="3A556550" w14:textId="42EEE28D"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w:t>
      </w:r>
      <w:r w:rsidR="00111FD3">
        <w:rPr>
          <w:rFonts w:ascii="Times New Roman" w:hAnsi="Times New Roman" w:cs="Times New Roman"/>
          <w:sz w:val="24"/>
          <w:szCs w:val="24"/>
        </w:rPr>
        <w:t xml:space="preserve">, </w:t>
      </w:r>
      <w:r w:rsidR="007B7100">
        <w:rPr>
          <w:rFonts w:ascii="Times New Roman" w:hAnsi="Times New Roman" w:cs="Times New Roman"/>
          <w:sz w:val="24"/>
          <w:szCs w:val="24"/>
        </w:rPr>
        <w:t xml:space="preserve">objective, high-throughput, </w:t>
      </w:r>
      <w:r w:rsidR="00111FD3">
        <w:rPr>
          <w:rFonts w:ascii="Times New Roman" w:hAnsi="Times New Roman" w:cs="Times New Roman"/>
          <w:sz w:val="24"/>
          <w:szCs w:val="24"/>
        </w:rPr>
        <w:t>quantitative</w:t>
      </w:r>
      <w:r w:rsidR="006F644E">
        <w:rPr>
          <w:rFonts w:ascii="Times New Roman" w:hAnsi="Times New Roman" w:cs="Times New Roman"/>
          <w:sz w:val="24"/>
          <w:szCs w:val="24"/>
        </w:rPr>
        <w:t xml:space="preserve"> </w:t>
      </w:r>
      <w:r w:rsidR="00A20858">
        <w:rPr>
          <w:rFonts w:ascii="Times New Roman" w:hAnsi="Times New Roman" w:cs="Times New Roman"/>
          <w:sz w:val="24"/>
          <w:szCs w:val="24"/>
        </w:rPr>
        <w:t>and cost</w:t>
      </w:r>
      <w:r w:rsidR="007B7100">
        <w:rPr>
          <w:rFonts w:ascii="Times New Roman" w:hAnsi="Times New Roman" w:cs="Times New Roman"/>
          <w:sz w:val="24"/>
          <w:szCs w:val="24"/>
        </w:rPr>
        <w:t>-</w:t>
      </w:r>
      <w:r w:rsidR="00A20858">
        <w:rPr>
          <w:rFonts w:ascii="Times New Roman" w:hAnsi="Times New Roman" w:cs="Times New Roman"/>
          <w:sz w:val="24"/>
          <w:szCs w:val="24"/>
        </w:rPr>
        <w:t>eff</w:t>
      </w:r>
      <w:r w:rsidR="007B7100">
        <w:rPr>
          <w:rFonts w:ascii="Times New Roman" w:hAnsi="Times New Roman" w:cs="Times New Roman"/>
          <w:sz w:val="24"/>
          <w:szCs w:val="24"/>
        </w:rPr>
        <w:t>ective</w:t>
      </w:r>
      <w:r>
        <w:rPr>
          <w:rFonts w:ascii="Times New Roman" w:hAnsi="Times New Roman" w:cs="Times New Roman"/>
          <w:sz w:val="24"/>
          <w:szCs w:val="24"/>
        </w:rPr>
        <w:t xml:space="preserve"> broth microdilution assay was </w:t>
      </w:r>
      <w:r w:rsidR="00A20858">
        <w:rPr>
          <w:rFonts w:ascii="Times New Roman" w:hAnsi="Times New Roman" w:cs="Times New Roman"/>
          <w:sz w:val="24"/>
          <w:szCs w:val="24"/>
        </w:rPr>
        <w:t xml:space="preserve">established for </w:t>
      </w:r>
      <w:r w:rsidR="00B1508A">
        <w:rPr>
          <w:rFonts w:ascii="Times New Roman" w:hAnsi="Times New Roman" w:cs="Times New Roman"/>
          <w:sz w:val="24"/>
          <w:szCs w:val="24"/>
        </w:rPr>
        <w:t>gonococci</w:t>
      </w:r>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7B7100">
        <w:rPr>
          <w:rFonts w:ascii="Times New Roman" w:hAnsi="Times New Roman" w:cs="Times New Roman"/>
          <w:sz w:val="24"/>
          <w:szCs w:val="24"/>
        </w:rPr>
        <w:t>For use in routine diagnostic</w:t>
      </w:r>
      <w:r w:rsidR="00886A71">
        <w:rPr>
          <w:rFonts w:ascii="Times New Roman" w:hAnsi="Times New Roman" w:cs="Times New Roman"/>
          <w:sz w:val="24"/>
          <w:szCs w:val="24"/>
        </w:rPr>
        <w:t>s without confirmatory testing</w:t>
      </w:r>
      <w:r w:rsidR="007B7100">
        <w:rPr>
          <w:rFonts w:ascii="Times New Roman" w:hAnsi="Times New Roman" w:cs="Times New Roman"/>
          <w:sz w:val="24"/>
          <w:szCs w:val="24"/>
        </w:rPr>
        <w:t xml:space="preserve">, the specificity might remain suboptimal for </w:t>
      </w:r>
      <w:del w:id="67" w:author="sunny" w:date="2016-12-16T12:03:00Z">
        <w:r w:rsidR="007B7100" w:rsidDel="00035D56">
          <w:rPr>
            <w:rFonts w:ascii="Times New Roman" w:hAnsi="Times New Roman" w:cs="Times New Roman"/>
            <w:sz w:val="24"/>
            <w:szCs w:val="24"/>
          </w:rPr>
          <w:delText>some antimicrobials</w:delText>
        </w:r>
      </w:del>
      <w:ins w:id="68" w:author="sunny" w:date="2016-12-16T12:03:00Z">
        <w:r w:rsidR="00035D56">
          <w:rPr>
            <w:rFonts w:ascii="Times New Roman" w:hAnsi="Times New Roman" w:cs="Times New Roman"/>
            <w:sz w:val="24"/>
            <w:szCs w:val="24"/>
          </w:rPr>
          <w:t>ceftriaxone and cefixime</w:t>
        </w:r>
      </w:ins>
      <w:r w:rsidR="007B7100">
        <w:rPr>
          <w:rFonts w:ascii="Times New Roman" w:hAnsi="Times New Roman" w:cs="Times New Roman"/>
          <w:sz w:val="24"/>
          <w:szCs w:val="24"/>
        </w:rPr>
        <w:t>. However, t</w:t>
      </w:r>
      <w:r w:rsidR="00277E1A">
        <w:rPr>
          <w:rFonts w:ascii="Times New Roman" w:hAnsi="Times New Roman" w:cs="Times New Roman"/>
          <w:sz w:val="24"/>
          <w:szCs w:val="24"/>
        </w:rPr>
        <w:t>he</w:t>
      </w:r>
      <w:r w:rsidR="003D73F2" w:rsidRPr="002E07DB">
        <w:rPr>
          <w:rFonts w:ascii="Times New Roman" w:hAnsi="Times New Roman" w:cs="Times New Roman"/>
          <w:sz w:val="24"/>
          <w:szCs w:val="24"/>
        </w:rPr>
        <w:t xml:space="preserve"> assay could be a</w:t>
      </w:r>
      <w:r w:rsidR="00886A71">
        <w:rPr>
          <w:rFonts w:ascii="Times New Roman" w:hAnsi="Times New Roman" w:cs="Times New Roman"/>
          <w:sz w:val="24"/>
          <w:szCs w:val="24"/>
        </w:rPr>
        <w:t>n</w:t>
      </w:r>
      <w:r w:rsidR="003D73F2" w:rsidRPr="002E07DB">
        <w:rPr>
          <w:rFonts w:ascii="Times New Roman" w:hAnsi="Times New Roman" w:cs="Times New Roman"/>
          <w:sz w:val="24"/>
          <w:szCs w:val="24"/>
        </w:rPr>
        <w:t xml:space="preserve"> </w:t>
      </w:r>
      <w:r w:rsidR="00886A71">
        <w:rPr>
          <w:rFonts w:ascii="Times New Roman" w:hAnsi="Times New Roman" w:cs="Times New Roman"/>
          <w:sz w:val="24"/>
          <w:szCs w:val="24"/>
        </w:rPr>
        <w:t xml:space="preserve">effective </w:t>
      </w:r>
      <w:r w:rsidR="003D73F2" w:rsidRPr="002E07DB">
        <w:rPr>
          <w:rFonts w:ascii="Times New Roman" w:hAnsi="Times New Roman" w:cs="Times New Roman"/>
          <w:sz w:val="24"/>
          <w:szCs w:val="24"/>
        </w:rPr>
        <w:t>low-cost method to evaluate novel antimicrobials</w:t>
      </w:r>
      <w:r w:rsidR="00886A71">
        <w:rPr>
          <w:rFonts w:ascii="Times New Roman" w:hAnsi="Times New Roman" w:cs="Times New Roman"/>
          <w:sz w:val="24"/>
          <w:szCs w:val="24"/>
        </w:rPr>
        <w:t>,</w:t>
      </w:r>
      <w:r w:rsidR="003D73F2" w:rsidRPr="002E07DB">
        <w:rPr>
          <w:rFonts w:ascii="Times New Roman" w:hAnsi="Times New Roman" w:cs="Times New Roman"/>
          <w:sz w:val="24"/>
          <w:szCs w:val="24"/>
        </w:rPr>
        <w:t xml:space="preserve"> for high throughput screening</w:t>
      </w:r>
      <w:r w:rsidR="00C84D96">
        <w:rPr>
          <w:rFonts w:ascii="Times New Roman" w:hAnsi="Times New Roman" w:cs="Times New Roman"/>
          <w:sz w:val="24"/>
          <w:szCs w:val="24"/>
        </w:rPr>
        <w:t>s</w:t>
      </w:r>
      <w:r w:rsidR="007B7100">
        <w:rPr>
          <w:rFonts w:ascii="Times New Roman" w:hAnsi="Times New Roman" w:cs="Times New Roman"/>
          <w:sz w:val="24"/>
          <w:szCs w:val="24"/>
        </w:rPr>
        <w:t>, a</w:t>
      </w:r>
      <w:r w:rsidR="00886A71">
        <w:rPr>
          <w:rFonts w:ascii="Times New Roman" w:hAnsi="Times New Roman" w:cs="Times New Roman"/>
          <w:sz w:val="24"/>
          <w:szCs w:val="24"/>
        </w:rPr>
        <w:t>nd</w:t>
      </w:r>
      <w:r w:rsidR="007B7100">
        <w:rPr>
          <w:rFonts w:ascii="Times New Roman" w:hAnsi="Times New Roman" w:cs="Times New Roman"/>
          <w:sz w:val="24"/>
          <w:szCs w:val="24"/>
        </w:rPr>
        <w:t xml:space="preserve"> </w:t>
      </w:r>
      <w:r w:rsidR="00507FDE">
        <w:rPr>
          <w:rFonts w:ascii="Times New Roman" w:hAnsi="Times New Roman" w:cs="Times New Roman"/>
          <w:sz w:val="24"/>
          <w:szCs w:val="24"/>
        </w:rPr>
        <w:t>expand</w:t>
      </w:r>
      <w:r w:rsidR="00C2338D">
        <w:rPr>
          <w:rFonts w:ascii="Times New Roman" w:hAnsi="Times New Roman" w:cs="Times New Roman"/>
          <w:sz w:val="24"/>
          <w:szCs w:val="24"/>
        </w:rPr>
        <w:t>s</w:t>
      </w:r>
      <w:r w:rsidR="00507FDE">
        <w:rPr>
          <w:rFonts w:ascii="Times New Roman" w:hAnsi="Times New Roman" w:cs="Times New Roman"/>
          <w:sz w:val="24"/>
          <w:szCs w:val="24"/>
        </w:rPr>
        <w:t xml:space="preserve"> the currently available methodologies for surveillance of </w:t>
      </w:r>
      <w:r w:rsidR="0086685F">
        <w:rPr>
          <w:rFonts w:ascii="Times New Roman" w:hAnsi="Times New Roman" w:cs="Times New Roman"/>
          <w:sz w:val="24"/>
          <w:szCs w:val="24"/>
        </w:rPr>
        <w:t xml:space="preserve">antimicrobial </w:t>
      </w:r>
      <w:r w:rsidR="00507FDE">
        <w:rPr>
          <w:rFonts w:ascii="Times New Roman" w:hAnsi="Times New Roman" w:cs="Times New Roman"/>
          <w:sz w:val="24"/>
          <w:szCs w:val="24"/>
        </w:rPr>
        <w:t xml:space="preserve">resistance in </w:t>
      </w:r>
      <w:r w:rsidR="00B1508A">
        <w:rPr>
          <w:rFonts w:ascii="Times New Roman" w:hAnsi="Times New Roman" w:cs="Times New Roman"/>
          <w:sz w:val="24"/>
          <w:szCs w:val="24"/>
        </w:rPr>
        <w:t>gonococci</w:t>
      </w:r>
      <w:r w:rsidR="003D73F2" w:rsidRPr="002E07DB">
        <w:rPr>
          <w:rFonts w:ascii="Times New Roman" w:hAnsi="Times New Roman" w:cs="Times New Roman"/>
          <w:sz w:val="24"/>
          <w:szCs w:val="24"/>
        </w:rPr>
        <w:t xml:space="preserve">. </w:t>
      </w:r>
    </w:p>
    <w:p w14:paraId="3EE38B28" w14:textId="67CF1A28" w:rsidR="003B1A80" w:rsidRPr="001C6E3E" w:rsidRDefault="003B1A80" w:rsidP="003B1A80">
      <w:pPr>
        <w:spacing w:line="480" w:lineRule="auto"/>
        <w:rPr>
          <w:rFonts w:ascii="Times New Roman" w:hAnsi="Times New Roman" w:cs="Times New Roman"/>
          <w:color w:val="FF0000"/>
          <w:sz w:val="24"/>
          <w:szCs w:val="24"/>
        </w:rPr>
      </w:pPr>
      <w:r w:rsidRPr="00CF66C6">
        <w:rPr>
          <w:rFonts w:ascii="Times New Roman" w:hAnsi="Times New Roman" w:cs="Times New Roman"/>
          <w:b/>
          <w:sz w:val="24"/>
          <w:szCs w:val="24"/>
        </w:rPr>
        <w:lastRenderedPageBreak/>
        <w:t>Keywords:</w:t>
      </w:r>
      <w:r w:rsidRPr="00CF66C6">
        <w:rPr>
          <w:rFonts w:ascii="Times New Roman" w:hAnsi="Times New Roman" w:cs="Times New Roman"/>
          <w:sz w:val="24"/>
          <w:szCs w:val="24"/>
        </w:rPr>
        <w:t xml:space="preserve"> </w:t>
      </w:r>
      <w:r w:rsidRPr="006F644E">
        <w:rPr>
          <w:rFonts w:ascii="Times New Roman" w:hAnsi="Times New Roman" w:cs="Times New Roman"/>
          <w:sz w:val="24"/>
          <w:szCs w:val="24"/>
        </w:rPr>
        <w:t xml:space="preserve">Gonorrhoea, </w:t>
      </w:r>
      <w:r>
        <w:rPr>
          <w:rFonts w:ascii="Times New Roman" w:hAnsi="Times New Roman" w:cs="Times New Roman"/>
          <w:sz w:val="24"/>
          <w:szCs w:val="24"/>
        </w:rPr>
        <w:t>a</w:t>
      </w:r>
      <w:r w:rsidRPr="006F644E">
        <w:rPr>
          <w:rFonts w:ascii="Times New Roman" w:hAnsi="Times New Roman" w:cs="Times New Roman"/>
          <w:sz w:val="24"/>
          <w:szCs w:val="24"/>
        </w:rPr>
        <w:t xml:space="preserve">ntimicrobial resistance, </w:t>
      </w:r>
      <w:r w:rsidRPr="00AB0E68">
        <w:rPr>
          <w:rFonts w:ascii="Times New Roman" w:hAnsi="Times New Roman"/>
          <w:sz w:val="24"/>
          <w:szCs w:val="24"/>
        </w:rPr>
        <w:t xml:space="preserve">resazurin, broth microdilution, </w:t>
      </w:r>
      <w:r w:rsidR="00B1508A">
        <w:rPr>
          <w:rFonts w:ascii="Times New Roman" w:hAnsi="Times New Roman"/>
          <w:sz w:val="24"/>
          <w:szCs w:val="24"/>
        </w:rPr>
        <w:t>minimum</w:t>
      </w:r>
      <w:r w:rsidRPr="00AB0E68">
        <w:rPr>
          <w:rFonts w:ascii="Times New Roman" w:hAnsi="Times New Roman"/>
          <w:sz w:val="24"/>
          <w:szCs w:val="24"/>
        </w:rPr>
        <w:t xml:space="preserve"> inhibitory concentration, dose-response curve</w:t>
      </w:r>
    </w:p>
    <w:p w14:paraId="7AA2B4AE" w14:textId="1C791AF8" w:rsidR="009206A7" w:rsidRPr="006F644E" w:rsidRDefault="006F644E">
      <w:pPr>
        <w:spacing w:after="0" w:line="480" w:lineRule="auto"/>
        <w:rPr>
          <w:rFonts w:ascii="Times New Roman" w:hAnsi="Times New Roman" w:cs="Times New Roman"/>
          <w:b/>
          <w:sz w:val="24"/>
          <w:szCs w:val="24"/>
        </w:rPr>
        <w:pPrChange w:id="69" w:author="Unemo Magnus, USÖ Labmed länsklinik" w:date="2016-11-14T17:52:00Z">
          <w:pPr>
            <w:spacing w:line="480" w:lineRule="auto"/>
          </w:pPr>
        </w:pPrChange>
      </w:pPr>
      <w:r w:rsidRPr="006F644E">
        <w:rPr>
          <w:rFonts w:ascii="Times New Roman" w:hAnsi="Times New Roman" w:cs="Times New Roman"/>
          <w:b/>
          <w:sz w:val="24"/>
          <w:szCs w:val="24"/>
        </w:rPr>
        <w:t>Introduction</w:t>
      </w:r>
    </w:p>
    <w:p w14:paraId="4EFA679A" w14:textId="441FB084" w:rsidR="00C1579A" w:rsidRPr="006F644E" w:rsidRDefault="000C7E73" w:rsidP="003B42CC">
      <w:pPr>
        <w:spacing w:after="0" w:line="480" w:lineRule="auto"/>
        <w:jc w:val="both"/>
        <w:rPr>
          <w:rFonts w:ascii="Times New Roman" w:hAnsi="Times New Roman" w:cs="Times New Roman"/>
          <w:sz w:val="24"/>
          <w:szCs w:val="24"/>
        </w:rPr>
      </w:pPr>
      <w:r w:rsidRPr="006F644E">
        <w:rPr>
          <w:rFonts w:ascii="Times New Roman" w:hAnsi="Times New Roman" w:cs="Times New Roman"/>
          <w:i/>
          <w:sz w:val="24"/>
          <w:szCs w:val="24"/>
        </w:rPr>
        <w:t>Neisseria gonorrhoeae</w:t>
      </w:r>
      <w:r w:rsidRPr="006F644E">
        <w:rPr>
          <w:rFonts w:ascii="Times New Roman" w:hAnsi="Times New Roman" w:cs="Times New Roman"/>
          <w:sz w:val="24"/>
          <w:szCs w:val="24"/>
        </w:rPr>
        <w:t xml:space="preserve"> is a </w:t>
      </w:r>
      <w:r w:rsidR="00DE7EF0">
        <w:rPr>
          <w:rFonts w:ascii="Times New Roman" w:hAnsi="Times New Roman" w:cs="Times New Roman"/>
          <w:sz w:val="24"/>
          <w:szCs w:val="24"/>
        </w:rPr>
        <w:t xml:space="preserve">very </w:t>
      </w:r>
      <w:r w:rsidRPr="006F644E">
        <w:rPr>
          <w:rFonts w:ascii="Times New Roman" w:hAnsi="Times New Roman" w:cs="Times New Roman"/>
          <w:sz w:val="24"/>
          <w:szCs w:val="24"/>
        </w:rPr>
        <w:t xml:space="preserve">fastidious bacterium that causes the sexually transmitted </w:t>
      </w:r>
      <w:r w:rsidR="0086685F">
        <w:rPr>
          <w:rFonts w:ascii="Times New Roman" w:hAnsi="Times New Roman" w:cs="Times New Roman"/>
          <w:sz w:val="24"/>
          <w:szCs w:val="24"/>
        </w:rPr>
        <w:t>infection</w:t>
      </w:r>
      <w:r w:rsidR="0086685F" w:rsidRPr="006F644E">
        <w:rPr>
          <w:rFonts w:ascii="Times New Roman" w:hAnsi="Times New Roman" w:cs="Times New Roman"/>
          <w:sz w:val="24"/>
          <w:szCs w:val="24"/>
        </w:rPr>
        <w:t xml:space="preserve"> </w:t>
      </w:r>
      <w:r w:rsidRPr="006F644E">
        <w:rPr>
          <w:rFonts w:ascii="Times New Roman" w:hAnsi="Times New Roman" w:cs="Times New Roman"/>
          <w:sz w:val="24"/>
          <w:szCs w:val="24"/>
        </w:rPr>
        <w:t>gonorrhoea</w:t>
      </w:r>
      <w:r w:rsidR="00F5346C" w:rsidRPr="006F644E">
        <w:rPr>
          <w:rFonts w:ascii="Times New Roman" w:hAnsi="Times New Roman" w:cs="Times New Roman"/>
          <w:sz w:val="24"/>
          <w:szCs w:val="24"/>
        </w:rPr>
        <w:t xml:space="preserve">. </w:t>
      </w:r>
      <w:commentRangeStart w:id="70"/>
      <w:commentRangeStart w:id="71"/>
      <w:r w:rsidR="0086685F" w:rsidRPr="003B42CC">
        <w:rPr>
          <w:rFonts w:ascii="Times New Roman" w:hAnsi="Times New Roman" w:cs="Times New Roman"/>
          <w:sz w:val="24"/>
          <w:szCs w:val="24"/>
        </w:rPr>
        <w:t>Gonorrhoea</w:t>
      </w:r>
      <w:commentRangeEnd w:id="70"/>
      <w:r w:rsidR="00464C18">
        <w:rPr>
          <w:rStyle w:val="CommentReference"/>
        </w:rPr>
        <w:commentReference w:id="70"/>
      </w:r>
      <w:commentRangeEnd w:id="71"/>
      <w:r w:rsidR="00464C18">
        <w:rPr>
          <w:rStyle w:val="CommentReference"/>
        </w:rPr>
        <w:commentReference w:id="71"/>
      </w:r>
      <w:r w:rsidR="0086685F" w:rsidRPr="003B42CC">
        <w:rPr>
          <w:rFonts w:ascii="Times New Roman" w:hAnsi="Times New Roman" w:cs="Times New Roman"/>
          <w:sz w:val="24"/>
          <w:szCs w:val="24"/>
        </w:rPr>
        <w:t xml:space="preserve"> is a public health concern globally,</w:t>
      </w:r>
      <w:r w:rsidR="00C63D81">
        <w:rPr>
          <w:rFonts w:ascii="Times New Roman" w:hAnsi="Times New Roman" w:cs="Times New Roman"/>
          <w:sz w:val="24"/>
          <w:szCs w:val="24"/>
        </w:rPr>
        <w:fldChar w:fldCharType="begin"/>
      </w:r>
      <w:ins w:id="72" w:author="sunny" w:date="2016-12-06T17:48:00Z">
        <w:r w:rsidR="00FE2A90">
          <w:rPr>
            <w:rFonts w:ascii="Times New Roman" w:hAnsi="Times New Roman" w:cs="Times New Roman"/>
            <w:sz w:val="24"/>
            <w:szCs w:val="24"/>
          </w:rPr>
          <w:instrText xml:space="preserve"> ADDIN ZOTERO_ITEM CSL_CITATION {"citationID":"26acbtugdp","properties":{"formattedCitation":"{\\rtf \\super 1,2\\nosupersub{}}","plainCitation":"1,2"},"citationItems":[{"id":521,"uris":["http://zotero.org/users/1321783/items/EQVNUX3R"],"uri":["http://zotero.org/users/1321783/items/EQVNUX3R"],"itemData":{"id":521,"type":"webpage","title":"Global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instrText>
        </w:r>
      </w:ins>
      <w:del w:id="73" w:author="sunny" w:date="2016-12-06T17:48:00Z">
        <w:r w:rsidR="00C63D81" w:rsidDel="00FE2A90">
          <w:rPr>
            <w:rFonts w:ascii="Times New Roman" w:hAnsi="Times New Roman" w:cs="Times New Roman"/>
            <w:sz w:val="24"/>
            <w:szCs w:val="24"/>
          </w:rPr>
          <w:delInstrText xml:space="preserve"> ADDIN ZOTERO_ITEM CSL_CITATION {"citationID":"26acbtugdp","properties":{"formattedCitation":"{\\rtf \\super 1,2\\nosupersub{}}","plainCitation":"1,2"},"citationItems":[{"id":521,"uris":["http://zotero.org/users/1321783/items/EQVNUX3R"],"uri":["http://zotero.org/users/1321783/items/EQVNUX3R"],"itemData":{"id":521,"type":"webpage","title":"WHO.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label":"page"},{"id":518,"uris":["http://zotero.org/users/1321783/items/6NZ4S7DR"],"uri":["http://zotero.org/users/1321783/items/6NZ4S7DR"],"itemData":{"id":518,"type":"article-journal","title":"Global Estimates of the Prevalence and Incidence of Four Curable Sexually Transmitted Infections in 2012 Based on Systematic Review and Global Reporting","container-title":"PLOS ONE","page":"e0143304","volume":"10","issue":"12","source":"PLoS Journals","abstract":"Background Quantifying sexually transmitted infection (STI) prevalence and incidence is important for planning interventions and advocating for resources. The World Health Organization (WHO) periodically estimates global and regional prevalence and incidence of four curable STIs: chlamydia, gonorrhoea, trichomoniasis and syphilis.   Methods and Findings WHO’s 2012 estimates were based upon literature reviews of prevalence data from 2005 through 2012 among general populations for genitourinary infection with chlamydia, gonorrhoea, and trichomoniasis, and nationally reported data on syphilis seroprevalence among antenatal care attendees. Data were standardized for laboratory test type, geography, age, and high risk subpopulations, and combined using a Bayesian meta-analytic approach. Regional incidence estimates were generated from prevalence estimates by adjusting for average duration of infection. In 2012, among women aged 15–49 years, the estimated global prevalence of chlamydia was 4.2% (95% uncertainty interval (UI): 3.7–4.7%), gonorrhoea 0.8% (0.6–1.0%), trichomoniasis 5.0% (4.0–6.4%), and syphilis 0.5% (0.4–0.6%); among men, estimated chlamydia prevalence was 2.7% (2.0–3.6%), gonorrhoea 0.6% (0.4–0.9%), trichomoniasis 0.6% (0.4–0.8%), and syphilis 0.48% (0.3–0.7%). These figures correspond to an estimated 131 million new cases of chlamydia (100–166 million), 78 million of gonorrhoea (53–110 million), 143 million of trichomoniasis (98–202 million), and 6 million of syphilis (4–8 million). Prevalence and incidence estimates varied by region and sex.   Conclusions Estimates of the global prevalence and incidence of chlamydia, gonorrhoea, trichomoniasis, and syphilis in adult women and men remain high, with nearly one million new infections with curable STI each day. The estimates highlight the urgent need for the public health community to ensure that well-recognized effective interventions for STI prevention, screening, diagnosis, and treatment are made more widely available. Improved estimation methods are needed to allow use of more varied data and generation of estimates at the national level.","DOI":"10.1371/journal.pone.0143304","ISSN":"1932-6203","journalAbbreviation":"PLOS ONE","author":[{"family":"Newman","given":"Lori"},{"family":"Rowley","given":"Jane"},{"family":"Hoorn","given":"Stephen Vander"},{"family":"Wijesooriya","given":"Nalinka Saman"},{"family":"Unemo","given":"Magnus"},{"family":"Low","given":"Nicola"},{"family":"Stevens","given":"Gretchen"},{"family":"Gottlieb","given":"Sami"},{"family":"Kiarie","given":"James"},{"family":"Temmerman","given":"Marleen"}],"issued":{"date-parts":[["2015",12,8]]}},"label":"page"}],"schema":"https://github.com/citation-style-language/schema/raw/master/csl-citation.json"} </w:delInstrText>
        </w:r>
      </w:del>
      <w:r w:rsidR="00C63D81">
        <w:rPr>
          <w:rFonts w:ascii="Times New Roman" w:hAnsi="Times New Roman" w:cs="Times New Roman"/>
          <w:sz w:val="24"/>
          <w:szCs w:val="24"/>
        </w:rPr>
        <w:fldChar w:fldCharType="separate"/>
      </w:r>
      <w:r w:rsidR="00C63D81" w:rsidRPr="00C63D81">
        <w:rPr>
          <w:rFonts w:ascii="Times New Roman" w:hAnsi="Times New Roman" w:cs="Times New Roman"/>
          <w:sz w:val="24"/>
          <w:szCs w:val="24"/>
          <w:vertAlign w:val="superscript"/>
        </w:rPr>
        <w:t>1,2</w:t>
      </w:r>
      <w:r w:rsidR="00C63D81">
        <w:rPr>
          <w:rFonts w:ascii="Times New Roman" w:hAnsi="Times New Roman" w:cs="Times New Roman"/>
          <w:sz w:val="24"/>
          <w:szCs w:val="24"/>
        </w:rPr>
        <w:fldChar w:fldCharType="end"/>
      </w:r>
      <w:r w:rsidR="00116CC7">
        <w:rPr>
          <w:rFonts w:ascii="Times New Roman" w:hAnsi="Times New Roman" w:cs="Times New Roman"/>
          <w:sz w:val="24"/>
          <w:szCs w:val="24"/>
        </w:rPr>
        <w:t xml:space="preserve"> </w:t>
      </w:r>
      <w:r w:rsidR="0086685F" w:rsidRPr="003B42CC">
        <w:rPr>
          <w:rFonts w:ascii="Times New Roman" w:hAnsi="Times New Roman" w:cs="Times New Roman"/>
          <w:sz w:val="24"/>
          <w:szCs w:val="24"/>
        </w:rPr>
        <w:t xml:space="preserve">and </w:t>
      </w:r>
      <w:r w:rsidR="0086685F" w:rsidRPr="003B42CC">
        <w:rPr>
          <w:rFonts w:ascii="Times New Roman" w:hAnsi="Times New Roman" w:cs="Times New Roman"/>
          <w:i/>
          <w:sz w:val="24"/>
          <w:szCs w:val="24"/>
        </w:rPr>
        <w:t xml:space="preserve">N. gonorrhoeae </w:t>
      </w:r>
      <w:r w:rsidR="0086685F" w:rsidRPr="003B42CC">
        <w:rPr>
          <w:rFonts w:ascii="Times New Roman" w:hAnsi="Times New Roman" w:cs="Times New Roman"/>
          <w:sz w:val="24"/>
          <w:szCs w:val="24"/>
        </w:rPr>
        <w:t>has developed resistance to all antimicrobials introduced for treatment.</w:t>
      </w:r>
      <w:r w:rsidR="00990560">
        <w:rPr>
          <w:rFonts w:ascii="Times New Roman" w:hAnsi="Times New Roman" w:cs="Times New Roman"/>
          <w:sz w:val="24"/>
          <w:szCs w:val="24"/>
        </w:rPr>
        <w:fldChar w:fldCharType="begin"/>
      </w:r>
      <w:ins w:id="74" w:author="sunny" w:date="2016-12-17T11:37:00Z">
        <w:r w:rsidR="00FA3849">
          <w:rPr>
            <w:rFonts w:ascii="Times New Roman" w:hAnsi="Times New Roman" w:cs="Times New Roman"/>
            <w:sz w:val="24"/>
            <w:szCs w:val="24"/>
          </w:rPr>
          <w: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M."}],"issued":{"date-parts":[["2014",7]]}}}],"schema":"https://github.com/citation-style-language/schema/raw/master/csl-citation.json"} </w:instrText>
        </w:r>
      </w:ins>
      <w:del w:id="75" w:author="sunny" w:date="2016-12-17T11:37:00Z">
        <w:r w:rsidR="00990560" w:rsidDel="00FA3849">
          <w:rPr>
            <w:rFonts w:ascii="Times New Roman" w:hAnsi="Times New Roman" w:cs="Times New Roman"/>
            <w:sz w:val="24"/>
            <w:szCs w:val="24"/>
          </w:rPr>
          <w:delInstrText xml:space="preserve"> ADDIN ZOTERO_ITEM CSL_CITATION {"citationID":"Oz9ie1DH","properties":{"formattedCitation":"{\\rtf \\super 3\\nosupersub{}}","plainCitation":"3"},"citationItems":[{"id":523,"uris":["http://zotero.org/users/1321783/items/8QXPJKB3"],"uri":["http://zotero.org/users/1321783/items/8QXPJKB3"],"itemData":{"id":523,"type":"article-journal","title":"Antimicrobial Resistance in Neisseria gonorrhoeae in the 21st Century: Past, Evolution, and Future","container-title":"Clinical Microbiology Reviews","page":"587-613","volume":"27","issue":"3","source":"PubMed Central","abstract":"SUMMARY\nNeisseria gonorrhoeae is evolving into a superbug with resistance to previously and currently recommended antimicrobials for treatment of gonorrhea, which is a major public health concern globally. Given the global nature of gonorrhea, the high rate of usage of antimicrobials, suboptimal control and monitoring of antimicrobial resistance (AMR) and treatment failures, slow update of treatment guidelines in most geographical settings, and the extraordinary capacity of the gonococci to develop and retain AMR, it is likely that the global problem of gonococcal AMR will worsen in the foreseeable future and that the severe complications of gonorrhea will emerge as a silent epidemic. By understanding the evolution, emergence, and spread of AMR in N. gonorrhoeae, including its molecular and phenotypic mechanisms, resistance to antimicrobials used clinically can be anticipated, future methods for genetic testing for AMR might permit region-specific and tailor-made antimicrobial therapy, and the design of novel antimicrobials to circumvent the resistance problems can be undertaken more rationally. This review focuses on the history and evolution of gonorrhea treatment regimens and emerging resistance to them, on genetic and phenotypic determinants of gonococcal resistance to previously and currently recommended antimicrobials, including biological costs or benefits; and on crucial actions and future advances necessary to detect and treat resistant gonococcal strains and, ultimately, retain gonorrhea as a treatable infection.","DOI":"10.1128/CMR.00010-14","ISSN":"0893-8512","note":"PMID: 24982323\nPMCID: PMC4135894","shortTitle":"Antimicrobial Resistance in Neisseria gonorrhoeae in the 21st Century","journalAbbreviation":"Clin Microbiol Rev","author":[{"family":"Unemo","given":"Magnus"},{"family":"Shafer","given":"William M."}],"issued":{"date-parts":[["2014",7]]},"PMID":"24982323","PMCID":"PMC4135894"}}],"schema":"https://github.com/citation-style-language/schema/raw/master/csl-citation.json"} </w:delInstrText>
        </w:r>
      </w:del>
      <w:r w:rsidR="00990560">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3</w:t>
      </w:r>
      <w:r w:rsidR="00990560">
        <w:rPr>
          <w:rFonts w:ascii="Times New Roman" w:hAnsi="Times New Roman" w:cs="Times New Roman"/>
          <w:sz w:val="24"/>
          <w:szCs w:val="24"/>
        </w:rPr>
        <w:fldChar w:fldCharType="end"/>
      </w:r>
      <w:commentRangeStart w:id="76"/>
      <w:r w:rsidR="0086685F">
        <w:t xml:space="preserve"> </w:t>
      </w:r>
      <w:commentRangeEnd w:id="76"/>
      <w:r w:rsidR="0086685F">
        <w:rPr>
          <w:rStyle w:val="CommentReference"/>
        </w:rPr>
        <w:commentReference w:id="76"/>
      </w:r>
      <w:r w:rsidR="00DE7EF0" w:rsidRPr="003B42CC">
        <w:rPr>
          <w:rFonts w:ascii="Times New Roman" w:hAnsi="Times New Roman" w:cs="Times New Roman"/>
          <w:sz w:val="24"/>
          <w:szCs w:val="24"/>
        </w:rPr>
        <w:t xml:space="preserve">Accordingly, enhanced </w:t>
      </w:r>
      <w:r w:rsidR="004677BC">
        <w:rPr>
          <w:rFonts w:ascii="Times New Roman" w:hAnsi="Times New Roman" w:cs="Times New Roman"/>
          <w:sz w:val="24"/>
          <w:szCs w:val="24"/>
        </w:rPr>
        <w:t>surveillance</w:t>
      </w:r>
      <w:r w:rsidR="004677BC" w:rsidRPr="0034525A">
        <w:rPr>
          <w:rFonts w:ascii="Times New Roman" w:hAnsi="Times New Roman" w:cs="Times New Roman"/>
          <w:sz w:val="24"/>
          <w:szCs w:val="24"/>
        </w:rPr>
        <w:t xml:space="preserve"> </w:t>
      </w:r>
      <w:r w:rsidR="004677BC">
        <w:rPr>
          <w:rFonts w:ascii="Times New Roman" w:hAnsi="Times New Roman" w:cs="Times New Roman"/>
          <w:sz w:val="24"/>
          <w:szCs w:val="24"/>
        </w:rPr>
        <w:t xml:space="preserve">of </w:t>
      </w:r>
      <w:r w:rsidR="00DE7EF0" w:rsidRPr="003B42CC">
        <w:rPr>
          <w:rFonts w:ascii="Times New Roman" w:hAnsi="Times New Roman" w:cs="Times New Roman"/>
          <w:sz w:val="24"/>
          <w:szCs w:val="24"/>
        </w:rPr>
        <w:t xml:space="preserve">antimicrobial susceptibility </w:t>
      </w:r>
      <w:r w:rsidR="004677BC">
        <w:rPr>
          <w:rFonts w:ascii="Times New Roman" w:hAnsi="Times New Roman" w:cs="Times New Roman"/>
          <w:sz w:val="24"/>
          <w:szCs w:val="24"/>
        </w:rPr>
        <w:t>in</w:t>
      </w:r>
      <w:r w:rsidR="00DE7EF0" w:rsidRPr="003B42CC">
        <w:rPr>
          <w:rFonts w:ascii="Times New Roman" w:hAnsi="Times New Roman" w:cs="Times New Roman"/>
          <w:sz w:val="24"/>
          <w:szCs w:val="24"/>
        </w:rPr>
        <w:t xml:space="preserve"> </w:t>
      </w:r>
      <w:r w:rsidR="00DE7EF0" w:rsidRPr="003B42CC">
        <w:rPr>
          <w:rFonts w:ascii="Times New Roman" w:hAnsi="Times New Roman" w:cs="Times New Roman"/>
          <w:i/>
          <w:sz w:val="24"/>
          <w:szCs w:val="24"/>
        </w:rPr>
        <w:t xml:space="preserve">N. gonorrhoeae </w:t>
      </w:r>
      <w:r w:rsidR="00DE7EF0" w:rsidRPr="003B42CC">
        <w:rPr>
          <w:rFonts w:ascii="Times New Roman" w:hAnsi="Times New Roman" w:cs="Times New Roman"/>
          <w:sz w:val="24"/>
          <w:szCs w:val="24"/>
        </w:rPr>
        <w:t>is imperative globally.</w:t>
      </w:r>
      <w:r w:rsidR="007E01ED">
        <w:rPr>
          <w:rFonts w:ascii="Times New Roman" w:hAnsi="Times New Roman" w:cs="Times New Roman"/>
          <w:sz w:val="24"/>
          <w:szCs w:val="24"/>
        </w:rPr>
        <w:fldChar w:fldCharType="begin"/>
      </w:r>
      <w:ins w:id="79" w:author="sunny" w:date="2016-12-06T17:48:00Z">
        <w:r w:rsidR="00FE2A90">
          <w:rPr>
            <w:rFonts w:ascii="Times New Roman" w:hAnsi="Times New Roman" w:cs="Times New Roman"/>
            <w:sz w:val="24"/>
            <w:szCs w:val="24"/>
          </w:rPr>
          <w:instrText xml:space="preserve"> ADDIN ZOTERO_ITEM CSL_CITATION {"citationID":"y5LJ7wj6","properties":{"formattedCitation":"{\\rtf \\super 1\\nosupersub{}}","plainCitation":"1"},"citationItems":[{"id":521,"uris":["http://zotero.org/users/1321783/items/EQVNUX3R"],"uri":["http://zotero.org/users/1321783/items/EQVNUX3R"],"itemData":{"id":521,"type":"webpage","title":"Global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instrText>
        </w:r>
      </w:ins>
      <w:del w:id="80" w:author="sunny" w:date="2016-12-06T17:48:00Z">
        <w:r w:rsidR="007E01ED" w:rsidDel="00FE2A90">
          <w:rPr>
            <w:rFonts w:ascii="Times New Roman" w:hAnsi="Times New Roman" w:cs="Times New Roman"/>
            <w:sz w:val="24"/>
            <w:szCs w:val="24"/>
          </w:rPr>
          <w:delInstrText xml:space="preserve"> ADDIN ZOTERO_ITEM CSL_CITATION {"citationID":"y5LJ7wj6","properties":{"formattedCitation":"{\\rtf \\super 1\\nosupersub{}}","plainCitation":"1"},"citationItems":[{"id":521,"uris":["http://zotero.org/users/1321783/items/EQVNUX3R"],"uri":["http://zotero.org/users/1321783/items/EQVNUX3R"],"itemData":{"id":521,"type":"webpage","title":"WHO. Global action plan to control the spread and impact of antimicrobial resistance in Neisseria gonorrhoeae. 2012.","URL":"http://apps.who.int/iris/bitstream/10665/44863/1/9789241503501_eng.pdf","author":[{"family":"WHO","given":""}],"accessed":{"date-parts":[["2016",12,6]]}}}],"schema":"https://github.com/citation-style-language/schema/raw/master/csl-citation.json"} </w:delInstrText>
        </w:r>
      </w:del>
      <w:r w:rsidR="007E01ED">
        <w:rPr>
          <w:rFonts w:ascii="Times New Roman" w:hAnsi="Times New Roman" w:cs="Times New Roman"/>
          <w:sz w:val="24"/>
          <w:szCs w:val="24"/>
        </w:rPr>
        <w:fldChar w:fldCharType="separate"/>
      </w:r>
      <w:r w:rsidR="007E01ED" w:rsidRPr="007E01ED">
        <w:rPr>
          <w:rFonts w:ascii="Times New Roman" w:hAnsi="Times New Roman" w:cs="Times New Roman"/>
          <w:sz w:val="24"/>
          <w:szCs w:val="24"/>
          <w:vertAlign w:val="superscript"/>
        </w:rPr>
        <w:t>1</w:t>
      </w:r>
      <w:r w:rsidR="007E01ED">
        <w:rPr>
          <w:rFonts w:ascii="Times New Roman" w:hAnsi="Times New Roman" w:cs="Times New Roman"/>
          <w:sz w:val="24"/>
          <w:szCs w:val="24"/>
        </w:rPr>
        <w:fldChar w:fldCharType="end"/>
      </w:r>
      <w:r w:rsidR="00DE7EF0">
        <w:t xml:space="preserve"> </w:t>
      </w:r>
      <w:r w:rsidR="00DE7EF0" w:rsidRPr="003B42CC">
        <w:rPr>
          <w:rFonts w:ascii="Times New Roman" w:hAnsi="Times New Roman" w:cs="Times New Roman"/>
          <w:sz w:val="24"/>
          <w:szCs w:val="24"/>
        </w:rPr>
        <w:t xml:space="preserve">Ideally, this surveillance should be performed using methods determining the MICs of relevant antimicrobials. </w:t>
      </w:r>
      <w:del w:id="81" w:author="sunny" w:date="2016-12-08T11:59:00Z">
        <w:r w:rsidR="00DE7EF0" w:rsidDel="00762040">
          <w:rPr>
            <w:rFonts w:ascii="Times New Roman" w:hAnsi="Times New Roman" w:cs="Times New Roman"/>
            <w:sz w:val="24"/>
            <w:szCs w:val="24"/>
          </w:rPr>
          <w:delText xml:space="preserve">The </w:delText>
        </w:r>
      </w:del>
      <w:r w:rsidR="00DE7EF0">
        <w:rPr>
          <w:rFonts w:ascii="Times New Roman" w:hAnsi="Times New Roman" w:cs="Times New Roman"/>
          <w:sz w:val="24"/>
          <w:szCs w:val="24"/>
        </w:rPr>
        <w:t>MIC-</w:t>
      </w:r>
      <w:r w:rsidR="00DE7EF0" w:rsidRPr="00DE7EF0">
        <w:rPr>
          <w:rFonts w:ascii="Times New Roman" w:hAnsi="Times New Roman" w:cs="Times New Roman"/>
          <w:sz w:val="24"/>
          <w:szCs w:val="24"/>
        </w:rPr>
        <w:t xml:space="preserve">based </w:t>
      </w:r>
      <w:r w:rsidR="00DE7EF0" w:rsidRPr="003B42CC">
        <w:rPr>
          <w:rFonts w:ascii="Times New Roman" w:hAnsi="Times New Roman" w:cs="Times New Roman"/>
          <w:sz w:val="24"/>
          <w:szCs w:val="24"/>
          <w:lang w:val="sv-SE"/>
        </w:rPr>
        <w:fldChar w:fldCharType="begin"/>
      </w:r>
      <w:r w:rsidR="00DE7EF0" w:rsidRPr="003B42CC">
        <w:rPr>
          <w:rFonts w:ascii="Times New Roman" w:hAnsi="Times New Roman" w:cs="Times New Roman"/>
          <w:sz w:val="24"/>
          <w:szCs w:val="24"/>
          <w:lang w:val="sv-SE"/>
        </w:rPr>
        <w:fldChar w:fldCharType="separate"/>
      </w:r>
      <w:r w:rsidR="00DE7EF0" w:rsidRPr="003B42CC">
        <w:rPr>
          <w:rFonts w:ascii="Times New Roman" w:hAnsi="Times New Roman" w:cs="Times New Roman"/>
          <w:sz w:val="24"/>
          <w:szCs w:val="24"/>
        </w:rPr>
        <w:t>(Tapsall, 2009 #201;Unemo, 2012 #172;Unemo, 2011 #173)</w:t>
      </w:r>
      <w:r w:rsidR="00DE7EF0" w:rsidRPr="003B42CC">
        <w:rPr>
          <w:rFonts w:ascii="Times New Roman" w:hAnsi="Times New Roman" w:cs="Times New Roman"/>
          <w:sz w:val="24"/>
          <w:szCs w:val="24"/>
        </w:rPr>
        <w:fldChar w:fldCharType="end"/>
      </w:r>
      <w:r w:rsidR="00DE7EF0" w:rsidRPr="003B42CC">
        <w:rPr>
          <w:rFonts w:ascii="Times New Roman" w:hAnsi="Times New Roman" w:cs="Times New Roman"/>
          <w:sz w:val="24"/>
          <w:szCs w:val="24"/>
          <w:lang w:val="en-US"/>
        </w:rPr>
        <w:t>m</w:t>
      </w:r>
      <w:r w:rsidR="00DE7EF0" w:rsidRPr="00DE7EF0">
        <w:rPr>
          <w:rFonts w:ascii="Times New Roman" w:hAnsi="Times New Roman" w:cs="Times New Roman"/>
          <w:sz w:val="24"/>
          <w:szCs w:val="24"/>
        </w:rPr>
        <w:t>ethods</w:t>
      </w:r>
      <w:r w:rsidR="00DE7EF0" w:rsidRPr="006F644E">
        <w:rPr>
          <w:rFonts w:ascii="Times New Roman" w:hAnsi="Times New Roman" w:cs="Times New Roman"/>
          <w:sz w:val="24"/>
          <w:szCs w:val="24"/>
        </w:rPr>
        <w:t xml:space="preserve"> </w:t>
      </w:r>
      <w:r w:rsidR="00DE7EF0">
        <w:rPr>
          <w:rFonts w:ascii="Times New Roman" w:hAnsi="Times New Roman" w:cs="Times New Roman"/>
          <w:sz w:val="24"/>
          <w:szCs w:val="24"/>
        </w:rPr>
        <w:t xml:space="preserve">are also valuable to directly inform treatment </w:t>
      </w:r>
      <w:del w:id="82" w:author="sunny" w:date="2016-12-12T09:40:00Z">
        <w:r w:rsidR="00DE7EF0" w:rsidDel="00CC5727">
          <w:rPr>
            <w:rFonts w:ascii="Times New Roman" w:hAnsi="Times New Roman" w:cs="Times New Roman"/>
            <w:sz w:val="24"/>
            <w:szCs w:val="24"/>
          </w:rPr>
          <w:delText xml:space="preserve">(if treatment is initiated </w:delText>
        </w:r>
      </w:del>
      <w:r w:rsidR="00DE7EF0">
        <w:rPr>
          <w:rFonts w:ascii="Times New Roman" w:hAnsi="Times New Roman" w:cs="Times New Roman"/>
          <w:sz w:val="24"/>
          <w:szCs w:val="24"/>
        </w:rPr>
        <w:t>after laboratory results are available</w:t>
      </w:r>
      <w:del w:id="83" w:author="sunny" w:date="2016-12-12T09:40:00Z">
        <w:r w:rsidR="00DE7EF0" w:rsidDel="00CC5727">
          <w:rPr>
            <w:rFonts w:ascii="Times New Roman" w:hAnsi="Times New Roman" w:cs="Times New Roman"/>
            <w:sz w:val="24"/>
            <w:szCs w:val="24"/>
          </w:rPr>
          <w:delText xml:space="preserve">) </w:delText>
        </w:r>
      </w:del>
      <w:ins w:id="84" w:author="sunny" w:date="2016-12-12T09:40:00Z">
        <w:r w:rsidR="00CC5727">
          <w:rPr>
            <w:rFonts w:ascii="Times New Roman" w:hAnsi="Times New Roman" w:cs="Times New Roman"/>
            <w:sz w:val="24"/>
            <w:szCs w:val="24"/>
          </w:rPr>
          <w:t xml:space="preserve">- </w:t>
        </w:r>
      </w:ins>
      <w:r w:rsidR="00DE7EF0">
        <w:rPr>
          <w:rFonts w:ascii="Times New Roman" w:hAnsi="Times New Roman" w:cs="Times New Roman"/>
          <w:sz w:val="24"/>
          <w:szCs w:val="24"/>
        </w:rPr>
        <w:t xml:space="preserve">and evaluate </w:t>
      </w:r>
      <w:r w:rsidR="00DE7EF0">
        <w:rPr>
          <w:rFonts w:ascii="Times New Roman" w:hAnsi="Times New Roman" w:cs="Times New Roman"/>
          <w:i/>
          <w:sz w:val="24"/>
          <w:szCs w:val="24"/>
        </w:rPr>
        <w:t xml:space="preserve">in vitro </w:t>
      </w:r>
      <w:r w:rsidR="00DE7EF0">
        <w:rPr>
          <w:rFonts w:ascii="Times New Roman" w:hAnsi="Times New Roman" w:cs="Times New Roman"/>
          <w:sz w:val="24"/>
          <w:szCs w:val="24"/>
        </w:rPr>
        <w:t>efficacy of novel antimicrobials</w:t>
      </w:r>
      <w:r w:rsidR="00AC751C" w:rsidRPr="006F644E">
        <w:rPr>
          <w:rFonts w:ascii="Times New Roman" w:hAnsi="Times New Roman" w:cs="Times New Roman"/>
          <w:sz w:val="24"/>
          <w:szCs w:val="24"/>
        </w:rPr>
        <w:t>.</w:t>
      </w:r>
    </w:p>
    <w:p w14:paraId="08B24A2D" w14:textId="5270018F" w:rsidR="001A5C4D" w:rsidRPr="006F644E" w:rsidRDefault="00F87CFA"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 xml:space="preserve">Due to the lack of </w:t>
      </w:r>
      <w:r w:rsidR="00040E63">
        <w:rPr>
          <w:rFonts w:ascii="Times New Roman" w:hAnsi="Times New Roman" w:cs="Times New Roman"/>
          <w:sz w:val="24"/>
          <w:szCs w:val="24"/>
        </w:rPr>
        <w:t xml:space="preserve">any appropriate </w:t>
      </w:r>
      <w:r w:rsidRPr="006F644E">
        <w:rPr>
          <w:rFonts w:ascii="Times New Roman" w:hAnsi="Times New Roman" w:cs="Times New Roman"/>
          <w:sz w:val="24"/>
          <w:szCs w:val="24"/>
        </w:rPr>
        <w:t>broth med</w:t>
      </w:r>
      <w:r w:rsidR="00040E63">
        <w:rPr>
          <w:rFonts w:ascii="Times New Roman" w:hAnsi="Times New Roman" w:cs="Times New Roman"/>
          <w:sz w:val="24"/>
          <w:szCs w:val="24"/>
        </w:rPr>
        <w:t xml:space="preserve">ium, MIC-based </w:t>
      </w:r>
      <w:r w:rsidRPr="006F644E">
        <w:rPr>
          <w:rFonts w:ascii="Times New Roman" w:hAnsi="Times New Roman" w:cs="Times New Roman"/>
          <w:sz w:val="24"/>
          <w:szCs w:val="24"/>
        </w:rPr>
        <w:t>s</w:t>
      </w:r>
      <w:r w:rsidR="00B30377" w:rsidRPr="006F644E">
        <w:rPr>
          <w:rFonts w:ascii="Times New Roman" w:hAnsi="Times New Roman" w:cs="Times New Roman"/>
          <w:sz w:val="24"/>
          <w:szCs w:val="24"/>
        </w:rPr>
        <w:t xml:space="preserve">usceptibility testing </w:t>
      </w:r>
      <w:r w:rsidR="00040E63">
        <w:rPr>
          <w:rFonts w:ascii="Times New Roman" w:hAnsi="Times New Roman" w:cs="Times New Roman"/>
          <w:sz w:val="24"/>
          <w:szCs w:val="24"/>
        </w:rPr>
        <w:t>of</w:t>
      </w:r>
      <w:r w:rsidR="00040E63" w:rsidRPr="006F644E">
        <w:rPr>
          <w:rFonts w:ascii="Times New Roman" w:hAnsi="Times New Roman" w:cs="Times New Roman"/>
          <w:sz w:val="24"/>
          <w:szCs w:val="24"/>
        </w:rPr>
        <w:t xml:space="preserve"> </w:t>
      </w:r>
      <w:r w:rsidR="00B30377" w:rsidRPr="006F644E">
        <w:rPr>
          <w:rFonts w:ascii="Times New Roman" w:hAnsi="Times New Roman" w:cs="Times New Roman"/>
          <w:i/>
          <w:sz w:val="24"/>
          <w:szCs w:val="24"/>
        </w:rPr>
        <w:t>N. gonorrhoeae</w:t>
      </w:r>
      <w:r w:rsidR="00B30377" w:rsidRPr="006F644E">
        <w:rPr>
          <w:rFonts w:ascii="Times New Roman" w:hAnsi="Times New Roman" w:cs="Times New Roman"/>
          <w:sz w:val="24"/>
          <w:szCs w:val="24"/>
        </w:rPr>
        <w:t xml:space="preserve"> </w:t>
      </w:r>
      <w:r w:rsidRPr="006F644E">
        <w:rPr>
          <w:rFonts w:ascii="Times New Roman" w:hAnsi="Times New Roman" w:cs="Times New Roman"/>
          <w:sz w:val="24"/>
          <w:szCs w:val="24"/>
        </w:rPr>
        <w:t>has been</w:t>
      </w:r>
      <w:r w:rsidR="00532747" w:rsidRPr="006F644E">
        <w:rPr>
          <w:rFonts w:ascii="Times New Roman" w:hAnsi="Times New Roman" w:cs="Times New Roman"/>
          <w:sz w:val="24"/>
          <w:szCs w:val="24"/>
        </w:rPr>
        <w:t xml:space="preserve"> </w:t>
      </w:r>
      <w:r w:rsidRPr="006F644E">
        <w:rPr>
          <w:rFonts w:ascii="Times New Roman" w:hAnsi="Times New Roman" w:cs="Times New Roman"/>
          <w:sz w:val="24"/>
          <w:szCs w:val="24"/>
        </w:rPr>
        <w:t>limited to</w:t>
      </w:r>
      <w:r w:rsidR="00C1579A" w:rsidRPr="006F644E">
        <w:rPr>
          <w:rFonts w:ascii="Times New Roman" w:hAnsi="Times New Roman" w:cs="Times New Roman"/>
          <w:sz w:val="24"/>
          <w:szCs w:val="24"/>
        </w:rPr>
        <w:t xml:space="preserve"> </w:t>
      </w:r>
      <w:ins w:id="85" w:author="sunny" w:date="2016-12-16T12:27:00Z">
        <w:r w:rsidR="00F6313D">
          <w:rPr>
            <w:rFonts w:ascii="Times New Roman" w:hAnsi="Times New Roman" w:cs="Times New Roman"/>
            <w:sz w:val="24"/>
            <w:szCs w:val="24"/>
          </w:rPr>
          <w:t xml:space="preserve">disk diffusion, </w:t>
        </w:r>
      </w:ins>
      <w:r w:rsidR="00BA3620" w:rsidRPr="006F644E">
        <w:rPr>
          <w:rFonts w:ascii="Times New Roman" w:hAnsi="Times New Roman" w:cs="Times New Roman"/>
          <w:sz w:val="24"/>
          <w:szCs w:val="24"/>
        </w:rPr>
        <w:t>Et</w:t>
      </w:r>
      <w:r w:rsidR="00B30377" w:rsidRPr="006F644E">
        <w:rPr>
          <w:rFonts w:ascii="Times New Roman" w:hAnsi="Times New Roman" w:cs="Times New Roman"/>
          <w:sz w:val="24"/>
          <w:szCs w:val="24"/>
        </w:rPr>
        <w:t xml:space="preserve">est </w:t>
      </w:r>
      <w:r w:rsidR="00C85C27">
        <w:rPr>
          <w:rFonts w:ascii="Times New Roman" w:hAnsi="Times New Roman" w:cs="Times New Roman"/>
          <w:sz w:val="24"/>
          <w:szCs w:val="24"/>
        </w:rPr>
        <w:t>and</w:t>
      </w:r>
      <w:r w:rsidR="00B30377"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a</w:t>
      </w:r>
      <w:r w:rsidR="00B30377" w:rsidRPr="006F644E">
        <w:rPr>
          <w:rFonts w:ascii="Times New Roman" w:hAnsi="Times New Roman" w:cs="Times New Roman"/>
          <w:sz w:val="24"/>
          <w:szCs w:val="24"/>
        </w:rPr>
        <w:t>gar dilution</w:t>
      </w:r>
      <w:r w:rsidR="00040E63">
        <w:rPr>
          <w:rFonts w:ascii="Times New Roman" w:hAnsi="Times New Roman" w:cs="Times New Roman"/>
          <w:sz w:val="24"/>
          <w:szCs w:val="24"/>
        </w:rPr>
        <w:t xml:space="preserve"> method (gold standard)</w:t>
      </w:r>
      <w:r w:rsidR="00B30377" w:rsidRPr="006F644E">
        <w:rPr>
          <w:rFonts w:ascii="Times New Roman" w:hAnsi="Times New Roman" w:cs="Times New Roman"/>
          <w:sz w:val="24"/>
          <w:szCs w:val="24"/>
        </w:rPr>
        <w:t xml:space="preserve">. </w:t>
      </w:r>
      <w:r w:rsidR="00DC2BC7" w:rsidRPr="006F644E">
        <w:rPr>
          <w:rFonts w:ascii="Times New Roman" w:hAnsi="Times New Roman" w:cs="Times New Roman"/>
          <w:sz w:val="24"/>
          <w:szCs w:val="24"/>
        </w:rPr>
        <w:t>Essential agreement with th</w:t>
      </w:r>
      <w:r w:rsidR="00040E63">
        <w:rPr>
          <w:rFonts w:ascii="Times New Roman" w:hAnsi="Times New Roman" w:cs="Times New Roman"/>
          <w:sz w:val="24"/>
          <w:szCs w:val="24"/>
        </w:rPr>
        <w:t>e agar dilution</w:t>
      </w:r>
      <w:r w:rsidR="00DC2BC7" w:rsidRPr="006F644E">
        <w:rPr>
          <w:rFonts w:ascii="Times New Roman" w:hAnsi="Times New Roman" w:cs="Times New Roman"/>
          <w:sz w:val="24"/>
          <w:szCs w:val="24"/>
        </w:rPr>
        <w:t xml:space="preserve"> method is defined as </w:t>
      </w:r>
      <w:r w:rsidR="00040E63">
        <w:rPr>
          <w:rFonts w:ascii="Times New Roman" w:hAnsi="Times New Roman" w:cs="Times New Roman"/>
          <w:sz w:val="24"/>
          <w:szCs w:val="24"/>
        </w:rPr>
        <w:t xml:space="preserve">±1 </w:t>
      </w:r>
      <w:r w:rsidR="00DC2BC7" w:rsidRPr="006F644E">
        <w:rPr>
          <w:rFonts w:ascii="Times New Roman" w:hAnsi="Times New Roman" w:cs="Times New Roman"/>
          <w:sz w:val="24"/>
          <w:szCs w:val="24"/>
        </w:rPr>
        <w:t xml:space="preserve">doubling dilution and should </w:t>
      </w:r>
      <w:r w:rsidR="009911EF">
        <w:rPr>
          <w:rFonts w:ascii="Times New Roman" w:hAnsi="Times New Roman" w:cs="Times New Roman"/>
          <w:sz w:val="24"/>
          <w:szCs w:val="24"/>
        </w:rPr>
        <w:t xml:space="preserve">ideally </w:t>
      </w:r>
      <w:r w:rsidR="00DC2BC7" w:rsidRPr="006F644E">
        <w:rPr>
          <w:rFonts w:ascii="Times New Roman" w:hAnsi="Times New Roman" w:cs="Times New Roman"/>
          <w:sz w:val="24"/>
          <w:szCs w:val="24"/>
        </w:rPr>
        <w:t>be above 90%</w:t>
      </w:r>
      <w:r w:rsidR="00E941DE" w:rsidRPr="006F644E">
        <w:rPr>
          <w:rFonts w:ascii="Times New Roman" w:hAnsi="Times New Roman" w:cs="Times New Roman"/>
          <w:sz w:val="24"/>
          <w:szCs w:val="24"/>
        </w:rPr>
        <w:t xml:space="preserve"> for diagnostic purposes where the same resistance breakpoints are applied</w:t>
      </w:r>
      <w:r w:rsidR="006F644E">
        <w:rPr>
          <w:rFonts w:ascii="Times New Roman" w:hAnsi="Times New Roman" w:cs="Times New Roman"/>
          <w:sz w:val="24"/>
          <w:szCs w:val="24"/>
        </w:rPr>
        <w:t>.</w:t>
      </w:r>
      <w:commentRangeStart w:id="86"/>
      <w:r w:rsidR="00DC2BC7" w:rsidRPr="006F644E">
        <w:rPr>
          <w:rFonts w:ascii="Times New Roman" w:hAnsi="Times New Roman" w:cs="Times New Roman"/>
          <w:sz w:val="24"/>
          <w:szCs w:val="24"/>
        </w:rPr>
        <w:fldChar w:fldCharType="begin"/>
      </w:r>
      <w:ins w:id="87" w:author="sunny" w:date="2016-12-17T11:37:00Z">
        <w:r w:rsidR="00FA3849">
          <w:rPr>
            <w:rFonts w:ascii="Times New Roman" w:hAnsi="Times New Roman" w:cs="Times New Roman"/>
            <w:sz w:val="24"/>
            <w:szCs w:val="24"/>
          </w:rPr>
          <w: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N."}],"issued":{"date-parts":[["1996",12]]}}}],"schema":"https://github.com/citation-style-language/schema/raw/master/csl-citation.json"} </w:instrText>
        </w:r>
      </w:ins>
      <w:del w:id="88" w:author="sunny" w:date="2016-12-17T11:37:00Z">
        <w:r w:rsidR="00990560" w:rsidDel="00FA3849">
          <w:rPr>
            <w:rFonts w:ascii="Times New Roman" w:hAnsi="Times New Roman" w:cs="Times New Roman"/>
            <w:sz w:val="24"/>
            <w:szCs w:val="24"/>
          </w:rPr>
          <w:delInstrText xml:space="preserve"> ADDIN ZOTERO_ITEM CSL_CITATION {"citationID":"FsD0BQ7E","properties":{"formattedCitation":"{\\rtf \\super 4\\nosupersub{}}","plainCitation":"4"},"citationItems":[{"id":399,"uris":["http://zotero.org/users/1321783/items/Z3S6KAF7"],"uri":["http://zotero.org/users/1321783/items/Z3S6KAF7"],"itemData":{"id":399,"type":"article-journal","title":"Comparative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delInstrText>
        </w:r>
      </w:del>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w:t>
      </w:r>
      <w:r w:rsidR="00DC2BC7" w:rsidRPr="006F644E">
        <w:rPr>
          <w:rFonts w:ascii="Times New Roman" w:hAnsi="Times New Roman" w:cs="Times New Roman"/>
          <w:sz w:val="24"/>
          <w:szCs w:val="24"/>
        </w:rPr>
        <w:fldChar w:fldCharType="end"/>
      </w:r>
      <w:commentRangeEnd w:id="86"/>
      <w:r w:rsidR="00040E63">
        <w:rPr>
          <w:rStyle w:val="CommentReference"/>
        </w:rPr>
        <w:commentReference w:id="86"/>
      </w:r>
      <w:r w:rsidR="00DC2BC7"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Etest has</w:t>
      </w:r>
      <w:r w:rsidR="00DC2BC7" w:rsidRPr="006F644E">
        <w:rPr>
          <w:rFonts w:ascii="Times New Roman" w:hAnsi="Times New Roman" w:cs="Times New Roman"/>
          <w:sz w:val="24"/>
          <w:szCs w:val="24"/>
        </w:rPr>
        <w:t xml:space="preserve"> shown excellent agreement </w:t>
      </w:r>
      <w:r w:rsidR="00E941DE" w:rsidRPr="006F644E">
        <w:rPr>
          <w:rFonts w:ascii="Times New Roman" w:hAnsi="Times New Roman" w:cs="Times New Roman"/>
          <w:sz w:val="24"/>
          <w:szCs w:val="24"/>
        </w:rPr>
        <w:t xml:space="preserve">with </w:t>
      </w:r>
      <w:ins w:id="89" w:author="sunny" w:date="2016-12-16T12:27:00Z">
        <w:r w:rsidR="00F6313D">
          <w:rPr>
            <w:rFonts w:ascii="Times New Roman" w:hAnsi="Times New Roman" w:cs="Times New Roman"/>
            <w:sz w:val="24"/>
            <w:szCs w:val="24"/>
          </w:rPr>
          <w:t xml:space="preserve">the </w:t>
        </w:r>
      </w:ins>
      <w:r w:rsidR="004677BC">
        <w:rPr>
          <w:rFonts w:ascii="Times New Roman" w:hAnsi="Times New Roman" w:cs="Times New Roman"/>
          <w:sz w:val="24"/>
          <w:szCs w:val="24"/>
        </w:rPr>
        <w:t xml:space="preserve">agar dilution </w:t>
      </w:r>
      <w:r w:rsidR="00E941DE" w:rsidRPr="006F644E">
        <w:rPr>
          <w:rFonts w:ascii="Times New Roman" w:hAnsi="Times New Roman" w:cs="Times New Roman"/>
          <w:sz w:val="24"/>
          <w:szCs w:val="24"/>
        </w:rPr>
        <w:t xml:space="preserve">method </w:t>
      </w:r>
      <w:r w:rsidR="00DC2BC7" w:rsidRPr="006F644E">
        <w:rPr>
          <w:rFonts w:ascii="Times New Roman" w:hAnsi="Times New Roman" w:cs="Times New Roman"/>
          <w:sz w:val="24"/>
          <w:szCs w:val="24"/>
        </w:rPr>
        <w:t>in m</w:t>
      </w:r>
      <w:r w:rsidR="004677BC">
        <w:rPr>
          <w:rFonts w:ascii="Times New Roman" w:hAnsi="Times New Roman" w:cs="Times New Roman"/>
          <w:sz w:val="24"/>
          <w:szCs w:val="24"/>
        </w:rPr>
        <w:t>any</w:t>
      </w:r>
      <w:r w:rsidR="00DC2BC7" w:rsidRPr="006F644E">
        <w:rPr>
          <w:rFonts w:ascii="Times New Roman" w:hAnsi="Times New Roman" w:cs="Times New Roman"/>
          <w:sz w:val="24"/>
          <w:szCs w:val="24"/>
        </w:rPr>
        <w:t xml:space="preserve"> settings</w:t>
      </w:r>
      <w:r w:rsidR="006F644E">
        <w:rPr>
          <w:rFonts w:ascii="Times New Roman" w:hAnsi="Times New Roman" w:cs="Times New Roman"/>
          <w:sz w:val="24"/>
          <w:szCs w:val="24"/>
        </w:rPr>
        <w:t>.</w:t>
      </w:r>
      <w:r w:rsidR="00DC2BC7" w:rsidRPr="006F644E">
        <w:rPr>
          <w:rFonts w:ascii="Times New Roman" w:hAnsi="Times New Roman" w:cs="Times New Roman"/>
          <w:sz w:val="24"/>
          <w:szCs w:val="24"/>
        </w:rPr>
        <w:fldChar w:fldCharType="begin"/>
      </w:r>
      <w:ins w:id="90" w:author="sunny" w:date="2016-12-17T11:37:00Z">
        <w:r w:rsidR="00FA3849">
          <w:rPr>
            <w:rFonts w:ascii="Times New Roman" w:hAnsi="Times New Roman" w:cs="Times New Roman"/>
            <w:sz w:val="24"/>
            <w:szCs w:val="24"/>
          </w:rPr>
          <w: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O."},{"family":"Lei","given":"John"},{"family":"Pandori","given":"Mark"}],"issued":{"date-parts":[["2013",12]]}},"label":"page"}],"schema":"https://github.com/citation-style-language/schema/raw/master/csl-citation.json"} </w:instrText>
        </w:r>
      </w:ins>
      <w:del w:id="91" w:author="sunny" w:date="2016-12-17T11:37:00Z">
        <w:r w:rsidR="00990560" w:rsidDel="00FA3849">
          <w:rPr>
            <w:rFonts w:ascii="Times New Roman" w:hAnsi="Times New Roman" w:cs="Times New Roman"/>
            <w:sz w:val="24"/>
            <w:szCs w:val="24"/>
          </w:rPr>
          <w:delInstrText xml:space="preserve"> ADDIN ZOTERO_ITEM CSL_CITATION {"citationID":"2404n8coc5","properties":{"formattedCitation":"{\\rtf \\super 4\\uc0\\u8211{}7\\nosupersub{}}","plainCitation":"4–7"},"citationItems":[{"id":391,"uris":["http://zotero.org/users/1321783/items/FNRSPIQW"],"uri":["http://zotero.org/users/1321783/items/FNRSPIQW"],"itemData":{"id":391,"type":"article-journal","title":"Assessment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delInstrText>
        </w:r>
      </w:del>
      <w:r w:rsidR="00DC2BC7"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4–7</w:t>
      </w:r>
      <w:r w:rsidR="00DC2BC7"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4677BC">
        <w:rPr>
          <w:rFonts w:ascii="Times New Roman" w:hAnsi="Times New Roman" w:cs="Times New Roman"/>
          <w:sz w:val="24"/>
          <w:szCs w:val="24"/>
        </w:rPr>
        <w:t xml:space="preserve">However, </w:t>
      </w:r>
      <w:r w:rsidR="00E941DE" w:rsidRPr="006F644E">
        <w:rPr>
          <w:rFonts w:ascii="Times New Roman" w:hAnsi="Times New Roman" w:cs="Times New Roman"/>
          <w:sz w:val="24"/>
          <w:szCs w:val="24"/>
        </w:rPr>
        <w:t xml:space="preserve">discordant results </w:t>
      </w:r>
      <w:r w:rsidR="004677BC">
        <w:rPr>
          <w:rFonts w:ascii="Times New Roman" w:hAnsi="Times New Roman" w:cs="Times New Roman"/>
          <w:sz w:val="24"/>
          <w:szCs w:val="24"/>
        </w:rPr>
        <w:t xml:space="preserve">have been </w:t>
      </w:r>
      <w:r w:rsidR="00E941DE" w:rsidRPr="006F644E">
        <w:rPr>
          <w:rFonts w:ascii="Times New Roman" w:hAnsi="Times New Roman" w:cs="Times New Roman"/>
          <w:sz w:val="24"/>
          <w:szCs w:val="24"/>
        </w:rPr>
        <w:t xml:space="preserve">found </w:t>
      </w:r>
      <w:r w:rsidR="004677BC">
        <w:rPr>
          <w:rFonts w:ascii="Times New Roman" w:hAnsi="Times New Roman" w:cs="Times New Roman"/>
          <w:sz w:val="24"/>
          <w:szCs w:val="24"/>
        </w:rPr>
        <w:t xml:space="preserve">particularly </w:t>
      </w:r>
      <w:r w:rsidR="00E941DE" w:rsidRPr="006F644E">
        <w:rPr>
          <w:rFonts w:ascii="Times New Roman" w:hAnsi="Times New Roman" w:cs="Times New Roman"/>
          <w:sz w:val="24"/>
          <w:szCs w:val="24"/>
        </w:rPr>
        <w:t xml:space="preserve">when different growth media </w:t>
      </w:r>
      <w:r w:rsidR="004677BC">
        <w:rPr>
          <w:rFonts w:ascii="Times New Roman" w:hAnsi="Times New Roman" w:cs="Times New Roman"/>
          <w:sz w:val="24"/>
          <w:szCs w:val="24"/>
        </w:rPr>
        <w:t>were</w:t>
      </w:r>
      <w:r w:rsidR="004677BC" w:rsidRPr="006F644E">
        <w:rPr>
          <w:rFonts w:ascii="Times New Roman" w:hAnsi="Times New Roman" w:cs="Times New Roman"/>
          <w:sz w:val="24"/>
          <w:szCs w:val="24"/>
        </w:rPr>
        <w:t xml:space="preserve"> </w:t>
      </w:r>
      <w:r w:rsidR="00E941DE" w:rsidRPr="006F644E">
        <w:rPr>
          <w:rFonts w:ascii="Times New Roman" w:hAnsi="Times New Roman" w:cs="Times New Roman"/>
          <w:sz w:val="24"/>
          <w:szCs w:val="24"/>
        </w:rPr>
        <w:t>used</w:t>
      </w:r>
      <w:r w:rsidR="006F644E">
        <w:rPr>
          <w:rFonts w:ascii="Times New Roman" w:hAnsi="Times New Roman" w:cs="Times New Roman"/>
          <w:sz w:val="24"/>
          <w:szCs w:val="24"/>
        </w:rPr>
        <w:t>.</w:t>
      </w:r>
      <w:r w:rsidR="00E941DE" w:rsidRPr="006F644E">
        <w:rPr>
          <w:rFonts w:ascii="Times New Roman" w:hAnsi="Times New Roman" w:cs="Times New Roman"/>
          <w:sz w:val="24"/>
          <w:szCs w:val="24"/>
        </w:rPr>
        <w:fldChar w:fldCharType="begin"/>
      </w:r>
      <w:r w:rsidR="00990560">
        <w:rPr>
          <w:rFonts w:ascii="Times New Roman" w:hAnsi="Times New Roman" w:cs="Times New Roman"/>
          <w:sz w:val="24"/>
          <w:szCs w:val="24"/>
        </w:rPr>
        <w:instrText xml:space="preserve"> ADDIN ZOTERO_ITEM CSL_CITATION {"citationID":"dNKshUFO","properties":{"formattedCitation":"{\\rtf \\super 8\\nosupersub{}}","plainCitation":"8"},"citationItems":[{"id":416,"uris":["http://zotero.org/users/1321783/items/ZDQXET76"],"uri":["http://zotero.org/users/1321783/items/ZDQXET76"],"itemData":{"id":416,"type":"article-journal","title":"Antimicrobial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8</w:t>
      </w:r>
      <w:r w:rsidR="00E941DE" w:rsidRPr="006F644E">
        <w:rPr>
          <w:rFonts w:ascii="Times New Roman" w:hAnsi="Times New Roman" w:cs="Times New Roman"/>
          <w:sz w:val="24"/>
          <w:szCs w:val="24"/>
        </w:rPr>
        <w:fldChar w:fldCharType="end"/>
      </w:r>
      <w:r w:rsidR="00E941DE" w:rsidRPr="006F644E">
        <w:rPr>
          <w:rFonts w:ascii="Times New Roman" w:hAnsi="Times New Roman" w:cs="Times New Roman"/>
          <w:sz w:val="24"/>
          <w:szCs w:val="24"/>
        </w:rPr>
        <w:t xml:space="preserve"> </w:t>
      </w:r>
      <w:r w:rsidR="001A5C4D" w:rsidRPr="006F644E">
        <w:rPr>
          <w:rFonts w:ascii="Times New Roman" w:hAnsi="Times New Roman" w:cs="Times New Roman"/>
          <w:sz w:val="24"/>
          <w:szCs w:val="24"/>
        </w:rPr>
        <w:t>A multicentre study revealed that</w:t>
      </w:r>
      <w:ins w:id="92" w:author="sunny" w:date="2016-12-12T10:42:00Z">
        <w:r w:rsidR="00EF0008">
          <w:rPr>
            <w:rFonts w:ascii="Times New Roman" w:hAnsi="Times New Roman" w:cs="Times New Roman"/>
            <w:sz w:val="24"/>
            <w:szCs w:val="24"/>
          </w:rPr>
          <w:t xml:space="preserve"> the </w:t>
        </w:r>
      </w:ins>
      <w:ins w:id="93" w:author="sunny" w:date="2016-12-12T11:04:00Z">
        <w:r w:rsidR="00E05A95">
          <w:rPr>
            <w:rFonts w:ascii="Times New Roman" w:hAnsi="Times New Roman" w:cs="Times New Roman"/>
            <w:sz w:val="24"/>
            <w:szCs w:val="24"/>
          </w:rPr>
          <w:t xml:space="preserve">overall </w:t>
        </w:r>
      </w:ins>
      <w:ins w:id="94" w:author="sunny" w:date="2016-12-12T10:42:00Z">
        <w:r w:rsidR="00EF0008">
          <w:rPr>
            <w:rFonts w:ascii="Times New Roman" w:hAnsi="Times New Roman" w:cs="Times New Roman"/>
            <w:sz w:val="24"/>
            <w:szCs w:val="24"/>
          </w:rPr>
          <w:t>a</w:t>
        </w:r>
      </w:ins>
      <w:ins w:id="95" w:author="sunny" w:date="2016-12-12T10:43:00Z">
        <w:r w:rsidR="00EF0008">
          <w:rPr>
            <w:rFonts w:ascii="Times New Roman" w:hAnsi="Times New Roman" w:cs="Times New Roman"/>
            <w:sz w:val="24"/>
            <w:szCs w:val="24"/>
          </w:rPr>
          <w:t>greement within a method was above 70%</w:t>
        </w:r>
      </w:ins>
      <w:del w:id="96" w:author="sunny" w:date="2016-12-12T10:42:00Z">
        <w:r w:rsidR="00A8407B" w:rsidDel="00EF0008">
          <w:rPr>
            <w:rFonts w:ascii="Times New Roman" w:hAnsi="Times New Roman" w:cs="Times New Roman"/>
            <w:sz w:val="24"/>
            <w:szCs w:val="24"/>
          </w:rPr>
          <w:delText>,</w:delText>
        </w:r>
      </w:del>
      <w:ins w:id="97" w:author="sunny" w:date="2016-12-12T10:43:00Z">
        <w:r w:rsidR="00EF0008">
          <w:rPr>
            <w:rFonts w:ascii="Times New Roman" w:hAnsi="Times New Roman" w:cs="Times New Roman"/>
            <w:sz w:val="24"/>
            <w:szCs w:val="24"/>
          </w:rPr>
          <w:t xml:space="preserve"> categoric</w:t>
        </w:r>
      </w:ins>
      <w:ins w:id="98" w:author="sunny" w:date="2016-12-12T10:44:00Z">
        <w:r w:rsidR="00EF0008">
          <w:rPr>
            <w:rFonts w:ascii="Times New Roman" w:hAnsi="Times New Roman" w:cs="Times New Roman"/>
            <w:sz w:val="24"/>
            <w:szCs w:val="24"/>
          </w:rPr>
          <w:t xml:space="preserve">al agreement between </w:t>
        </w:r>
      </w:ins>
      <w:ins w:id="99" w:author="sunny" w:date="2016-12-12T10:55:00Z">
        <w:r w:rsidR="002817E0">
          <w:rPr>
            <w:rFonts w:ascii="Times New Roman" w:hAnsi="Times New Roman" w:cs="Times New Roman"/>
            <w:sz w:val="24"/>
            <w:szCs w:val="24"/>
          </w:rPr>
          <w:t xml:space="preserve">Etest and agar dilution was </w:t>
        </w:r>
      </w:ins>
      <w:ins w:id="100" w:author="sunny" w:date="2016-12-12T11:03:00Z">
        <w:r w:rsidR="00E05A95">
          <w:rPr>
            <w:rFonts w:ascii="Times New Roman" w:hAnsi="Times New Roman" w:cs="Times New Roman"/>
            <w:sz w:val="24"/>
            <w:szCs w:val="24"/>
          </w:rPr>
          <w:t>≥ 88% but</w:t>
        </w:r>
      </w:ins>
      <w:ins w:id="101" w:author="sunny" w:date="2016-12-12T10:44:00Z">
        <w:r w:rsidR="00EF0008">
          <w:rPr>
            <w:rFonts w:ascii="Times New Roman" w:hAnsi="Times New Roman" w:cs="Times New Roman"/>
            <w:sz w:val="24"/>
            <w:szCs w:val="24"/>
          </w:rPr>
          <w:t xml:space="preserve"> was </w:t>
        </w:r>
      </w:ins>
      <w:ins w:id="102" w:author="sunny" w:date="2016-12-12T11:04:00Z">
        <w:r w:rsidR="00E05A95">
          <w:rPr>
            <w:rFonts w:ascii="Times New Roman" w:hAnsi="Times New Roman" w:cs="Times New Roman"/>
            <w:sz w:val="24"/>
            <w:szCs w:val="24"/>
          </w:rPr>
          <w:t xml:space="preserve">very </w:t>
        </w:r>
      </w:ins>
      <w:ins w:id="103" w:author="sunny" w:date="2016-12-12T10:44:00Z">
        <w:r w:rsidR="00EF0008">
          <w:rPr>
            <w:rFonts w:ascii="Times New Roman" w:hAnsi="Times New Roman" w:cs="Times New Roman"/>
            <w:sz w:val="24"/>
            <w:szCs w:val="24"/>
          </w:rPr>
          <w:t>poor for disk diffusion.</w:t>
        </w:r>
      </w:ins>
      <w:del w:id="104" w:author="sunny" w:date="2016-12-12T10:42:00Z">
        <w:r w:rsidR="00A8407B" w:rsidDel="00EF0008">
          <w:rPr>
            <w:rFonts w:ascii="Times New Roman" w:hAnsi="Times New Roman" w:cs="Times New Roman"/>
            <w:sz w:val="24"/>
            <w:szCs w:val="24"/>
          </w:rPr>
          <w:delText xml:space="preserve"> despite use of different media and protocols, the </w:delText>
        </w:r>
        <w:r w:rsidR="001A5C4D" w:rsidRPr="006F644E" w:rsidDel="00EF0008">
          <w:rPr>
            <w:rFonts w:ascii="Times New Roman" w:hAnsi="Times New Roman" w:cs="Times New Roman"/>
            <w:sz w:val="24"/>
            <w:szCs w:val="24"/>
          </w:rPr>
          <w:delText xml:space="preserve">overall agreement </w:delText>
        </w:r>
        <w:r w:rsidR="00935664" w:rsidRPr="006F644E" w:rsidDel="00EF0008">
          <w:rPr>
            <w:rFonts w:ascii="Times New Roman" w:hAnsi="Times New Roman" w:cs="Times New Roman"/>
            <w:sz w:val="24"/>
            <w:szCs w:val="24"/>
          </w:rPr>
          <w:delText xml:space="preserve">between the </w:delText>
        </w:r>
      </w:del>
      <w:del w:id="105" w:author="sunny" w:date="2016-12-08T12:56:00Z">
        <w:r w:rsidR="00935664" w:rsidRPr="006F644E" w:rsidDel="00F16059">
          <w:rPr>
            <w:rFonts w:ascii="Times New Roman" w:hAnsi="Times New Roman" w:cs="Times New Roman"/>
            <w:sz w:val="24"/>
            <w:szCs w:val="24"/>
          </w:rPr>
          <w:delText>different methods</w:delText>
        </w:r>
      </w:del>
      <w:del w:id="106" w:author="sunny" w:date="2016-12-12T09:41:00Z">
        <w:r w:rsidR="00935664" w:rsidRPr="006F644E" w:rsidDel="00CC5727">
          <w:rPr>
            <w:rFonts w:ascii="Times New Roman" w:hAnsi="Times New Roman" w:cs="Times New Roman"/>
            <w:sz w:val="24"/>
            <w:szCs w:val="24"/>
          </w:rPr>
          <w:delText xml:space="preserve"> </w:delText>
        </w:r>
      </w:del>
      <w:del w:id="107" w:author="sunny" w:date="2016-12-12T10:42:00Z">
        <w:r w:rsidR="00A8407B" w:rsidDel="00EF0008">
          <w:rPr>
            <w:rFonts w:ascii="Times New Roman" w:hAnsi="Times New Roman" w:cs="Times New Roman"/>
            <w:sz w:val="24"/>
            <w:szCs w:val="24"/>
          </w:rPr>
          <w:delText>was</w:delText>
        </w:r>
        <w:r w:rsidR="00A8407B" w:rsidRPr="006F644E" w:rsidDel="00EF0008">
          <w:rPr>
            <w:rFonts w:ascii="Times New Roman" w:hAnsi="Times New Roman" w:cs="Times New Roman"/>
            <w:sz w:val="24"/>
            <w:szCs w:val="24"/>
          </w:rPr>
          <w:delText xml:space="preserve"> </w:delText>
        </w:r>
      </w:del>
      <w:commentRangeStart w:id="108"/>
      <w:commentRangeStart w:id="109"/>
      <w:del w:id="110" w:author="sunny" w:date="2016-12-16T12:28:00Z">
        <w:r w:rsidR="00935664" w:rsidRPr="006F644E" w:rsidDel="00F6313D">
          <w:rPr>
            <w:rFonts w:ascii="Times New Roman" w:hAnsi="Times New Roman" w:cs="Times New Roman"/>
            <w:sz w:val="24"/>
            <w:szCs w:val="24"/>
          </w:rPr>
          <w:delText>&gt;70%</w:delText>
        </w:r>
        <w:commentRangeEnd w:id="108"/>
        <w:r w:rsidR="00A8407B" w:rsidDel="00F6313D">
          <w:rPr>
            <w:rStyle w:val="CommentReference"/>
          </w:rPr>
          <w:commentReference w:id="108"/>
        </w:r>
        <w:commentRangeEnd w:id="109"/>
        <w:r w:rsidR="006E6548" w:rsidDel="00F6313D">
          <w:rPr>
            <w:rStyle w:val="CommentReference"/>
          </w:rPr>
          <w:commentReference w:id="109"/>
        </w:r>
        <w:r w:rsidR="006F644E" w:rsidDel="00F6313D">
          <w:rPr>
            <w:rFonts w:ascii="Times New Roman" w:hAnsi="Times New Roman" w:cs="Times New Roman"/>
            <w:sz w:val="24"/>
            <w:szCs w:val="24"/>
          </w:rPr>
          <w:delText>.</w:delText>
        </w:r>
      </w:del>
      <w:r w:rsidR="00240E9B" w:rsidRPr="006F644E">
        <w:rPr>
          <w:rFonts w:ascii="Times New Roman" w:hAnsi="Times New Roman" w:cs="Times New Roman"/>
          <w:sz w:val="24"/>
          <w:szCs w:val="24"/>
        </w:rPr>
        <w:fldChar w:fldCharType="begin"/>
      </w:r>
      <w:ins w:id="111" w:author="sunny" w:date="2016-12-17T11:37:00Z">
        <w:r w:rsidR="00FA3849">
          <w:rPr>
            <w:rFonts w:ascii="Times New Roman" w:hAnsi="Times New Roman" w:cs="Times New Roman"/>
            <w:sz w:val="24"/>
            <w:szCs w:val="24"/>
          </w:rPr>
          <w: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Network"}],"issued":{"date-parts":[["2006",9]]}}}],"schema":"https://github.com/citation-style-language/schema/raw/master/csl-citation.json"} </w:instrText>
        </w:r>
      </w:ins>
      <w:del w:id="112" w:author="sunny" w:date="2016-12-17T11:37:00Z">
        <w:r w:rsidR="00990560" w:rsidDel="00FA3849">
          <w:rPr>
            <w:rFonts w:ascii="Times New Roman" w:hAnsi="Times New Roman" w:cs="Times New Roman"/>
            <w:sz w:val="24"/>
            <w:szCs w:val="24"/>
          </w:rPr>
          <w:delInstrText xml:space="preserve"> ADDIN ZOTERO_ITEM CSL_CITATION {"citationID":"pdTLDxc7","properties":{"formattedCitation":"{\\rtf \\super 9\\nosupersub{}}","plainCitation":"9"},"citationItems":[{"id":412,"uris":["http://zotero.org/users/1321783/items/7SRKJ6PI"],"uri":["http://zotero.org/users/1321783/items/7SRKJ6PI"],"itemData":{"id":412,"type":"article-journal","title":"Comparability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delInstrText>
        </w:r>
      </w:del>
      <w:r w:rsidR="00240E9B" w:rsidRPr="006F644E">
        <w:rPr>
          <w:rFonts w:ascii="Times New Roman" w:hAnsi="Times New Roman" w:cs="Times New Roman"/>
          <w:sz w:val="24"/>
          <w:szCs w:val="24"/>
        </w:rPr>
        <w:fldChar w:fldCharType="separate"/>
      </w:r>
      <w:r w:rsidR="00990560" w:rsidRPr="00990560">
        <w:rPr>
          <w:rFonts w:ascii="Times New Roman" w:hAnsi="Times New Roman" w:cs="Times New Roman"/>
          <w:sz w:val="24"/>
          <w:szCs w:val="24"/>
          <w:vertAlign w:val="superscript"/>
        </w:rPr>
        <w:t>9</w:t>
      </w:r>
      <w:r w:rsidR="00240E9B" w:rsidRPr="006F644E">
        <w:rPr>
          <w:rFonts w:ascii="Times New Roman" w:hAnsi="Times New Roman" w:cs="Times New Roman"/>
          <w:sz w:val="24"/>
          <w:szCs w:val="24"/>
        </w:rPr>
        <w:fldChar w:fldCharType="end"/>
      </w:r>
      <w:r w:rsidR="00DA1D57" w:rsidRPr="006F644E">
        <w:rPr>
          <w:rFonts w:ascii="Times New Roman" w:hAnsi="Times New Roman" w:cs="Times New Roman"/>
          <w:sz w:val="24"/>
          <w:szCs w:val="24"/>
        </w:rPr>
        <w:t xml:space="preserve"> Unfortunately</w:t>
      </w:r>
      <w:r w:rsidR="00A83069">
        <w:rPr>
          <w:rFonts w:ascii="Times New Roman" w:hAnsi="Times New Roman" w:cs="Times New Roman"/>
          <w:sz w:val="24"/>
          <w:szCs w:val="24"/>
        </w:rPr>
        <w:t>,</w:t>
      </w:r>
      <w:r w:rsidR="00DA1D57" w:rsidRPr="006F644E">
        <w:rPr>
          <w:rFonts w:ascii="Times New Roman" w:hAnsi="Times New Roman" w:cs="Times New Roman"/>
          <w:sz w:val="24"/>
          <w:szCs w:val="24"/>
        </w:rPr>
        <w:t xml:space="preserve"> these methods </w:t>
      </w:r>
      <w:r w:rsidR="00C85C27" w:rsidRPr="006F644E">
        <w:rPr>
          <w:rFonts w:ascii="Times New Roman" w:hAnsi="Times New Roman" w:cs="Times New Roman"/>
          <w:sz w:val="24"/>
          <w:szCs w:val="24"/>
        </w:rPr>
        <w:t>are relatively slow (~24 hours)</w:t>
      </w:r>
      <w:r w:rsidR="00C85C27">
        <w:rPr>
          <w:rFonts w:ascii="Times New Roman" w:hAnsi="Times New Roman" w:cs="Times New Roman"/>
          <w:sz w:val="24"/>
          <w:szCs w:val="24"/>
        </w:rPr>
        <w:t>,</w:t>
      </w:r>
      <w:r w:rsidR="00C85C27" w:rsidRPr="00C85C27">
        <w:rPr>
          <w:rFonts w:ascii="Times New Roman" w:hAnsi="Times New Roman" w:cs="Times New Roman"/>
          <w:sz w:val="24"/>
          <w:szCs w:val="24"/>
        </w:rPr>
        <w:t xml:space="preserve"> </w:t>
      </w:r>
      <w:r w:rsidR="00A83069">
        <w:rPr>
          <w:rFonts w:ascii="Times New Roman" w:hAnsi="Times New Roman" w:cs="Times New Roman"/>
          <w:sz w:val="24"/>
          <w:szCs w:val="24"/>
        </w:rPr>
        <w:t xml:space="preserve">subjective, </w:t>
      </w:r>
      <w:r w:rsidR="00C85C27" w:rsidRPr="006F644E">
        <w:rPr>
          <w:rFonts w:ascii="Times New Roman" w:hAnsi="Times New Roman" w:cs="Times New Roman"/>
          <w:sz w:val="24"/>
          <w:szCs w:val="24"/>
        </w:rPr>
        <w:t>require expertise</w:t>
      </w:r>
      <w:r w:rsidR="00DA1D57" w:rsidRPr="006F644E">
        <w:rPr>
          <w:rFonts w:ascii="Times New Roman" w:hAnsi="Times New Roman" w:cs="Times New Roman"/>
          <w:sz w:val="24"/>
          <w:szCs w:val="24"/>
        </w:rPr>
        <w:t>, and</w:t>
      </w:r>
      <w:r w:rsidR="00C85C27">
        <w:rPr>
          <w:rFonts w:ascii="Times New Roman" w:hAnsi="Times New Roman" w:cs="Times New Roman"/>
          <w:sz w:val="24"/>
          <w:szCs w:val="24"/>
        </w:rPr>
        <w:t>/or are expensive</w:t>
      </w:r>
      <w:r w:rsidR="00DA1D57" w:rsidRPr="006F644E">
        <w:rPr>
          <w:rFonts w:ascii="Times New Roman" w:hAnsi="Times New Roman" w:cs="Times New Roman"/>
          <w:sz w:val="24"/>
          <w:szCs w:val="24"/>
        </w:rPr>
        <w:t>.</w:t>
      </w:r>
      <w:r w:rsidR="001D53E2"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Faster methods that allow results </w:t>
      </w:r>
      <w:r w:rsidR="008327C8" w:rsidRPr="006F644E">
        <w:rPr>
          <w:rFonts w:ascii="Times New Roman" w:hAnsi="Times New Roman" w:cs="Times New Roman"/>
          <w:sz w:val="24"/>
          <w:szCs w:val="24"/>
        </w:rPr>
        <w:t xml:space="preserve">to </w:t>
      </w:r>
      <w:r w:rsidR="008327C8">
        <w:rPr>
          <w:rFonts w:ascii="Times New Roman" w:hAnsi="Times New Roman" w:cs="Times New Roman"/>
          <w:sz w:val="24"/>
          <w:szCs w:val="24"/>
        </w:rPr>
        <w:t xml:space="preserve">be </w:t>
      </w:r>
      <w:r w:rsidR="008327C8" w:rsidRPr="006F644E">
        <w:rPr>
          <w:rFonts w:ascii="Times New Roman" w:hAnsi="Times New Roman" w:cs="Times New Roman"/>
          <w:sz w:val="24"/>
          <w:szCs w:val="24"/>
        </w:rPr>
        <w:t>obtain</w:t>
      </w:r>
      <w:r w:rsidR="008327C8">
        <w:rPr>
          <w:rFonts w:ascii="Times New Roman" w:hAnsi="Times New Roman" w:cs="Times New Roman"/>
          <w:sz w:val="24"/>
          <w:szCs w:val="24"/>
        </w:rPr>
        <w:t>ed</w:t>
      </w:r>
      <w:r w:rsidR="008327C8" w:rsidRPr="006F644E">
        <w:rPr>
          <w:rFonts w:ascii="Times New Roman" w:hAnsi="Times New Roman" w:cs="Times New Roman"/>
          <w:sz w:val="24"/>
          <w:szCs w:val="24"/>
        </w:rPr>
        <w:t xml:space="preserve"> </w:t>
      </w:r>
      <w:r w:rsidR="00EB3954" w:rsidRPr="006F644E">
        <w:rPr>
          <w:rFonts w:ascii="Times New Roman" w:hAnsi="Times New Roman" w:cs="Times New Roman"/>
          <w:sz w:val="24"/>
          <w:szCs w:val="24"/>
        </w:rPr>
        <w:t xml:space="preserve">on the same day have been developed </w:t>
      </w:r>
      <w:ins w:id="113" w:author="sunny" w:date="2016-12-16T12:29:00Z">
        <w:r w:rsidR="00F6313D">
          <w:rPr>
            <w:rFonts w:ascii="Times New Roman" w:hAnsi="Times New Roman" w:cs="Times New Roman"/>
            <w:sz w:val="24"/>
            <w:szCs w:val="24"/>
          </w:rPr>
          <w:t xml:space="preserve">in the past </w:t>
        </w:r>
      </w:ins>
      <w:r w:rsidR="00EB3954" w:rsidRPr="006F644E">
        <w:rPr>
          <w:rFonts w:ascii="Times New Roman" w:hAnsi="Times New Roman" w:cs="Times New Roman"/>
          <w:sz w:val="24"/>
          <w:szCs w:val="24"/>
        </w:rPr>
        <w:t>for other bacteria</w:t>
      </w:r>
      <w:ins w:id="114" w:author="sunny" w:date="2016-12-06T17:47:00Z">
        <w:r w:rsidR="00FE2A90">
          <w:rPr>
            <w:rFonts w:ascii="Times New Roman" w:hAnsi="Times New Roman" w:cs="Times New Roman"/>
            <w:sz w:val="24"/>
            <w:szCs w:val="24"/>
          </w:rPr>
          <w:fldChar w:fldCharType="begin"/>
        </w:r>
      </w:ins>
      <w:ins w:id="115" w:author="sunny" w:date="2016-12-17T11:37:00Z">
        <w:r w:rsidR="00FA3849">
          <w:rPr>
            <w:rFonts w:ascii="Times New Roman" w:hAnsi="Times New Roman" w:cs="Times New Roman"/>
            <w:sz w:val="24"/>
            <w:szCs w:val="24"/>
          </w:rPr>
          <w:instrText xml:space="preserve"> ADDIN ZOTERO_ITEM CSL_CITATION {"citationID":"6e9qipcp7","properties":{"formattedCitation":"{\\rtf \\super 10,11\\nosupersub{}}","plainCitation":"10,11"},"citationItems":[{"id":507,"uris":["http://zotero.org/users/1321783/items/A85B4SUS"],"uri":["http://zotero.org/users/1321783/items/A85B4SUS"],"itemData":{"id":507,"type":"article-journal","title":"Evaluation of the Autoscan Walkaway system for rapid identification and susceptibility testing of gram-negative bacilli.","container-title":"Journal of Clinical Microbiology","page":"1568-1571","volume":"30","issue":"6","source":"PubMed Central","abstract":"We evaluated the performance of the Autoscan Walkaway (W/A) system (MicroScan, Sacramento, Calif.) in conjunction with the fluorometric Neg Combo panels for rapid identification and susceptibility testing of gram-negative bacilli. Fermentative and nonfermentative gram-negative bacilli were tested in parallel with the W/A system and the Cathra Repliscan replicator (C/R) system (Cathra, St. Paul, Minn.). Conventional biochemical testing and agar dilution testing were used to resolve the identification and susceptibility testing discrepancies. Of 495 clinical isolates tested, 445 (90%) were correctly identified by the W/A system and 483 (98%) were correctly identified by the C/R system. Repeat testing by using updated versions of the W/A system's computer identification software failed to demonstrate improved identification accuracy. For susceptibility testing, the W/A system demonstrated 5.6% total interpretative category errors, including only 0.9% major and very major errors. The comparative C/R system produced only 1% errors overall, including 0.2% major and very major errors. Although the W/A system is highly automated and is capable of producing results rapidly, our findings suggest that additional identification and susceptibility testing refinements are needed before the system will be suitable for routine use.","ISSN":"0095-1137","note":"00023 \nPMID: 1624575\nPMCID: PMC265330","journalAbbreviation":"J Clin Microbiol","author":[{"family":"Kelly","given":"M T"},{"family":"Leicester","given":"C"}],"issued":{"date-parts":[["1992",6]]}},"label":"page"},{"id":505,"uris":["http://zotero.org/users/1321783/items/VJX4VBF8"],"uri":["http://zotero.org/users/1321783/items/VJX4VBF8"],"itemData":{"id":505,"type":"article-journal","title":"Rapid antimicrobial susceptibility testing of gram-negative bacilli using Baxter MicroScan rapid fluorogenic panels and autoSCAN-W/A","container-title":"Pathologie-Biologie","page":"461-465","volume":"39","issue":"5","source":"PubMed","abstract":"The MicroScan Rapid Neg MIC/Combo panels and autoSCAN-W/A (Walk Away) system utilize automated fluorescence technology for rapid antimicrobial susceptibility testing of Gram-negative bacilli. In a three site clinical study eleven antimicrobial agents were evaluated by comparing results obtained with 741 clinical isolates, using rapid fluorogenic expanded dilution MIC panels and corresponding frozen microdilution reference panels determined visually. Results for 31%, 40%, 12% and 9% of the isolates were available within 3.5, 4.5, 5.5 and 7.0 hours respectively. Results for 7.3% were not available within that time period. For the seven drugs analyzed using a Minimum Inhibitory Concentration range of dilutions, overall agreement (+/- 1 dilution) was 94%, with 1.5% very major, 0.9% major and 2.5% minor errors. For the four drugs analyzed using a Breakpoint range of dilutions, overall agreement (+/- 1 dilution) was 97%, with two percent very major, and one percent major errors. The MicroScan Rapid Neg MIC system is an accurate and rapid method for same day determination of susceptibility of Gram-negative bacilli.","ISSN":"0369-8114","note":"00005 \nPMID: 1881675","journalAbbreviation":"Pathol. Biol.","language":"ENG","author":[{"family":"Godsey","given":"J. H."},{"family":"Bascomb","given":"S."},{"family":"Bonnette","given":"T."},{"family":"Kangas","given":"M."},{"family":"Link","given":"K."},{"family":"Richards","given":"K."},{"family":"Tomfohrde","given":"K. M."}],"issued":{"date-parts":[["1991",5]]}},"label":"page"}],"schema":"https://github.com/citation-style-language/schema/raw/master/csl-citation.json"} </w:instrText>
        </w:r>
      </w:ins>
      <w:r w:rsidR="00FE2A90">
        <w:rPr>
          <w:rFonts w:ascii="Times New Roman" w:hAnsi="Times New Roman" w:cs="Times New Roman"/>
          <w:sz w:val="24"/>
          <w:szCs w:val="24"/>
        </w:rPr>
        <w:fldChar w:fldCharType="separate"/>
      </w:r>
      <w:ins w:id="116" w:author="sunny" w:date="2016-12-06T17:48:00Z">
        <w:r w:rsidR="00FE2A90" w:rsidRPr="00FE2A90">
          <w:rPr>
            <w:rFonts w:ascii="Times New Roman" w:hAnsi="Times New Roman" w:cs="Times New Roman"/>
            <w:sz w:val="24"/>
            <w:szCs w:val="24"/>
            <w:vertAlign w:val="superscript"/>
          </w:rPr>
          <w:t>10,11</w:t>
        </w:r>
      </w:ins>
      <w:ins w:id="117" w:author="sunny" w:date="2016-12-06T17:47:00Z">
        <w:r w:rsidR="00FE2A90">
          <w:rPr>
            <w:rFonts w:ascii="Times New Roman" w:hAnsi="Times New Roman" w:cs="Times New Roman"/>
            <w:sz w:val="24"/>
            <w:szCs w:val="24"/>
          </w:rPr>
          <w:fldChar w:fldCharType="end"/>
        </w:r>
      </w:ins>
      <w:ins w:id="118" w:author="sunny" w:date="2016-12-16T12:29:00Z">
        <w:r w:rsidR="00F6313D">
          <w:rPr>
            <w:rFonts w:ascii="Times New Roman" w:hAnsi="Times New Roman" w:cs="Times New Roman"/>
            <w:sz w:val="24"/>
            <w:szCs w:val="24"/>
          </w:rPr>
          <w:t xml:space="preserve">, </w:t>
        </w:r>
      </w:ins>
      <w:del w:id="119" w:author="sunny" w:date="2016-12-06T17:43:00Z">
        <w:r w:rsidR="00A83069" w:rsidDel="00FE2A90">
          <w:rPr>
            <w:rFonts w:ascii="Times New Roman" w:hAnsi="Times New Roman" w:cs="Times New Roman"/>
            <w:color w:val="FF0000"/>
            <w:sz w:val="24"/>
            <w:szCs w:val="24"/>
            <w:vertAlign w:val="superscript"/>
          </w:rPr>
          <w:delText>REFs</w:delText>
        </w:r>
        <w:r w:rsidR="00EB3954" w:rsidRPr="006F644E" w:rsidDel="00FE2A90">
          <w:rPr>
            <w:rFonts w:ascii="Times New Roman" w:hAnsi="Times New Roman" w:cs="Times New Roman"/>
            <w:sz w:val="24"/>
            <w:szCs w:val="24"/>
          </w:rPr>
          <w:delText xml:space="preserve"> </w:delText>
        </w:r>
      </w:del>
      <w:r w:rsidR="00EB3954" w:rsidRPr="006F644E">
        <w:rPr>
          <w:rFonts w:ascii="Times New Roman" w:hAnsi="Times New Roman" w:cs="Times New Roman"/>
          <w:sz w:val="24"/>
          <w:szCs w:val="24"/>
        </w:rPr>
        <w:t xml:space="preserve">but are not available for </w:t>
      </w:r>
      <w:r w:rsidR="00EB3954" w:rsidRPr="006F644E">
        <w:rPr>
          <w:rFonts w:ascii="Times New Roman" w:hAnsi="Times New Roman" w:cs="Times New Roman"/>
          <w:i/>
          <w:sz w:val="24"/>
          <w:szCs w:val="24"/>
        </w:rPr>
        <w:t xml:space="preserve">N. </w:t>
      </w:r>
      <w:r w:rsidR="006F644E">
        <w:rPr>
          <w:rFonts w:ascii="Times New Roman" w:hAnsi="Times New Roman" w:cs="Times New Roman"/>
          <w:i/>
          <w:sz w:val="24"/>
          <w:szCs w:val="24"/>
        </w:rPr>
        <w:t>gonorrhoeae</w:t>
      </w:r>
      <w:r w:rsidR="00EB3954" w:rsidRPr="006F644E">
        <w:rPr>
          <w:rFonts w:ascii="Times New Roman" w:hAnsi="Times New Roman" w:cs="Times New Roman"/>
          <w:sz w:val="24"/>
          <w:szCs w:val="24"/>
        </w:rPr>
        <w:t>.</w:t>
      </w:r>
    </w:p>
    <w:p w14:paraId="3AD4460A" w14:textId="315B697B" w:rsidR="00B91BC7" w:rsidRPr="006F644E" w:rsidRDefault="0051391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For </w:t>
      </w:r>
      <w:r w:rsidR="0019472E" w:rsidRPr="006F644E">
        <w:rPr>
          <w:rFonts w:ascii="Times New Roman" w:hAnsi="Times New Roman" w:cs="Times New Roman"/>
          <w:sz w:val="24"/>
          <w:szCs w:val="24"/>
        </w:rPr>
        <w:t>many bacterial species</w:t>
      </w:r>
      <w:r>
        <w:rPr>
          <w:rFonts w:ascii="Times New Roman" w:hAnsi="Times New Roman" w:cs="Times New Roman"/>
          <w:sz w:val="24"/>
          <w:szCs w:val="24"/>
        </w:rPr>
        <w:t>,</w:t>
      </w:r>
      <w:r w:rsidR="0019472E" w:rsidRPr="006F644E">
        <w:rPr>
          <w:rFonts w:ascii="Times New Roman" w:hAnsi="Times New Roman" w:cs="Times New Roman"/>
          <w:sz w:val="24"/>
          <w:szCs w:val="24"/>
        </w:rPr>
        <w:t xml:space="preserve"> broth microdilution is the reference method due to </w:t>
      </w:r>
      <w:r w:rsidR="00047654">
        <w:rPr>
          <w:rFonts w:ascii="Times New Roman" w:hAnsi="Times New Roman" w:cs="Times New Roman"/>
          <w:sz w:val="24"/>
          <w:szCs w:val="24"/>
        </w:rPr>
        <w:t xml:space="preserve">accuracy, </w:t>
      </w:r>
      <w:r w:rsidR="0019472E" w:rsidRPr="006F644E">
        <w:rPr>
          <w:rFonts w:ascii="Times New Roman" w:hAnsi="Times New Roman" w:cs="Times New Roman"/>
          <w:sz w:val="24"/>
          <w:szCs w:val="24"/>
        </w:rPr>
        <w:t>low costs and high versatility</w:t>
      </w:r>
      <w:r w:rsidR="006F644E">
        <w:rPr>
          <w:rFonts w:ascii="Times New Roman" w:hAnsi="Times New Roman" w:cs="Times New Roman"/>
          <w:sz w:val="24"/>
          <w:szCs w:val="24"/>
        </w:rPr>
        <w:t>.</w:t>
      </w:r>
      <w:r w:rsidR="0019472E" w:rsidRPr="006F644E">
        <w:rPr>
          <w:rFonts w:ascii="Times New Roman" w:hAnsi="Times New Roman" w:cs="Times New Roman"/>
          <w:sz w:val="24"/>
          <w:szCs w:val="24"/>
        </w:rPr>
        <w:fldChar w:fldCharType="begin"/>
      </w:r>
      <w:ins w:id="120" w:author="sunny" w:date="2016-12-17T11:37:00Z">
        <w:r w:rsidR="00FA3849">
          <w:rPr>
            <w:rFonts w:ascii="Times New Roman" w:hAnsi="Times New Roman" w:cs="Times New Roman"/>
            <w:sz w:val="24"/>
            <w:szCs w:val="24"/>
          </w:rPr>
          <w:instrText xml:space="preserve"> ADDIN ZOTERO_ITEM CSL_CITATION {"citationID":"MkNTVDGn","properties":{"formattedCitation":"{\\rtf \\super 12,13\\nosupersub{}}","plainCitation":"12,13"},"citationItems":[{"id":334,"uris":["http://zotero.org/users/1321783/items/N8PCPSBP"],"uri":["http://zotero.org/users/1321783/items/N8PCPSBP"],"itemData":{"id":334,"type":"article-journal","title":"Antimicrobial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ins>
      <w:del w:id="121" w:author="sunny" w:date="2016-12-06T17:48:00Z">
        <w:r w:rsidR="00990560" w:rsidDel="00FE2A90">
          <w:rPr>
            <w:rFonts w:ascii="Times New Roman" w:hAnsi="Times New Roman" w:cs="Times New Roman"/>
            <w:sz w:val="24"/>
            <w:szCs w:val="24"/>
          </w:rPr>
          <w:delInstrText xml:space="preserve"> ADDIN ZOTERO_ITEM CSL_CITATION {"citationID":"MkNTVDGn","properties":{"formattedCitation":"{\\rtf \\super 10,11\\nosupersub{}}","plainCitation":"10,11"},"citationItems":[{"id":334,"uris":["http://zotero.org/users/1321783/items/N8PCPSBP"],"uri":["http://zotero.org/users/1321783/items/N8PCPSBP"],"itemData":{"id":334,"type":"article-journal","title":"Antimicrobial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delInstrText>
        </w:r>
      </w:del>
      <w:r w:rsidR="0019472E" w:rsidRPr="006F644E">
        <w:rPr>
          <w:rFonts w:ascii="Times New Roman" w:hAnsi="Times New Roman" w:cs="Times New Roman"/>
          <w:sz w:val="24"/>
          <w:szCs w:val="24"/>
        </w:rPr>
        <w:fldChar w:fldCharType="separate"/>
      </w:r>
      <w:ins w:id="122" w:author="sunny" w:date="2016-12-06T17:48:00Z">
        <w:r w:rsidR="00FE2A90" w:rsidRPr="00FE2A90">
          <w:rPr>
            <w:rFonts w:ascii="Times New Roman" w:hAnsi="Times New Roman" w:cs="Times New Roman"/>
            <w:sz w:val="24"/>
            <w:szCs w:val="24"/>
            <w:vertAlign w:val="superscript"/>
          </w:rPr>
          <w:t>12,13</w:t>
        </w:r>
      </w:ins>
      <w:del w:id="123" w:author="sunny" w:date="2016-12-06T17:48:00Z">
        <w:r w:rsidR="00990560" w:rsidRPr="00990560" w:rsidDel="00FE2A90">
          <w:rPr>
            <w:rFonts w:ascii="Times New Roman" w:hAnsi="Times New Roman" w:cs="Times New Roman"/>
            <w:sz w:val="24"/>
            <w:szCs w:val="24"/>
            <w:vertAlign w:val="superscript"/>
          </w:rPr>
          <w:delText>10,11</w:delText>
        </w:r>
      </w:del>
      <w:r w:rsidR="0019472E"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Several attempts </w:t>
      </w:r>
      <w:r w:rsidR="008327C8">
        <w:rPr>
          <w:rFonts w:ascii="Times New Roman" w:hAnsi="Times New Roman" w:cs="Times New Roman"/>
          <w:sz w:val="24"/>
          <w:szCs w:val="24"/>
        </w:rPr>
        <w:t>have been</w:t>
      </w:r>
      <w:r w:rsidR="008327C8" w:rsidRPr="006F644E">
        <w:rPr>
          <w:rFonts w:ascii="Times New Roman" w:hAnsi="Times New Roman" w:cs="Times New Roman"/>
          <w:sz w:val="24"/>
          <w:szCs w:val="24"/>
        </w:rPr>
        <w:t xml:space="preserve"> </w:t>
      </w:r>
      <w:r w:rsidR="0019472E" w:rsidRPr="006F644E">
        <w:rPr>
          <w:rFonts w:ascii="Times New Roman" w:hAnsi="Times New Roman" w:cs="Times New Roman"/>
          <w:sz w:val="24"/>
          <w:szCs w:val="24"/>
        </w:rPr>
        <w:t xml:space="preserve">made to develop a broth microdilution method also for </w:t>
      </w:r>
      <w:r w:rsidR="0019472E" w:rsidRPr="006F644E">
        <w:rPr>
          <w:rFonts w:ascii="Times New Roman" w:hAnsi="Times New Roman" w:cs="Times New Roman"/>
          <w:i/>
          <w:sz w:val="24"/>
          <w:szCs w:val="24"/>
        </w:rPr>
        <w:t xml:space="preserve">N. </w:t>
      </w:r>
      <w:r w:rsidR="008327C8">
        <w:rPr>
          <w:rFonts w:ascii="Times New Roman" w:hAnsi="Times New Roman" w:cs="Times New Roman"/>
          <w:i/>
          <w:sz w:val="24"/>
          <w:szCs w:val="24"/>
        </w:rPr>
        <w:t>gonorrhoeae</w:t>
      </w:r>
      <w:r w:rsidR="008327C8" w:rsidRPr="006F644E">
        <w:rPr>
          <w:rFonts w:ascii="Times New Roman" w:hAnsi="Times New Roman" w:cs="Times New Roman"/>
          <w:i/>
          <w:sz w:val="24"/>
          <w:szCs w:val="24"/>
        </w:rPr>
        <w:t xml:space="preserve"> </w:t>
      </w:r>
      <w:r w:rsidR="00D15E8D" w:rsidRPr="006F644E">
        <w:rPr>
          <w:rFonts w:ascii="Times New Roman" w:hAnsi="Times New Roman" w:cs="Times New Roman"/>
          <w:sz w:val="24"/>
          <w:szCs w:val="24"/>
        </w:rPr>
        <w:t>but none of the</w:t>
      </w:r>
      <w:r w:rsidR="00047654">
        <w:rPr>
          <w:rFonts w:ascii="Times New Roman" w:hAnsi="Times New Roman" w:cs="Times New Roman"/>
          <w:sz w:val="24"/>
          <w:szCs w:val="24"/>
        </w:rPr>
        <w:t xml:space="preserve"> developed methods have been </w:t>
      </w:r>
      <w:r w:rsidR="00047654">
        <w:rPr>
          <w:rFonts w:ascii="Times New Roman" w:hAnsi="Times New Roman" w:cs="Times New Roman"/>
          <w:sz w:val="24"/>
          <w:szCs w:val="24"/>
        </w:rPr>
        <w:lastRenderedPageBreak/>
        <w:t xml:space="preserve">particularly </w:t>
      </w:r>
      <w:r w:rsidR="00520661">
        <w:rPr>
          <w:rFonts w:ascii="Times New Roman" w:hAnsi="Times New Roman" w:cs="Times New Roman"/>
          <w:sz w:val="24"/>
          <w:szCs w:val="24"/>
        </w:rPr>
        <w:t>accurate and suitable</w:t>
      </w:r>
      <w:r w:rsidR="00D308BE">
        <w:rPr>
          <w:rFonts w:ascii="Times New Roman" w:hAnsi="Times New Roman" w:cs="Times New Roman"/>
          <w:sz w:val="24"/>
          <w:szCs w:val="24"/>
        </w:rPr>
        <w:t xml:space="preserve"> for routine use</w:t>
      </w:r>
      <w:r w:rsidR="006F644E">
        <w:rPr>
          <w:rFonts w:ascii="Times New Roman" w:hAnsi="Times New Roman" w:cs="Times New Roman"/>
          <w:sz w:val="24"/>
          <w:szCs w:val="24"/>
        </w:rPr>
        <w:t>.</w:t>
      </w:r>
      <w:r w:rsidR="00D15E8D" w:rsidRPr="006F644E">
        <w:rPr>
          <w:rFonts w:ascii="Times New Roman" w:hAnsi="Times New Roman" w:cs="Times New Roman"/>
          <w:sz w:val="24"/>
          <w:szCs w:val="24"/>
        </w:rPr>
        <w:fldChar w:fldCharType="begin"/>
      </w:r>
      <w:ins w:id="124" w:author="sunny" w:date="2016-12-17T11:37:00Z">
        <w:r w:rsidR="00FA3849">
          <w:rPr>
            <w:rFonts w:ascii="Times New Roman" w:hAnsi="Times New Roman" w:cs="Times New Roman"/>
            <w:sz w:val="24"/>
            <w:szCs w:val="24"/>
          </w:rPr>
          <w:instrText xml:space="preserve"> ADDIN ZOTERO_ITEM CSL_CITATION {"citationID":"1e74iuhovh","properties":{"formattedCitation":"{\\rtf \\super 14\\uc0\\u8211{}16\\nosupersub{}}","plainCitation":"14–16"},"citationItems":[{"id":421,"uris":["http://zotero.org/users/1321783/items/EIWQFKKA"],"uri":["http://zotero.org/users/1321783/items/EIWQFKKA"],"itemData":{"id":421,"type":"article-journal","title":"Cultivation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C."}],"issued":{"date-parts":[["1984",10,1]]}},"label":"page"}],"schema":"https://github.com/citation-style-language/schema/raw/master/csl-citation.json"} </w:instrText>
        </w:r>
      </w:ins>
      <w:del w:id="125" w:author="sunny" w:date="2016-12-06T17:48:00Z">
        <w:r w:rsidR="00990560" w:rsidDel="00FE2A90">
          <w:rPr>
            <w:rFonts w:ascii="Times New Roman" w:hAnsi="Times New Roman" w:cs="Times New Roman"/>
            <w:sz w:val="24"/>
            <w:szCs w:val="24"/>
          </w:rPr>
          <w:delInstrText xml:space="preserve"> ADDIN ZOTERO_ITEM CSL_CITATION {"citationID":"1e74iuhovh","properties":{"formattedCitation":"{\\rtf \\super 12\\uc0\\u8211{}14\\nosupersub{}}","plainCitation":"12–14"},"citationItems":[{"id":421,"uris":["http://zotero.org/users/1321783/items/EIWQFKKA"],"uri":["http://zotero.org/users/1321783/items/EIWQFKKA"],"itemData":{"id":421,"type":"article-journal","title":"Cultivation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delInstrText>
        </w:r>
      </w:del>
      <w:r w:rsidR="00D15E8D" w:rsidRPr="006F644E">
        <w:rPr>
          <w:rFonts w:ascii="Times New Roman" w:hAnsi="Times New Roman" w:cs="Times New Roman"/>
          <w:sz w:val="24"/>
          <w:szCs w:val="24"/>
        </w:rPr>
        <w:fldChar w:fldCharType="separate"/>
      </w:r>
      <w:ins w:id="126" w:author="sunny" w:date="2016-12-06T17:48:00Z">
        <w:r w:rsidR="00FE2A90" w:rsidRPr="00FE2A90">
          <w:rPr>
            <w:rFonts w:ascii="Times New Roman" w:hAnsi="Times New Roman" w:cs="Times New Roman"/>
            <w:sz w:val="24"/>
            <w:szCs w:val="24"/>
            <w:vertAlign w:val="superscript"/>
          </w:rPr>
          <w:t>14–16</w:t>
        </w:r>
      </w:ins>
      <w:del w:id="127" w:author="sunny" w:date="2016-12-06T17:48:00Z">
        <w:r w:rsidR="00990560" w:rsidRPr="00990560" w:rsidDel="00FE2A90">
          <w:rPr>
            <w:rFonts w:ascii="Times New Roman" w:hAnsi="Times New Roman" w:cs="Times New Roman"/>
            <w:sz w:val="24"/>
            <w:szCs w:val="24"/>
            <w:vertAlign w:val="superscript"/>
          </w:rPr>
          <w:delText>12–14</w:delText>
        </w:r>
      </w:del>
      <w:r w:rsidR="00D15E8D" w:rsidRPr="006F644E">
        <w:rPr>
          <w:rFonts w:ascii="Times New Roman" w:hAnsi="Times New Roman" w:cs="Times New Roman"/>
          <w:sz w:val="24"/>
          <w:szCs w:val="24"/>
        </w:rPr>
        <w:fldChar w:fldCharType="end"/>
      </w:r>
      <w:r w:rsidR="0019472E" w:rsidRPr="006F644E">
        <w:rPr>
          <w:rFonts w:ascii="Times New Roman" w:hAnsi="Times New Roman" w:cs="Times New Roman"/>
          <w:sz w:val="24"/>
          <w:szCs w:val="24"/>
        </w:rPr>
        <w:t xml:space="preserve"> </w:t>
      </w:r>
      <w:r w:rsidR="003979B5">
        <w:rPr>
          <w:rFonts w:ascii="Times New Roman" w:hAnsi="Times New Roman" w:cs="Times New Roman"/>
          <w:sz w:val="24"/>
          <w:szCs w:val="24"/>
        </w:rPr>
        <w:t xml:space="preserve">It is </w:t>
      </w:r>
      <w:r w:rsidR="00CB2B1F" w:rsidRPr="006F644E">
        <w:rPr>
          <w:rFonts w:ascii="Times New Roman" w:hAnsi="Times New Roman" w:cs="Times New Roman"/>
          <w:sz w:val="24"/>
          <w:szCs w:val="24"/>
        </w:rPr>
        <w:t xml:space="preserve">difficult to synchronize </w:t>
      </w:r>
      <w:r w:rsidR="003979B5">
        <w:rPr>
          <w:rFonts w:ascii="Times New Roman" w:hAnsi="Times New Roman" w:cs="Times New Roman"/>
          <w:sz w:val="24"/>
          <w:szCs w:val="24"/>
        </w:rPr>
        <w:t xml:space="preserve">the growth of </w:t>
      </w:r>
      <w:r w:rsidR="00CB2B1F" w:rsidRPr="006F644E">
        <w:rPr>
          <w:rFonts w:ascii="Times New Roman" w:hAnsi="Times New Roman" w:cs="Times New Roman"/>
          <w:sz w:val="24"/>
          <w:szCs w:val="24"/>
        </w:rPr>
        <w:t xml:space="preserve">different </w:t>
      </w:r>
      <w:r w:rsidR="00D308BE">
        <w:rPr>
          <w:rFonts w:ascii="Times New Roman" w:hAnsi="Times New Roman" w:cs="Times New Roman"/>
          <w:i/>
          <w:sz w:val="24"/>
          <w:szCs w:val="24"/>
        </w:rPr>
        <w:t xml:space="preserve">N. gonorrhoeae </w:t>
      </w:r>
      <w:r w:rsidR="00CB2B1F" w:rsidRPr="006F644E">
        <w:rPr>
          <w:rFonts w:ascii="Times New Roman" w:hAnsi="Times New Roman" w:cs="Times New Roman"/>
          <w:sz w:val="24"/>
          <w:szCs w:val="24"/>
        </w:rPr>
        <w:t>strains</w:t>
      </w:r>
      <w:r w:rsidR="00567959" w:rsidRPr="006F644E">
        <w:rPr>
          <w:rFonts w:ascii="Times New Roman" w:hAnsi="Times New Roman" w:cs="Times New Roman"/>
          <w:sz w:val="24"/>
          <w:szCs w:val="24"/>
        </w:rPr>
        <w:t xml:space="preserve"> </w:t>
      </w:r>
      <w:r w:rsidR="0077499E" w:rsidRPr="006F644E">
        <w:rPr>
          <w:rFonts w:ascii="Times New Roman" w:hAnsi="Times New Roman" w:cs="Times New Roman"/>
          <w:sz w:val="24"/>
          <w:szCs w:val="24"/>
        </w:rPr>
        <w:t xml:space="preserve">and effects </w:t>
      </w:r>
      <w:r w:rsidR="00893ED8" w:rsidRPr="006F644E">
        <w:rPr>
          <w:rFonts w:ascii="Times New Roman" w:hAnsi="Times New Roman" w:cs="Times New Roman"/>
          <w:sz w:val="24"/>
          <w:szCs w:val="24"/>
        </w:rPr>
        <w:t>such as</w:t>
      </w:r>
      <w:r w:rsidR="0077499E" w:rsidRPr="006F644E">
        <w:rPr>
          <w:rFonts w:ascii="Times New Roman" w:hAnsi="Times New Roman" w:cs="Times New Roman"/>
          <w:sz w:val="24"/>
          <w:szCs w:val="24"/>
        </w:rPr>
        <w:t xml:space="preserve"> autoly</w:t>
      </w:r>
      <w:r w:rsidR="00567959" w:rsidRPr="006F644E">
        <w:rPr>
          <w:rFonts w:ascii="Times New Roman" w:hAnsi="Times New Roman" w:cs="Times New Roman"/>
          <w:sz w:val="24"/>
          <w:szCs w:val="24"/>
        </w:rPr>
        <w:t>sis oc</w:t>
      </w:r>
      <w:r w:rsidR="00DA1D57" w:rsidRPr="006F644E">
        <w:rPr>
          <w:rFonts w:ascii="Times New Roman" w:hAnsi="Times New Roman" w:cs="Times New Roman"/>
          <w:sz w:val="24"/>
          <w:szCs w:val="24"/>
        </w:rPr>
        <w:t>cur when the bacteria</w:t>
      </w:r>
      <w:r w:rsidR="00567959" w:rsidRPr="006F644E">
        <w:rPr>
          <w:rFonts w:ascii="Times New Roman" w:hAnsi="Times New Roman" w:cs="Times New Roman"/>
          <w:sz w:val="24"/>
          <w:szCs w:val="24"/>
        </w:rPr>
        <w:t xml:space="preserve"> enter </w:t>
      </w:r>
      <w:r w:rsidR="00C47FE7">
        <w:rPr>
          <w:rFonts w:ascii="Times New Roman" w:hAnsi="Times New Roman" w:cs="Times New Roman"/>
          <w:sz w:val="24"/>
          <w:szCs w:val="24"/>
        </w:rPr>
        <w:t xml:space="preserve">the </w:t>
      </w:r>
      <w:r w:rsidR="00567959" w:rsidRPr="006F644E">
        <w:rPr>
          <w:rFonts w:ascii="Times New Roman" w:hAnsi="Times New Roman" w:cs="Times New Roman"/>
          <w:sz w:val="24"/>
          <w:szCs w:val="24"/>
        </w:rPr>
        <w:t>stationary phase</w:t>
      </w:r>
      <w:r w:rsidR="006F644E">
        <w:rPr>
          <w:rFonts w:ascii="Times New Roman" w:hAnsi="Times New Roman" w:cs="Times New Roman"/>
          <w:sz w:val="24"/>
          <w:szCs w:val="24"/>
        </w:rPr>
        <w:t>.</w:t>
      </w:r>
      <w:r w:rsidR="00567959" w:rsidRPr="006F644E">
        <w:rPr>
          <w:rFonts w:ascii="Times New Roman" w:hAnsi="Times New Roman" w:cs="Times New Roman"/>
          <w:sz w:val="24"/>
          <w:szCs w:val="24"/>
        </w:rPr>
        <w:fldChar w:fldCharType="begin"/>
      </w:r>
      <w:ins w:id="128" w:author="sunny" w:date="2016-12-17T11:37:00Z">
        <w:r w:rsidR="00FA3849">
          <w:rPr>
            <w:rFonts w:ascii="Times New Roman" w:hAnsi="Times New Roman" w:cs="Times New Roman"/>
            <w:sz w:val="24"/>
            <w:szCs w:val="24"/>
          </w:rPr>
          <w:instrText xml:space="preserve"> ADDIN ZOTERO_ITEM CSL_CITATION {"citationID":"jpp0i4dl6","properties":{"formattedCitation":"{\\rtf \\super 17\\uc0\\u8211{}19\\nosupersub{}}","plainCitation":"17–19"},"citationItems":[{"id":435,"uris":["http://zotero.org/users/1321783/items/8ISPR7J8"],"uri":["http://zotero.org/users/1321783/items/8ISPR7J8"],"itemData":{"id":435,"type":"article-journal","title":"A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P."}],"issued":{"date-parts":[["2012",6]]}},"label":"page"}],"schema":"https://github.com/citation-style-language/schema/raw/master/csl-citation.json"} </w:instrText>
        </w:r>
      </w:ins>
      <w:del w:id="129" w:author="sunny" w:date="2016-12-06T17:48:00Z">
        <w:r w:rsidR="00990560" w:rsidDel="00FE2A90">
          <w:rPr>
            <w:rFonts w:ascii="Times New Roman" w:hAnsi="Times New Roman" w:cs="Times New Roman"/>
            <w:sz w:val="24"/>
            <w:szCs w:val="24"/>
          </w:rPr>
          <w:delInstrText xml:space="preserve"> ADDIN ZOTERO_ITEM CSL_CITATION {"citationID":"jpp0i4dl6","properties":{"formattedCitation":"{\\rtf \\super 15\\uc0\\u8211{}17\\nosupersub{}}","plainCitation":"15–17"},"citationItems":[{"id":435,"uris":["http://zotero.org/users/1321783/items/8ISPR7J8"],"uri":["http://zotero.org/users/1321783/items/8ISPR7J8"],"itemData":{"id":435,"type":"article-journal","title":"A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delInstrText>
        </w:r>
      </w:del>
      <w:r w:rsidR="00567959" w:rsidRPr="006F644E">
        <w:rPr>
          <w:rFonts w:ascii="Times New Roman" w:hAnsi="Times New Roman" w:cs="Times New Roman"/>
          <w:sz w:val="24"/>
          <w:szCs w:val="24"/>
        </w:rPr>
        <w:fldChar w:fldCharType="separate"/>
      </w:r>
      <w:ins w:id="130" w:author="sunny" w:date="2016-12-06T17:48:00Z">
        <w:r w:rsidR="00FE2A90" w:rsidRPr="00FE2A90">
          <w:rPr>
            <w:rFonts w:ascii="Times New Roman" w:hAnsi="Times New Roman" w:cs="Times New Roman"/>
            <w:sz w:val="24"/>
            <w:szCs w:val="24"/>
            <w:vertAlign w:val="superscript"/>
          </w:rPr>
          <w:t>17–19</w:t>
        </w:r>
      </w:ins>
      <w:del w:id="131" w:author="sunny" w:date="2016-12-06T17:48:00Z">
        <w:r w:rsidR="00990560" w:rsidRPr="00990560" w:rsidDel="00FE2A90">
          <w:rPr>
            <w:rFonts w:ascii="Times New Roman" w:hAnsi="Times New Roman" w:cs="Times New Roman"/>
            <w:sz w:val="24"/>
            <w:szCs w:val="24"/>
            <w:vertAlign w:val="superscript"/>
          </w:rPr>
          <w:delText>15–17</w:delText>
        </w:r>
      </w:del>
      <w:r w:rsidR="00567959" w:rsidRPr="006F644E">
        <w:rPr>
          <w:rFonts w:ascii="Times New Roman" w:hAnsi="Times New Roman" w:cs="Times New Roman"/>
          <w:sz w:val="24"/>
          <w:szCs w:val="24"/>
        </w:rPr>
        <w:fldChar w:fldCharType="end"/>
      </w:r>
      <w:r w:rsidR="0077499E"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C</w:t>
      </w:r>
      <w:r w:rsidR="001D53E2" w:rsidRPr="006F644E">
        <w:rPr>
          <w:rFonts w:ascii="Times New Roman" w:hAnsi="Times New Roman" w:cs="Times New Roman"/>
          <w:sz w:val="24"/>
          <w:szCs w:val="24"/>
        </w:rPr>
        <w:t>hemically defined</w:t>
      </w:r>
      <w:r w:rsidR="00A149CF"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Graver-Wade </w:t>
      </w:r>
      <w:r w:rsidR="003C187E">
        <w:rPr>
          <w:rFonts w:ascii="Times New Roman" w:hAnsi="Times New Roman" w:cs="Times New Roman"/>
          <w:sz w:val="24"/>
          <w:szCs w:val="24"/>
        </w:rPr>
        <w:t xml:space="preserve">(GW) </w:t>
      </w:r>
      <w:r w:rsidR="001D53E2" w:rsidRPr="006F644E">
        <w:rPr>
          <w:rFonts w:ascii="Times New Roman" w:hAnsi="Times New Roman" w:cs="Times New Roman"/>
          <w:sz w:val="24"/>
          <w:szCs w:val="24"/>
        </w:rPr>
        <w:t>broth</w:t>
      </w:r>
      <w:ins w:id="132" w:author="sunny" w:date="2016-12-06T17:49:00Z">
        <w:r w:rsidR="00591E0F">
          <w:rPr>
            <w:rFonts w:ascii="Times New Roman" w:hAnsi="Times New Roman" w:cs="Times New Roman"/>
            <w:sz w:val="24"/>
            <w:szCs w:val="24"/>
          </w:rPr>
          <w:fldChar w:fldCharType="begin"/>
        </w:r>
      </w:ins>
      <w:ins w:id="133" w:author="sunny" w:date="2016-12-17T11:37:00Z">
        <w:r w:rsidR="00FA3849">
          <w:rPr>
            <w:rFonts w:ascii="Times New Roman" w:hAnsi="Times New Roman" w:cs="Times New Roman"/>
            <w:sz w:val="24"/>
            <w:szCs w:val="24"/>
          </w:rPr>
          <w:instrText xml:space="preserve"> ADDIN ZOTERO_ITEM CSL_CITATION {"citationID":"f0w0sorR","properties":{"formattedCitation":"{\\rtf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ins>
      <w:r w:rsidR="00591E0F">
        <w:rPr>
          <w:rFonts w:ascii="Times New Roman" w:hAnsi="Times New Roman" w:cs="Times New Roman"/>
          <w:sz w:val="24"/>
          <w:szCs w:val="24"/>
        </w:rPr>
        <w:fldChar w:fldCharType="separate"/>
      </w:r>
      <w:ins w:id="134" w:author="sunny" w:date="2016-12-06T17:49:00Z">
        <w:r w:rsidR="00591E0F" w:rsidRPr="00591E0F">
          <w:rPr>
            <w:rFonts w:ascii="Times New Roman" w:hAnsi="Times New Roman" w:cs="Times New Roman"/>
            <w:sz w:val="24"/>
            <w:szCs w:val="24"/>
            <w:vertAlign w:val="superscript"/>
          </w:rPr>
          <w:t>20</w:t>
        </w:r>
        <w:r w:rsidR="00591E0F">
          <w:rPr>
            <w:rFonts w:ascii="Times New Roman" w:hAnsi="Times New Roman" w:cs="Times New Roman"/>
            <w:sz w:val="24"/>
            <w:szCs w:val="24"/>
          </w:rPr>
          <w:fldChar w:fldCharType="end"/>
        </w:r>
      </w:ins>
      <w:commentRangeStart w:id="135"/>
      <w:del w:id="136" w:author="sunny" w:date="2016-12-06T17:49:00Z">
        <w:r w:rsidR="00D308BE" w:rsidRPr="003B42CC" w:rsidDel="00591E0F">
          <w:rPr>
            <w:rFonts w:ascii="Times New Roman" w:hAnsi="Times New Roman" w:cs="Times New Roman"/>
            <w:color w:val="FF0000"/>
            <w:sz w:val="24"/>
            <w:szCs w:val="24"/>
            <w:vertAlign w:val="superscript"/>
          </w:rPr>
          <w:delText>REF</w:delText>
        </w:r>
        <w:commentRangeEnd w:id="135"/>
        <w:r w:rsidR="00D308BE" w:rsidDel="00591E0F">
          <w:rPr>
            <w:rStyle w:val="CommentReference"/>
          </w:rPr>
          <w:commentReference w:id="135"/>
        </w:r>
      </w:del>
      <w:r w:rsidR="009155D4" w:rsidRPr="006F644E">
        <w:rPr>
          <w:rFonts w:ascii="Times New Roman" w:hAnsi="Times New Roman" w:cs="Times New Roman"/>
          <w:sz w:val="24"/>
          <w:szCs w:val="24"/>
        </w:rPr>
        <w:t xml:space="preserve"> </w:t>
      </w:r>
      <w:r w:rsidR="001D53E2" w:rsidRPr="006F644E">
        <w:rPr>
          <w:rFonts w:ascii="Times New Roman" w:hAnsi="Times New Roman" w:cs="Times New Roman"/>
          <w:sz w:val="24"/>
          <w:szCs w:val="24"/>
        </w:rPr>
        <w:t xml:space="preserve">supports the growth of phylogenetically diverse auxotypes and clinical isolates </w:t>
      </w:r>
      <w:r w:rsidR="00E82349" w:rsidRPr="006F644E">
        <w:rPr>
          <w:rFonts w:ascii="Times New Roman" w:hAnsi="Times New Roman" w:cs="Times New Roman"/>
          <w:sz w:val="24"/>
          <w:szCs w:val="24"/>
        </w:rPr>
        <w:t xml:space="preserve">and might be a suitable medium for </w:t>
      </w:r>
      <w:r w:rsidR="000F10F9" w:rsidRPr="006F644E">
        <w:rPr>
          <w:rFonts w:ascii="Times New Roman" w:hAnsi="Times New Roman" w:cs="Times New Roman"/>
          <w:sz w:val="24"/>
          <w:szCs w:val="24"/>
        </w:rPr>
        <w:t>susceptibility</w:t>
      </w:r>
      <w:r w:rsidR="00E82349" w:rsidRPr="006F644E">
        <w:rPr>
          <w:rFonts w:ascii="Times New Roman" w:hAnsi="Times New Roman" w:cs="Times New Roman"/>
          <w:sz w:val="24"/>
          <w:szCs w:val="24"/>
        </w:rPr>
        <w:t xml:space="preserve"> testing</w:t>
      </w:r>
      <w:r w:rsidR="006F644E">
        <w:rPr>
          <w:rFonts w:ascii="Times New Roman" w:hAnsi="Times New Roman" w:cs="Times New Roman"/>
          <w:sz w:val="24"/>
          <w:szCs w:val="24"/>
        </w:rPr>
        <w:t>.</w:t>
      </w:r>
      <w:r w:rsidR="001D53E2" w:rsidRPr="006F644E">
        <w:rPr>
          <w:rFonts w:ascii="Times New Roman" w:hAnsi="Times New Roman" w:cs="Times New Roman"/>
          <w:sz w:val="24"/>
          <w:szCs w:val="24"/>
        </w:rPr>
        <w:fldChar w:fldCharType="begin"/>
      </w:r>
      <w:ins w:id="137" w:author="sunny" w:date="2016-12-06T17:49:00Z">
        <w:r w:rsidR="00591E0F">
          <w:rPr>
            <w:rFonts w:ascii="Times New Roman" w:hAnsi="Times New Roman" w:cs="Times New Roman"/>
            <w:sz w:val="24"/>
            <w:szCs w:val="24"/>
          </w:rPr>
          <w:instrText xml:space="preserve"> ADDIN ZOTERO_ITEM CSL_CITATION {"citationID":"27a5hr7egp","properties":{"formattedCitation":"{\\rtf \\super 21,22\\nosupersub{}}","plainCitation":"21,22"},"citationItems":[{"id":233,"uris":["http://zotero.org/users/1321783/items/JKKUIUNK"],"uri":["http://zotero.org/users/1321783/items/JKKUIUNK"],"itemData":{"id":233,"type":"article-journal","title":"Genetic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591E0F">
          <w:rPr>
            <w:rFonts w:ascii="Cambria Math" w:hAnsi="Cambria Math" w:cs="Cambria Math"/>
            <w:sz w:val="24"/>
            <w:szCs w:val="24"/>
          </w:rPr>
          <w:instrText>ﬄ</w:instrText>
        </w:r>
        <w:r w:rsidR="00591E0F">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ins>
      <w:del w:id="138" w:author="sunny" w:date="2016-12-06T17:48:00Z">
        <w:r w:rsidR="00990560" w:rsidDel="00FE2A90">
          <w:rPr>
            <w:rFonts w:ascii="Times New Roman" w:hAnsi="Times New Roman" w:cs="Times New Roman"/>
            <w:sz w:val="24"/>
            <w:szCs w:val="24"/>
          </w:rPr>
          <w:delInstrText xml:space="preserve"> ADDIN ZOTERO_ITEM CSL_CITATION {"citationID":"27a5hr7egp","properties":{"formattedCitation":"{\\rtf \\super 18,19\\nosupersub{}}","plainCitation":"18,19"},"citationItems":[{"id":233,"uris":["http://zotero.org/users/1321783/items/JKKUIUNK"],"uri":["http://zotero.org/users/1321783/items/JKKUIUNK"],"itemData":{"id":233,"type":"article-journal","title":"Genetic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990560" w:rsidDel="00FE2A90">
          <w:rPr>
            <w:rFonts w:ascii="Cambria Math" w:hAnsi="Cambria Math" w:cs="Cambria Math"/>
            <w:sz w:val="24"/>
            <w:szCs w:val="24"/>
          </w:rPr>
          <w:delInstrText>ﬄ</w:delInstrText>
        </w:r>
        <w:r w:rsidR="00990560" w:rsidDel="00FE2A90">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r w:rsidR="001D53E2" w:rsidRPr="006F644E">
        <w:rPr>
          <w:rFonts w:ascii="Times New Roman" w:hAnsi="Times New Roman" w:cs="Times New Roman"/>
          <w:sz w:val="24"/>
          <w:szCs w:val="24"/>
        </w:rPr>
        <w:fldChar w:fldCharType="separate"/>
      </w:r>
      <w:ins w:id="139" w:author="sunny" w:date="2016-12-06T17:49:00Z">
        <w:r w:rsidR="00591E0F" w:rsidRPr="00591E0F">
          <w:rPr>
            <w:rFonts w:ascii="Times New Roman" w:hAnsi="Times New Roman" w:cs="Times New Roman"/>
            <w:sz w:val="24"/>
            <w:szCs w:val="24"/>
            <w:vertAlign w:val="superscript"/>
          </w:rPr>
          <w:t>21,22</w:t>
        </w:r>
      </w:ins>
      <w:del w:id="140" w:author="sunny" w:date="2016-12-06T17:48:00Z">
        <w:r w:rsidR="00990560" w:rsidRPr="00990560" w:rsidDel="00FE2A90">
          <w:rPr>
            <w:rFonts w:ascii="Times New Roman" w:hAnsi="Times New Roman" w:cs="Times New Roman"/>
            <w:sz w:val="24"/>
            <w:szCs w:val="24"/>
            <w:vertAlign w:val="superscript"/>
          </w:rPr>
          <w:delText>18,19</w:delText>
        </w:r>
      </w:del>
      <w:r w:rsidR="001D53E2" w:rsidRPr="006F644E">
        <w:rPr>
          <w:rFonts w:ascii="Times New Roman" w:hAnsi="Times New Roman" w:cs="Times New Roman"/>
          <w:sz w:val="24"/>
          <w:szCs w:val="24"/>
        </w:rPr>
        <w:fldChar w:fldCharType="end"/>
      </w:r>
      <w:r w:rsidR="001D53E2" w:rsidRPr="006F644E">
        <w:rPr>
          <w:rFonts w:ascii="Times New Roman" w:hAnsi="Times New Roman" w:cs="Times New Roman"/>
          <w:sz w:val="24"/>
          <w:szCs w:val="24"/>
        </w:rPr>
        <w:t xml:space="preserve"> </w:t>
      </w:r>
    </w:p>
    <w:p w14:paraId="7C8FAF1E" w14:textId="74732C90" w:rsidR="006A110D" w:rsidRPr="006F644E" w:rsidRDefault="00926840"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Unfortunately, </w:t>
      </w:r>
      <w:r w:rsidR="00E82349" w:rsidRPr="006F644E">
        <w:rPr>
          <w:rFonts w:ascii="Times New Roman" w:hAnsi="Times New Roman" w:cs="Times New Roman"/>
          <w:sz w:val="24"/>
          <w:szCs w:val="24"/>
        </w:rPr>
        <w:t xml:space="preserve">MIC values based on doubling dilution series are left, interval, or right censored discrete data which </w:t>
      </w:r>
      <w:r w:rsidR="00CE2D5B" w:rsidRPr="006F644E">
        <w:rPr>
          <w:rFonts w:ascii="Times New Roman" w:hAnsi="Times New Roman" w:cs="Times New Roman"/>
          <w:sz w:val="24"/>
          <w:szCs w:val="24"/>
        </w:rPr>
        <w:t>makes error statistics challenging</w:t>
      </w:r>
      <w:r w:rsidR="006F644E">
        <w:rPr>
          <w:rFonts w:ascii="Times New Roman" w:hAnsi="Times New Roman" w:cs="Times New Roman"/>
          <w:sz w:val="24"/>
          <w:szCs w:val="24"/>
        </w:rPr>
        <w:t>.</w:t>
      </w:r>
      <w:r w:rsidR="00E82349" w:rsidRPr="006F644E">
        <w:rPr>
          <w:rFonts w:ascii="Times New Roman" w:hAnsi="Times New Roman" w:cs="Times New Roman"/>
          <w:sz w:val="24"/>
          <w:szCs w:val="24"/>
        </w:rPr>
        <w:fldChar w:fldCharType="begin"/>
      </w:r>
      <w:ins w:id="141" w:author="sunny" w:date="2016-12-17T11:37:00Z">
        <w:r w:rsidR="00FA3849">
          <w:rPr>
            <w:rFonts w:ascii="Times New Roman" w:hAnsi="Times New Roman" w:cs="Times New Roman"/>
            <w:sz w:val="24"/>
            <w:szCs w:val="24"/>
          </w:rPr>
          <w:instrText xml:space="preserve"> ADDIN ZOTERO_ITEM CSL_CITATION {"citationID":"2990bihs4q","properties":{"formattedCitation":"{\\rtf \\super 23\\nosupersub{}}","plainCitation":"23"},"citationItems":[{"id":360,"uris":["http://zotero.org/users/1321783/items/UK7MBUAU"],"uri":["http://zotero.org/users/1321783/items/UK7MBUAU"],"itemData":{"id":360,"type":"article-journal","title":"New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J.","dropping-particle":"de"}],"issued":{"date-parts":[["2012",3,1]]}}}],"schema":"https://github.com/citation-style-language/schema/raw/master/csl-citation.json"} </w:instrText>
        </w:r>
      </w:ins>
      <w:del w:id="142" w:author="sunny" w:date="2016-12-06T17:48:00Z">
        <w:r w:rsidR="00990560" w:rsidDel="00FE2A90">
          <w:rPr>
            <w:rFonts w:ascii="Times New Roman" w:hAnsi="Times New Roman" w:cs="Times New Roman"/>
            <w:sz w:val="24"/>
            <w:szCs w:val="24"/>
          </w:rPr>
          <w:delInstrText xml:space="preserve"> ADDIN ZOTERO_ITEM CSL_CITATION {"citationID":"2990bihs4q","properties":{"formattedCitation":"{\\rtf \\super 20\\nosupersub{}}","plainCitation":"20"},"citationItems":[{"id":360,"uris":["http://zotero.org/users/1321783/items/UK7MBUAU"],"uri":["http://zotero.org/users/1321783/items/UK7MBUAU"],"itemData":{"id":360,"type":"article-journal","title":"New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delInstrText>
        </w:r>
      </w:del>
      <w:r w:rsidR="00E82349" w:rsidRPr="006F644E">
        <w:rPr>
          <w:rFonts w:ascii="Times New Roman" w:hAnsi="Times New Roman" w:cs="Times New Roman"/>
          <w:sz w:val="24"/>
          <w:szCs w:val="24"/>
        </w:rPr>
        <w:fldChar w:fldCharType="separate"/>
      </w:r>
      <w:ins w:id="143" w:author="sunny" w:date="2016-12-06T17:49:00Z">
        <w:r w:rsidR="00591E0F" w:rsidRPr="00591E0F">
          <w:rPr>
            <w:rFonts w:ascii="Times New Roman" w:hAnsi="Times New Roman" w:cs="Times New Roman"/>
            <w:sz w:val="24"/>
            <w:szCs w:val="24"/>
            <w:vertAlign w:val="superscript"/>
          </w:rPr>
          <w:t>23</w:t>
        </w:r>
      </w:ins>
      <w:del w:id="144" w:author="sunny" w:date="2016-12-06T17:48:00Z">
        <w:r w:rsidR="00990560" w:rsidRPr="00990560" w:rsidDel="00FE2A90">
          <w:rPr>
            <w:rFonts w:ascii="Times New Roman" w:hAnsi="Times New Roman" w:cs="Times New Roman"/>
            <w:sz w:val="24"/>
            <w:szCs w:val="24"/>
            <w:vertAlign w:val="superscript"/>
          </w:rPr>
          <w:delText>20</w:delText>
        </w:r>
      </w:del>
      <w:r w:rsidR="00E82349" w:rsidRPr="006F644E">
        <w:rPr>
          <w:rFonts w:ascii="Times New Roman" w:hAnsi="Times New Roman" w:cs="Times New Roman"/>
          <w:sz w:val="24"/>
          <w:szCs w:val="24"/>
        </w:rPr>
        <w:fldChar w:fldCharType="end"/>
      </w:r>
      <w:r w:rsidR="00E82349" w:rsidRPr="006F644E">
        <w:rPr>
          <w:rFonts w:ascii="Times New Roman" w:hAnsi="Times New Roman" w:cs="Times New Roman"/>
          <w:sz w:val="24"/>
          <w:szCs w:val="24"/>
        </w:rPr>
        <w:t xml:space="preserve"> </w:t>
      </w:r>
      <w:r w:rsidR="009155D4" w:rsidRPr="006F644E">
        <w:rPr>
          <w:rFonts w:ascii="Times New Roman" w:hAnsi="Times New Roman" w:cs="Times New Roman"/>
          <w:sz w:val="24"/>
          <w:szCs w:val="24"/>
        </w:rPr>
        <w:t xml:space="preserve">The potency of drugs in pharmacology is </w:t>
      </w:r>
      <w:del w:id="145" w:author="sunny" w:date="2016-12-12T12:06:00Z">
        <w:r w:rsidR="009155D4" w:rsidRPr="006F644E" w:rsidDel="00E453AC">
          <w:rPr>
            <w:rFonts w:ascii="Times New Roman" w:hAnsi="Times New Roman" w:cs="Times New Roman"/>
            <w:sz w:val="24"/>
            <w:szCs w:val="24"/>
          </w:rPr>
          <w:delText xml:space="preserve">more </w:delText>
        </w:r>
      </w:del>
      <w:r w:rsidR="009155D4" w:rsidRPr="006F644E">
        <w:rPr>
          <w:rFonts w:ascii="Times New Roman" w:hAnsi="Times New Roman" w:cs="Times New Roman"/>
          <w:sz w:val="24"/>
          <w:szCs w:val="24"/>
        </w:rPr>
        <w:t xml:space="preserve">frequently measured with dose-response curves, as this allows the estimation of the effective concentration (EC) at a specified response level. </w:t>
      </w:r>
      <w:r>
        <w:rPr>
          <w:rFonts w:ascii="Times New Roman" w:hAnsi="Times New Roman" w:cs="Times New Roman"/>
          <w:sz w:val="24"/>
          <w:szCs w:val="24"/>
        </w:rPr>
        <w:t xml:space="preserve">Furthermore, </w:t>
      </w:r>
      <w:r w:rsidR="00E82349" w:rsidRPr="006F644E">
        <w:rPr>
          <w:rFonts w:ascii="Times New Roman" w:hAnsi="Times New Roman" w:cs="Times New Roman"/>
          <w:sz w:val="24"/>
          <w:szCs w:val="24"/>
        </w:rPr>
        <w:t xml:space="preserve">EC </w:t>
      </w:r>
      <w:r w:rsidR="006A110D" w:rsidRPr="006F644E">
        <w:rPr>
          <w:rFonts w:ascii="Times New Roman" w:hAnsi="Times New Roman" w:cs="Times New Roman"/>
          <w:sz w:val="24"/>
          <w:szCs w:val="24"/>
        </w:rPr>
        <w:t>values on a continuous scale take</w:t>
      </w:r>
      <w:r w:rsidR="001D53E2" w:rsidRPr="006F644E">
        <w:rPr>
          <w:rFonts w:ascii="Times New Roman" w:hAnsi="Times New Roman" w:cs="Times New Roman"/>
          <w:sz w:val="24"/>
          <w:szCs w:val="24"/>
        </w:rPr>
        <w:t xml:space="preserve"> the variability of the data into account by calculating model based confidence intervals</w:t>
      </w:r>
      <w:r w:rsidR="006A110D" w:rsidRPr="006F644E">
        <w:rPr>
          <w:rFonts w:ascii="Times New Roman" w:hAnsi="Times New Roman" w:cs="Times New Roman"/>
          <w:sz w:val="24"/>
          <w:szCs w:val="24"/>
        </w:rPr>
        <w:t xml:space="preserve"> </w:t>
      </w:r>
      <w:r w:rsidR="00B6403F">
        <w:rPr>
          <w:rFonts w:ascii="Times New Roman" w:hAnsi="Times New Roman" w:cs="Times New Roman"/>
          <w:sz w:val="24"/>
          <w:szCs w:val="24"/>
        </w:rPr>
        <w:t>(CIs)</w:t>
      </w:r>
      <w:del w:id="146" w:author="sunny" w:date="2016-12-12T12:11:00Z">
        <w:r w:rsidR="00B6403F" w:rsidDel="00E453AC">
          <w:rPr>
            <w:rFonts w:ascii="Times New Roman" w:hAnsi="Times New Roman" w:cs="Times New Roman"/>
            <w:sz w:val="24"/>
            <w:szCs w:val="24"/>
          </w:rPr>
          <w:delText xml:space="preserve"> </w:delText>
        </w:r>
        <w:r w:rsidR="006A110D" w:rsidRPr="006F644E" w:rsidDel="00E453AC">
          <w:rPr>
            <w:rFonts w:ascii="Times New Roman" w:hAnsi="Times New Roman" w:cs="Times New Roman"/>
            <w:sz w:val="24"/>
            <w:szCs w:val="24"/>
          </w:rPr>
          <w:delText>and do not rely on doubling dilutions</w:delText>
        </w:r>
      </w:del>
      <w:r w:rsidR="001D53E2" w:rsidRPr="006F644E">
        <w:rPr>
          <w:rFonts w:ascii="Times New Roman" w:hAnsi="Times New Roman" w:cs="Times New Roman"/>
          <w:sz w:val="24"/>
          <w:szCs w:val="24"/>
        </w:rPr>
        <w:t>.</w:t>
      </w:r>
      <w:r w:rsidR="009155D4" w:rsidRPr="006F644E">
        <w:rPr>
          <w:rFonts w:ascii="Times New Roman" w:hAnsi="Times New Roman" w:cs="Times New Roman"/>
          <w:sz w:val="24"/>
          <w:szCs w:val="24"/>
        </w:rPr>
        <w:t xml:space="preserve"> In the field of toxicology </w:t>
      </w:r>
      <w:ins w:id="147" w:author="sunny" w:date="2016-12-12T12:13:00Z">
        <w:r w:rsidR="00E453AC">
          <w:rPr>
            <w:rFonts w:ascii="Times New Roman" w:hAnsi="Times New Roman" w:cs="Times New Roman"/>
            <w:sz w:val="24"/>
            <w:szCs w:val="24"/>
          </w:rPr>
          <w:t xml:space="preserve">the upper border of the confidence interval </w:t>
        </w:r>
      </w:ins>
      <w:ins w:id="148" w:author="sunny" w:date="2016-12-16T12:31:00Z">
        <w:r w:rsidR="00F6313D">
          <w:rPr>
            <w:rFonts w:ascii="Times New Roman" w:hAnsi="Times New Roman" w:cs="Times New Roman"/>
            <w:sz w:val="24"/>
            <w:szCs w:val="24"/>
          </w:rPr>
          <w:t xml:space="preserve">is </w:t>
        </w:r>
      </w:ins>
      <w:ins w:id="149" w:author="sunny" w:date="2016-12-12T12:13:00Z">
        <w:r w:rsidR="00E453AC">
          <w:rPr>
            <w:rFonts w:ascii="Times New Roman" w:hAnsi="Times New Roman" w:cs="Times New Roman"/>
            <w:sz w:val="24"/>
            <w:szCs w:val="24"/>
          </w:rPr>
          <w:t>defined as</w:t>
        </w:r>
      </w:ins>
      <w:ins w:id="150" w:author="sunny" w:date="2016-12-12T12:15:00Z">
        <w:r w:rsidR="00E453AC">
          <w:rPr>
            <w:rFonts w:ascii="Times New Roman" w:hAnsi="Times New Roman" w:cs="Times New Roman"/>
            <w:sz w:val="24"/>
            <w:szCs w:val="24"/>
          </w:rPr>
          <w:t xml:space="preserve"> non-toxic, </w:t>
        </w:r>
      </w:ins>
      <w:commentRangeStart w:id="151"/>
      <w:r w:rsidR="009155D4" w:rsidRPr="006F644E">
        <w:rPr>
          <w:rFonts w:ascii="Times New Roman" w:hAnsi="Times New Roman" w:cs="Times New Roman"/>
          <w:sz w:val="24"/>
          <w:szCs w:val="24"/>
        </w:rPr>
        <w:t xml:space="preserve">this benchmark </w:t>
      </w:r>
      <w:commentRangeEnd w:id="151"/>
      <w:r w:rsidR="00B97C22">
        <w:rPr>
          <w:rStyle w:val="CommentReference"/>
        </w:rPr>
        <w:commentReference w:id="151"/>
      </w:r>
      <w:r w:rsidR="009155D4" w:rsidRPr="006F644E">
        <w:rPr>
          <w:rFonts w:ascii="Times New Roman" w:hAnsi="Times New Roman" w:cs="Times New Roman"/>
          <w:sz w:val="24"/>
          <w:szCs w:val="24"/>
        </w:rPr>
        <w:t xml:space="preserve">dose approach </w:t>
      </w:r>
      <w:ins w:id="152" w:author="sunny" w:date="2016-12-12T12:16:00Z">
        <w:r w:rsidR="00E453AC">
          <w:rPr>
            <w:rFonts w:ascii="Times New Roman" w:hAnsi="Times New Roman" w:cs="Times New Roman"/>
            <w:sz w:val="24"/>
            <w:szCs w:val="24"/>
          </w:rPr>
          <w:t xml:space="preserve">(BMD) </w:t>
        </w:r>
      </w:ins>
      <w:r w:rsidR="003979B5">
        <w:rPr>
          <w:rFonts w:ascii="Times New Roman" w:hAnsi="Times New Roman" w:cs="Times New Roman"/>
          <w:sz w:val="24"/>
          <w:szCs w:val="24"/>
        </w:rPr>
        <w:t xml:space="preserve">has </w:t>
      </w:r>
      <w:r w:rsidR="009155D4" w:rsidRPr="006F644E">
        <w:rPr>
          <w:rFonts w:ascii="Times New Roman" w:hAnsi="Times New Roman" w:cs="Times New Roman"/>
          <w:sz w:val="24"/>
          <w:szCs w:val="24"/>
        </w:rPr>
        <w:t xml:space="preserve">largely replaced methods that rely on </w:t>
      </w:r>
      <w:ins w:id="153" w:author="sunny" w:date="2016-12-16T12:32:00Z">
        <w:r w:rsidR="00F6313D">
          <w:rPr>
            <w:rFonts w:ascii="Times New Roman" w:hAnsi="Times New Roman" w:cs="Times New Roman"/>
            <w:sz w:val="24"/>
            <w:szCs w:val="24"/>
          </w:rPr>
          <w:t xml:space="preserve">dense </w:t>
        </w:r>
      </w:ins>
      <w:del w:id="154" w:author="sunny" w:date="2016-12-12T12:12:00Z">
        <w:r w:rsidR="009155D4" w:rsidRPr="006F644E" w:rsidDel="00E453AC">
          <w:rPr>
            <w:rFonts w:ascii="Times New Roman" w:hAnsi="Times New Roman" w:cs="Times New Roman"/>
            <w:sz w:val="24"/>
            <w:szCs w:val="24"/>
          </w:rPr>
          <w:delText>dis</w:delText>
        </w:r>
        <w:r w:rsidR="00A149CF" w:rsidRPr="006F644E" w:rsidDel="00E453AC">
          <w:rPr>
            <w:rFonts w:ascii="Times New Roman" w:hAnsi="Times New Roman" w:cs="Times New Roman"/>
            <w:sz w:val="24"/>
            <w:szCs w:val="24"/>
          </w:rPr>
          <w:delText xml:space="preserve">crete </w:delText>
        </w:r>
      </w:del>
      <w:r w:rsidR="00A149CF" w:rsidRPr="006F644E">
        <w:rPr>
          <w:rFonts w:ascii="Times New Roman" w:hAnsi="Times New Roman" w:cs="Times New Roman"/>
          <w:sz w:val="24"/>
          <w:szCs w:val="24"/>
        </w:rPr>
        <w:t>dose spacing because of its statistical superiority</w:t>
      </w:r>
      <w:ins w:id="155" w:author="sunny" w:date="2016-12-16T12:32:00Z">
        <w:r w:rsidR="00F6313D">
          <w:rPr>
            <w:rFonts w:ascii="Times New Roman" w:hAnsi="Times New Roman" w:cs="Times New Roman"/>
            <w:sz w:val="24"/>
            <w:szCs w:val="24"/>
          </w:rPr>
          <w:t xml:space="preserve"> and reduction of animal use</w:t>
        </w:r>
      </w:ins>
      <w:r w:rsidR="006F644E">
        <w:rPr>
          <w:rFonts w:ascii="Times New Roman" w:hAnsi="Times New Roman" w:cs="Times New Roman"/>
          <w:sz w:val="24"/>
          <w:szCs w:val="24"/>
        </w:rPr>
        <w:t>.</w:t>
      </w:r>
      <w:r w:rsidR="00C8642A" w:rsidRPr="006F644E">
        <w:rPr>
          <w:rFonts w:ascii="Times New Roman" w:hAnsi="Times New Roman" w:cs="Times New Roman"/>
          <w:sz w:val="24"/>
          <w:szCs w:val="24"/>
        </w:rPr>
        <w:fldChar w:fldCharType="begin"/>
      </w:r>
      <w:ins w:id="156" w:author="sunny" w:date="2016-12-17T11:37:00Z">
        <w:r w:rsidR="00FA3849">
          <w:rPr>
            <w:rFonts w:ascii="Times New Roman" w:hAnsi="Times New Roman" w:cs="Times New Roman"/>
            <w:sz w:val="24"/>
            <w:szCs w:val="24"/>
          </w:rPr>
          <w:instrText xml:space="preserve"> ADDIN ZOTERO_ITEM CSL_CITATION {"citationID":"tYER81jX","properties":{"formattedCitation":"{\\rtf \\super 24\\uc0\\u8211{}27\\nosupersub{}}","plainCitation":"24–27"},"citationItems":[{"id":479,"uris":["http://zotero.org/users/1321783/items/8S5URJIZ"],"uri":["http://zotero.org/users/1321783/items/8S5URJIZ"],"itemData":{"id":479,"type":"article-journal","title":"Benchmark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Falk"},{"family":"Sand","given":"Salomon"},{"family":"Nilsson","given":"John"},{"family":"Victorin","given":"Katarina"}],"issued":{"date-parts":[["2003"]]}},"label":"page"}],"schema":"https://github.com/citation-style-language/schema/raw/master/csl-citation.json"} </w:instrText>
        </w:r>
      </w:ins>
      <w:del w:id="157" w:author="sunny" w:date="2016-12-06T17:48:00Z">
        <w:r w:rsidR="00990560" w:rsidDel="00FE2A90">
          <w:rPr>
            <w:rFonts w:ascii="Times New Roman" w:hAnsi="Times New Roman" w:cs="Times New Roman"/>
            <w:sz w:val="24"/>
            <w:szCs w:val="24"/>
          </w:rPr>
          <w:delInstrText xml:space="preserve"> ADDIN ZOTERO_ITEM CSL_CITATION {"citationID":"tYER81jX","properties":{"formattedCitation":"{\\rtf \\super 21\\uc0\\u8211{}24\\nosupersub{}}","plainCitation":"21–24"},"citationItems":[{"id":479,"uris":["http://zotero.org/users/1321783/items/8S5URJIZ"],"uri":["http://zotero.org/users/1321783/items/8S5URJIZ"],"itemData":{"id":479,"type":"article-journal","title":"Benchmark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delInstrText>
        </w:r>
      </w:del>
      <w:r w:rsidR="00C8642A" w:rsidRPr="006F644E">
        <w:rPr>
          <w:rFonts w:ascii="Times New Roman" w:hAnsi="Times New Roman" w:cs="Times New Roman"/>
          <w:sz w:val="24"/>
          <w:szCs w:val="24"/>
        </w:rPr>
        <w:fldChar w:fldCharType="separate"/>
      </w:r>
      <w:ins w:id="158" w:author="sunny" w:date="2016-12-06T17:49:00Z">
        <w:r w:rsidR="00591E0F" w:rsidRPr="00591E0F">
          <w:rPr>
            <w:rFonts w:ascii="Times New Roman" w:hAnsi="Times New Roman" w:cs="Times New Roman"/>
            <w:sz w:val="24"/>
            <w:szCs w:val="24"/>
            <w:vertAlign w:val="superscript"/>
          </w:rPr>
          <w:t>24–27</w:t>
        </w:r>
      </w:ins>
      <w:del w:id="159" w:author="sunny" w:date="2016-12-06T17:48:00Z">
        <w:r w:rsidR="00990560" w:rsidRPr="00990560" w:rsidDel="00FE2A90">
          <w:rPr>
            <w:rFonts w:ascii="Times New Roman" w:hAnsi="Times New Roman" w:cs="Times New Roman"/>
            <w:sz w:val="24"/>
            <w:szCs w:val="24"/>
            <w:vertAlign w:val="superscript"/>
          </w:rPr>
          <w:delText>21–24</w:delText>
        </w:r>
      </w:del>
      <w:r w:rsidR="00C8642A" w:rsidRPr="006F644E">
        <w:rPr>
          <w:rFonts w:ascii="Times New Roman" w:hAnsi="Times New Roman" w:cs="Times New Roman"/>
          <w:sz w:val="24"/>
          <w:szCs w:val="24"/>
        </w:rPr>
        <w:fldChar w:fldCharType="end"/>
      </w:r>
      <w:r w:rsidR="006A110D" w:rsidRPr="006F644E">
        <w:rPr>
          <w:rFonts w:ascii="Times New Roman" w:hAnsi="Times New Roman" w:cs="Times New Roman"/>
          <w:sz w:val="24"/>
          <w:szCs w:val="24"/>
        </w:rPr>
        <w:t xml:space="preserve"> </w:t>
      </w:r>
      <w:r w:rsidR="00CE2D5B" w:rsidRPr="006F644E">
        <w:rPr>
          <w:rFonts w:ascii="Times New Roman" w:hAnsi="Times New Roman" w:cs="Times New Roman"/>
          <w:sz w:val="24"/>
          <w:szCs w:val="24"/>
        </w:rPr>
        <w:t xml:space="preserve">Furthermore, the </w:t>
      </w:r>
      <w:del w:id="160" w:author="sunny" w:date="2016-12-16T12:36:00Z">
        <w:r w:rsidR="00CE2D5B" w:rsidRPr="006F644E" w:rsidDel="00F6313D">
          <w:rPr>
            <w:rFonts w:ascii="Times New Roman" w:hAnsi="Times New Roman" w:cs="Times New Roman"/>
            <w:sz w:val="24"/>
            <w:szCs w:val="24"/>
          </w:rPr>
          <w:delText xml:space="preserve">shape </w:delText>
        </w:r>
      </w:del>
      <w:ins w:id="161" w:author="sunny" w:date="2016-12-16T12:36:00Z">
        <w:r w:rsidR="00F6313D">
          <w:rPr>
            <w:rFonts w:ascii="Times New Roman" w:hAnsi="Times New Roman" w:cs="Times New Roman"/>
            <w:sz w:val="24"/>
            <w:szCs w:val="24"/>
          </w:rPr>
          <w:t>slope</w:t>
        </w:r>
        <w:r w:rsidR="00F6313D" w:rsidRPr="006F644E">
          <w:rPr>
            <w:rFonts w:ascii="Times New Roman" w:hAnsi="Times New Roman" w:cs="Times New Roman"/>
            <w:sz w:val="24"/>
            <w:szCs w:val="24"/>
          </w:rPr>
          <w:t xml:space="preserve"> </w:t>
        </w:r>
      </w:ins>
      <w:r w:rsidR="00CE2D5B" w:rsidRPr="006F644E">
        <w:rPr>
          <w:rFonts w:ascii="Times New Roman" w:hAnsi="Times New Roman" w:cs="Times New Roman"/>
          <w:sz w:val="24"/>
          <w:szCs w:val="24"/>
        </w:rPr>
        <w:t>of the pharmacodynamic curve potentially provides additional valuable information on the compound</w:t>
      </w:r>
      <w:r w:rsidR="00A149CF" w:rsidRPr="006F644E">
        <w:rPr>
          <w:rFonts w:ascii="Times New Roman" w:hAnsi="Times New Roman" w:cs="Times New Roman"/>
          <w:sz w:val="24"/>
          <w:szCs w:val="24"/>
        </w:rPr>
        <w:t>s</w:t>
      </w:r>
      <w:r w:rsidR="003979B5">
        <w:rPr>
          <w:rFonts w:ascii="Times New Roman" w:hAnsi="Times New Roman" w:cs="Times New Roman"/>
          <w:sz w:val="24"/>
          <w:szCs w:val="24"/>
        </w:rPr>
        <w:t xml:space="preserve"> being tested</w:t>
      </w:r>
      <w:r w:rsidR="006F644E">
        <w:rPr>
          <w:rFonts w:ascii="Times New Roman" w:hAnsi="Times New Roman" w:cs="Times New Roman"/>
          <w:sz w:val="24"/>
          <w:szCs w:val="24"/>
        </w:rPr>
        <w:t>.</w:t>
      </w:r>
      <w:r w:rsidR="00CE2D5B" w:rsidRPr="006F644E">
        <w:rPr>
          <w:rFonts w:ascii="Times New Roman" w:hAnsi="Times New Roman" w:cs="Times New Roman"/>
          <w:sz w:val="24"/>
          <w:szCs w:val="24"/>
        </w:rPr>
        <w:fldChar w:fldCharType="begin"/>
      </w:r>
      <w:ins w:id="162" w:author="sunny" w:date="2016-12-17T11:37:00Z">
        <w:r w:rsidR="00FA3849">
          <w:rPr>
            <w:rFonts w:ascii="Times New Roman" w:hAnsi="Times New Roman" w:cs="Times New Roman"/>
            <w:sz w:val="24"/>
            <w:szCs w:val="24"/>
          </w:rPr>
          <w:instrText xml:space="preserve"> ADDIN ZOTERO_ITEM CSL_CITATION {"citationID":"pbg83q3kg","properties":{"formattedCitation":"{\\rtf \\super 28\\nosupersub{}}","plainCitation":"28"},"citationItems":[{"id":467,"uris":["http://zotero.org/users/1321783/items/4NDETHNA"],"uri":["http://zotero.org/users/1321783/items/4NDETHNA"],"itemData":{"id":467,"type":"article-journal","title":"Dose–response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F."}],"issued":{"date-parts":[["2011",5,3]]}}}],"schema":"https://github.com/citation-style-language/schema/raw/master/csl-citation.json"} </w:instrText>
        </w:r>
      </w:ins>
      <w:del w:id="163" w:author="sunny" w:date="2016-12-06T17:48:00Z">
        <w:r w:rsidR="00990560" w:rsidDel="00FE2A90">
          <w:rPr>
            <w:rFonts w:ascii="Times New Roman" w:hAnsi="Times New Roman" w:cs="Times New Roman"/>
            <w:sz w:val="24"/>
            <w:szCs w:val="24"/>
          </w:rPr>
          <w:delInstrText xml:space="preserve"> ADDIN ZOTERO_ITEM CSL_CITATION {"citationID":"pbg83q3kg","properties":{"formattedCitation":"{\\rtf \\super 25\\nosupersub{}}","plainCitation":"25"},"citationItems":[{"id":467,"uris":["http://zotero.org/users/1321783/items/4NDETHNA"],"uri":["http://zotero.org/users/1321783/items/4NDETHNA"],"itemData":{"id":467,"type":"article-journal","title":"Dose–response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delInstrText>
        </w:r>
      </w:del>
      <w:r w:rsidR="00CE2D5B" w:rsidRPr="006F644E">
        <w:rPr>
          <w:rFonts w:ascii="Times New Roman" w:hAnsi="Times New Roman" w:cs="Times New Roman"/>
          <w:sz w:val="24"/>
          <w:szCs w:val="24"/>
        </w:rPr>
        <w:fldChar w:fldCharType="separate"/>
      </w:r>
      <w:ins w:id="164" w:author="sunny" w:date="2016-12-06T17:49:00Z">
        <w:r w:rsidR="00591E0F" w:rsidRPr="00591E0F">
          <w:rPr>
            <w:rFonts w:ascii="Times New Roman" w:hAnsi="Times New Roman" w:cs="Times New Roman"/>
            <w:sz w:val="24"/>
            <w:szCs w:val="24"/>
            <w:vertAlign w:val="superscript"/>
          </w:rPr>
          <w:t>28</w:t>
        </w:r>
      </w:ins>
      <w:del w:id="165" w:author="sunny" w:date="2016-12-06T17:48:00Z">
        <w:r w:rsidR="00990560" w:rsidRPr="00990560" w:rsidDel="00FE2A90">
          <w:rPr>
            <w:rFonts w:ascii="Times New Roman" w:hAnsi="Times New Roman" w:cs="Times New Roman"/>
            <w:sz w:val="24"/>
            <w:szCs w:val="24"/>
            <w:vertAlign w:val="superscript"/>
          </w:rPr>
          <w:delText>25</w:delText>
        </w:r>
      </w:del>
      <w:r w:rsidR="00CE2D5B" w:rsidRPr="006F644E">
        <w:rPr>
          <w:rFonts w:ascii="Times New Roman" w:hAnsi="Times New Roman" w:cs="Times New Roman"/>
          <w:sz w:val="24"/>
          <w:szCs w:val="24"/>
        </w:rPr>
        <w:fldChar w:fldCharType="end"/>
      </w:r>
      <w:r w:rsidR="00CE2D5B" w:rsidRPr="006F644E">
        <w:rPr>
          <w:rFonts w:ascii="Times New Roman" w:hAnsi="Times New Roman" w:cs="Times New Roman"/>
          <w:sz w:val="24"/>
          <w:szCs w:val="24"/>
        </w:rPr>
        <w:t xml:space="preserve"> </w:t>
      </w:r>
      <w:r w:rsidR="006A110D" w:rsidRPr="006F644E">
        <w:rPr>
          <w:rFonts w:ascii="Times New Roman" w:hAnsi="Times New Roman" w:cs="Times New Roman"/>
          <w:sz w:val="24"/>
          <w:szCs w:val="24"/>
        </w:rPr>
        <w:t xml:space="preserve"> </w:t>
      </w:r>
      <w:ins w:id="166" w:author="sunny" w:date="2016-12-17T20:03:00Z">
        <w:r w:rsidR="0047196A" w:rsidRPr="006F644E">
          <w:rPr>
            <w:rFonts w:ascii="Times New Roman" w:hAnsi="Times New Roman" w:cs="Times New Roman"/>
            <w:sz w:val="24"/>
            <w:szCs w:val="24"/>
          </w:rPr>
          <w:t xml:space="preserve">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ill coefficient can potentially provide information about the pharmacodynamic properties of an antimicrobial and has been used in modelling studies of single and dual antimicrobial effects</w:t>
        </w:r>
        <w:r w:rsidR="0047196A">
          <w:rPr>
            <w:rFonts w:ascii="Times New Roman" w:hAnsi="Times New Roman" w:cs="Times New Roman"/>
            <w:sz w:val="24"/>
            <w:szCs w:val="24"/>
          </w:rPr>
          <w:t>.</w:t>
        </w:r>
        <w:r w:rsidR="0047196A" w:rsidRPr="006F644E">
          <w:rPr>
            <w:rFonts w:ascii="Times New Roman" w:hAnsi="Times New Roman" w:cs="Times New Roman"/>
            <w:sz w:val="24"/>
            <w:szCs w:val="24"/>
          </w:rPr>
          <w:fldChar w:fldCharType="begin"/>
        </w:r>
        <w:r w:rsidR="0047196A">
          <w:rPr>
            <w:rFonts w:ascii="Times New Roman" w:hAnsi="Times New Roman" w:cs="Times New Roman"/>
            <w:sz w:val="24"/>
            <w:szCs w:val="24"/>
          </w:rPr>
          <w:instrText xml:space="preserve"> ADDIN ZOTERO_ITEM CSL_CITATION {"citationID":"bh6yzCiW","properties":{"formattedCitation":"{\\rtf \\super 21,22,42\\uc0\\u8211{}44\\nosupersub{}}","plainCitation":"21,22,42–44"},"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7196A">
          <w:rPr>
            <w:rFonts w:ascii="Cambria Math" w:hAnsi="Cambria Math" w:cs="Cambria Math"/>
            <w:sz w:val="24"/>
            <w:szCs w:val="24"/>
          </w:rPr>
          <w:instrText>ﬄ</w:instrText>
        </w:r>
        <w:r w:rsidR="0047196A">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R."},{"family":"Rolff","given":"Jens"}],"issued":{"date-parts":[["2016",2,26]]}},"label":"page"}],"schema":"https://github.com/citation-style-language/schema/raw/master/csl-citation.json"} </w:instrText>
        </w:r>
        <w:r w:rsidR="0047196A" w:rsidRPr="006F644E">
          <w:rPr>
            <w:rFonts w:ascii="Times New Roman" w:hAnsi="Times New Roman" w:cs="Times New Roman"/>
            <w:sz w:val="24"/>
            <w:szCs w:val="24"/>
          </w:rPr>
          <w:fldChar w:fldCharType="separate"/>
        </w:r>
        <w:r w:rsidR="0047196A" w:rsidRPr="00FA3849">
          <w:rPr>
            <w:rFonts w:ascii="Times New Roman" w:hAnsi="Times New Roman" w:cs="Times New Roman"/>
            <w:sz w:val="24"/>
            <w:szCs w:val="24"/>
            <w:vertAlign w:val="superscript"/>
          </w:rPr>
          <w:t>21,22,42</w:t>
        </w:r>
        <w:r w:rsidR="0047196A" w:rsidRPr="003573E9">
          <w:rPr>
            <w:rFonts w:ascii="Times New Roman" w:hAnsi="Times New Roman" w:cs="Times New Roman"/>
            <w:sz w:val="24"/>
            <w:szCs w:val="24"/>
            <w:vertAlign w:val="superscript"/>
          </w:rPr>
          <w:t>–44</w:t>
        </w:r>
        <w:r w:rsidR="0047196A" w:rsidRPr="006F644E">
          <w:rPr>
            <w:rFonts w:ascii="Times New Roman" w:hAnsi="Times New Roman" w:cs="Times New Roman"/>
            <w:sz w:val="24"/>
            <w:szCs w:val="24"/>
          </w:rPr>
          <w:fldChar w:fldCharType="end"/>
        </w:r>
        <w:r w:rsidR="0047196A" w:rsidRPr="006F644E">
          <w:rPr>
            <w:rFonts w:ascii="Times New Roman" w:hAnsi="Times New Roman" w:cs="Times New Roman"/>
            <w:sz w:val="24"/>
            <w:szCs w:val="24"/>
          </w:rPr>
          <w:t xml:space="preserve"> However</w:t>
        </w:r>
        <w:r w:rsidR="0047196A">
          <w:rPr>
            <w:rFonts w:ascii="Times New Roman" w:hAnsi="Times New Roman" w:cs="Times New Roman"/>
            <w:sz w:val="24"/>
            <w:szCs w:val="24"/>
          </w:rPr>
          <w:t>,</w:t>
        </w:r>
        <w:r w:rsidR="0047196A" w:rsidRPr="006F644E">
          <w:rPr>
            <w:rFonts w:ascii="Times New Roman" w:hAnsi="Times New Roman" w:cs="Times New Roman"/>
            <w:sz w:val="24"/>
            <w:szCs w:val="24"/>
          </w:rPr>
          <w:t xml:space="preserve"> the interpretation and significance of the </w:t>
        </w:r>
        <w:r w:rsidR="0047196A">
          <w:rPr>
            <w:rFonts w:ascii="Times New Roman" w:hAnsi="Times New Roman" w:cs="Times New Roman"/>
            <w:sz w:val="24"/>
            <w:szCs w:val="24"/>
          </w:rPr>
          <w:t>H</w:t>
        </w:r>
        <w:r w:rsidR="0047196A" w:rsidRPr="006F644E">
          <w:rPr>
            <w:rFonts w:ascii="Times New Roman" w:hAnsi="Times New Roman" w:cs="Times New Roman"/>
            <w:sz w:val="24"/>
            <w:szCs w:val="24"/>
          </w:rPr>
          <w:t xml:space="preserve">ill slope has been unclear in previous studies and laborious colony counting limited these studies to few strains. </w:t>
        </w:r>
        <w:commentRangeStart w:id="167"/>
        <w:r w:rsidR="0047196A" w:rsidRPr="00AD378B">
          <w:rPr>
            <w:rFonts w:ascii="Times New Roman" w:hAnsi="Times New Roman" w:cs="Times New Roman"/>
            <w:sz w:val="24"/>
            <w:szCs w:val="24"/>
          </w:rPr>
          <w:t xml:space="preserve">Theoretically a steep Hill slope indicates that small increases in antimicrobial concentrations </w:t>
        </w:r>
        <w:r w:rsidR="0047196A">
          <w:rPr>
            <w:rFonts w:ascii="Times New Roman" w:hAnsi="Times New Roman" w:cs="Times New Roman"/>
            <w:sz w:val="24"/>
            <w:szCs w:val="24"/>
          </w:rPr>
          <w:t>result</w:t>
        </w:r>
        <w:r w:rsidR="0047196A" w:rsidRPr="00AD378B">
          <w:rPr>
            <w:rFonts w:ascii="Times New Roman" w:hAnsi="Times New Roman" w:cs="Times New Roman"/>
            <w:sz w:val="24"/>
            <w:szCs w:val="24"/>
          </w:rPr>
          <w:t xml:space="preserve"> </w:t>
        </w:r>
        <w:r w:rsidR="0047196A">
          <w:rPr>
            <w:rFonts w:ascii="Times New Roman" w:hAnsi="Times New Roman" w:cs="Times New Roman"/>
            <w:sz w:val="24"/>
            <w:szCs w:val="24"/>
          </w:rPr>
          <w:t>in more effective killing</w:t>
        </w:r>
        <w:r w:rsidR="0047196A" w:rsidRPr="00AD378B">
          <w:rPr>
            <w:rFonts w:ascii="Times New Roman" w:hAnsi="Times New Roman" w:cs="Times New Roman"/>
            <w:sz w:val="24"/>
            <w:szCs w:val="24"/>
          </w:rPr>
          <w:t xml:space="preserve">. </w:t>
        </w:r>
        <w:commentRangeEnd w:id="167"/>
        <w:r w:rsidR="0047196A">
          <w:rPr>
            <w:rStyle w:val="CommentReference"/>
          </w:rPr>
          <w:commentReference w:id="167"/>
        </w:r>
      </w:ins>
    </w:p>
    <w:p w14:paraId="0225A544" w14:textId="726D5D53" w:rsidR="00C906C1" w:rsidRDefault="001D53E2" w:rsidP="003B42CC">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The</w:t>
      </w:r>
      <w:ins w:id="168" w:author="sunny" w:date="2016-12-16T12:37:00Z">
        <w:r w:rsidR="00444E59">
          <w:rPr>
            <w:rFonts w:ascii="Times New Roman" w:hAnsi="Times New Roman" w:cs="Times New Roman"/>
            <w:sz w:val="24"/>
            <w:szCs w:val="24"/>
          </w:rPr>
          <w:t xml:space="preserve"> biological</w:t>
        </w:r>
      </w:ins>
      <w:r w:rsidRPr="006F644E">
        <w:rPr>
          <w:rFonts w:ascii="Times New Roman" w:hAnsi="Times New Roman" w:cs="Times New Roman"/>
          <w:sz w:val="24"/>
          <w:szCs w:val="24"/>
        </w:rPr>
        <w:t xml:space="preserve"> response to </w:t>
      </w:r>
      <w:r w:rsidR="00A149CF" w:rsidRPr="006F644E">
        <w:rPr>
          <w:rFonts w:ascii="Times New Roman" w:hAnsi="Times New Roman" w:cs="Times New Roman"/>
          <w:sz w:val="24"/>
          <w:szCs w:val="24"/>
        </w:rPr>
        <w:t>a</w:t>
      </w:r>
      <w:r w:rsidRPr="006F644E">
        <w:rPr>
          <w:rFonts w:ascii="Times New Roman" w:hAnsi="Times New Roman" w:cs="Times New Roman"/>
          <w:sz w:val="24"/>
          <w:szCs w:val="24"/>
        </w:rPr>
        <w:t xml:space="preserve"> </w:t>
      </w:r>
      <w:r w:rsidR="00A149CF" w:rsidRPr="006F644E">
        <w:rPr>
          <w:rFonts w:ascii="Times New Roman" w:hAnsi="Times New Roman" w:cs="Times New Roman"/>
          <w:sz w:val="24"/>
          <w:szCs w:val="24"/>
        </w:rPr>
        <w:t>compound</w:t>
      </w:r>
      <w:r w:rsidRPr="006F644E">
        <w:rPr>
          <w:rFonts w:ascii="Times New Roman" w:hAnsi="Times New Roman" w:cs="Times New Roman"/>
          <w:sz w:val="24"/>
          <w:szCs w:val="24"/>
        </w:rPr>
        <w:t xml:space="preserve"> can be measured </w:t>
      </w:r>
      <w:r w:rsidR="003979B5">
        <w:rPr>
          <w:rFonts w:ascii="Times New Roman" w:hAnsi="Times New Roman" w:cs="Times New Roman"/>
          <w:sz w:val="24"/>
          <w:szCs w:val="24"/>
        </w:rPr>
        <w:t>using</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different readouts. </w:t>
      </w:r>
      <w:ins w:id="169" w:author="sunny" w:date="2016-12-12T12:17:00Z">
        <w:r w:rsidR="00E1337C">
          <w:rPr>
            <w:rFonts w:ascii="Times New Roman" w:hAnsi="Times New Roman" w:cs="Times New Roman"/>
            <w:sz w:val="24"/>
            <w:szCs w:val="24"/>
          </w:rPr>
          <w:t xml:space="preserve">Traditionally </w:t>
        </w:r>
      </w:ins>
      <w:ins w:id="170" w:author="sunny" w:date="2016-12-12T12:18:00Z">
        <w:r w:rsidR="00E1337C">
          <w:rPr>
            <w:rFonts w:ascii="Times New Roman" w:hAnsi="Times New Roman" w:cs="Times New Roman"/>
            <w:sz w:val="24"/>
            <w:szCs w:val="24"/>
          </w:rPr>
          <w:t xml:space="preserve">the MIC is defined as the </w:t>
        </w:r>
      </w:ins>
      <w:ins w:id="171" w:author="sunny" w:date="2016-12-12T12:19:00Z">
        <w:r w:rsidR="00E1337C">
          <w:rPr>
            <w:rFonts w:ascii="Times New Roman" w:hAnsi="Times New Roman" w:cs="Times New Roman"/>
            <w:sz w:val="24"/>
            <w:szCs w:val="24"/>
          </w:rPr>
          <w:t>concentration</w:t>
        </w:r>
      </w:ins>
      <w:ins w:id="172" w:author="sunny" w:date="2016-12-16T12:37:00Z">
        <w:r w:rsidR="00444E59">
          <w:rPr>
            <w:rFonts w:ascii="Times New Roman" w:hAnsi="Times New Roman" w:cs="Times New Roman"/>
            <w:sz w:val="24"/>
            <w:szCs w:val="24"/>
          </w:rPr>
          <w:t xml:space="preserve"> of an antimicrobial</w:t>
        </w:r>
      </w:ins>
      <w:ins w:id="173" w:author="sunny" w:date="2016-12-12T12:19:00Z">
        <w:r w:rsidR="00E1337C">
          <w:rPr>
            <w:rFonts w:ascii="Times New Roman" w:hAnsi="Times New Roman" w:cs="Times New Roman"/>
            <w:sz w:val="24"/>
            <w:szCs w:val="24"/>
          </w:rPr>
          <w:t xml:space="preserve"> that inhibits visual growth</w:t>
        </w:r>
      </w:ins>
      <w:ins w:id="174" w:author="sunny" w:date="2016-12-12T12:20:00Z">
        <w:r w:rsidR="00E1337C">
          <w:rPr>
            <w:rFonts w:ascii="Times New Roman" w:hAnsi="Times New Roman" w:cs="Times New Roman"/>
            <w:sz w:val="24"/>
            <w:szCs w:val="24"/>
          </w:rPr>
          <w:t xml:space="preserve"> but methods to quantify </w:t>
        </w:r>
      </w:ins>
      <w:ins w:id="175" w:author="sunny" w:date="2016-12-12T12:21:00Z">
        <w:r w:rsidR="00E1337C">
          <w:rPr>
            <w:rFonts w:ascii="Times New Roman" w:hAnsi="Times New Roman" w:cs="Times New Roman"/>
            <w:sz w:val="24"/>
            <w:szCs w:val="24"/>
          </w:rPr>
          <w:t>the number of bacterial cells</w:t>
        </w:r>
      </w:ins>
      <w:ins w:id="176" w:author="sunny" w:date="2016-12-12T12:24:00Z">
        <w:r w:rsidR="00E1337C">
          <w:rPr>
            <w:rFonts w:ascii="Times New Roman" w:hAnsi="Times New Roman" w:cs="Times New Roman"/>
            <w:sz w:val="24"/>
            <w:szCs w:val="24"/>
          </w:rPr>
          <w:t xml:space="preserve"> more objectively</w:t>
        </w:r>
      </w:ins>
      <w:ins w:id="177" w:author="sunny" w:date="2016-12-12T12:21:00Z">
        <w:r w:rsidR="00E1337C">
          <w:rPr>
            <w:rFonts w:ascii="Times New Roman" w:hAnsi="Times New Roman" w:cs="Times New Roman"/>
            <w:sz w:val="24"/>
            <w:szCs w:val="24"/>
          </w:rPr>
          <w:t xml:space="preserve"> are available nowadays.</w:t>
        </w:r>
      </w:ins>
      <w:ins w:id="178" w:author="sunny" w:date="2016-12-12T12:19:00Z">
        <w:r w:rsidR="00E1337C">
          <w:rPr>
            <w:rFonts w:ascii="Times New Roman" w:hAnsi="Times New Roman" w:cs="Times New Roman"/>
            <w:sz w:val="24"/>
            <w:szCs w:val="24"/>
          </w:rPr>
          <w:t xml:space="preserve"> </w:t>
        </w:r>
      </w:ins>
      <w:r w:rsidRPr="006F644E">
        <w:rPr>
          <w:rFonts w:ascii="Times New Roman" w:hAnsi="Times New Roman" w:cs="Times New Roman"/>
          <w:sz w:val="24"/>
          <w:szCs w:val="24"/>
        </w:rPr>
        <w:t xml:space="preserve">Measuring the optical density </w:t>
      </w:r>
      <w:r w:rsidR="003979B5">
        <w:rPr>
          <w:rFonts w:ascii="Times New Roman" w:hAnsi="Times New Roman" w:cs="Times New Roman"/>
          <w:sz w:val="24"/>
          <w:szCs w:val="24"/>
        </w:rPr>
        <w:t>(</w:t>
      </w:r>
      <w:r w:rsidRPr="006F644E">
        <w:rPr>
          <w:rFonts w:ascii="Times New Roman" w:hAnsi="Times New Roman" w:cs="Times New Roman"/>
          <w:sz w:val="24"/>
          <w:szCs w:val="24"/>
        </w:rPr>
        <w:t>at e.g. OD</w:t>
      </w:r>
      <w:r w:rsidRPr="006F644E">
        <w:rPr>
          <w:rFonts w:ascii="Times New Roman" w:hAnsi="Times New Roman" w:cs="Times New Roman"/>
          <w:sz w:val="24"/>
          <w:szCs w:val="24"/>
          <w:vertAlign w:val="subscript"/>
        </w:rPr>
        <w:t>600</w:t>
      </w:r>
      <w:r w:rsidRPr="006F644E">
        <w:rPr>
          <w:rFonts w:ascii="Times New Roman" w:hAnsi="Times New Roman" w:cs="Times New Roman"/>
          <w:sz w:val="24"/>
          <w:szCs w:val="24"/>
        </w:rPr>
        <w:t xml:space="preserve"> or OD</w:t>
      </w:r>
      <w:r w:rsidRPr="006F644E">
        <w:rPr>
          <w:rFonts w:ascii="Times New Roman" w:hAnsi="Times New Roman" w:cs="Times New Roman"/>
          <w:sz w:val="24"/>
          <w:szCs w:val="24"/>
          <w:vertAlign w:val="subscript"/>
        </w:rPr>
        <w:t>450</w:t>
      </w:r>
      <w:r w:rsidRPr="006F644E">
        <w:rPr>
          <w:rFonts w:ascii="Times New Roman" w:hAnsi="Times New Roman" w:cs="Times New Roman"/>
          <w:sz w:val="24"/>
          <w:szCs w:val="24"/>
        </w:rPr>
        <w:t>), resazurin (Alamar blue</w:t>
      </w:r>
      <w:r w:rsidRPr="005F707F">
        <w:rPr>
          <w:rFonts w:ascii="Times New Roman" w:hAnsi="Times New Roman" w:cs="Times New Roman"/>
          <w:sz w:val="24"/>
          <w:szCs w:val="24"/>
        </w:rPr>
        <w:t xml:space="preserve">), </w:t>
      </w:r>
      <w:r w:rsidR="005F707F" w:rsidRPr="00434C3A">
        <w:rPr>
          <w:rFonts w:ascii="Times New Roman" w:hAnsi="Times New Roman" w:cs="Times New Roman"/>
          <w:sz w:val="24"/>
          <w:szCs w:val="24"/>
        </w:rPr>
        <w:t>3-(4,5-dimethyethiazol-2-yl)-2,</w:t>
      </w:r>
      <w:r w:rsidR="00E90AD7" w:rsidRPr="003B42CC">
        <w:rPr>
          <w:rFonts w:ascii="Times New Roman" w:hAnsi="Times New Roman" w:cs="Times New Roman"/>
          <w:sz w:val="24"/>
          <w:szCs w:val="24"/>
        </w:rPr>
        <w:t>5-diphenyltetrazolium bromide</w:t>
      </w:r>
      <w:r w:rsidR="00E90AD7" w:rsidRPr="00E90AD7">
        <w:rPr>
          <w:rFonts w:ascii="Times New Roman" w:hAnsi="Times New Roman" w:cs="Times New Roman"/>
          <w:sz w:val="24"/>
          <w:szCs w:val="24"/>
        </w:rPr>
        <w:t xml:space="preserve"> </w:t>
      </w:r>
      <w:r w:rsidR="00D627D8">
        <w:rPr>
          <w:rFonts w:ascii="Times New Roman" w:hAnsi="Times New Roman" w:cs="Times New Roman"/>
          <w:sz w:val="24"/>
          <w:szCs w:val="24"/>
        </w:rPr>
        <w:t>(</w:t>
      </w:r>
      <w:r w:rsidRPr="006F644E">
        <w:rPr>
          <w:rFonts w:ascii="Times New Roman" w:hAnsi="Times New Roman" w:cs="Times New Roman"/>
          <w:sz w:val="24"/>
          <w:szCs w:val="24"/>
        </w:rPr>
        <w:t>MTT</w:t>
      </w:r>
      <w:r w:rsidR="00D627D8">
        <w:rPr>
          <w:rFonts w:ascii="Times New Roman" w:hAnsi="Times New Roman" w:cs="Times New Roman"/>
          <w:sz w:val="24"/>
          <w:szCs w:val="24"/>
        </w:rPr>
        <w:t>)</w:t>
      </w:r>
      <w:r w:rsidRPr="006F644E">
        <w:rPr>
          <w:rFonts w:ascii="Times New Roman" w:hAnsi="Times New Roman" w:cs="Times New Roman"/>
          <w:sz w:val="24"/>
          <w:szCs w:val="24"/>
        </w:rPr>
        <w:t xml:space="preserve">,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 xml:space="preserve">uciferase </w:t>
      </w:r>
      <w:r w:rsidRPr="006F644E">
        <w:rPr>
          <w:rFonts w:ascii="Times New Roman" w:hAnsi="Times New Roman" w:cs="Times New Roman"/>
          <w:sz w:val="24"/>
          <w:szCs w:val="24"/>
        </w:rPr>
        <w:t xml:space="preserve">(ATP levels) </w:t>
      </w:r>
      <w:r w:rsidRPr="006F644E">
        <w:rPr>
          <w:rFonts w:ascii="Times New Roman" w:hAnsi="Times New Roman" w:cs="Times New Roman"/>
          <w:sz w:val="24"/>
          <w:szCs w:val="24"/>
        </w:rPr>
        <w:lastRenderedPageBreak/>
        <w:t xml:space="preserve">and </w:t>
      </w:r>
      <w:r w:rsidR="003979B5">
        <w:rPr>
          <w:rFonts w:ascii="Times New Roman" w:hAnsi="Times New Roman" w:cs="Times New Roman"/>
          <w:sz w:val="24"/>
          <w:szCs w:val="24"/>
        </w:rPr>
        <w:t>l</w:t>
      </w:r>
      <w:r w:rsidR="003979B5" w:rsidRPr="006F644E">
        <w:rPr>
          <w:rFonts w:ascii="Times New Roman" w:hAnsi="Times New Roman" w:cs="Times New Roman"/>
          <w:sz w:val="24"/>
          <w:szCs w:val="24"/>
        </w:rPr>
        <w:t>actat</w:t>
      </w:r>
      <w:r w:rsidR="003979B5">
        <w:rPr>
          <w:rFonts w:ascii="Times New Roman" w:hAnsi="Times New Roman" w:cs="Times New Roman"/>
          <w:sz w:val="24"/>
          <w:szCs w:val="24"/>
        </w:rPr>
        <w:t>e</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dehydrogenase are widespread methods </w:t>
      </w:r>
      <w:r w:rsidR="006A0B46">
        <w:rPr>
          <w:rFonts w:ascii="Times New Roman" w:hAnsi="Times New Roman" w:cs="Times New Roman"/>
          <w:sz w:val="24"/>
          <w:szCs w:val="24"/>
        </w:rPr>
        <w:t xml:space="preserve">where readouts </w:t>
      </w:r>
      <w:r w:rsidRPr="006F644E">
        <w:rPr>
          <w:rFonts w:ascii="Times New Roman" w:hAnsi="Times New Roman" w:cs="Times New Roman"/>
          <w:sz w:val="24"/>
          <w:szCs w:val="24"/>
        </w:rPr>
        <w:t xml:space="preserve">indirectly correlate with </w:t>
      </w:r>
      <w:ins w:id="179" w:author="sunny" w:date="2016-12-16T12:38:00Z">
        <w:r w:rsidR="00444E59">
          <w:rPr>
            <w:rFonts w:ascii="Times New Roman" w:hAnsi="Times New Roman" w:cs="Times New Roman"/>
            <w:sz w:val="24"/>
            <w:szCs w:val="24"/>
          </w:rPr>
          <w:t xml:space="preserve">the </w:t>
        </w:r>
      </w:ins>
      <w:r w:rsidR="00D627D8">
        <w:rPr>
          <w:rFonts w:ascii="Times New Roman" w:hAnsi="Times New Roman" w:cs="Times New Roman"/>
          <w:sz w:val="24"/>
          <w:szCs w:val="24"/>
        </w:rPr>
        <w:t>number</w:t>
      </w:r>
      <w:r w:rsidR="00D627D8" w:rsidRPr="006F644E">
        <w:rPr>
          <w:rFonts w:ascii="Times New Roman" w:hAnsi="Times New Roman" w:cs="Times New Roman"/>
          <w:sz w:val="24"/>
          <w:szCs w:val="24"/>
        </w:rPr>
        <w:t xml:space="preserve"> </w:t>
      </w:r>
      <w:r w:rsidR="00D627D8">
        <w:rPr>
          <w:rFonts w:ascii="Times New Roman" w:hAnsi="Times New Roman" w:cs="Times New Roman"/>
          <w:sz w:val="24"/>
          <w:szCs w:val="24"/>
        </w:rPr>
        <w:t xml:space="preserve">of </w:t>
      </w:r>
      <w:r w:rsidRPr="006F644E">
        <w:rPr>
          <w:rFonts w:ascii="Times New Roman" w:hAnsi="Times New Roman" w:cs="Times New Roman"/>
          <w:sz w:val="24"/>
          <w:szCs w:val="24"/>
        </w:rPr>
        <w:t>cell</w:t>
      </w:r>
      <w:r w:rsidR="00D627D8">
        <w:rPr>
          <w:rFonts w:ascii="Times New Roman" w:hAnsi="Times New Roman" w:cs="Times New Roman"/>
          <w:sz w:val="24"/>
          <w:szCs w:val="24"/>
        </w:rPr>
        <w:t>s</w:t>
      </w:r>
      <w:r w:rsidR="006F644E">
        <w:rPr>
          <w:rFonts w:ascii="Times New Roman" w:hAnsi="Times New Roman" w:cs="Times New Roman"/>
          <w:sz w:val="24"/>
          <w:szCs w:val="24"/>
        </w:rPr>
        <w:t>.</w:t>
      </w:r>
      <w:r w:rsidR="00150A4E" w:rsidRPr="006F644E">
        <w:rPr>
          <w:rFonts w:ascii="Times New Roman" w:hAnsi="Times New Roman" w:cs="Times New Roman"/>
          <w:sz w:val="24"/>
          <w:szCs w:val="24"/>
        </w:rPr>
        <w:fldChar w:fldCharType="begin"/>
      </w:r>
      <w:ins w:id="180" w:author="sunny" w:date="2016-12-17T11:37:00Z">
        <w:r w:rsidR="00FA3849">
          <w:rPr>
            <w:rFonts w:ascii="Times New Roman" w:hAnsi="Times New Roman" w:cs="Times New Roman"/>
            <w:sz w:val="24"/>
            <w:szCs w:val="24"/>
          </w:rPr>
          <w:instrText xml:space="preserve"> ADDIN ZOTERO_ITEM CSL_CITATION {"citationID":"1au89hr64h","properties":{"formattedCitation":"{\\rtf \\super 29\\nosupersub{}}","plainCitation":"29"},"citationItems":[{"id":206,"uris":["http://zotero.org/users/1321783/items/9T46TF6U"],"uri":["http://zotero.org/users/1321783/items/9T46TF6U"],"itemData":{"id":206,"type":"article-journal","title":"Multiple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N."}],"issued":{"date-parts":[["2012",9,10]]}},"label":"page"}],"schema":"https://github.com/citation-style-language/schema/raw/master/csl-citation.json"} </w:instrText>
        </w:r>
      </w:ins>
      <w:del w:id="181" w:author="sunny" w:date="2016-12-06T17:48:00Z">
        <w:r w:rsidR="00990560" w:rsidDel="00FE2A90">
          <w:rPr>
            <w:rFonts w:ascii="Times New Roman" w:hAnsi="Times New Roman" w:cs="Times New Roman"/>
            <w:sz w:val="24"/>
            <w:szCs w:val="24"/>
          </w:rPr>
          <w:delInstrText xml:space="preserve"> ADDIN ZOTERO_ITEM CSL_CITATION {"citationID":"1au89hr64h","properties":{"formattedCitation":"{\\rtf \\super 26\\nosupersub{}}","plainCitation":"26"},"citationItems":[{"id":206,"uris":["http://zotero.org/users/1321783/items/9T46TF6U"],"uri":["http://zotero.org/users/1321783/items/9T46TF6U"],"itemData":{"id":206,"type":"article-journal","title":"Multiple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182" w:author="sunny" w:date="2016-12-06T17:49:00Z">
        <w:r w:rsidR="00591E0F" w:rsidRPr="00591E0F">
          <w:rPr>
            <w:rFonts w:ascii="Times New Roman" w:hAnsi="Times New Roman" w:cs="Times New Roman"/>
            <w:sz w:val="24"/>
            <w:szCs w:val="24"/>
            <w:vertAlign w:val="superscript"/>
          </w:rPr>
          <w:t>29</w:t>
        </w:r>
      </w:ins>
      <w:del w:id="183" w:author="sunny" w:date="2016-12-06T17:48:00Z">
        <w:r w:rsidR="00990560" w:rsidRPr="00990560" w:rsidDel="00FE2A90">
          <w:rPr>
            <w:rFonts w:ascii="Times New Roman" w:hAnsi="Times New Roman" w:cs="Times New Roman"/>
            <w:sz w:val="24"/>
            <w:szCs w:val="24"/>
            <w:vertAlign w:val="superscript"/>
          </w:rPr>
          <w:delText>26</w:delText>
        </w:r>
      </w:del>
      <w:r w:rsidR="00150A4E" w:rsidRPr="006F644E">
        <w:rPr>
          <w:rFonts w:ascii="Times New Roman" w:hAnsi="Times New Roman" w:cs="Times New Roman"/>
          <w:sz w:val="24"/>
          <w:szCs w:val="24"/>
        </w:rPr>
        <w:fldChar w:fldCharType="end"/>
      </w:r>
      <w:r w:rsidR="00311A19" w:rsidRPr="006F644E">
        <w:rPr>
          <w:rFonts w:ascii="Times New Roman" w:hAnsi="Times New Roman" w:cs="Times New Roman"/>
          <w:sz w:val="24"/>
          <w:szCs w:val="24"/>
        </w:rPr>
        <w:t xml:space="preserve"> </w:t>
      </w:r>
      <w:r w:rsidRPr="006F644E">
        <w:rPr>
          <w:rFonts w:ascii="Times New Roman" w:hAnsi="Times New Roman" w:cs="Times New Roman"/>
          <w:sz w:val="24"/>
          <w:szCs w:val="24"/>
        </w:rPr>
        <w:t>Resazurin is a blue dye that is converted to pink fluorescent re</w:t>
      </w:r>
      <w:ins w:id="184" w:author="sunny" w:date="2016-12-12T12:24:00Z">
        <w:r w:rsidR="00E1337C">
          <w:rPr>
            <w:rFonts w:ascii="Times New Roman" w:hAnsi="Times New Roman" w:cs="Times New Roman"/>
            <w:sz w:val="24"/>
            <w:szCs w:val="24"/>
          </w:rPr>
          <w:t>sorufin</w:t>
        </w:r>
      </w:ins>
      <w:ins w:id="185" w:author="sunny" w:date="2016-12-16T12:38:00Z">
        <w:r w:rsidR="00444E59">
          <w:rPr>
            <w:rFonts w:ascii="Times New Roman" w:hAnsi="Times New Roman" w:cs="Times New Roman"/>
            <w:sz w:val="24"/>
            <w:szCs w:val="24"/>
          </w:rPr>
          <w:t xml:space="preserve"> in</w:t>
        </w:r>
      </w:ins>
      <w:del w:id="186" w:author="sunny" w:date="2016-12-12T12:18:00Z">
        <w:r w:rsidRPr="006F644E" w:rsidDel="00E1337C">
          <w:rPr>
            <w:rFonts w:ascii="Times New Roman" w:hAnsi="Times New Roman" w:cs="Times New Roman"/>
            <w:sz w:val="24"/>
            <w:szCs w:val="24"/>
          </w:rPr>
          <w:delText>s</w:delText>
        </w:r>
        <w:r w:rsidR="003979B5" w:rsidDel="00E1337C">
          <w:rPr>
            <w:rFonts w:ascii="Times New Roman" w:hAnsi="Times New Roman" w:cs="Times New Roman"/>
            <w:sz w:val="24"/>
            <w:szCs w:val="24"/>
          </w:rPr>
          <w:delText>orufin</w:delText>
        </w:r>
        <w:r w:rsidRPr="006F644E" w:rsidDel="00E1337C">
          <w:rPr>
            <w:rFonts w:ascii="Times New Roman" w:hAnsi="Times New Roman" w:cs="Times New Roman"/>
            <w:sz w:val="24"/>
            <w:szCs w:val="24"/>
          </w:rPr>
          <w:delText xml:space="preserve"> </w:delText>
        </w:r>
      </w:del>
      <w:del w:id="187" w:author="sunny" w:date="2016-12-16T12:38:00Z">
        <w:r w:rsidRPr="006F644E" w:rsidDel="00444E59">
          <w:rPr>
            <w:rFonts w:ascii="Times New Roman" w:hAnsi="Times New Roman" w:cs="Times New Roman"/>
            <w:sz w:val="24"/>
            <w:szCs w:val="24"/>
          </w:rPr>
          <w:delText>in</w:delText>
        </w:r>
      </w:del>
      <w:r w:rsidRPr="006F644E">
        <w:rPr>
          <w:rFonts w:ascii="Times New Roman" w:hAnsi="Times New Roman" w:cs="Times New Roman"/>
          <w:sz w:val="24"/>
          <w:szCs w:val="24"/>
        </w:rPr>
        <w:t xml:space="preserve"> the presence of metabolically active cells</w:t>
      </w:r>
      <w:r w:rsidR="006F644E">
        <w:rPr>
          <w:rFonts w:ascii="Times New Roman" w:hAnsi="Times New Roman" w:cs="Times New Roman"/>
          <w:sz w:val="24"/>
          <w:szCs w:val="24"/>
        </w:rPr>
        <w:t>.</w:t>
      </w:r>
      <w:r w:rsidRPr="006F644E">
        <w:rPr>
          <w:rFonts w:ascii="Times New Roman" w:hAnsi="Times New Roman" w:cs="Times New Roman"/>
          <w:sz w:val="24"/>
          <w:szCs w:val="24"/>
        </w:rPr>
        <w:fldChar w:fldCharType="begin"/>
      </w:r>
      <w:ins w:id="188" w:author="sunny" w:date="2016-12-17T11:37:00Z">
        <w:r w:rsidR="00FA3849">
          <w:rPr>
            <w:rFonts w:ascii="Times New Roman" w:hAnsi="Times New Roman" w:cs="Times New Roman"/>
            <w:sz w:val="24"/>
            <w:szCs w:val="24"/>
          </w:rPr>
          <w:instrText xml:space="preserve"> ADDIN ZOTERO_ITEM CSL_CITATION {"citationID":"14l089l6o4","properties":{"formattedCitation":"{\\rtf \\super 30,31\\nosupersub{}}","plainCitation":"30,31"},"citationItems":[{"id":192,"uris":["http://zotero.org/users/1321783/items/CQKB9B2Z"],"uri":["http://zotero.org/users/1321783/items/CQKB9B2Z"],"itemData":{"id":192,"type":"article-journal","title":"Resazurin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label":"page"}],"schema":"https://github.com/citation-style-language/schema/raw/master/csl-citation.json"} </w:instrText>
        </w:r>
      </w:ins>
      <w:del w:id="189" w:author="sunny" w:date="2016-12-06T17:48:00Z">
        <w:r w:rsidR="00990560" w:rsidDel="00FE2A90">
          <w:rPr>
            <w:rFonts w:ascii="Times New Roman" w:hAnsi="Times New Roman" w:cs="Times New Roman"/>
            <w:sz w:val="24"/>
            <w:szCs w:val="24"/>
          </w:rPr>
          <w:delInstrText xml:space="preserve"> ADDIN ZOTERO_ITEM CSL_CITATION {"citationID":"14l089l6o4","properties":{"formattedCitation":"{\\rtf \\super 27,28\\nosupersub{}}","plainCitation":"27,28"},"citationItems":[{"id":192,"uris":["http://zotero.org/users/1321783/items/CQKB9B2Z"],"uri":["http://zotero.org/users/1321783/items/CQKB9B2Z"],"itemData":{"id":192,"type":"article-journal","title":"Resazurin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delInstrText>
        </w:r>
      </w:del>
      <w:r w:rsidRPr="006F644E">
        <w:rPr>
          <w:rFonts w:ascii="Times New Roman" w:hAnsi="Times New Roman" w:cs="Times New Roman"/>
          <w:sz w:val="24"/>
          <w:szCs w:val="24"/>
        </w:rPr>
        <w:fldChar w:fldCharType="separate"/>
      </w:r>
      <w:ins w:id="190" w:author="sunny" w:date="2016-12-06T17:49:00Z">
        <w:r w:rsidR="00591E0F" w:rsidRPr="00591E0F">
          <w:rPr>
            <w:rFonts w:ascii="Times New Roman" w:hAnsi="Times New Roman" w:cs="Times New Roman"/>
            <w:sz w:val="24"/>
            <w:szCs w:val="24"/>
            <w:vertAlign w:val="superscript"/>
          </w:rPr>
          <w:t>30,31</w:t>
        </w:r>
      </w:ins>
      <w:del w:id="191" w:author="sunny" w:date="2016-12-06T17:48:00Z">
        <w:r w:rsidR="00990560" w:rsidRPr="00990560" w:rsidDel="00FE2A90">
          <w:rPr>
            <w:rFonts w:ascii="Times New Roman" w:hAnsi="Times New Roman" w:cs="Times New Roman"/>
            <w:sz w:val="24"/>
            <w:szCs w:val="24"/>
            <w:vertAlign w:val="superscript"/>
          </w:rPr>
          <w:delText>27,28</w:delText>
        </w:r>
      </w:del>
      <w:r w:rsidRPr="006F644E">
        <w:rPr>
          <w:rFonts w:ascii="Times New Roman" w:hAnsi="Times New Roman" w:cs="Times New Roman"/>
          <w:sz w:val="24"/>
          <w:szCs w:val="24"/>
        </w:rPr>
        <w:fldChar w:fldCharType="end"/>
      </w:r>
      <w:r w:rsidRPr="000663CC">
        <w:rPr>
          <w:rFonts w:ascii="Times New Roman" w:hAnsi="Times New Roman" w:cs="Times New Roman"/>
          <w:sz w:val="24"/>
          <w:szCs w:val="24"/>
        </w:rPr>
        <w:t xml:space="preserve"> Unlike optical density that </w:t>
      </w:r>
      <w:r w:rsidR="003979B5" w:rsidRPr="000663CC">
        <w:rPr>
          <w:rFonts w:ascii="Times New Roman" w:hAnsi="Times New Roman" w:cs="Times New Roman"/>
          <w:sz w:val="24"/>
          <w:szCs w:val="24"/>
        </w:rPr>
        <w:t xml:space="preserve">is a </w:t>
      </w:r>
      <w:r w:rsidRPr="000663CC">
        <w:rPr>
          <w:rFonts w:ascii="Times New Roman" w:hAnsi="Times New Roman" w:cs="Times New Roman"/>
          <w:sz w:val="24"/>
          <w:szCs w:val="24"/>
        </w:rPr>
        <w:t xml:space="preserve">measure </w:t>
      </w:r>
      <w:r w:rsidR="003979B5" w:rsidRPr="000663CC">
        <w:rPr>
          <w:rFonts w:ascii="Times New Roman" w:hAnsi="Times New Roman" w:cs="Times New Roman"/>
          <w:sz w:val="24"/>
          <w:szCs w:val="24"/>
        </w:rPr>
        <w:t xml:space="preserve">of </w:t>
      </w:r>
      <w:r w:rsidRPr="000663CC">
        <w:rPr>
          <w:rFonts w:ascii="Times New Roman" w:hAnsi="Times New Roman" w:cs="Times New Roman"/>
          <w:sz w:val="24"/>
          <w:szCs w:val="24"/>
        </w:rPr>
        <w:t>growth inhibition</w:t>
      </w:r>
      <w:r w:rsidR="003979B5" w:rsidRPr="000663CC">
        <w:rPr>
          <w:rFonts w:ascii="Times New Roman" w:hAnsi="Times New Roman" w:cs="Times New Roman"/>
          <w:sz w:val="24"/>
          <w:szCs w:val="24"/>
        </w:rPr>
        <w:t>,</w:t>
      </w:r>
      <w:r w:rsidRPr="000663CC">
        <w:rPr>
          <w:rFonts w:ascii="Times New Roman" w:hAnsi="Times New Roman" w:cs="Times New Roman"/>
          <w:sz w:val="24"/>
          <w:szCs w:val="24"/>
        </w:rPr>
        <w:t xml:space="preserve"> it reflect</w:t>
      </w:r>
      <w:r w:rsidR="00A149CF" w:rsidRPr="000663CC">
        <w:rPr>
          <w:rFonts w:ascii="Times New Roman" w:hAnsi="Times New Roman" w:cs="Times New Roman"/>
          <w:sz w:val="24"/>
          <w:szCs w:val="24"/>
        </w:rPr>
        <w:t xml:space="preserve">s the viability of cells and </w:t>
      </w:r>
      <w:r w:rsidR="003979B5" w:rsidRPr="000663CC">
        <w:rPr>
          <w:rFonts w:ascii="Times New Roman" w:hAnsi="Times New Roman" w:cs="Times New Roman"/>
          <w:sz w:val="24"/>
          <w:szCs w:val="24"/>
        </w:rPr>
        <w:t xml:space="preserve">is </w:t>
      </w:r>
      <w:r w:rsidR="00A149CF" w:rsidRPr="000663CC">
        <w:rPr>
          <w:rFonts w:ascii="Times New Roman" w:hAnsi="Times New Roman" w:cs="Times New Roman"/>
          <w:sz w:val="24"/>
          <w:szCs w:val="24"/>
        </w:rPr>
        <w:t>potentially suitable for time-kill assays</w:t>
      </w:r>
      <w:ins w:id="192" w:author="sunny" w:date="2016-12-12T12:25:00Z">
        <w:r w:rsidR="00E1337C">
          <w:rPr>
            <w:rFonts w:ascii="Times New Roman" w:hAnsi="Times New Roman" w:cs="Times New Roman"/>
            <w:sz w:val="24"/>
            <w:szCs w:val="24"/>
          </w:rPr>
          <w:t xml:space="preserve"> as well</w:t>
        </w:r>
      </w:ins>
      <w:r w:rsidRPr="000663CC">
        <w:rPr>
          <w:rFonts w:ascii="Times New Roman" w:hAnsi="Times New Roman" w:cs="Times New Roman"/>
          <w:sz w:val="24"/>
          <w:szCs w:val="24"/>
        </w:rPr>
        <w:t xml:space="preserve">. </w:t>
      </w:r>
      <w:r w:rsidR="003979B5">
        <w:rPr>
          <w:rFonts w:ascii="Times New Roman" w:hAnsi="Times New Roman" w:cs="Times New Roman"/>
          <w:sz w:val="24"/>
          <w:szCs w:val="24"/>
        </w:rPr>
        <w:t>Resazurin</w:t>
      </w:r>
      <w:r w:rsidR="003979B5" w:rsidRPr="006F644E">
        <w:rPr>
          <w:rFonts w:ascii="Times New Roman" w:hAnsi="Times New Roman" w:cs="Times New Roman"/>
          <w:sz w:val="24"/>
          <w:szCs w:val="24"/>
        </w:rPr>
        <w:t xml:space="preserve"> </w:t>
      </w:r>
      <w:r w:rsidRPr="006F644E">
        <w:rPr>
          <w:rFonts w:ascii="Times New Roman" w:hAnsi="Times New Roman" w:cs="Times New Roman"/>
          <w:sz w:val="24"/>
          <w:szCs w:val="24"/>
        </w:rPr>
        <w:t>has</w:t>
      </w:r>
      <w:ins w:id="193" w:author="sunny" w:date="2016-12-17T20:08:00Z">
        <w:r w:rsidR="004A15BD">
          <w:rPr>
            <w:rFonts w:ascii="Times New Roman" w:hAnsi="Times New Roman" w:cs="Times New Roman"/>
            <w:sz w:val="24"/>
            <w:szCs w:val="24"/>
          </w:rPr>
          <w:t xml:space="preserve"> an excellent signal to noise ratio and has</w:t>
        </w:r>
      </w:ins>
      <w:r w:rsidRPr="006F644E">
        <w:rPr>
          <w:rFonts w:ascii="Times New Roman" w:hAnsi="Times New Roman" w:cs="Times New Roman"/>
          <w:sz w:val="24"/>
          <w:szCs w:val="24"/>
        </w:rPr>
        <w:t xml:space="preserve"> been used </w:t>
      </w:r>
      <w:r w:rsidR="005F3BBC" w:rsidRPr="006F644E">
        <w:rPr>
          <w:rFonts w:ascii="Times New Roman" w:hAnsi="Times New Roman" w:cs="Times New Roman"/>
          <w:sz w:val="24"/>
          <w:szCs w:val="24"/>
        </w:rPr>
        <w:t xml:space="preserve">previously </w:t>
      </w:r>
      <w:r w:rsidRPr="006F644E">
        <w:rPr>
          <w:rFonts w:ascii="Times New Roman" w:hAnsi="Times New Roman" w:cs="Times New Roman"/>
          <w:sz w:val="24"/>
          <w:szCs w:val="24"/>
        </w:rPr>
        <w:t>in screenings for toxicity testing, high throughput applications and MIC testing</w:t>
      </w:r>
      <w:ins w:id="194" w:author="sunny" w:date="2016-12-17T20:07:00Z">
        <w:r w:rsidR="004A15BD">
          <w:rPr>
            <w:rFonts w:ascii="Times New Roman" w:hAnsi="Times New Roman" w:cs="Times New Roman"/>
            <w:sz w:val="24"/>
            <w:szCs w:val="24"/>
          </w:rPr>
          <w:t>.</w:t>
        </w:r>
      </w:ins>
      <w:del w:id="195" w:author="sunny" w:date="2016-12-12T12:25:00Z">
        <w:r w:rsidRPr="006F644E" w:rsidDel="00E1337C">
          <w:rPr>
            <w:rFonts w:ascii="Times New Roman" w:hAnsi="Times New Roman" w:cs="Times New Roman"/>
            <w:sz w:val="24"/>
            <w:szCs w:val="24"/>
          </w:rPr>
          <w:delText xml:space="preserve"> </w:delText>
        </w:r>
        <w:r w:rsidR="00A369D3" w:rsidDel="00E1337C">
          <w:rPr>
            <w:rFonts w:ascii="Times New Roman" w:hAnsi="Times New Roman" w:cs="Times New Roman"/>
            <w:sz w:val="24"/>
            <w:szCs w:val="24"/>
          </w:rPr>
          <w:delText xml:space="preserve">of </w:delText>
        </w:r>
        <w:r w:rsidR="00A369D3" w:rsidDel="00E1337C">
          <w:rPr>
            <w:rFonts w:ascii="Times New Roman" w:hAnsi="Times New Roman" w:cs="Times New Roman"/>
            <w:i/>
            <w:sz w:val="24"/>
            <w:szCs w:val="24"/>
          </w:rPr>
          <w:delText>Mycobacterium tuberculosis</w:delText>
        </w:r>
      </w:del>
      <w:del w:id="196" w:author="sunny" w:date="2016-12-17T20:07:00Z">
        <w:r w:rsidR="006F644E" w:rsidDel="004A15BD">
          <w:rPr>
            <w:rFonts w:ascii="Times New Roman" w:hAnsi="Times New Roman" w:cs="Times New Roman"/>
            <w:sz w:val="24"/>
            <w:szCs w:val="24"/>
          </w:rPr>
          <w:delText>.</w:delText>
        </w:r>
      </w:del>
      <w:r w:rsidR="00150A4E" w:rsidRPr="006F644E">
        <w:rPr>
          <w:rFonts w:ascii="Times New Roman" w:hAnsi="Times New Roman" w:cs="Times New Roman"/>
          <w:sz w:val="24"/>
          <w:szCs w:val="24"/>
        </w:rPr>
        <w:fldChar w:fldCharType="begin"/>
      </w:r>
      <w:ins w:id="197" w:author="sunny" w:date="2016-12-17T11:37:00Z">
        <w:r w:rsidR="00FA3849">
          <w:rPr>
            <w:rFonts w:ascii="Times New Roman" w:hAnsi="Times New Roman" w:cs="Times New Roman"/>
            <w:sz w:val="24"/>
            <w:szCs w:val="24"/>
          </w:rPr>
          <w:instrText xml:space="preserve"> ADDIN ZOTERO_ITEM CSL_CITATION {"citationID":"kpt2iojb5","properties":{"formattedCitation":"{\\rtf \\super 30,32\\nosupersub{}}","plainCitation":"30,32"},"citationItems":[{"id":367,"uris":["http://zotero.org/users/1321783/items/XNRNTDG7"],"uri":["http://zotero.org/users/1321783/items/XNRNTDG7"],"itemData":{"id":367,"type":"article-journal","title":"Resazurin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ins>
      <w:del w:id="198" w:author="sunny" w:date="2016-12-06T17:48:00Z">
        <w:r w:rsidR="00990560" w:rsidDel="00FE2A90">
          <w:rPr>
            <w:rFonts w:ascii="Times New Roman" w:hAnsi="Times New Roman" w:cs="Times New Roman"/>
            <w:sz w:val="24"/>
            <w:szCs w:val="24"/>
          </w:rPr>
          <w:delInstrText xml:space="preserve"> ADDIN ZOTERO_ITEM CSL_CITATION {"citationID":"kpt2iojb5","properties":{"formattedCitation":"{\\rtf \\super 27,29\\nosupersub{}}","plainCitation":"27,29"},"citationItems":[{"id":367,"uris":["http://zotero.org/users/1321783/items/XNRNTDG7"],"uri":["http://zotero.org/users/1321783/items/XNRNTDG7"],"itemData":{"id":367,"type":"article-journal","title":"Resazurin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delInstrText>
        </w:r>
      </w:del>
      <w:r w:rsidR="00150A4E" w:rsidRPr="006F644E">
        <w:rPr>
          <w:rFonts w:ascii="Times New Roman" w:hAnsi="Times New Roman" w:cs="Times New Roman"/>
          <w:sz w:val="24"/>
          <w:szCs w:val="24"/>
        </w:rPr>
        <w:fldChar w:fldCharType="separate"/>
      </w:r>
      <w:ins w:id="199" w:author="sunny" w:date="2016-12-06T17:49:00Z">
        <w:r w:rsidR="00591E0F" w:rsidRPr="00591E0F">
          <w:rPr>
            <w:rFonts w:ascii="Times New Roman" w:hAnsi="Times New Roman" w:cs="Times New Roman"/>
            <w:sz w:val="24"/>
            <w:szCs w:val="24"/>
            <w:vertAlign w:val="superscript"/>
          </w:rPr>
          <w:t>30,32</w:t>
        </w:r>
      </w:ins>
      <w:del w:id="200" w:author="sunny" w:date="2016-12-06T17:48:00Z">
        <w:r w:rsidR="00990560" w:rsidRPr="00990560" w:rsidDel="00FE2A90">
          <w:rPr>
            <w:rFonts w:ascii="Times New Roman" w:hAnsi="Times New Roman" w:cs="Times New Roman"/>
            <w:sz w:val="24"/>
            <w:szCs w:val="24"/>
            <w:vertAlign w:val="superscript"/>
          </w:rPr>
          <w:delText>27,29</w:delText>
        </w:r>
      </w:del>
      <w:r w:rsidR="00150A4E" w:rsidRPr="006F644E">
        <w:rPr>
          <w:rFonts w:ascii="Times New Roman" w:hAnsi="Times New Roman" w:cs="Times New Roman"/>
          <w:sz w:val="24"/>
          <w:szCs w:val="24"/>
        </w:rPr>
        <w:fldChar w:fldCharType="end"/>
      </w:r>
      <w:ins w:id="201" w:author="sunny" w:date="2016-12-17T20:08:00Z">
        <w:r w:rsidR="004A15BD">
          <w:rPr>
            <w:rFonts w:ascii="Times New Roman" w:hAnsi="Times New Roman" w:cs="Times New Roman"/>
            <w:sz w:val="24"/>
            <w:szCs w:val="24"/>
          </w:rPr>
          <w:t xml:space="preserve"> </w:t>
        </w:r>
      </w:ins>
      <w:del w:id="202" w:author="sunny" w:date="2016-12-17T20:08:00Z">
        <w:r w:rsidRPr="006F644E" w:rsidDel="004A15BD">
          <w:rPr>
            <w:rFonts w:ascii="Times New Roman" w:hAnsi="Times New Roman" w:cs="Times New Roman"/>
            <w:sz w:val="24"/>
            <w:szCs w:val="24"/>
          </w:rPr>
          <w:delText xml:space="preserve"> </w:delText>
        </w:r>
      </w:del>
      <w:del w:id="203" w:author="sunny" w:date="2016-12-16T12:41:00Z">
        <w:r w:rsidR="00A149CF" w:rsidRPr="006F644E" w:rsidDel="00444E59">
          <w:rPr>
            <w:rFonts w:ascii="Times New Roman" w:hAnsi="Times New Roman" w:cs="Times New Roman"/>
            <w:sz w:val="24"/>
            <w:szCs w:val="24"/>
          </w:rPr>
          <w:delText>The use of resazurin</w:delText>
        </w:r>
        <w:r w:rsidR="000878D6" w:rsidRPr="006F644E" w:rsidDel="00444E59">
          <w:rPr>
            <w:rFonts w:ascii="Times New Roman" w:hAnsi="Times New Roman" w:cs="Times New Roman"/>
            <w:sz w:val="24"/>
            <w:szCs w:val="24"/>
          </w:rPr>
          <w:delText xml:space="preserve"> </w:delText>
        </w:r>
        <w:r w:rsidR="00A149CF" w:rsidRPr="006F644E" w:rsidDel="00444E59">
          <w:rPr>
            <w:rFonts w:ascii="Times New Roman" w:hAnsi="Times New Roman" w:cs="Times New Roman"/>
            <w:sz w:val="24"/>
            <w:szCs w:val="24"/>
          </w:rPr>
          <w:delText>might allow</w:delText>
        </w:r>
        <w:r w:rsidR="000878D6" w:rsidRPr="006F644E" w:rsidDel="00444E59">
          <w:rPr>
            <w:rFonts w:ascii="Times New Roman" w:hAnsi="Times New Roman" w:cs="Times New Roman"/>
            <w:sz w:val="24"/>
            <w:szCs w:val="24"/>
          </w:rPr>
          <w:delText xml:space="preserve"> </w:delText>
        </w:r>
        <w:r w:rsidR="000B6FC2" w:rsidRPr="006F644E" w:rsidDel="00444E59">
          <w:rPr>
            <w:rFonts w:ascii="Times New Roman" w:hAnsi="Times New Roman" w:cs="Times New Roman"/>
            <w:sz w:val="24"/>
            <w:szCs w:val="24"/>
          </w:rPr>
          <w:delText xml:space="preserve">the measurement of </w:delText>
        </w:r>
        <w:r w:rsidR="000878D6" w:rsidRPr="006F644E" w:rsidDel="00444E59">
          <w:rPr>
            <w:rFonts w:ascii="Times New Roman" w:hAnsi="Times New Roman" w:cs="Times New Roman"/>
            <w:sz w:val="24"/>
            <w:szCs w:val="24"/>
          </w:rPr>
          <w:delText>MIC at earlier time-points</w:delText>
        </w:r>
        <w:r w:rsidR="00150A4E" w:rsidRPr="006F644E" w:rsidDel="00444E59">
          <w:rPr>
            <w:rFonts w:ascii="Times New Roman" w:hAnsi="Times New Roman" w:cs="Times New Roman"/>
            <w:sz w:val="24"/>
            <w:szCs w:val="24"/>
          </w:rPr>
          <w:delText xml:space="preserve"> and </w:delText>
        </w:r>
        <w:r w:rsidR="005F3BBC" w:rsidDel="00444E59">
          <w:rPr>
            <w:rFonts w:ascii="Times New Roman" w:hAnsi="Times New Roman" w:cs="Times New Roman"/>
            <w:sz w:val="24"/>
            <w:szCs w:val="24"/>
          </w:rPr>
          <w:delText>determination of</w:delText>
        </w:r>
        <w:r w:rsidR="005F3BBC" w:rsidRPr="006F644E" w:rsidDel="00444E59">
          <w:rPr>
            <w:rFonts w:ascii="Times New Roman" w:hAnsi="Times New Roman" w:cs="Times New Roman"/>
            <w:sz w:val="24"/>
            <w:szCs w:val="24"/>
          </w:rPr>
          <w:delText xml:space="preserve"> </w:delText>
        </w:r>
        <w:r w:rsidR="00150A4E" w:rsidRPr="006F644E" w:rsidDel="00444E59">
          <w:rPr>
            <w:rFonts w:ascii="Times New Roman" w:hAnsi="Times New Roman" w:cs="Times New Roman"/>
            <w:sz w:val="24"/>
            <w:szCs w:val="24"/>
          </w:rPr>
          <w:delText>the viability of bacteria over time</w:delText>
        </w:r>
        <w:r w:rsidR="000878D6" w:rsidRPr="006F644E" w:rsidDel="00444E59">
          <w:rPr>
            <w:rFonts w:ascii="Times New Roman" w:hAnsi="Times New Roman" w:cs="Times New Roman"/>
            <w:sz w:val="24"/>
            <w:szCs w:val="24"/>
          </w:rPr>
          <w:delText>.</w:delText>
        </w:r>
        <w:r w:rsidR="00C125B6" w:rsidRPr="006F644E" w:rsidDel="00444E59">
          <w:rPr>
            <w:rFonts w:ascii="Times New Roman" w:hAnsi="Times New Roman" w:cs="Times New Roman"/>
            <w:sz w:val="24"/>
            <w:szCs w:val="24"/>
          </w:rPr>
          <w:delText xml:space="preserve"> </w:delText>
        </w:r>
      </w:del>
    </w:p>
    <w:p w14:paraId="7DAEB6EE" w14:textId="069FCC62" w:rsidR="001D53E2" w:rsidRPr="006F644E" w:rsidRDefault="00C906C1" w:rsidP="003B42CC">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The aim of the present study was </w:t>
      </w:r>
      <w:r w:rsidRPr="006F644E">
        <w:rPr>
          <w:rFonts w:ascii="Times New Roman" w:hAnsi="Times New Roman" w:cs="Times New Roman"/>
          <w:sz w:val="24"/>
          <w:szCs w:val="24"/>
        </w:rPr>
        <w:t xml:space="preserve">to develop a </w:t>
      </w:r>
      <w:r>
        <w:rPr>
          <w:rFonts w:ascii="Times New Roman" w:hAnsi="Times New Roman" w:cs="Times New Roman"/>
          <w:sz w:val="24"/>
          <w:szCs w:val="24"/>
        </w:rPr>
        <w:t xml:space="preserve">resazurin-based </w:t>
      </w:r>
      <w:r w:rsidRPr="006F644E">
        <w:rPr>
          <w:rFonts w:ascii="Times New Roman" w:hAnsi="Times New Roman" w:cs="Times New Roman"/>
          <w:sz w:val="24"/>
          <w:szCs w:val="24"/>
        </w:rPr>
        <w:t xml:space="preserve">broth microdilution assay for </w:t>
      </w:r>
      <w:r>
        <w:rPr>
          <w:rFonts w:ascii="Times New Roman" w:hAnsi="Times New Roman" w:cs="Times New Roman"/>
          <w:sz w:val="24"/>
          <w:szCs w:val="24"/>
        </w:rPr>
        <w:t xml:space="preserve">antimicrobial susceptibility testing of </w:t>
      </w:r>
      <w:r w:rsidRPr="006F644E">
        <w:rPr>
          <w:rFonts w:ascii="Times New Roman" w:hAnsi="Times New Roman" w:cs="Times New Roman"/>
          <w:i/>
          <w:sz w:val="24"/>
          <w:szCs w:val="24"/>
        </w:rPr>
        <w:t xml:space="preserve">N. </w:t>
      </w:r>
      <w:r>
        <w:rPr>
          <w:rFonts w:ascii="Times New Roman" w:hAnsi="Times New Roman" w:cs="Times New Roman"/>
          <w:i/>
          <w:sz w:val="24"/>
          <w:szCs w:val="24"/>
        </w:rPr>
        <w:t>gonorrhoeae</w:t>
      </w:r>
      <w:r w:rsidRPr="006F644E">
        <w:rPr>
          <w:rFonts w:ascii="Times New Roman" w:hAnsi="Times New Roman" w:cs="Times New Roman"/>
          <w:i/>
          <w:sz w:val="24"/>
          <w:szCs w:val="24"/>
        </w:rPr>
        <w:t xml:space="preserve"> </w:t>
      </w:r>
      <w:r w:rsidRPr="006F644E">
        <w:rPr>
          <w:rFonts w:ascii="Times New Roman" w:hAnsi="Times New Roman" w:cs="Times New Roman"/>
          <w:sz w:val="24"/>
          <w:szCs w:val="24"/>
        </w:rPr>
        <w:t xml:space="preserve">that is rapid, </w:t>
      </w:r>
      <w:r>
        <w:rPr>
          <w:rFonts w:ascii="Times New Roman" w:hAnsi="Times New Roman" w:cs="Times New Roman"/>
          <w:sz w:val="24"/>
          <w:szCs w:val="24"/>
        </w:rPr>
        <w:t xml:space="preserve">objective, </w:t>
      </w:r>
      <w:ins w:id="204" w:author="sunny" w:date="2016-12-12T12:26:00Z">
        <w:r w:rsidR="00E1337C">
          <w:rPr>
            <w:rFonts w:ascii="Times New Roman" w:hAnsi="Times New Roman" w:cs="Times New Roman"/>
            <w:sz w:val="24"/>
            <w:szCs w:val="24"/>
          </w:rPr>
          <w:t>scalable</w:t>
        </w:r>
      </w:ins>
      <w:del w:id="205" w:author="sunny" w:date="2016-12-12T12:26:00Z">
        <w:r w:rsidDel="00E1337C">
          <w:rPr>
            <w:rFonts w:ascii="Times New Roman" w:hAnsi="Times New Roman" w:cs="Times New Roman"/>
            <w:sz w:val="24"/>
            <w:szCs w:val="24"/>
          </w:rPr>
          <w:delText>high-throughput</w:delText>
        </w:r>
      </w:del>
      <w:r>
        <w:rPr>
          <w:rFonts w:ascii="Times New Roman" w:hAnsi="Times New Roman" w:cs="Times New Roman"/>
          <w:sz w:val="24"/>
          <w:szCs w:val="24"/>
        </w:rPr>
        <w:t xml:space="preserve">, </w:t>
      </w:r>
      <w:r w:rsidRPr="006F644E">
        <w:rPr>
          <w:rFonts w:ascii="Times New Roman" w:hAnsi="Times New Roman" w:cs="Times New Roman"/>
          <w:sz w:val="24"/>
          <w:szCs w:val="24"/>
        </w:rPr>
        <w:t xml:space="preserve">quantitative and inexpensive. </w:t>
      </w:r>
      <w:r w:rsidR="005F3BBC">
        <w:rPr>
          <w:rStyle w:val="CommentReference"/>
        </w:rPr>
        <w:commentReference w:id="206"/>
      </w:r>
      <w:ins w:id="207" w:author="sunny" w:date="2016-12-12T12:27:00Z">
        <w:r w:rsidR="00EF60E1">
          <w:rPr>
            <w:rFonts w:ascii="Times New Roman" w:hAnsi="Times New Roman" w:cs="Times New Roman"/>
            <w:sz w:val="24"/>
            <w:szCs w:val="24"/>
          </w:rPr>
          <w:t>Three datasets were generated in this study. A panel of reference strains (n</w:t>
        </w:r>
      </w:ins>
      <w:ins w:id="208" w:author="sunny" w:date="2016-12-12T12:28:00Z">
        <w:r w:rsidR="00EF60E1">
          <w:rPr>
            <w:rFonts w:ascii="Times New Roman" w:hAnsi="Times New Roman" w:cs="Times New Roman"/>
            <w:sz w:val="24"/>
            <w:szCs w:val="24"/>
          </w:rPr>
          <w:t>=8</w:t>
        </w:r>
        <w:r w:rsidR="00443B7C">
          <w:rPr>
            <w:rFonts w:ascii="Times New Roman" w:hAnsi="Times New Roman" w:cs="Times New Roman"/>
            <w:sz w:val="24"/>
            <w:szCs w:val="24"/>
          </w:rPr>
          <w:t xml:space="preserve">) was </w:t>
        </w:r>
      </w:ins>
      <w:ins w:id="209" w:author="sunny" w:date="2016-12-12T12:58:00Z">
        <w:r w:rsidR="00443B7C">
          <w:rPr>
            <w:rFonts w:ascii="Times New Roman" w:hAnsi="Times New Roman" w:cs="Times New Roman"/>
            <w:sz w:val="24"/>
            <w:szCs w:val="24"/>
          </w:rPr>
          <w:t>studied to ensure</w:t>
        </w:r>
      </w:ins>
      <w:ins w:id="210" w:author="sunny" w:date="2016-12-12T12:53:00Z">
        <w:r w:rsidR="00443B7C">
          <w:rPr>
            <w:rFonts w:ascii="Times New Roman" w:hAnsi="Times New Roman" w:cs="Times New Roman"/>
            <w:sz w:val="24"/>
            <w:szCs w:val="24"/>
          </w:rPr>
          <w:t xml:space="preserve"> the</w:t>
        </w:r>
      </w:ins>
      <w:ins w:id="211" w:author="sunny" w:date="2016-12-12T12:28:00Z">
        <w:r w:rsidR="00443B7C">
          <w:rPr>
            <w:rFonts w:ascii="Times New Roman" w:hAnsi="Times New Roman" w:cs="Times New Roman"/>
            <w:sz w:val="24"/>
            <w:szCs w:val="24"/>
          </w:rPr>
          <w:t xml:space="preserve"> reproducibility of the assay</w:t>
        </w:r>
      </w:ins>
      <w:ins w:id="212" w:author="sunny" w:date="2016-12-12T12:53:00Z">
        <w:r w:rsidR="00443B7C">
          <w:rPr>
            <w:rFonts w:ascii="Times New Roman" w:hAnsi="Times New Roman" w:cs="Times New Roman"/>
            <w:sz w:val="24"/>
            <w:szCs w:val="24"/>
          </w:rPr>
          <w:t xml:space="preserve"> and </w:t>
        </w:r>
      </w:ins>
      <w:ins w:id="213" w:author="sunny" w:date="2016-12-12T12:58:00Z">
        <w:r w:rsidR="00443B7C">
          <w:rPr>
            <w:rFonts w:ascii="Times New Roman" w:hAnsi="Times New Roman" w:cs="Times New Roman"/>
            <w:sz w:val="24"/>
            <w:szCs w:val="24"/>
          </w:rPr>
          <w:t>compare</w:t>
        </w:r>
      </w:ins>
      <w:ins w:id="214" w:author="sunny" w:date="2016-12-12T12:53:00Z">
        <w:r w:rsidR="00443B7C">
          <w:rPr>
            <w:rFonts w:ascii="Times New Roman" w:hAnsi="Times New Roman" w:cs="Times New Roman"/>
            <w:sz w:val="24"/>
            <w:szCs w:val="24"/>
          </w:rPr>
          <w:t xml:space="preserve"> multiple </w:t>
        </w:r>
      </w:ins>
      <w:ins w:id="215" w:author="sunny" w:date="2016-12-12T12:54:00Z">
        <w:r w:rsidR="00443B7C">
          <w:rPr>
            <w:rFonts w:ascii="Times New Roman" w:hAnsi="Times New Roman" w:cs="Times New Roman"/>
            <w:sz w:val="24"/>
            <w:szCs w:val="24"/>
          </w:rPr>
          <w:t xml:space="preserve">measurement </w:t>
        </w:r>
      </w:ins>
      <w:ins w:id="216" w:author="sunny" w:date="2016-12-12T12:53:00Z">
        <w:r w:rsidR="00443B7C">
          <w:rPr>
            <w:rFonts w:ascii="Times New Roman" w:hAnsi="Times New Roman" w:cs="Times New Roman"/>
            <w:sz w:val="24"/>
            <w:szCs w:val="24"/>
          </w:rPr>
          <w:t xml:space="preserve">endpoints </w:t>
        </w:r>
      </w:ins>
      <w:ins w:id="217" w:author="sunny" w:date="2016-12-12T12:58:00Z">
        <w:r w:rsidR="00443B7C">
          <w:rPr>
            <w:rFonts w:ascii="Times New Roman" w:hAnsi="Times New Roman" w:cs="Times New Roman"/>
            <w:sz w:val="24"/>
            <w:szCs w:val="24"/>
          </w:rPr>
          <w:t xml:space="preserve">in a time-course </w:t>
        </w:r>
      </w:ins>
      <w:ins w:id="218" w:author="sunny" w:date="2016-12-12T12:53:00Z">
        <w:r w:rsidR="00AE085B">
          <w:rPr>
            <w:rFonts w:ascii="Times New Roman" w:hAnsi="Times New Roman" w:cs="Times New Roman"/>
            <w:sz w:val="24"/>
            <w:szCs w:val="24"/>
          </w:rPr>
          <w:t>between 0-15 hours.</w:t>
        </w:r>
      </w:ins>
      <w:ins w:id="219" w:author="sunny" w:date="2016-12-12T12:59:00Z">
        <w:r w:rsidR="00AE085B">
          <w:rPr>
            <w:rFonts w:ascii="Times New Roman" w:hAnsi="Times New Roman" w:cs="Times New Roman"/>
            <w:sz w:val="24"/>
            <w:szCs w:val="24"/>
          </w:rPr>
          <w:t xml:space="preserve"> T</w:t>
        </w:r>
        <w:r w:rsidR="00443B7C">
          <w:rPr>
            <w:rFonts w:ascii="Times New Roman" w:hAnsi="Times New Roman" w:cs="Times New Roman"/>
            <w:sz w:val="24"/>
            <w:szCs w:val="24"/>
          </w:rPr>
          <w:t xml:space="preserve">raining data </w:t>
        </w:r>
      </w:ins>
      <w:ins w:id="220" w:author="sunny" w:date="2016-12-12T12:53:00Z">
        <w:r w:rsidR="00443B7C">
          <w:rPr>
            <w:rFonts w:ascii="Times New Roman" w:hAnsi="Times New Roman" w:cs="Times New Roman"/>
            <w:sz w:val="24"/>
            <w:szCs w:val="24"/>
          </w:rPr>
          <w:t xml:space="preserve">consisting of 84 strains </w:t>
        </w:r>
      </w:ins>
      <w:ins w:id="221" w:author="sunny" w:date="2016-12-12T13:05:00Z">
        <w:r w:rsidR="00AE085B">
          <w:rPr>
            <w:rFonts w:ascii="Times New Roman" w:hAnsi="Times New Roman" w:cs="Times New Roman"/>
            <w:sz w:val="24"/>
            <w:szCs w:val="24"/>
          </w:rPr>
          <w:t>were</w:t>
        </w:r>
      </w:ins>
      <w:ins w:id="222" w:author="sunny" w:date="2016-12-12T12:59:00Z">
        <w:r w:rsidR="00443B7C">
          <w:rPr>
            <w:rFonts w:ascii="Times New Roman" w:hAnsi="Times New Roman" w:cs="Times New Roman"/>
            <w:sz w:val="24"/>
            <w:szCs w:val="24"/>
          </w:rPr>
          <w:t xml:space="preserve"> u</w:t>
        </w:r>
        <w:r w:rsidR="00AE085B">
          <w:rPr>
            <w:rFonts w:ascii="Times New Roman" w:hAnsi="Times New Roman" w:cs="Times New Roman"/>
            <w:sz w:val="24"/>
            <w:szCs w:val="24"/>
          </w:rPr>
          <w:t>sed to develop a predictive model for estimating the MIC from dose-response curves</w:t>
        </w:r>
        <w:r w:rsidR="00443B7C">
          <w:rPr>
            <w:rFonts w:ascii="Times New Roman" w:hAnsi="Times New Roman" w:cs="Times New Roman"/>
            <w:sz w:val="24"/>
            <w:szCs w:val="24"/>
          </w:rPr>
          <w:t xml:space="preserve">. </w:t>
        </w:r>
      </w:ins>
      <w:ins w:id="223" w:author="sunny" w:date="2016-12-16T12:42:00Z">
        <w:r w:rsidR="00444E59">
          <w:rPr>
            <w:rFonts w:ascii="Times New Roman" w:hAnsi="Times New Roman" w:cs="Times New Roman"/>
            <w:sz w:val="24"/>
            <w:szCs w:val="24"/>
          </w:rPr>
          <w:t>Finally</w:t>
        </w:r>
      </w:ins>
      <w:ins w:id="224" w:author="sunny" w:date="2016-12-12T13:05:00Z">
        <w:r w:rsidR="00AE085B">
          <w:rPr>
            <w:rFonts w:ascii="Times New Roman" w:hAnsi="Times New Roman" w:cs="Times New Roman"/>
            <w:sz w:val="24"/>
            <w:szCs w:val="24"/>
          </w:rPr>
          <w:t xml:space="preserve">, </w:t>
        </w:r>
      </w:ins>
      <w:ins w:id="225" w:author="sunny" w:date="2016-12-12T13:06:00Z">
        <w:r w:rsidR="00AE085B">
          <w:rPr>
            <w:rFonts w:ascii="Times New Roman" w:hAnsi="Times New Roman" w:cs="Times New Roman"/>
            <w:sz w:val="24"/>
            <w:szCs w:val="24"/>
          </w:rPr>
          <w:t>a</w:t>
        </w:r>
      </w:ins>
      <w:ins w:id="226" w:author="sunny" w:date="2016-12-12T13:00:00Z">
        <w:r w:rsidR="00443B7C">
          <w:rPr>
            <w:rFonts w:ascii="Times New Roman" w:hAnsi="Times New Roman" w:cs="Times New Roman"/>
            <w:sz w:val="24"/>
            <w:szCs w:val="24"/>
          </w:rPr>
          <w:t xml:space="preserve"> panel of forty strains with blinded MICs was </w:t>
        </w:r>
      </w:ins>
      <w:ins w:id="227" w:author="sunny" w:date="2016-12-12T13:02:00Z">
        <w:r w:rsidR="00AE085B">
          <w:rPr>
            <w:rFonts w:ascii="Times New Roman" w:hAnsi="Times New Roman" w:cs="Times New Roman"/>
            <w:sz w:val="24"/>
            <w:szCs w:val="24"/>
          </w:rPr>
          <w:t xml:space="preserve">used </w:t>
        </w:r>
      </w:ins>
      <w:ins w:id="228" w:author="sunny" w:date="2016-12-12T13:06:00Z">
        <w:r w:rsidR="00AE085B">
          <w:rPr>
            <w:rFonts w:ascii="Times New Roman" w:hAnsi="Times New Roman" w:cs="Times New Roman"/>
            <w:sz w:val="24"/>
            <w:szCs w:val="24"/>
          </w:rPr>
          <w:t xml:space="preserve">to </w:t>
        </w:r>
      </w:ins>
      <w:ins w:id="229" w:author="sunny" w:date="2016-12-12T13:08:00Z">
        <w:r w:rsidR="00AE085B">
          <w:rPr>
            <w:rFonts w:ascii="Times New Roman" w:hAnsi="Times New Roman" w:cs="Times New Roman"/>
            <w:sz w:val="24"/>
            <w:szCs w:val="24"/>
          </w:rPr>
          <w:t>validate</w:t>
        </w:r>
      </w:ins>
      <w:ins w:id="230" w:author="sunny" w:date="2016-12-12T13:06:00Z">
        <w:r w:rsidR="00AE085B">
          <w:rPr>
            <w:rFonts w:ascii="Times New Roman" w:hAnsi="Times New Roman" w:cs="Times New Roman"/>
            <w:sz w:val="24"/>
            <w:szCs w:val="24"/>
          </w:rPr>
          <w:t xml:space="preserve"> the prediction.</w:t>
        </w:r>
      </w:ins>
      <w:ins w:id="231" w:author="sunny" w:date="2016-12-12T13:00:00Z">
        <w:r w:rsidR="00443B7C">
          <w:rPr>
            <w:rFonts w:ascii="Times New Roman" w:hAnsi="Times New Roman" w:cs="Times New Roman"/>
            <w:sz w:val="24"/>
            <w:szCs w:val="24"/>
          </w:rPr>
          <w:t xml:space="preserve"> </w:t>
        </w:r>
      </w:ins>
      <w:del w:id="232" w:author="sunny" w:date="2016-12-12T12:50:00Z">
        <w:r w:rsidR="0077499E" w:rsidRPr="006F644E" w:rsidDel="00C66C47">
          <w:rPr>
            <w:rFonts w:ascii="Times New Roman" w:hAnsi="Times New Roman" w:cs="Times New Roman"/>
            <w:sz w:val="24"/>
            <w:szCs w:val="24"/>
          </w:rPr>
          <w:delText xml:space="preserve"> </w:delText>
        </w:r>
      </w:del>
    </w:p>
    <w:p w14:paraId="2720D52C" w14:textId="77777777" w:rsidR="006F644E" w:rsidRDefault="006F644E">
      <w:pPr>
        <w:spacing w:after="0" w:line="480" w:lineRule="auto"/>
        <w:jc w:val="both"/>
        <w:rPr>
          <w:ins w:id="233" w:author="Unemo Magnus, USÖ Labmed länsklinik" w:date="2016-11-14T17:55:00Z"/>
          <w:rFonts w:ascii="Times New Roman" w:hAnsi="Times New Roman" w:cs="Times New Roman"/>
          <w:b/>
          <w:sz w:val="24"/>
          <w:szCs w:val="24"/>
        </w:rPr>
        <w:pPrChange w:id="234" w:author="Unemo Magnus, USÖ Labmed länsklinik" w:date="2016-11-14T17:52:00Z">
          <w:pPr>
            <w:spacing w:line="480" w:lineRule="auto"/>
            <w:jc w:val="both"/>
          </w:pPr>
        </w:pPrChange>
      </w:pPr>
    </w:p>
    <w:p w14:paraId="32ACD674" w14:textId="410B9DB0" w:rsidR="001671A1" w:rsidRPr="006F644E" w:rsidRDefault="00046D65" w:rsidP="0005220D">
      <w:pPr>
        <w:spacing w:after="0" w:line="480" w:lineRule="auto"/>
        <w:jc w:val="both"/>
        <w:rPr>
          <w:rFonts w:ascii="Times New Roman" w:hAnsi="Times New Roman" w:cs="Times New Roman"/>
          <w:b/>
          <w:sz w:val="24"/>
          <w:szCs w:val="24"/>
        </w:rPr>
      </w:pPr>
      <w:r w:rsidRPr="006F644E">
        <w:rPr>
          <w:rFonts w:ascii="Times New Roman" w:hAnsi="Times New Roman" w:cs="Times New Roman"/>
          <w:b/>
          <w:sz w:val="24"/>
          <w:szCs w:val="24"/>
        </w:rPr>
        <w:t>Material and methods</w:t>
      </w:r>
    </w:p>
    <w:p w14:paraId="2BABDBB6" w14:textId="2F6B3EA3" w:rsidR="00C1579A" w:rsidRPr="0005220D" w:rsidRDefault="00C1579A"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Bacteria</w:t>
      </w:r>
      <w:r w:rsidR="005F3BBC">
        <w:rPr>
          <w:rFonts w:ascii="Times New Roman" w:hAnsi="Times New Roman" w:cs="Times New Roman"/>
          <w:b/>
          <w:i/>
          <w:sz w:val="24"/>
          <w:szCs w:val="24"/>
        </w:rPr>
        <w:t>l strains</w:t>
      </w:r>
      <w:r w:rsidR="005F707F">
        <w:rPr>
          <w:rFonts w:ascii="Times New Roman" w:hAnsi="Times New Roman" w:cs="Times New Roman"/>
          <w:b/>
          <w:i/>
          <w:sz w:val="24"/>
          <w:szCs w:val="24"/>
        </w:rPr>
        <w:t xml:space="preserve">, </w:t>
      </w:r>
      <w:r w:rsidR="00046D65" w:rsidRPr="0005220D">
        <w:rPr>
          <w:rFonts w:ascii="Times New Roman" w:hAnsi="Times New Roman" w:cs="Times New Roman"/>
          <w:b/>
          <w:i/>
          <w:sz w:val="24"/>
          <w:szCs w:val="24"/>
        </w:rPr>
        <w:t>c</w:t>
      </w:r>
      <w:r w:rsidRPr="0005220D">
        <w:rPr>
          <w:rFonts w:ascii="Times New Roman" w:hAnsi="Times New Roman" w:cs="Times New Roman"/>
          <w:b/>
          <w:i/>
          <w:sz w:val="24"/>
          <w:szCs w:val="24"/>
        </w:rPr>
        <w:t>ulture</w:t>
      </w:r>
      <w:r w:rsidR="005F707F">
        <w:rPr>
          <w:rFonts w:ascii="Times New Roman" w:hAnsi="Times New Roman" w:cs="Times New Roman"/>
          <w:b/>
          <w:i/>
          <w:sz w:val="24"/>
          <w:szCs w:val="24"/>
        </w:rPr>
        <w:t xml:space="preserve"> and broth microdilution assay</w:t>
      </w:r>
    </w:p>
    <w:p w14:paraId="4DA897A4" w14:textId="22882772" w:rsidR="001702DD" w:rsidRPr="006F644E" w:rsidRDefault="00520661" w:rsidP="005C56F2">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Style w:val="CommentReference"/>
        </w:rPr>
        <w:commentReference w:id="235"/>
      </w:r>
      <w:r w:rsidR="00AE085B">
        <w:rPr>
          <w:rStyle w:val="CommentReference"/>
        </w:rPr>
        <w:commentReference w:id="236"/>
      </w:r>
      <w:ins w:id="237" w:author="sunny" w:date="2016-12-06T12:44:00Z">
        <w:r w:rsidR="0005220D">
          <w:rPr>
            <w:rFonts w:ascii="Times New Roman" w:hAnsi="Times New Roman" w:cs="Times New Roman"/>
            <w:sz w:val="24"/>
            <w:szCs w:val="24"/>
          </w:rPr>
          <w:t xml:space="preserve">resazurin </w:t>
        </w:r>
      </w:ins>
      <w:r>
        <w:rPr>
          <w:rFonts w:ascii="Times New Roman" w:hAnsi="Times New Roman" w:cs="Times New Roman"/>
          <w:sz w:val="24"/>
          <w:szCs w:val="24"/>
        </w:rPr>
        <w:t>assay was established using the 2008 WHO gonococcal reference strains (n=8)</w:t>
      </w:r>
      <w:ins w:id="238" w:author="sunny" w:date="2016-12-07T01:37:00Z">
        <w:r w:rsidR="00B42FFB">
          <w:rPr>
            <w:rFonts w:ascii="Times New Roman" w:hAnsi="Times New Roman" w:cs="Times New Roman"/>
            <w:sz w:val="24"/>
            <w:szCs w:val="24"/>
          </w:rPr>
          <w:fldChar w:fldCharType="begin"/>
        </w:r>
      </w:ins>
      <w:ins w:id="239" w:author="sunny" w:date="2016-12-17T11:37:00Z">
        <w:r w:rsidR="00FA3849">
          <w:rPr>
            <w:rFonts w:ascii="Times New Roman" w:hAnsi="Times New Roman" w:cs="Times New Roman"/>
            <w:sz w:val="24"/>
            <w:szCs w:val="24"/>
          </w:rPr>
          <w:instrText xml:space="preserve"> ADDIN ZOTERO_ITEM CSL_CITATION {"citationID":"ncnkhhjpt","properties":{"formattedCitation":"{\\rtf \\super 33,34\\nosupersub{}}","plainCitation":"33,34"},"citationItems":[{"id":526,"uris":["http://zotero.org/users/1321783/items/QH5CZV4Q"],"uri":["http://zotero.org/users/1321783/items/QH5CZV4Q"],"itemData":{"id":526,"type":"article-journal","title":"The novel 2016 WHO Neisseria gonorrhoeae reference strains for global quality assurance of laboratory investigations: phenotypic, genetic and reference genome characterization","container-title":"Journal of Antimicrobial Chemotherapy","page":"3096-3108","volume":"71","issue":"11","source":"PubMed Central","abstract":"Objectives\nGonorrhoea and MDR Neisseria gonorrhoeae remain public health concerns globally. Enhanced, quality-assured, gonococcal antimicrobial resistance (AMR) surveillance is essential worldwide. The WHO global Gonococcal Antimicrobial Surveillance Programme (GASP) was relaunched in 2009. We describe the phenotypic, genetic and reference genome characteristics of the 2016 WHO gonococcal reference strains intended for quality assurance in the WHO global GASP, other GASPs, diagnostics and research worldwide.\n\nMethods\nThe 2016 WHO reference strains (n = 14) constitute the eight 2008 WHO reference strains and six novel strains. The novel strains represent low-level to high-level cephalosporin resistance, high-level azithromycin resistance and a porA mutant. All strains were comprehensively characterized for antibiogram (n = 23), serovar, prolyliminopeptidase, plasmid types, molecular AMR determinants, N. gonorrhoeae multiantigen sequence typing STs and MLST STs. Complete reference genomes were produced using single-molecule PacBio sequencing.\n\nResults\nThe reference strains represented all available phenotypes, susceptible and resistant, to antimicrobials previously and currently used or considered for future use in gonorrhoea treatment. All corresponding resistance genotypes and molecular epidemiological types were described. Fully characterized, annotated and finished references genomes (n = 14) were presented.\n\nConclusions\nThe 2016 WHO gonococcal reference strains are intended for internal and external quality assurance and quality control in laboratory investigations, particularly in the WHO global GASP and other GASPs, but also in phenotypic (e.g. culture, species determination) and molecular diagnostics, molecular AMR detection, molecular epidemiology and as fully characterized, annotated and finished reference genomes in WGS analysis, transcriptomics, proteomics and other molecular technologies and data analysis.","DOI":"10.1093/jac/dkw288","ISSN":"0305-7453","note":"PMID: 27432602\nPMCID: PMC5079299","shortTitle":"The novel 2016 WHO Neisseria gonorrhoeae reference strains for global quality assurance of laboratory investigations","journalAbbreviation":"J Antimicrob Chemother","author":[{"family":"Unemo","given":"Magnus"},{"family":"Golparian","given":"Daniel"},{"family":"Sánchez-Busó","given":"Leonor"},{"family":"Grad","given":"Yonatan"},{"family":"Jacobsson","given":"Susanne"},{"family":"Ohnishi","given":"Makoto"},{"family":"Lahra","given":"Monica M."},{"family":"Limnios","given":"Athena"},{"family":"Sikora","given":"Aleksandra E."},{"family":"Wi","given":"Teodora"},{"family":"Harris","given":"Simon R."}],"issued":{"date-parts":[["2016",11]]}},"label":"page"},{"id":528,"uris":["http://zotero.org/users/1321783/items/F9ZK4PNG"],"uri":["http://zotero.org/users/1321783/items/F9ZK4PNG"],"itemData":{"id":528,"type":"article-journal","title":"Phenotypic and genetic characterization of the 2008 WHO Neisseria gonorrhoeae reference strain panel intended for global quality assurance and quality control of gonococcal antimicrobial resistance surveillance for public health purposes","container-title":"The Journal of Antimicrobial Chemotherapy","page":"1142-1151","volume":"63","issue":"6","source":"PubMed","abstract":"OBJECTIVES: Emergence and spread of antimicrobial resistance (AMR) in Neisseria gonorrhoeae remain a major global problem and expanded, but valid, AMR surveillance is crucial for public health purposes. The World Health Organization (WHO) Collaborating Centre in Sydney, Australia, continually evaluates N. gonorrhoeae strains used in quality control and assurance aspects of the national, WHO regional and international programmes for AMR surveillance it conducts. Here we phenotypically and genetically characterized the 2008 WHO N. gonorrhoeae reference panel, widely used under existing WHO AMR surveillance protocols.\nMATERIALS AND METHODS: The eight N. gonorrhoeae WHO reference strains were phenotypically characterized by antibiogram, auxotype, serovar and prolyliminopeptidase screening; and genetically with regard to resistance plasmid types, polymorphisms in divergent genetic resistance-mediating loci (n = 9), porB sequencing and N. gonorrhoeae multi-antigen sequence typing.\nRESULTS: The 2008 WHO reference strains represented all the important susceptible and resistant phenotypes, including corresponding resistance genotypes, and the range of resistances currently seen for relevant antimicrobials. Several pertinent additional phenotypic and genotypic markers, for example, epidemiological markers, were also determined.\nCONCLUSIONS: The 2008 WHO N. gonorrhoeae reference strain panel was extensively characterized, which is crucial for the expansion of gonococcal AMR surveillance nationally and internationally. The panel is available through WHO sources for quality assurance and quality control aspects of current phenotypic testing protocols, to allow valid comparison of AMR data derived by divergent methods, and also for the control of present and future molecular assays for AMR detection. Additional WHO reference strains can be included as required by the emergence of additional resistant phenotypes and/or genotypes.","DOI":"10.1093/jac/dkp098","ISSN":"1460-2091","note":"PMID: 19318360","journalAbbreviation":"J. Antimicrob. Chemother.","language":"eng","author":[{"family":"Unemo","given":"Magnus"},{"family":"Fasth","given":"Oskar"},{"family":"Fredlund","given":"Hans"},{"family":"Limnios","given":"Athena"},{"family":"Tapsall","given":"John"}],"issued":{"date-parts":[["2009",6]]}},"label":"page"}],"schema":"https://github.com/citation-style-language/schema/raw/master/csl-citation.json"} </w:instrText>
        </w:r>
      </w:ins>
      <w:r w:rsidR="00B42FFB">
        <w:rPr>
          <w:rFonts w:ascii="Times New Roman" w:hAnsi="Times New Roman" w:cs="Times New Roman"/>
          <w:sz w:val="24"/>
          <w:szCs w:val="24"/>
        </w:rPr>
        <w:fldChar w:fldCharType="separate"/>
      </w:r>
      <w:ins w:id="240" w:author="sunny" w:date="2016-12-07T01:38:00Z">
        <w:r w:rsidR="00B42FFB" w:rsidRPr="00B42FFB">
          <w:rPr>
            <w:rFonts w:ascii="Times New Roman" w:hAnsi="Times New Roman" w:cs="Times New Roman"/>
            <w:sz w:val="24"/>
            <w:szCs w:val="24"/>
            <w:vertAlign w:val="superscript"/>
          </w:rPr>
          <w:t>33,34</w:t>
        </w:r>
      </w:ins>
      <w:ins w:id="241" w:author="sunny" w:date="2016-12-07T01:37:00Z">
        <w:r w:rsidR="00B42FFB">
          <w:rPr>
            <w:rFonts w:ascii="Times New Roman" w:hAnsi="Times New Roman" w:cs="Times New Roman"/>
            <w:sz w:val="24"/>
            <w:szCs w:val="24"/>
          </w:rPr>
          <w:fldChar w:fldCharType="end"/>
        </w:r>
      </w:ins>
      <w:del w:id="242" w:author="sunny" w:date="2016-12-06T17:55:00Z">
        <w:r w:rsidDel="0012685C">
          <w:rPr>
            <w:rFonts w:ascii="Times New Roman" w:hAnsi="Times New Roman" w:cs="Times New Roman"/>
            <w:color w:val="FF0000"/>
            <w:sz w:val="24"/>
            <w:szCs w:val="24"/>
            <w:vertAlign w:val="superscript"/>
          </w:rPr>
          <w:delText>REF</w:delText>
        </w:r>
      </w:del>
      <w:r>
        <w:rPr>
          <w:rFonts w:ascii="Times New Roman" w:hAnsi="Times New Roman" w:cs="Times New Roman"/>
          <w:sz w:val="24"/>
          <w:szCs w:val="24"/>
        </w:rPr>
        <w:t xml:space="preserve"> and the antimicrobials ceftriaxone, cefixime</w:t>
      </w:r>
      <w:r w:rsidRPr="002E07DB">
        <w:rPr>
          <w:rFonts w:ascii="Times New Roman" w:hAnsi="Times New Roman" w:cs="Times New Roman"/>
          <w:sz w:val="24"/>
          <w:szCs w:val="24"/>
        </w:rPr>
        <w:t xml:space="preserve">, </w:t>
      </w:r>
      <w:r>
        <w:rPr>
          <w:rFonts w:ascii="Times New Roman" w:hAnsi="Times New Roman" w:cs="Times New Roman"/>
          <w:sz w:val="24"/>
          <w:szCs w:val="24"/>
        </w:rPr>
        <w:t>a</w:t>
      </w:r>
      <w:r w:rsidRPr="002E07DB">
        <w:rPr>
          <w:rFonts w:ascii="Times New Roman" w:hAnsi="Times New Roman" w:cs="Times New Roman"/>
          <w:sz w:val="24"/>
          <w:szCs w:val="24"/>
        </w:rPr>
        <w:t>zithromycin, spectinomycin</w:t>
      </w:r>
      <w:r>
        <w:rPr>
          <w:rFonts w:ascii="Times New Roman" w:hAnsi="Times New Roman" w:cs="Times New Roman"/>
          <w:sz w:val="24"/>
          <w:szCs w:val="24"/>
        </w:rPr>
        <w:t>,</w:t>
      </w:r>
      <w:r w:rsidRPr="002E07DB">
        <w:rPr>
          <w:rFonts w:ascii="Times New Roman" w:hAnsi="Times New Roman" w:cs="Times New Roman"/>
          <w:sz w:val="24"/>
          <w:szCs w:val="24"/>
        </w:rPr>
        <w:t xml:space="preserve"> cipr</w:t>
      </w:r>
      <w:r>
        <w:rPr>
          <w:rFonts w:ascii="Times New Roman" w:hAnsi="Times New Roman" w:cs="Times New Roman"/>
          <w:sz w:val="24"/>
          <w:szCs w:val="24"/>
        </w:rPr>
        <w:t xml:space="preserve">ofloxacin, </w:t>
      </w:r>
      <w:r w:rsidRPr="002E07DB">
        <w:rPr>
          <w:rFonts w:ascii="Times New Roman" w:hAnsi="Times New Roman" w:cs="Times New Roman"/>
          <w:sz w:val="24"/>
          <w:szCs w:val="24"/>
        </w:rPr>
        <w:t>gentamicin, tetracycline, and penicillin G.</w:t>
      </w:r>
      <w:r>
        <w:rPr>
          <w:rFonts w:ascii="Times New Roman" w:hAnsi="Times New Roman" w:cs="Times New Roman"/>
          <w:sz w:val="24"/>
          <w:szCs w:val="24"/>
        </w:rPr>
        <w:t xml:space="preserve"> </w:t>
      </w:r>
      <w:moveToRangeStart w:id="243" w:author="sunny" w:date="2016-12-06T13:37:00Z" w:name="move468794759"/>
      <w:moveTo w:id="244" w:author="sunny" w:date="2016-12-06T13:37:00Z">
        <w:del w:id="245" w:author="sunny" w:date="2016-12-16T12:43:00Z">
          <w:r w:rsidR="003F3150" w:rsidDel="00444E59">
            <w:rPr>
              <w:rFonts w:ascii="Times New Roman" w:hAnsi="Times New Roman" w:cs="Times New Roman"/>
              <w:sz w:val="24"/>
              <w:szCs w:val="24"/>
            </w:rPr>
            <w:delText xml:space="preserve">During development of the assay, </w:delText>
          </w:r>
          <w:commentRangeStart w:id="246"/>
          <w:commentRangeStart w:id="247"/>
          <w:r w:rsidR="003F3150" w:rsidDel="00444E59">
            <w:rPr>
              <w:rFonts w:ascii="Times New Roman" w:hAnsi="Times New Roman" w:cs="Times New Roman"/>
              <w:sz w:val="24"/>
              <w:szCs w:val="24"/>
            </w:rPr>
            <w:delText>a</w:delText>
          </w:r>
        </w:del>
      </w:moveTo>
      <w:ins w:id="248" w:author="sunny" w:date="2016-12-16T12:43:00Z">
        <w:r w:rsidR="00444E59">
          <w:rPr>
            <w:rFonts w:ascii="Times New Roman" w:hAnsi="Times New Roman" w:cs="Times New Roman"/>
            <w:sz w:val="24"/>
            <w:szCs w:val="24"/>
          </w:rPr>
          <w:t>The shortest possible endpoint</w:t>
        </w:r>
      </w:ins>
      <w:ins w:id="249" w:author="sunny" w:date="2016-12-16T12:44:00Z">
        <w:r w:rsidR="00444E59">
          <w:rPr>
            <w:rFonts w:ascii="Times New Roman" w:hAnsi="Times New Roman" w:cs="Times New Roman"/>
            <w:sz w:val="24"/>
            <w:szCs w:val="24"/>
          </w:rPr>
          <w:t xml:space="preserve"> for measuring the MIC was determined</w:t>
        </w:r>
      </w:ins>
      <w:ins w:id="250" w:author="sunny" w:date="2016-12-16T12:46:00Z">
        <w:r w:rsidR="00444E59">
          <w:rPr>
            <w:rFonts w:ascii="Times New Roman" w:hAnsi="Times New Roman" w:cs="Times New Roman"/>
            <w:sz w:val="24"/>
            <w:szCs w:val="24"/>
          </w:rPr>
          <w:t xml:space="preserve"> by</w:t>
        </w:r>
      </w:ins>
      <w:ins w:id="251" w:author="sunny" w:date="2016-12-16T12:44:00Z">
        <w:r w:rsidR="00444E59">
          <w:rPr>
            <w:rFonts w:ascii="Times New Roman" w:hAnsi="Times New Roman" w:cs="Times New Roman"/>
            <w:sz w:val="24"/>
            <w:szCs w:val="24"/>
          </w:rPr>
          <w:t xml:space="preserve"> measuring </w:t>
        </w:r>
      </w:ins>
      <w:ins w:id="252" w:author="sunny" w:date="2016-12-16T12:45:00Z">
        <w:r w:rsidR="00444E59">
          <w:rPr>
            <w:rFonts w:ascii="Times New Roman" w:hAnsi="Times New Roman" w:cs="Times New Roman"/>
            <w:sz w:val="24"/>
            <w:szCs w:val="24"/>
          </w:rPr>
          <w:t xml:space="preserve">the fluorescence of </w:t>
        </w:r>
      </w:ins>
      <w:ins w:id="253" w:author="sunny" w:date="2016-12-16T12:46:00Z">
        <w:r w:rsidR="00444E59">
          <w:rPr>
            <w:rFonts w:ascii="Times New Roman" w:hAnsi="Times New Roman" w:cs="Times New Roman"/>
            <w:sz w:val="24"/>
            <w:szCs w:val="24"/>
          </w:rPr>
          <w:t xml:space="preserve">the </w:t>
        </w:r>
      </w:ins>
      <w:ins w:id="254" w:author="sunny" w:date="2016-12-16T12:45:00Z">
        <w:r w:rsidR="00444E59">
          <w:rPr>
            <w:rFonts w:ascii="Times New Roman" w:hAnsi="Times New Roman" w:cs="Times New Roman"/>
            <w:sz w:val="24"/>
            <w:szCs w:val="24"/>
          </w:rPr>
          <w:t xml:space="preserve">reference panel strains during </w:t>
        </w:r>
      </w:ins>
      <w:ins w:id="255" w:author="sunny" w:date="2016-12-16T12:44:00Z">
        <w:r w:rsidR="00444E59">
          <w:rPr>
            <w:rFonts w:ascii="Times New Roman" w:hAnsi="Times New Roman" w:cs="Times New Roman"/>
            <w:sz w:val="24"/>
            <w:szCs w:val="24"/>
          </w:rPr>
          <w:t>a time-course from 0-15 hours</w:t>
        </w:r>
      </w:ins>
      <w:moveTo w:id="256" w:author="sunny" w:date="2016-12-06T13:37:00Z">
        <w:del w:id="257" w:author="sunny" w:date="2016-12-16T12:44:00Z">
          <w:r w:rsidR="003F3150" w:rsidRPr="006F644E" w:rsidDel="00444E59">
            <w:rPr>
              <w:rFonts w:ascii="Times New Roman" w:hAnsi="Times New Roman" w:cs="Times New Roman"/>
              <w:sz w:val="24"/>
              <w:szCs w:val="24"/>
            </w:rPr>
            <w:delText xml:space="preserve"> time course from 0</w:delText>
          </w:r>
          <w:r w:rsidR="003F3150" w:rsidDel="00444E59">
            <w:rPr>
              <w:rFonts w:ascii="Times New Roman" w:hAnsi="Times New Roman" w:cs="Times New Roman"/>
              <w:sz w:val="24"/>
              <w:szCs w:val="24"/>
            </w:rPr>
            <w:delText xml:space="preserve"> to </w:delText>
          </w:r>
          <w:r w:rsidR="003F3150" w:rsidRPr="006F644E" w:rsidDel="00444E59">
            <w:rPr>
              <w:rFonts w:ascii="Times New Roman" w:hAnsi="Times New Roman" w:cs="Times New Roman"/>
              <w:sz w:val="24"/>
              <w:szCs w:val="24"/>
            </w:rPr>
            <w:delText>15 hours was made</w:delText>
          </w:r>
        </w:del>
        <w:del w:id="258" w:author="sunny" w:date="2016-12-12T13:08:00Z">
          <w:r w:rsidR="003F3150" w:rsidRPr="006F644E" w:rsidDel="00AE085B">
            <w:rPr>
              <w:rFonts w:ascii="Times New Roman" w:hAnsi="Times New Roman" w:cs="Times New Roman"/>
              <w:sz w:val="24"/>
              <w:szCs w:val="24"/>
            </w:rPr>
            <w:delText xml:space="preserve"> and OD</w:delText>
          </w:r>
          <w:r w:rsidR="003F3150" w:rsidRPr="0005220D" w:rsidDel="00AE085B">
            <w:rPr>
              <w:rFonts w:ascii="Times New Roman" w:hAnsi="Times New Roman" w:cs="Times New Roman"/>
              <w:sz w:val="24"/>
              <w:szCs w:val="24"/>
              <w:vertAlign w:val="subscript"/>
            </w:rPr>
            <w:delText>600</w:delText>
          </w:r>
          <w:r w:rsidR="003F3150" w:rsidRPr="006F644E" w:rsidDel="00AE085B">
            <w:rPr>
              <w:rFonts w:ascii="Times New Roman" w:hAnsi="Times New Roman" w:cs="Times New Roman"/>
              <w:sz w:val="24"/>
              <w:szCs w:val="24"/>
            </w:rPr>
            <w:delText xml:space="preserve"> values were measured in parallel</w:delText>
          </w:r>
        </w:del>
        <w:r w:rsidR="003F3150" w:rsidRPr="006F644E">
          <w:rPr>
            <w:rFonts w:ascii="Times New Roman" w:hAnsi="Times New Roman" w:cs="Times New Roman"/>
            <w:sz w:val="24"/>
            <w:szCs w:val="24"/>
          </w:rPr>
          <w:t xml:space="preserve">. </w:t>
        </w:r>
      </w:moveTo>
      <w:commentRangeEnd w:id="246"/>
      <w:ins w:id="259" w:author="sunny" w:date="2016-12-16T12:57:00Z">
        <w:r w:rsidR="009E3D9D" w:rsidRPr="006F644E">
          <w:rPr>
            <w:rFonts w:ascii="Times New Roman" w:hAnsi="Times New Roman" w:cs="Times New Roman"/>
            <w:sz w:val="24"/>
            <w:szCs w:val="24"/>
          </w:rPr>
          <w:t xml:space="preserve">The reference panel of eight WHO strains was </w:t>
        </w:r>
        <w:r w:rsidR="009E3D9D">
          <w:rPr>
            <w:rFonts w:ascii="Times New Roman" w:hAnsi="Times New Roman" w:cs="Times New Roman"/>
            <w:sz w:val="24"/>
            <w:szCs w:val="24"/>
          </w:rPr>
          <w:t>examined</w:t>
        </w:r>
        <w:r w:rsidR="009E3D9D" w:rsidRPr="006F644E">
          <w:rPr>
            <w:rFonts w:ascii="Times New Roman" w:hAnsi="Times New Roman" w:cs="Times New Roman"/>
            <w:sz w:val="24"/>
            <w:szCs w:val="24"/>
          </w:rPr>
          <w:t xml:space="preserve"> </w:t>
        </w:r>
        <w:r w:rsidR="009E3D9D">
          <w:rPr>
            <w:rFonts w:ascii="Times New Roman" w:hAnsi="Times New Roman" w:cs="Times New Roman"/>
            <w:sz w:val="24"/>
            <w:szCs w:val="24"/>
          </w:rPr>
          <w:t>in</w:t>
        </w:r>
        <w:r w:rsidR="009E3D9D" w:rsidRPr="006F644E">
          <w:rPr>
            <w:rFonts w:ascii="Times New Roman" w:hAnsi="Times New Roman" w:cs="Times New Roman"/>
            <w:sz w:val="24"/>
            <w:szCs w:val="24"/>
          </w:rPr>
          <w:t xml:space="preserve"> three independent experiments </w:t>
        </w:r>
        <w:r w:rsidR="009E3D9D">
          <w:rPr>
            <w:rFonts w:ascii="Times New Roman" w:hAnsi="Times New Roman" w:cs="Times New Roman"/>
            <w:sz w:val="24"/>
            <w:szCs w:val="24"/>
          </w:rPr>
          <w:t>with</w:t>
        </w:r>
        <w:r w:rsidR="009E3D9D" w:rsidRPr="006F644E">
          <w:rPr>
            <w:rFonts w:ascii="Times New Roman" w:hAnsi="Times New Roman" w:cs="Times New Roman"/>
            <w:sz w:val="24"/>
            <w:szCs w:val="24"/>
          </w:rPr>
          <w:t xml:space="preserve"> an endpoint of six hours to test the </w:t>
        </w:r>
      </w:ins>
      <w:ins w:id="260" w:author="sunny" w:date="2016-12-16T14:16:00Z">
        <w:r w:rsidR="00AE6796">
          <w:rPr>
            <w:rFonts w:ascii="Times New Roman" w:hAnsi="Times New Roman" w:cs="Times New Roman"/>
            <w:sz w:val="24"/>
            <w:szCs w:val="24"/>
          </w:rPr>
          <w:t>intra-assay coefficient of variation of</w:t>
        </w:r>
      </w:ins>
      <w:ins w:id="261" w:author="sunny" w:date="2016-12-16T12:57:00Z">
        <w:r w:rsidR="009E3D9D" w:rsidRPr="006F644E">
          <w:rPr>
            <w:rFonts w:ascii="Times New Roman" w:hAnsi="Times New Roman" w:cs="Times New Roman"/>
            <w:sz w:val="24"/>
            <w:szCs w:val="24"/>
          </w:rPr>
          <w:t xml:space="preserve"> the assay</w:t>
        </w:r>
      </w:ins>
      <w:ins w:id="262" w:author="sunny" w:date="2016-12-16T14:16:00Z">
        <w:r w:rsidR="00AE6796">
          <w:rPr>
            <w:rFonts w:ascii="Times New Roman" w:hAnsi="Times New Roman" w:cs="Times New Roman"/>
            <w:sz w:val="24"/>
            <w:szCs w:val="24"/>
          </w:rPr>
          <w:t xml:space="preserve"> as previously described</w:t>
        </w:r>
      </w:ins>
      <w:ins w:id="263" w:author="sunny" w:date="2016-12-16T14:24:00Z">
        <w:r w:rsidR="00AE6796">
          <w:rPr>
            <w:rFonts w:ascii="Times New Roman" w:hAnsi="Times New Roman" w:cs="Times New Roman"/>
            <w:sz w:val="24"/>
            <w:szCs w:val="24"/>
          </w:rPr>
          <w:fldChar w:fldCharType="begin"/>
        </w:r>
        <w:r w:rsidR="00AE6796">
          <w:rPr>
            <w:rFonts w:ascii="Times New Roman" w:hAnsi="Times New Roman" w:cs="Times New Roman"/>
            <w:sz w:val="24"/>
            <w:szCs w:val="24"/>
          </w:rPr>
          <w:instrText xml:space="preserve"> ADDIN ZOTERO_ITEM CSL_CITATION {"citationID":"rzExh7t2","properties":{"formattedCitation":"{\\rtf \\super 35\\nosupersub{}}","plainCitation":"35"},"citationItems":[{"id":544,"uris":["http://zotero.org/users/1321783/items/XJ6SF593"],"uri":["http://zotero.org/users/1321783/items/XJ6SF593"],"itemData":{"id":544,"type":"chapter","title":"HarmonJones.indb - ss2009.pdf","URL":"http://www.psych2.phil.fau.de/~oschult/humanlab/publications/ss2009.pdf","accessed":{"date-parts":[["2016",12,16]]}}}],"schema":"https://github.com/citation-style-language/schema/raw/master/csl-citation.json"} </w:instrText>
        </w:r>
      </w:ins>
      <w:r w:rsidR="00AE6796">
        <w:rPr>
          <w:rFonts w:ascii="Times New Roman" w:hAnsi="Times New Roman" w:cs="Times New Roman"/>
          <w:sz w:val="24"/>
          <w:szCs w:val="24"/>
        </w:rPr>
        <w:fldChar w:fldCharType="separate"/>
      </w:r>
      <w:ins w:id="264" w:author="sunny" w:date="2016-12-16T14:24:00Z">
        <w:r w:rsidR="00AE6796" w:rsidRPr="005C56F2">
          <w:rPr>
            <w:rFonts w:ascii="Times New Roman" w:hAnsi="Times New Roman" w:cs="Times New Roman"/>
            <w:sz w:val="24"/>
            <w:szCs w:val="24"/>
            <w:vertAlign w:val="superscript"/>
          </w:rPr>
          <w:t>35</w:t>
        </w:r>
        <w:r w:rsidR="00AE6796">
          <w:rPr>
            <w:rFonts w:ascii="Times New Roman" w:hAnsi="Times New Roman" w:cs="Times New Roman"/>
            <w:sz w:val="24"/>
            <w:szCs w:val="24"/>
          </w:rPr>
          <w:fldChar w:fldCharType="end"/>
        </w:r>
      </w:ins>
      <w:ins w:id="265" w:author="sunny" w:date="2016-12-16T14:16:00Z">
        <w:r w:rsidR="00AE6796">
          <w:rPr>
            <w:rFonts w:ascii="Times New Roman" w:hAnsi="Times New Roman" w:cs="Times New Roman"/>
            <w:sz w:val="24"/>
            <w:szCs w:val="24"/>
          </w:rPr>
          <w:t>.</w:t>
        </w:r>
      </w:ins>
      <w:ins w:id="266" w:author="sunny" w:date="2016-12-16T12:57:00Z">
        <w:r w:rsidR="009E3D9D" w:rsidRPr="006F644E">
          <w:rPr>
            <w:rFonts w:ascii="Times New Roman" w:hAnsi="Times New Roman" w:cs="Times New Roman"/>
            <w:sz w:val="24"/>
            <w:szCs w:val="24"/>
          </w:rPr>
          <w:t xml:space="preserve"> </w:t>
        </w:r>
      </w:ins>
      <w:moveTo w:id="267" w:author="sunny" w:date="2016-12-06T13:37:00Z">
        <w:del w:id="268" w:author="sunny" w:date="2016-12-16T12:57:00Z">
          <w:r w:rsidR="003F3150" w:rsidDel="009E3D9D">
            <w:rPr>
              <w:rStyle w:val="CommentReference"/>
            </w:rPr>
            <w:commentReference w:id="246"/>
          </w:r>
        </w:del>
      </w:moveTo>
      <w:moveToRangeEnd w:id="243"/>
      <w:commentRangeEnd w:id="247"/>
      <w:ins w:id="269" w:author="sunny" w:date="2016-12-16T12:57:00Z">
        <w:r w:rsidR="009E3D9D">
          <w:rPr>
            <w:rFonts w:ascii="Times New Roman" w:hAnsi="Times New Roman" w:cs="Times New Roman"/>
            <w:sz w:val="24"/>
            <w:szCs w:val="24"/>
          </w:rPr>
          <w:t>A training dataset of 8</w:t>
        </w:r>
      </w:ins>
      <w:del w:id="270" w:author="sunny" w:date="2016-12-16T12:57:00Z">
        <w:r w:rsidR="00AE085B" w:rsidRPr="009E3D9D" w:rsidDel="009E3D9D">
          <w:rPr>
            <w:rStyle w:val="CommentReference"/>
          </w:rPr>
          <w:commentReference w:id="247"/>
        </w:r>
        <w:r w:rsidDel="009E3D9D">
          <w:rPr>
            <w:rFonts w:ascii="Times New Roman" w:hAnsi="Times New Roman" w:cs="Times New Roman"/>
            <w:sz w:val="24"/>
            <w:szCs w:val="24"/>
          </w:rPr>
          <w:delText>An initial dataset including 8</w:delText>
        </w:r>
      </w:del>
      <w:r>
        <w:rPr>
          <w:rFonts w:ascii="Times New Roman" w:hAnsi="Times New Roman" w:cs="Times New Roman"/>
          <w:sz w:val="24"/>
          <w:szCs w:val="24"/>
        </w:rPr>
        <w:t>4 blinded gonococcal strains was then used to develop a regression model for estimating the MIC after six hours incubation time</w:t>
      </w:r>
      <w:ins w:id="271" w:author="sunny" w:date="2016-12-16T12:57:00Z">
        <w:r w:rsidR="009E3D9D">
          <w:rPr>
            <w:rFonts w:ascii="Times New Roman" w:hAnsi="Times New Roman" w:cs="Times New Roman"/>
            <w:sz w:val="24"/>
            <w:szCs w:val="24"/>
          </w:rPr>
          <w:t xml:space="preserve"> (one</w:t>
        </w:r>
      </w:ins>
      <w:ins w:id="272" w:author="sunny" w:date="2016-12-16T12:58:00Z">
        <w:r w:rsidR="009E3D9D">
          <w:rPr>
            <w:rFonts w:ascii="Times New Roman" w:hAnsi="Times New Roman" w:cs="Times New Roman"/>
            <w:sz w:val="24"/>
            <w:szCs w:val="24"/>
          </w:rPr>
          <w:t xml:space="preserve"> replicate)</w:t>
        </w:r>
      </w:ins>
      <w:r>
        <w:rPr>
          <w:rFonts w:ascii="Times New Roman" w:hAnsi="Times New Roman" w:cs="Times New Roman"/>
          <w:sz w:val="24"/>
          <w:szCs w:val="24"/>
        </w:rPr>
        <w:t xml:space="preserve">. The assay was finally validated with 40 blinded </w:t>
      </w:r>
      <w:r>
        <w:rPr>
          <w:rFonts w:ascii="Times New Roman" w:hAnsi="Times New Roman" w:cs="Times New Roman"/>
          <w:sz w:val="24"/>
          <w:szCs w:val="24"/>
        </w:rPr>
        <w:lastRenderedPageBreak/>
        <w:t>gonococcal strains</w:t>
      </w:r>
      <w:ins w:id="273" w:author="sunny" w:date="2016-12-16T12:58:00Z">
        <w:r w:rsidR="009E3D9D">
          <w:rPr>
            <w:rFonts w:ascii="Times New Roman" w:hAnsi="Times New Roman" w:cs="Times New Roman"/>
            <w:sz w:val="24"/>
            <w:szCs w:val="24"/>
          </w:rPr>
          <w:t xml:space="preserve"> (one replicate)</w:t>
        </w:r>
      </w:ins>
      <w:r w:rsidR="00F538FE">
        <w:rPr>
          <w:rFonts w:ascii="Times New Roman" w:hAnsi="Times New Roman" w:cs="Times New Roman"/>
          <w:sz w:val="24"/>
          <w:szCs w:val="24"/>
        </w:rPr>
        <w:t xml:space="preserve">. </w:t>
      </w:r>
      <w:r w:rsidR="001565BA">
        <w:rPr>
          <w:rFonts w:ascii="Times New Roman" w:hAnsi="Times New Roman" w:cs="Times New Roman"/>
          <w:sz w:val="24"/>
          <w:szCs w:val="24"/>
        </w:rPr>
        <w:t>The</w:t>
      </w:r>
      <w:r w:rsidR="00F538FE">
        <w:rPr>
          <w:rFonts w:ascii="Times New Roman" w:hAnsi="Times New Roman" w:cs="Times New Roman"/>
          <w:sz w:val="24"/>
          <w:szCs w:val="24"/>
        </w:rPr>
        <w:t xml:space="preserve"> blinded strains were selected to represent a wide variety of antibiograms</w:t>
      </w:r>
      <w:r>
        <w:rPr>
          <w:rFonts w:ascii="Times New Roman" w:hAnsi="Times New Roman" w:cs="Times New Roman"/>
          <w:sz w:val="24"/>
          <w:szCs w:val="24"/>
        </w:rPr>
        <w:t>.</w:t>
      </w:r>
      <w:r w:rsidRPr="002E07DB">
        <w:rPr>
          <w:rFonts w:ascii="Times New Roman" w:hAnsi="Times New Roman" w:cs="Times New Roman"/>
          <w:sz w:val="24"/>
          <w:szCs w:val="24"/>
        </w:rPr>
        <w:t xml:space="preserve"> </w:t>
      </w:r>
      <w:r w:rsidR="004C13CE" w:rsidRPr="006F644E">
        <w:rPr>
          <w:rFonts w:ascii="Times New Roman" w:hAnsi="Times New Roman" w:cs="Times New Roman"/>
          <w:sz w:val="24"/>
          <w:szCs w:val="24"/>
        </w:rPr>
        <w:t>The strains</w:t>
      </w:r>
      <w:r w:rsidR="00954348" w:rsidRPr="006F644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were </w:t>
      </w:r>
      <w:r w:rsidR="00F538FE">
        <w:rPr>
          <w:rFonts w:ascii="Times New Roman" w:hAnsi="Times New Roman" w:cs="Times New Roman"/>
          <w:sz w:val="24"/>
          <w:szCs w:val="24"/>
        </w:rPr>
        <w:t>preserved in g</w:t>
      </w:r>
      <w:r w:rsidR="00F538FE" w:rsidRPr="006F644E">
        <w:rPr>
          <w:rFonts w:ascii="Times New Roman" w:hAnsi="Times New Roman" w:cs="Times New Roman"/>
          <w:sz w:val="24"/>
          <w:szCs w:val="24"/>
        </w:rPr>
        <w:t xml:space="preserve">lycerol stocks </w:t>
      </w:r>
      <w:r w:rsidR="00F538FE">
        <w:rPr>
          <w:rFonts w:ascii="Times New Roman" w:hAnsi="Times New Roman" w:cs="Times New Roman"/>
          <w:sz w:val="24"/>
          <w:szCs w:val="24"/>
        </w:rPr>
        <w:t xml:space="preserve">at -80°C. All strains were subsequently cultured </w:t>
      </w:r>
      <w:r w:rsidR="00C66E78" w:rsidRPr="006F644E">
        <w:rPr>
          <w:rFonts w:ascii="Times New Roman" w:hAnsi="Times New Roman" w:cs="Times New Roman"/>
          <w:sz w:val="24"/>
          <w:szCs w:val="24"/>
        </w:rPr>
        <w:t xml:space="preserve">on </w:t>
      </w:r>
      <w:ins w:id="274" w:author="sunny" w:date="2016-12-06T12:45:00Z">
        <w:r w:rsidR="0005220D" w:rsidRPr="0005220D">
          <w:rPr>
            <w:rFonts w:ascii="Times New Roman" w:hAnsi="Times New Roman" w:cs="Times New Roman"/>
            <w:sz w:val="24"/>
            <w:szCs w:val="24"/>
            <w:rPrChange w:id="275" w:author="sunny" w:date="2016-12-06T12:45:00Z">
              <w:rPr>
                <w:rFonts w:ascii="Arial" w:hAnsi="Arial" w:cs="Arial"/>
                <w:b/>
                <w:bCs/>
                <w:color w:val="B3B540"/>
                <w:sz w:val="27"/>
                <w:szCs w:val="27"/>
                <w:shd w:val="clear" w:color="auto" w:fill="FFFFFF"/>
              </w:rPr>
            </w:rPrChange>
          </w:rPr>
          <w:t>Chocolate agar PolyViteX</w:t>
        </w:r>
        <w:r w:rsidR="0005220D" w:rsidRPr="006F644E" w:rsidDel="0005220D">
          <w:rPr>
            <w:rFonts w:ascii="Times New Roman" w:hAnsi="Times New Roman" w:cs="Times New Roman"/>
            <w:sz w:val="24"/>
            <w:szCs w:val="24"/>
          </w:rPr>
          <w:t xml:space="preserve"> </w:t>
        </w:r>
      </w:ins>
      <w:commentRangeStart w:id="276"/>
      <w:del w:id="277" w:author="sunny" w:date="2016-12-06T12:45:00Z">
        <w:r w:rsidR="00C66E78" w:rsidRPr="006F644E" w:rsidDel="0005220D">
          <w:rPr>
            <w:rFonts w:ascii="Times New Roman" w:hAnsi="Times New Roman" w:cs="Times New Roman"/>
            <w:sz w:val="24"/>
            <w:szCs w:val="24"/>
          </w:rPr>
          <w:delText xml:space="preserve">Choc-Agar Plates </w:delText>
        </w:r>
        <w:commentRangeEnd w:id="276"/>
        <w:r w:rsidR="00F538FE" w:rsidDel="0005220D">
          <w:rPr>
            <w:rStyle w:val="CommentReference"/>
          </w:rPr>
          <w:commentReference w:id="276"/>
        </w:r>
      </w:del>
      <w:r w:rsidR="00C66E78" w:rsidRPr="006F644E">
        <w:rPr>
          <w:rFonts w:ascii="Times New Roman" w:hAnsi="Times New Roman" w:cs="Times New Roman"/>
          <w:sz w:val="24"/>
          <w:szCs w:val="24"/>
        </w:rPr>
        <w:t>(Biomerieux</w:t>
      </w:r>
      <w:r w:rsidR="00F538FE">
        <w:rPr>
          <w:rFonts w:ascii="Times New Roman" w:hAnsi="Times New Roman" w:cs="Times New Roman"/>
          <w:sz w:val="24"/>
          <w:szCs w:val="24"/>
        </w:rPr>
        <w:t xml:space="preserve">, </w:t>
      </w:r>
      <w:r w:rsidR="00C67235" w:rsidRPr="006F644E">
        <w:rPr>
          <w:rStyle w:val="st1"/>
          <w:rFonts w:ascii="Times New Roman" w:hAnsi="Times New Roman" w:cs="Times New Roman"/>
          <w:sz w:val="24"/>
          <w:szCs w:val="24"/>
        </w:rPr>
        <w:t>Marcy l'Etoile</w:t>
      </w:r>
      <w:r w:rsidR="00F538FE">
        <w:rPr>
          <w:rFonts w:ascii="Times New Roman" w:hAnsi="Times New Roman" w:cs="Times New Roman"/>
          <w:sz w:val="24"/>
          <w:szCs w:val="24"/>
        </w:rPr>
        <w:t>, France</w:t>
      </w:r>
      <w:r w:rsidR="00C66E78" w:rsidRPr="006F644E">
        <w:rPr>
          <w:rFonts w:ascii="Times New Roman" w:hAnsi="Times New Roman" w:cs="Times New Roman"/>
          <w:sz w:val="24"/>
          <w:szCs w:val="24"/>
        </w:rPr>
        <w:t>)</w:t>
      </w:r>
      <w:r w:rsidR="00F538FE">
        <w:rPr>
          <w:rFonts w:ascii="Times New Roman" w:hAnsi="Times New Roman" w:cs="Times New Roman"/>
          <w:sz w:val="24"/>
          <w:szCs w:val="24"/>
        </w:rPr>
        <w:t xml:space="preserve"> </w:t>
      </w:r>
      <w:r w:rsidR="00C66E78" w:rsidRPr="006F644E">
        <w:rPr>
          <w:rFonts w:ascii="Times New Roman" w:hAnsi="Times New Roman" w:cs="Times New Roman"/>
          <w:sz w:val="24"/>
          <w:szCs w:val="24"/>
        </w:rPr>
        <w:t xml:space="preserve">at 37°C in a humid </w:t>
      </w:r>
      <w:r w:rsidR="00F538FE" w:rsidRPr="006F644E">
        <w:rPr>
          <w:rFonts w:ascii="Times New Roman" w:hAnsi="Times New Roman" w:cs="Times New Roman"/>
          <w:sz w:val="24"/>
          <w:szCs w:val="24"/>
        </w:rPr>
        <w:t>5% CO</w:t>
      </w:r>
      <w:r w:rsidR="00F538FE" w:rsidRPr="006F644E">
        <w:rPr>
          <w:rFonts w:ascii="Times New Roman" w:hAnsi="Times New Roman" w:cs="Times New Roman"/>
          <w:sz w:val="24"/>
          <w:szCs w:val="24"/>
          <w:vertAlign w:val="subscript"/>
        </w:rPr>
        <w:t>2</w:t>
      </w:r>
      <w:r w:rsidR="00F538FE">
        <w:rPr>
          <w:rFonts w:ascii="Times New Roman" w:hAnsi="Times New Roman" w:cs="Times New Roman"/>
          <w:sz w:val="24"/>
          <w:szCs w:val="24"/>
        </w:rPr>
        <w:t>-enriched</w:t>
      </w:r>
      <w:r w:rsidR="00F538FE" w:rsidRPr="006F644E">
        <w:rPr>
          <w:rFonts w:ascii="Times New Roman" w:hAnsi="Times New Roman" w:cs="Times New Roman"/>
          <w:sz w:val="24"/>
          <w:szCs w:val="24"/>
          <w:vertAlign w:val="subscript"/>
        </w:rPr>
        <w:t xml:space="preserve"> </w:t>
      </w:r>
      <w:r w:rsidR="00C66E78" w:rsidRPr="006F644E">
        <w:rPr>
          <w:rFonts w:ascii="Times New Roman" w:hAnsi="Times New Roman" w:cs="Times New Roman"/>
          <w:sz w:val="24"/>
          <w:szCs w:val="24"/>
        </w:rPr>
        <w:t xml:space="preserve">atmosphere for 16-18 hours and then sub-cultured once for 16 hours. A McFarland standard of 0.5 was prepared for each strain and </w:t>
      </w:r>
      <w:r w:rsidR="00F07649" w:rsidRPr="006F644E">
        <w:rPr>
          <w:rFonts w:ascii="Times New Roman" w:hAnsi="Times New Roman" w:cs="Times New Roman"/>
          <w:sz w:val="24"/>
          <w:szCs w:val="24"/>
        </w:rPr>
        <w:t>1 m</w:t>
      </w:r>
      <w:r w:rsidR="001565BA">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6660F5">
        <w:rPr>
          <w:rFonts w:ascii="Times New Roman" w:hAnsi="Times New Roman" w:cs="Times New Roman"/>
          <w:sz w:val="24"/>
          <w:szCs w:val="24"/>
        </w:rPr>
        <w:t>further</w:t>
      </w:r>
      <w:r w:rsidR="003C187E">
        <w:rPr>
          <w:rFonts w:ascii="Times New Roman" w:hAnsi="Times New Roman" w:cs="Times New Roman"/>
          <w:sz w:val="24"/>
          <w:szCs w:val="24"/>
        </w:rPr>
        <w:t xml:space="preserve"> </w:t>
      </w:r>
      <w:r w:rsidR="00F07649" w:rsidRPr="006F644E">
        <w:rPr>
          <w:rFonts w:ascii="Times New Roman" w:hAnsi="Times New Roman" w:cs="Times New Roman"/>
          <w:sz w:val="24"/>
          <w:szCs w:val="24"/>
        </w:rPr>
        <w:t>diluted to approximately 1x10</w:t>
      </w:r>
      <w:r w:rsidR="00F07649" w:rsidRPr="006F644E">
        <w:rPr>
          <w:rFonts w:ascii="Times New Roman" w:hAnsi="Times New Roman" w:cs="Times New Roman"/>
          <w:sz w:val="24"/>
          <w:szCs w:val="24"/>
          <w:vertAlign w:val="superscript"/>
        </w:rPr>
        <w:t xml:space="preserve">7 </w:t>
      </w:r>
      <w:r w:rsidR="00F07649" w:rsidRPr="006F644E">
        <w:rPr>
          <w:rFonts w:ascii="Times New Roman" w:hAnsi="Times New Roman" w:cs="Times New Roman"/>
          <w:sz w:val="24"/>
          <w:szCs w:val="24"/>
        </w:rPr>
        <w:t>CFU/m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in 15 m</w:t>
      </w:r>
      <w:r w:rsidR="003C187E">
        <w:rPr>
          <w:rFonts w:ascii="Times New Roman" w:hAnsi="Times New Roman" w:cs="Times New Roman"/>
          <w:sz w:val="24"/>
          <w:szCs w:val="24"/>
        </w:rPr>
        <w:t>L</w:t>
      </w:r>
      <w:r w:rsidR="00F07649" w:rsidRPr="006F644E">
        <w:rPr>
          <w:rFonts w:ascii="Times New Roman" w:hAnsi="Times New Roman" w:cs="Times New Roman"/>
          <w:sz w:val="24"/>
          <w:szCs w:val="24"/>
        </w:rPr>
        <w:t xml:space="preserve"> </w:t>
      </w:r>
      <w:r w:rsidR="001B1D98">
        <w:rPr>
          <w:rFonts w:ascii="Times New Roman" w:hAnsi="Times New Roman" w:cs="Times New Roman"/>
          <w:sz w:val="24"/>
          <w:szCs w:val="24"/>
        </w:rPr>
        <w:t>heated</w:t>
      </w:r>
      <w:r w:rsidR="001B1D98"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(37°C)</w:t>
      </w:r>
      <w:r w:rsidR="00F512D5" w:rsidRPr="006F644E">
        <w:rPr>
          <w:rFonts w:ascii="Times New Roman" w:hAnsi="Times New Roman" w:cs="Times New Roman"/>
          <w:sz w:val="24"/>
          <w:szCs w:val="24"/>
        </w:rPr>
        <w:t xml:space="preserve"> GW broth</w:t>
      </w:r>
      <w:r w:rsidR="00046D65">
        <w:rPr>
          <w:rFonts w:ascii="Times New Roman" w:hAnsi="Times New Roman" w:cs="Times New Roman"/>
          <w:sz w:val="24"/>
          <w:szCs w:val="24"/>
        </w:rPr>
        <w:t>.</w:t>
      </w:r>
      <w:r w:rsidR="00F512D5" w:rsidRPr="006F644E">
        <w:rPr>
          <w:rFonts w:ascii="Times New Roman" w:hAnsi="Times New Roman" w:cs="Times New Roman"/>
          <w:sz w:val="24"/>
          <w:szCs w:val="24"/>
        </w:rPr>
        <w:fldChar w:fldCharType="begin"/>
      </w:r>
      <w:ins w:id="278" w:author="sunny" w:date="2016-12-17T11:37:00Z">
        <w:r w:rsidR="00FA3849">
          <w:rPr>
            <w:rFonts w:ascii="Times New Roman" w:hAnsi="Times New Roman" w:cs="Times New Roman"/>
            <w:sz w:val="24"/>
            <w:szCs w:val="24"/>
          </w:rPr>
          <w:instrText xml:space="preserve"> ADDIN ZOTERO_ITEM CSL_CITATION {"citationID":"Sm792C50","properties":{"formattedCitation":"{\\rtf \\super 20\\nosupersub{}}","plainCitation":"20"},"citationItems":[{"id":494,"uris":["http://zotero.org/users/1321783/items/9NI37BFB"],"uri":["http://zotero.org/users/1321783/items/9NI37BFB"],"itemData":{"id":494,"type":"article-journal","title":"A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Angela"}],"issued":{"date-parts":[["2007",8]]}}}],"schema":"https://github.com/citation-style-language/schema/raw/master/csl-citation.json"} </w:instrText>
        </w:r>
      </w:ins>
      <w:del w:id="279" w:author="sunny" w:date="2016-12-06T16:14:00Z">
        <w:r w:rsidR="00377FDC" w:rsidRPr="006F644E" w:rsidDel="00C63D81">
          <w:rPr>
            <w:rFonts w:ascii="Times New Roman" w:hAnsi="Times New Roman" w:cs="Times New Roman"/>
            <w:sz w:val="24"/>
            <w:szCs w:val="24"/>
          </w:rPr>
          <w:delInstrText xml:space="preserve"> ADDIN ZOTERO_ITEM CSL_CITATION {"citationID":"Sm792C50","properties":{"formattedCitation":"{\\rtf \\super 28\\nosupersub{}}","plainCitation":"28"},"citationItems":[{"id":494,"uris":["http://zotero.org/users/1321783/items/9NI37BFB"],"uri":["http://zotero.org/users/1321783/items/9NI37BFB"],"itemData":{"id":494,"type":"article-journal","title":"A fully defined, clear and protein-free liquid medium permitting dense growth of Neisseria gonorrhoeae from very low inocula","container-title":"FEMS microbiology letters","page":"35-37","volume":"273","issue":"1","source":"PubMed","abstract":"Neisseria gonorrhoeae is difficult to cultivate in liquid medium. Currently there are no liquid media, defined or undefined, that reliably permit growth of this bacterium from low inocula. Standard clinical laboratory broths may allow multiplication of some strains of gonococci from large inocula, but such media incorporate infusates, extracts or digests and are therefore undefined. In this study, 20 gonococci of ten auxotypes were tested in various experimental media in the development of an easily prepared chemically defined, clear and protein-free liquid medium. The final medium - GW medium - allowed the growth of three clinical isolates of gonococci from inocula of &lt;10(3) CFU mL(-1) to &gt;10(8) CFU mL(-1) by 24 h. None of four commercially-available broths (nutrient broth, brain heart infusion, tryptone soya broth, and Mueller-Hinton broth) tested in parallel reliably supported growth of these isolates to the same extent. GW medium should be useful for studies of the growth of gonococci under different conditions and, as the medium is clear and colorless, this can be monitored turbidometrically. GW medium may be suitable as a basal medium for biochemical identification tests, antimicrobial susceptibility determinations and antimicrobial synergy studies.","DOI":"10.1111/j.1574-6968.2007.00776.x","ISSN":"0378-1097","note":"PMID: 17559396","journalAbbreviation":"FEMS Microbiol. Lett.","language":"ENG","author":[{"family":"Wade","given":"Jeremy James"},{"family":"Graver","given":"Michelle Angela"}],"issued":{"date-parts":[["2007",8]]},"PMID":"17559396"}}],"schema":"https://github.com/citation-style-language/schema/raw/master/csl-citation.json"} </w:delInstrText>
        </w:r>
      </w:del>
      <w:r w:rsidR="00F512D5" w:rsidRPr="006F644E">
        <w:rPr>
          <w:rFonts w:ascii="Times New Roman" w:hAnsi="Times New Roman" w:cs="Times New Roman"/>
          <w:sz w:val="24"/>
          <w:szCs w:val="24"/>
        </w:rPr>
        <w:fldChar w:fldCharType="separate"/>
      </w:r>
      <w:ins w:id="280" w:author="sunny" w:date="2016-12-06T17:49:00Z">
        <w:r w:rsidR="00591E0F" w:rsidRPr="00591E0F">
          <w:rPr>
            <w:rFonts w:ascii="Times New Roman" w:hAnsi="Times New Roman" w:cs="Times New Roman"/>
            <w:sz w:val="24"/>
            <w:szCs w:val="24"/>
            <w:vertAlign w:val="superscript"/>
          </w:rPr>
          <w:t>20</w:t>
        </w:r>
      </w:ins>
      <w:del w:id="281" w:author="sunny" w:date="2016-12-06T16:14:00Z">
        <w:r w:rsidR="00377FDC" w:rsidRPr="006F644E" w:rsidDel="00C63D81">
          <w:rPr>
            <w:rFonts w:ascii="Times New Roman" w:hAnsi="Times New Roman" w:cs="Times New Roman"/>
            <w:sz w:val="24"/>
            <w:szCs w:val="24"/>
            <w:vertAlign w:val="superscript"/>
          </w:rPr>
          <w:delText>28</w:delText>
        </w:r>
      </w:del>
      <w:r w:rsidR="00F512D5" w:rsidRPr="006F644E">
        <w:rPr>
          <w:rFonts w:ascii="Times New Roman" w:hAnsi="Times New Roman" w:cs="Times New Roman"/>
          <w:sz w:val="24"/>
          <w:szCs w:val="24"/>
        </w:rPr>
        <w:fldChar w:fldCharType="end"/>
      </w:r>
      <w:r w:rsidR="00F07649" w:rsidRPr="006F644E">
        <w:rPr>
          <w:rFonts w:ascii="Times New Roman" w:hAnsi="Times New Roman" w:cs="Times New Roman"/>
          <w:sz w:val="24"/>
          <w:szCs w:val="24"/>
        </w:rPr>
        <w:t xml:space="preserve"> </w:t>
      </w:r>
      <w:r w:rsidR="00973579" w:rsidRPr="006F644E">
        <w:rPr>
          <w:rFonts w:ascii="Times New Roman" w:hAnsi="Times New Roman" w:cs="Times New Roman"/>
          <w:sz w:val="24"/>
          <w:szCs w:val="24"/>
        </w:rPr>
        <w:t xml:space="preserve">A volume of 90 </w:t>
      </w:r>
      <w:r w:rsidR="006D26B9" w:rsidRPr="006F644E">
        <w:rPr>
          <w:rFonts w:ascii="Times New Roman" w:hAnsi="Times New Roman" w:cs="Times New Roman"/>
          <w:sz w:val="24"/>
          <w:szCs w:val="24"/>
        </w:rPr>
        <w:t>µ</w:t>
      </w:r>
      <w:r w:rsidR="001565BA">
        <w:rPr>
          <w:rFonts w:ascii="Times New Roman" w:hAnsi="Times New Roman" w:cs="Times New Roman"/>
          <w:sz w:val="24"/>
          <w:szCs w:val="24"/>
        </w:rPr>
        <w:t>L</w:t>
      </w:r>
      <w:r w:rsidR="00973579" w:rsidRPr="006F644E">
        <w:rPr>
          <w:rFonts w:ascii="Times New Roman" w:hAnsi="Times New Roman" w:cs="Times New Roman"/>
          <w:sz w:val="24"/>
          <w:szCs w:val="24"/>
        </w:rPr>
        <w:t xml:space="preserve"> of </w:t>
      </w:r>
      <w:r w:rsidR="001B1D98">
        <w:rPr>
          <w:rFonts w:ascii="Times New Roman" w:hAnsi="Times New Roman" w:cs="Times New Roman"/>
          <w:sz w:val="24"/>
          <w:szCs w:val="24"/>
        </w:rPr>
        <w:t xml:space="preserve">this </w:t>
      </w:r>
      <w:r w:rsidR="00F07649" w:rsidRPr="006F644E">
        <w:rPr>
          <w:rFonts w:ascii="Times New Roman" w:hAnsi="Times New Roman" w:cs="Times New Roman"/>
          <w:sz w:val="24"/>
          <w:szCs w:val="24"/>
        </w:rPr>
        <w:t>suspension</w:t>
      </w:r>
      <w:r w:rsidR="001B1D98">
        <w:rPr>
          <w:rFonts w:ascii="Times New Roman" w:hAnsi="Times New Roman" w:cs="Times New Roman"/>
          <w:sz w:val="24"/>
          <w:szCs w:val="24"/>
        </w:rPr>
        <w:t xml:space="preserve"> </w:t>
      </w:r>
      <w:r w:rsidR="00046D65">
        <w:rPr>
          <w:rFonts w:ascii="Times New Roman" w:hAnsi="Times New Roman" w:cs="Times New Roman"/>
          <w:sz w:val="24"/>
          <w:szCs w:val="24"/>
        </w:rPr>
        <w:t>was</w:t>
      </w:r>
      <w:r w:rsidR="00046D65" w:rsidRPr="006F644E">
        <w:rPr>
          <w:rFonts w:ascii="Times New Roman" w:hAnsi="Times New Roman" w:cs="Times New Roman"/>
          <w:sz w:val="24"/>
          <w:szCs w:val="24"/>
        </w:rPr>
        <w:t xml:space="preserve"> </w:t>
      </w:r>
      <w:r w:rsidR="00F07649" w:rsidRPr="006F644E">
        <w:rPr>
          <w:rFonts w:ascii="Times New Roman" w:hAnsi="Times New Roman" w:cs="Times New Roman"/>
          <w:sz w:val="24"/>
          <w:szCs w:val="24"/>
        </w:rPr>
        <w:t xml:space="preserve">added to </w:t>
      </w:r>
      <w:r w:rsidR="006218CE" w:rsidRPr="006F644E">
        <w:rPr>
          <w:rFonts w:ascii="Times New Roman" w:hAnsi="Times New Roman" w:cs="Times New Roman"/>
          <w:sz w:val="24"/>
          <w:szCs w:val="24"/>
        </w:rPr>
        <w:t>96-well</w:t>
      </w:r>
      <w:r w:rsidR="0005220D">
        <w:rPr>
          <w:rFonts w:ascii="Times New Roman" w:hAnsi="Times New Roman" w:cs="Times New Roman"/>
          <w:sz w:val="24"/>
          <w:szCs w:val="24"/>
        </w:rPr>
        <w:t xml:space="preserve"> </w:t>
      </w:r>
      <w:r w:rsidR="00C75B7C" w:rsidRPr="00AE50F0">
        <w:rPr>
          <w:rFonts w:ascii="Times New Roman" w:hAnsi="Times New Roman" w:cs="Times New Roman"/>
          <w:sz w:val="24"/>
          <w:szCs w:val="24"/>
        </w:rPr>
        <w:t>round bott</w:t>
      </w:r>
      <w:r w:rsidR="00C75B7C">
        <w:rPr>
          <w:rFonts w:ascii="Times New Roman" w:hAnsi="Times New Roman" w:cs="Times New Roman"/>
          <w:sz w:val="24"/>
          <w:szCs w:val="24"/>
        </w:rPr>
        <w:t>o</w:t>
      </w:r>
      <w:r w:rsidR="00C75B7C" w:rsidRPr="00AE50F0">
        <w:rPr>
          <w:rFonts w:ascii="Times New Roman" w:hAnsi="Times New Roman" w:cs="Times New Roman"/>
          <w:sz w:val="24"/>
          <w:szCs w:val="24"/>
        </w:rPr>
        <w:t>m microtiter plates (360 μL wells)</w:t>
      </w:r>
      <w:r w:rsidR="00AE50F0">
        <w:rPr>
          <w:rFonts w:ascii="Times New Roman" w:hAnsi="Times New Roman" w:cs="Times New Roman"/>
          <w:sz w:val="24"/>
          <w:szCs w:val="24"/>
        </w:rPr>
        <w:t xml:space="preserve"> </w:t>
      </w:r>
      <w:r w:rsidR="006D26B9" w:rsidRPr="006F644E">
        <w:rPr>
          <w:rFonts w:ascii="Times New Roman" w:hAnsi="Times New Roman" w:cs="Times New Roman"/>
          <w:sz w:val="24"/>
          <w:szCs w:val="24"/>
        </w:rPr>
        <w:t>with each well containing 10 µ</w:t>
      </w:r>
      <w:r w:rsidR="001565BA">
        <w:rPr>
          <w:rFonts w:ascii="Times New Roman" w:hAnsi="Times New Roman" w:cs="Times New Roman"/>
          <w:sz w:val="24"/>
          <w:szCs w:val="24"/>
        </w:rPr>
        <w:t>L</w:t>
      </w:r>
      <w:r w:rsidR="006218CE" w:rsidRPr="006F644E">
        <w:rPr>
          <w:rFonts w:ascii="Times New Roman" w:hAnsi="Times New Roman" w:cs="Times New Roman"/>
          <w:sz w:val="24"/>
          <w:szCs w:val="24"/>
        </w:rPr>
        <w:t xml:space="preserve"> of a </w:t>
      </w:r>
      <w:r w:rsidR="00F07649" w:rsidRPr="006F644E">
        <w:rPr>
          <w:rFonts w:ascii="Times New Roman" w:hAnsi="Times New Roman" w:cs="Times New Roman"/>
          <w:sz w:val="24"/>
          <w:szCs w:val="24"/>
        </w:rPr>
        <w:t>previously prepared dilution series</w:t>
      </w:r>
      <w:r w:rsidR="007B4AD2" w:rsidRPr="006F644E">
        <w:rPr>
          <w:rFonts w:ascii="Times New Roman" w:hAnsi="Times New Roman" w:cs="Times New Roman"/>
          <w:sz w:val="24"/>
          <w:szCs w:val="24"/>
        </w:rPr>
        <w:t>.</w:t>
      </w:r>
      <w:r w:rsidR="00276F9D" w:rsidRPr="006F644E">
        <w:rPr>
          <w:rFonts w:ascii="Times New Roman" w:hAnsi="Times New Roman" w:cs="Times New Roman"/>
          <w:sz w:val="24"/>
          <w:szCs w:val="24"/>
        </w:rPr>
        <w:t xml:space="preserve"> Dilution series of the antimicrobials were prepared in </w:t>
      </w:r>
      <w:r w:rsidR="00B850A8" w:rsidRPr="006F644E">
        <w:rPr>
          <w:rFonts w:ascii="Times New Roman" w:hAnsi="Times New Roman" w:cs="Times New Roman"/>
          <w:sz w:val="24"/>
          <w:szCs w:val="24"/>
        </w:rPr>
        <w:t xml:space="preserve">GW </w:t>
      </w:r>
      <w:r w:rsidR="00276F9D" w:rsidRPr="006F644E">
        <w:rPr>
          <w:rFonts w:ascii="Times New Roman" w:hAnsi="Times New Roman" w:cs="Times New Roman"/>
          <w:sz w:val="24"/>
          <w:szCs w:val="24"/>
        </w:rPr>
        <w:t>medium</w:t>
      </w:r>
      <w:r w:rsidR="007B4AD2" w:rsidRPr="006F644E">
        <w:rPr>
          <w:rFonts w:ascii="Times New Roman" w:hAnsi="Times New Roman" w:cs="Times New Roman"/>
          <w:sz w:val="24"/>
          <w:szCs w:val="24"/>
        </w:rPr>
        <w:t>.</w:t>
      </w:r>
      <w:r w:rsidR="00DE2EE7" w:rsidRPr="006F644E">
        <w:rPr>
          <w:rFonts w:ascii="Times New Roman" w:hAnsi="Times New Roman" w:cs="Times New Roman"/>
          <w:sz w:val="24"/>
          <w:szCs w:val="24"/>
        </w:rPr>
        <w:t xml:space="preserve"> Positive control (</w:t>
      </w:r>
      <w:ins w:id="282" w:author="sunny" w:date="2016-12-06T13:16:00Z">
        <w:r w:rsidR="00AE50F0">
          <w:rPr>
            <w:rFonts w:ascii="Times New Roman" w:hAnsi="Times New Roman" w:cs="Times New Roman"/>
            <w:sz w:val="24"/>
            <w:szCs w:val="24"/>
          </w:rPr>
          <w:t xml:space="preserve">GW medium </w:t>
        </w:r>
      </w:ins>
      <w:commentRangeStart w:id="283"/>
      <w:commentRangeStart w:id="284"/>
      <w:r w:rsidR="00B850A8" w:rsidRPr="006F644E">
        <w:rPr>
          <w:rFonts w:ascii="Times New Roman" w:hAnsi="Times New Roman" w:cs="Times New Roman"/>
          <w:sz w:val="24"/>
          <w:szCs w:val="24"/>
        </w:rPr>
        <w:t xml:space="preserve">containing </w:t>
      </w:r>
      <w:r w:rsidR="00DE2EE7" w:rsidRPr="006F644E">
        <w:rPr>
          <w:rFonts w:ascii="Times New Roman" w:hAnsi="Times New Roman" w:cs="Times New Roman"/>
          <w:sz w:val="24"/>
          <w:szCs w:val="24"/>
        </w:rPr>
        <w:t>1% Triton</w:t>
      </w:r>
      <w:r w:rsidR="00F512D5" w:rsidRPr="006F644E">
        <w:rPr>
          <w:rFonts w:ascii="Times New Roman" w:hAnsi="Times New Roman" w:cs="Times New Roman"/>
          <w:sz w:val="24"/>
          <w:szCs w:val="24"/>
        </w:rPr>
        <w:t>X-100</w:t>
      </w:r>
      <w:commentRangeEnd w:id="283"/>
      <w:r w:rsidR="001B1D98">
        <w:rPr>
          <w:rStyle w:val="CommentReference"/>
        </w:rPr>
        <w:commentReference w:id="283"/>
      </w:r>
      <w:commentRangeEnd w:id="284"/>
      <w:r w:rsidR="00AE50F0">
        <w:rPr>
          <w:rStyle w:val="CommentReference"/>
        </w:rPr>
        <w:commentReference w:id="284"/>
      </w:r>
      <w:r w:rsidR="00F512D5" w:rsidRPr="006F644E">
        <w:rPr>
          <w:rFonts w:ascii="Times New Roman" w:hAnsi="Times New Roman" w:cs="Times New Roman"/>
          <w:sz w:val="24"/>
          <w:szCs w:val="24"/>
        </w:rPr>
        <w:t xml:space="preserve">) and negative control (10 </w:t>
      </w:r>
      <w:r w:rsidR="004C13CE" w:rsidRPr="006F644E">
        <w:rPr>
          <w:rFonts w:ascii="Times New Roman" w:hAnsi="Times New Roman" w:cs="Times New Roman"/>
          <w:sz w:val="24"/>
          <w:szCs w:val="24"/>
        </w:rPr>
        <w:t>µ</w:t>
      </w:r>
      <w:r w:rsidR="001565BA">
        <w:rPr>
          <w:rFonts w:ascii="Times New Roman" w:hAnsi="Times New Roman" w:cs="Times New Roman"/>
          <w:sz w:val="24"/>
          <w:szCs w:val="24"/>
        </w:rPr>
        <w:t>L</w:t>
      </w:r>
      <w:r w:rsidR="001B1D98">
        <w:rPr>
          <w:rFonts w:ascii="Times New Roman" w:hAnsi="Times New Roman" w:cs="Times New Roman"/>
          <w:sz w:val="24"/>
          <w:szCs w:val="24"/>
        </w:rPr>
        <w:t xml:space="preserve"> GW medium</w:t>
      </w:r>
      <w:r w:rsidR="00DE2EE7" w:rsidRPr="006F644E">
        <w:rPr>
          <w:rFonts w:ascii="Times New Roman" w:hAnsi="Times New Roman" w:cs="Times New Roman"/>
          <w:sz w:val="24"/>
          <w:szCs w:val="24"/>
        </w:rPr>
        <w:t>) were added to the first and last well, respectively.</w:t>
      </w:r>
      <w:ins w:id="285" w:author="sunny" w:date="2016-12-16T12:51:00Z">
        <w:r w:rsidR="00217888">
          <w:rPr>
            <w:rFonts w:ascii="Times New Roman" w:hAnsi="Times New Roman" w:cs="Times New Roman"/>
            <w:sz w:val="24"/>
            <w:szCs w:val="24"/>
          </w:rPr>
          <w:t xml:space="preserve"> </w:t>
        </w:r>
      </w:ins>
      <w:del w:id="286" w:author="sunny" w:date="2016-12-16T12:51:00Z">
        <w:r w:rsidR="000E7EF8" w:rsidRPr="006F644E" w:rsidDel="00217888">
          <w:rPr>
            <w:rFonts w:ascii="Times New Roman" w:hAnsi="Times New Roman" w:cs="Times New Roman"/>
            <w:sz w:val="24"/>
            <w:szCs w:val="24"/>
          </w:rPr>
          <w:delText xml:space="preserve"> </w:delText>
        </w:r>
      </w:del>
      <w:r w:rsidR="000E7EF8" w:rsidRPr="006F644E">
        <w:rPr>
          <w:rFonts w:ascii="Times New Roman" w:hAnsi="Times New Roman" w:cs="Times New Roman"/>
          <w:sz w:val="24"/>
          <w:szCs w:val="24"/>
        </w:rPr>
        <w:t xml:space="preserve">The plates were incubated for 6 hours at 37°C, </w:t>
      </w:r>
      <w:r w:rsidR="001565BA" w:rsidRPr="006F644E">
        <w:rPr>
          <w:rFonts w:ascii="Times New Roman" w:hAnsi="Times New Roman" w:cs="Times New Roman"/>
          <w:sz w:val="24"/>
          <w:szCs w:val="24"/>
        </w:rPr>
        <w:t>humid 5% CO</w:t>
      </w:r>
      <w:r w:rsidR="001565BA" w:rsidRPr="006F644E">
        <w:rPr>
          <w:rFonts w:ascii="Times New Roman" w:hAnsi="Times New Roman" w:cs="Times New Roman"/>
          <w:sz w:val="24"/>
          <w:szCs w:val="24"/>
          <w:vertAlign w:val="subscript"/>
        </w:rPr>
        <w:t>2</w:t>
      </w:r>
      <w:r w:rsidR="001565BA">
        <w:rPr>
          <w:rFonts w:ascii="Times New Roman" w:hAnsi="Times New Roman" w:cs="Times New Roman"/>
          <w:sz w:val="24"/>
          <w:szCs w:val="24"/>
        </w:rPr>
        <w:t>-enriched</w:t>
      </w:r>
      <w:r w:rsidR="001565BA" w:rsidRPr="006F644E">
        <w:rPr>
          <w:rFonts w:ascii="Times New Roman" w:hAnsi="Times New Roman" w:cs="Times New Roman"/>
          <w:sz w:val="24"/>
          <w:szCs w:val="24"/>
          <w:vertAlign w:val="subscript"/>
        </w:rPr>
        <w:t xml:space="preserve"> </w:t>
      </w:r>
      <w:r w:rsidR="001565BA" w:rsidRPr="006F644E">
        <w:rPr>
          <w:rFonts w:ascii="Times New Roman" w:hAnsi="Times New Roman" w:cs="Times New Roman"/>
          <w:sz w:val="24"/>
          <w:szCs w:val="24"/>
        </w:rPr>
        <w:t>atmosphere</w:t>
      </w:r>
      <w:r w:rsidR="001565BA">
        <w:rPr>
          <w:rFonts w:ascii="Times New Roman" w:hAnsi="Times New Roman" w:cs="Times New Roman"/>
          <w:sz w:val="24"/>
          <w:szCs w:val="24"/>
        </w:rPr>
        <w:t>.</w:t>
      </w:r>
    </w:p>
    <w:p w14:paraId="47737B92" w14:textId="77777777" w:rsidR="00046D65" w:rsidRDefault="00046D65" w:rsidP="0005220D">
      <w:pPr>
        <w:spacing w:after="0" w:line="480" w:lineRule="auto"/>
        <w:jc w:val="both"/>
        <w:rPr>
          <w:rFonts w:ascii="Times New Roman" w:hAnsi="Times New Roman" w:cs="Times New Roman"/>
          <w:b/>
          <w:sz w:val="24"/>
          <w:szCs w:val="24"/>
        </w:rPr>
      </w:pPr>
    </w:p>
    <w:p w14:paraId="235D99EA" w14:textId="769A87E7" w:rsidR="001702DD" w:rsidRPr="0005220D" w:rsidRDefault="001702DD"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 xml:space="preserve">Resazurin </w:t>
      </w:r>
      <w:r w:rsidR="005F707F">
        <w:rPr>
          <w:rFonts w:ascii="Times New Roman" w:hAnsi="Times New Roman" w:cs="Times New Roman"/>
          <w:b/>
          <w:i/>
          <w:sz w:val="24"/>
          <w:szCs w:val="24"/>
        </w:rPr>
        <w:t>readouts</w:t>
      </w:r>
    </w:p>
    <w:p w14:paraId="7B18981A" w14:textId="17A44E1B" w:rsidR="00BC0387" w:rsidRPr="006F644E" w:rsidRDefault="000E7EF8"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Resazurin powder (Sigma Aldrich, China) was diluted in PBS (pH 7.4</w:t>
      </w:r>
      <w:r w:rsidR="00973579" w:rsidRPr="006F644E">
        <w:rPr>
          <w:rFonts w:ascii="Times New Roman" w:hAnsi="Times New Roman" w:cs="Times New Roman"/>
          <w:sz w:val="24"/>
          <w:szCs w:val="24"/>
        </w:rPr>
        <w:t>) to a f</w:t>
      </w:r>
      <w:r w:rsidR="00B30377" w:rsidRPr="006F644E">
        <w:rPr>
          <w:rFonts w:ascii="Times New Roman" w:hAnsi="Times New Roman" w:cs="Times New Roman"/>
          <w:sz w:val="24"/>
          <w:szCs w:val="24"/>
        </w:rPr>
        <w:t>inal concentration of 0.1 mg/m</w:t>
      </w:r>
      <w:r w:rsidR="006660F5">
        <w:rPr>
          <w:rFonts w:ascii="Times New Roman" w:hAnsi="Times New Roman" w:cs="Times New Roman"/>
          <w:sz w:val="24"/>
          <w:szCs w:val="24"/>
        </w:rPr>
        <w:t>L</w:t>
      </w:r>
      <w:ins w:id="287" w:author="sunny" w:date="2016-12-16T12:53:00Z">
        <w:r w:rsidR="00217888">
          <w:rPr>
            <w:rFonts w:ascii="Times New Roman" w:hAnsi="Times New Roman" w:cs="Times New Roman"/>
            <w:sz w:val="24"/>
            <w:szCs w:val="24"/>
          </w:rPr>
          <w:t xml:space="preserve">. It was ensured that the pH of the highest antimicrobial concentration was neutral </w:t>
        </w:r>
      </w:ins>
      <w:ins w:id="288" w:author="sunny" w:date="2016-12-16T12:54:00Z">
        <w:r w:rsidR="00217888">
          <w:rPr>
            <w:rFonts w:ascii="Times New Roman" w:hAnsi="Times New Roman" w:cs="Times New Roman"/>
            <w:sz w:val="24"/>
            <w:szCs w:val="24"/>
          </w:rPr>
          <w:t xml:space="preserve">in all samples </w:t>
        </w:r>
      </w:ins>
      <w:ins w:id="289" w:author="sunny" w:date="2016-12-16T12:53:00Z">
        <w:r w:rsidR="00217888">
          <w:rPr>
            <w:rFonts w:ascii="Times New Roman" w:hAnsi="Times New Roman" w:cs="Times New Roman"/>
            <w:sz w:val="24"/>
            <w:szCs w:val="24"/>
          </w:rPr>
          <w:t xml:space="preserve">to avoid </w:t>
        </w:r>
      </w:ins>
      <w:ins w:id="290" w:author="sunny" w:date="2016-12-16T12:59:00Z">
        <w:r w:rsidR="009E3D9D">
          <w:rPr>
            <w:rFonts w:ascii="Times New Roman" w:hAnsi="Times New Roman" w:cs="Times New Roman"/>
            <w:sz w:val="24"/>
            <w:szCs w:val="24"/>
          </w:rPr>
          <w:t>artefacts</w:t>
        </w:r>
      </w:ins>
      <w:ins w:id="291" w:author="sunny" w:date="2016-12-16T12:53:00Z">
        <w:r w:rsidR="00217888">
          <w:rPr>
            <w:rFonts w:ascii="Times New Roman" w:hAnsi="Times New Roman" w:cs="Times New Roman"/>
            <w:sz w:val="24"/>
            <w:szCs w:val="24"/>
          </w:rPr>
          <w:t>.</w:t>
        </w:r>
      </w:ins>
      <w:r w:rsidR="005F3BBC">
        <w:rPr>
          <w:rFonts w:ascii="Times New Roman" w:hAnsi="Times New Roman" w:cs="Times New Roman"/>
          <w:sz w:val="24"/>
          <w:szCs w:val="24"/>
        </w:rPr>
        <w:t xml:space="preserve"> </w:t>
      </w:r>
      <w:del w:id="292" w:author="sunny" w:date="2016-12-16T12:54:00Z">
        <w:r w:rsidR="005F3BBC" w:rsidDel="00217888">
          <w:rPr>
            <w:rFonts w:ascii="Times New Roman" w:hAnsi="Times New Roman" w:cs="Times New Roman"/>
            <w:sz w:val="24"/>
            <w:szCs w:val="24"/>
          </w:rPr>
          <w:delText>and</w:delText>
        </w:r>
        <w:r w:rsidR="00434C3A" w:rsidDel="00217888">
          <w:rPr>
            <w:rFonts w:ascii="Times New Roman" w:hAnsi="Times New Roman" w:cs="Times New Roman"/>
            <w:sz w:val="24"/>
            <w:szCs w:val="24"/>
          </w:rPr>
          <w:delText>, a</w:delText>
        </w:r>
      </w:del>
      <w:ins w:id="293" w:author="sunny" w:date="2016-12-16T12:54:00Z">
        <w:r w:rsidR="00217888">
          <w:rPr>
            <w:rFonts w:ascii="Times New Roman" w:hAnsi="Times New Roman" w:cs="Times New Roman"/>
            <w:sz w:val="24"/>
            <w:szCs w:val="24"/>
          </w:rPr>
          <w:t>A</w:t>
        </w:r>
      </w:ins>
      <w:r w:rsidR="00434C3A">
        <w:rPr>
          <w:rFonts w:ascii="Times New Roman" w:hAnsi="Times New Roman" w:cs="Times New Roman"/>
          <w:sz w:val="24"/>
          <w:szCs w:val="24"/>
        </w:rPr>
        <w:t xml:space="preserve">fter </w:t>
      </w:r>
      <w:r w:rsidR="00C67235">
        <w:rPr>
          <w:rFonts w:ascii="Times New Roman" w:hAnsi="Times New Roman" w:cs="Times New Roman"/>
          <w:sz w:val="24"/>
          <w:szCs w:val="24"/>
        </w:rPr>
        <w:t>incubation of the broth microdilution plates</w:t>
      </w:r>
      <w:r w:rsidR="006660F5">
        <w:rPr>
          <w:rFonts w:ascii="Times New Roman" w:hAnsi="Times New Roman" w:cs="Times New Roman"/>
          <w:sz w:val="24"/>
          <w:szCs w:val="24"/>
        </w:rPr>
        <w:t xml:space="preserve">, </w:t>
      </w:r>
      <w:r w:rsidR="00B30377" w:rsidRPr="006F644E">
        <w:rPr>
          <w:rFonts w:ascii="Times New Roman" w:hAnsi="Times New Roman" w:cs="Times New Roman"/>
          <w:sz w:val="24"/>
          <w:szCs w:val="24"/>
        </w:rPr>
        <w:t xml:space="preserve">50 </w:t>
      </w:r>
      <w:r w:rsidR="00954348" w:rsidRPr="006F644E">
        <w:rPr>
          <w:rFonts w:ascii="Times New Roman" w:hAnsi="Times New Roman" w:cs="Times New Roman"/>
          <w:sz w:val="24"/>
          <w:szCs w:val="24"/>
        </w:rPr>
        <w:t>µ</w:t>
      </w:r>
      <w:r w:rsidR="006660F5">
        <w:rPr>
          <w:rFonts w:ascii="Times New Roman" w:hAnsi="Times New Roman" w:cs="Times New Roman"/>
          <w:sz w:val="24"/>
          <w:szCs w:val="24"/>
        </w:rPr>
        <w:t>L</w:t>
      </w:r>
      <w:r w:rsidR="00B30377" w:rsidRPr="006F644E">
        <w:rPr>
          <w:rFonts w:ascii="Times New Roman" w:hAnsi="Times New Roman" w:cs="Times New Roman"/>
          <w:sz w:val="24"/>
          <w:szCs w:val="24"/>
        </w:rPr>
        <w:t xml:space="preserve"> of the dye was added to each well </w:t>
      </w:r>
      <w:r w:rsidR="00F10D32" w:rsidRPr="006F644E">
        <w:rPr>
          <w:rFonts w:ascii="Times New Roman" w:hAnsi="Times New Roman" w:cs="Times New Roman"/>
          <w:sz w:val="24"/>
          <w:szCs w:val="24"/>
        </w:rPr>
        <w:t xml:space="preserve">and mixed </w:t>
      </w:r>
      <w:r w:rsidR="00B30377" w:rsidRPr="006F644E">
        <w:rPr>
          <w:rFonts w:ascii="Times New Roman" w:hAnsi="Times New Roman" w:cs="Times New Roman"/>
          <w:sz w:val="24"/>
          <w:szCs w:val="24"/>
        </w:rPr>
        <w:t xml:space="preserve">using an </w:t>
      </w:r>
      <w:r w:rsidR="00F10D32" w:rsidRPr="006F644E">
        <w:rPr>
          <w:rFonts w:ascii="Times New Roman" w:hAnsi="Times New Roman" w:cs="Times New Roman"/>
          <w:sz w:val="24"/>
          <w:szCs w:val="24"/>
        </w:rPr>
        <w:t>electronic multichannel dispenser</w:t>
      </w:r>
      <w:r w:rsidR="00B30377" w:rsidRPr="006F644E">
        <w:rPr>
          <w:rFonts w:ascii="Times New Roman" w:hAnsi="Times New Roman" w:cs="Times New Roman"/>
          <w:sz w:val="24"/>
          <w:szCs w:val="24"/>
        </w:rPr>
        <w:t>.</w:t>
      </w:r>
      <w:ins w:id="294" w:author="sunny" w:date="2016-12-16T12:52:00Z">
        <w:r w:rsidR="00217888" w:rsidRPr="006F644E">
          <w:rPr>
            <w:rFonts w:ascii="Times New Roman" w:hAnsi="Times New Roman" w:cs="Times New Roman"/>
            <w:sz w:val="24"/>
            <w:szCs w:val="24"/>
          </w:rPr>
          <w:t xml:space="preserve"> </w:t>
        </w:r>
      </w:ins>
      <w:del w:id="295" w:author="sunny" w:date="2016-12-16T12:52:00Z">
        <w:r w:rsidR="00B30377" w:rsidRPr="006F644E" w:rsidDel="00217888">
          <w:rPr>
            <w:rFonts w:ascii="Times New Roman" w:hAnsi="Times New Roman" w:cs="Times New Roman"/>
            <w:sz w:val="24"/>
            <w:szCs w:val="24"/>
          </w:rPr>
          <w:delText xml:space="preserve"> </w:delText>
        </w:r>
      </w:del>
      <w:r w:rsidR="00B30377" w:rsidRPr="006F644E">
        <w:rPr>
          <w:rFonts w:ascii="Times New Roman" w:hAnsi="Times New Roman" w:cs="Times New Roman"/>
          <w:sz w:val="24"/>
          <w:szCs w:val="24"/>
        </w:rPr>
        <w:t>The plates were i</w:t>
      </w:r>
      <w:r w:rsidR="009206A7" w:rsidRPr="006F644E">
        <w:rPr>
          <w:rFonts w:ascii="Times New Roman" w:hAnsi="Times New Roman" w:cs="Times New Roman"/>
          <w:sz w:val="24"/>
          <w:szCs w:val="24"/>
        </w:rPr>
        <w:t>ncubated for 75 minutes at 37°C.</w:t>
      </w:r>
      <w:r w:rsidRPr="006F644E">
        <w:rPr>
          <w:rFonts w:ascii="Times New Roman" w:hAnsi="Times New Roman" w:cs="Times New Roman"/>
          <w:sz w:val="24"/>
          <w:szCs w:val="24"/>
        </w:rPr>
        <w:t xml:space="preserve"> </w:t>
      </w:r>
      <w:r w:rsidR="00C1579A" w:rsidRPr="006F644E">
        <w:rPr>
          <w:rFonts w:ascii="Times New Roman" w:hAnsi="Times New Roman" w:cs="Times New Roman"/>
          <w:sz w:val="24"/>
          <w:szCs w:val="24"/>
        </w:rPr>
        <w:t xml:space="preserve">Fluorescence was then measured at 560 </w:t>
      </w:r>
      <w:r w:rsidR="00820AA6" w:rsidRPr="006F644E">
        <w:rPr>
          <w:rFonts w:ascii="Times New Roman" w:hAnsi="Times New Roman" w:cs="Times New Roman"/>
          <w:sz w:val="24"/>
          <w:szCs w:val="24"/>
        </w:rPr>
        <w:t xml:space="preserve">and 590 </w:t>
      </w:r>
      <w:r w:rsidR="00C1579A" w:rsidRPr="006F644E">
        <w:rPr>
          <w:rFonts w:ascii="Times New Roman" w:hAnsi="Times New Roman" w:cs="Times New Roman"/>
          <w:sz w:val="24"/>
          <w:szCs w:val="24"/>
        </w:rPr>
        <w:t>nm excitation in a plate reader (Varioskan Flash, Thermo Scientific).</w:t>
      </w:r>
      <w:r w:rsidR="005A27B6" w:rsidRPr="006F644E">
        <w:rPr>
          <w:rFonts w:ascii="Times New Roman" w:hAnsi="Times New Roman" w:cs="Times New Roman"/>
          <w:sz w:val="24"/>
          <w:szCs w:val="24"/>
        </w:rPr>
        <w:t xml:space="preserve"> </w:t>
      </w:r>
      <w:moveFromRangeStart w:id="296" w:author="sunny" w:date="2016-12-06T13:37:00Z" w:name="move468794759"/>
      <w:moveFrom w:id="297" w:author="sunny" w:date="2016-12-06T13:37:00Z">
        <w:r w:rsidR="00C67235" w:rsidDel="003F3150">
          <w:rPr>
            <w:rFonts w:ascii="Times New Roman" w:hAnsi="Times New Roman" w:cs="Times New Roman"/>
            <w:sz w:val="24"/>
            <w:szCs w:val="24"/>
          </w:rPr>
          <w:t xml:space="preserve">During development of the assay, </w:t>
        </w:r>
        <w:commentRangeStart w:id="298"/>
        <w:commentRangeStart w:id="299"/>
        <w:r w:rsidR="00C67235" w:rsidDel="003F3150">
          <w:rPr>
            <w:rFonts w:ascii="Times New Roman" w:hAnsi="Times New Roman" w:cs="Times New Roman"/>
            <w:sz w:val="24"/>
            <w:szCs w:val="24"/>
          </w:rPr>
          <w:t>a</w:t>
        </w:r>
        <w:r w:rsidR="001702DD" w:rsidRPr="006F644E" w:rsidDel="003F3150">
          <w:rPr>
            <w:rFonts w:ascii="Times New Roman" w:hAnsi="Times New Roman" w:cs="Times New Roman"/>
            <w:sz w:val="24"/>
            <w:szCs w:val="24"/>
          </w:rPr>
          <w:t xml:space="preserve"> time course from 0</w:t>
        </w:r>
        <w:r w:rsidR="00B91DFF" w:rsidDel="003F3150">
          <w:rPr>
            <w:rFonts w:ascii="Times New Roman" w:hAnsi="Times New Roman" w:cs="Times New Roman"/>
            <w:sz w:val="24"/>
            <w:szCs w:val="24"/>
          </w:rPr>
          <w:t xml:space="preserve"> to </w:t>
        </w:r>
        <w:r w:rsidR="001702DD" w:rsidRPr="006F644E" w:rsidDel="003F3150">
          <w:rPr>
            <w:rFonts w:ascii="Times New Roman" w:hAnsi="Times New Roman" w:cs="Times New Roman"/>
            <w:sz w:val="24"/>
            <w:szCs w:val="24"/>
          </w:rPr>
          <w:t>15 hours was made and OD</w:t>
        </w:r>
        <w:r w:rsidR="001702DD" w:rsidRPr="0005220D" w:rsidDel="003F3150">
          <w:rPr>
            <w:rFonts w:ascii="Times New Roman" w:hAnsi="Times New Roman" w:cs="Times New Roman"/>
            <w:sz w:val="24"/>
            <w:szCs w:val="24"/>
            <w:vertAlign w:val="subscript"/>
          </w:rPr>
          <w:t>600</w:t>
        </w:r>
        <w:r w:rsidR="001702DD" w:rsidRPr="006F644E" w:rsidDel="003F3150">
          <w:rPr>
            <w:rFonts w:ascii="Times New Roman" w:hAnsi="Times New Roman" w:cs="Times New Roman"/>
            <w:sz w:val="24"/>
            <w:szCs w:val="24"/>
          </w:rPr>
          <w:t xml:space="preserve"> values were measured in parallel. </w:t>
        </w:r>
        <w:commentRangeEnd w:id="298"/>
        <w:r w:rsidR="00434C3A" w:rsidDel="003F3150">
          <w:rPr>
            <w:rStyle w:val="CommentReference"/>
          </w:rPr>
          <w:commentReference w:id="298"/>
        </w:r>
      </w:moveFrom>
      <w:moveFromRangeEnd w:id="296"/>
      <w:commentRangeEnd w:id="299"/>
      <w:r w:rsidR="003F3150">
        <w:rPr>
          <w:rStyle w:val="CommentReference"/>
        </w:rPr>
        <w:commentReference w:id="299"/>
      </w:r>
      <w:del w:id="300" w:author="sunny" w:date="2016-12-16T12:54:00Z">
        <w:r w:rsidR="00E40548" w:rsidRPr="006F644E" w:rsidDel="00217888">
          <w:rPr>
            <w:rFonts w:ascii="Times New Roman" w:hAnsi="Times New Roman" w:cs="Times New Roman"/>
            <w:sz w:val="24"/>
            <w:szCs w:val="24"/>
          </w:rPr>
          <w:delText xml:space="preserve">Every three hours an endpoint was measured by adding resazurin to the </w:delText>
        </w:r>
        <w:r w:rsidR="00C67235" w:rsidDel="00217888">
          <w:rPr>
            <w:rFonts w:ascii="Times New Roman" w:hAnsi="Times New Roman" w:cs="Times New Roman"/>
            <w:sz w:val="24"/>
            <w:szCs w:val="24"/>
          </w:rPr>
          <w:delText>wells</w:delText>
        </w:r>
        <w:r w:rsidR="00C67235" w:rsidRPr="006F644E" w:rsidDel="00217888">
          <w:rPr>
            <w:rFonts w:ascii="Times New Roman" w:hAnsi="Times New Roman" w:cs="Times New Roman"/>
            <w:sz w:val="24"/>
            <w:szCs w:val="24"/>
          </w:rPr>
          <w:delText xml:space="preserve"> </w:delText>
        </w:r>
        <w:r w:rsidR="00E40548" w:rsidRPr="006F644E" w:rsidDel="00217888">
          <w:rPr>
            <w:rFonts w:ascii="Times New Roman" w:hAnsi="Times New Roman" w:cs="Times New Roman"/>
            <w:sz w:val="24"/>
            <w:szCs w:val="24"/>
          </w:rPr>
          <w:delText xml:space="preserve">and the plate was discarded afterwards. </w:delText>
        </w:r>
      </w:del>
      <w:del w:id="301" w:author="sunny" w:date="2016-12-16T12:56:00Z">
        <w:r w:rsidR="001702DD" w:rsidRPr="006F644E" w:rsidDel="00217888">
          <w:rPr>
            <w:rFonts w:ascii="Times New Roman" w:hAnsi="Times New Roman" w:cs="Times New Roman"/>
            <w:sz w:val="24"/>
            <w:szCs w:val="24"/>
          </w:rPr>
          <w:delText xml:space="preserve">The reference panel of eight WHO strains was </w:delText>
        </w:r>
        <w:r w:rsidR="00E010EB" w:rsidDel="00217888">
          <w:rPr>
            <w:rFonts w:ascii="Times New Roman" w:hAnsi="Times New Roman" w:cs="Times New Roman"/>
            <w:sz w:val="24"/>
            <w:szCs w:val="24"/>
          </w:rPr>
          <w:delText>examined</w:delText>
        </w:r>
        <w:r w:rsidR="00E010EB"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in</w:delText>
        </w:r>
        <w:r w:rsidR="001702DD" w:rsidRPr="006F644E" w:rsidDel="00217888">
          <w:rPr>
            <w:rFonts w:ascii="Times New Roman" w:hAnsi="Times New Roman" w:cs="Times New Roman"/>
            <w:sz w:val="24"/>
            <w:szCs w:val="24"/>
          </w:rPr>
          <w:delText xml:space="preserve"> three independent experiments </w:delText>
        </w:r>
        <w:r w:rsidR="005F3BBC" w:rsidDel="00217888">
          <w:rPr>
            <w:rFonts w:ascii="Times New Roman" w:hAnsi="Times New Roman" w:cs="Times New Roman"/>
            <w:sz w:val="24"/>
            <w:szCs w:val="24"/>
          </w:rPr>
          <w:delText>with</w:delText>
        </w:r>
        <w:r w:rsidR="005F3BBC" w:rsidRPr="006F644E" w:rsidDel="00217888">
          <w:rPr>
            <w:rFonts w:ascii="Times New Roman" w:hAnsi="Times New Roman" w:cs="Times New Roman"/>
            <w:sz w:val="24"/>
            <w:szCs w:val="24"/>
          </w:rPr>
          <w:delText xml:space="preserve"> </w:delText>
        </w:r>
        <w:r w:rsidR="001702DD" w:rsidRPr="006F644E" w:rsidDel="00217888">
          <w:rPr>
            <w:rFonts w:ascii="Times New Roman" w:hAnsi="Times New Roman" w:cs="Times New Roman"/>
            <w:sz w:val="24"/>
            <w:szCs w:val="24"/>
          </w:rPr>
          <w:delText>an endpoint of six hours to test the reproducibility of the assay.</w:delText>
        </w:r>
        <w:r w:rsidR="00E40548" w:rsidRPr="006F644E" w:rsidDel="00217888">
          <w:rPr>
            <w:rFonts w:ascii="Times New Roman" w:hAnsi="Times New Roman" w:cs="Times New Roman"/>
            <w:sz w:val="24"/>
            <w:szCs w:val="24"/>
          </w:rPr>
          <w:delText xml:space="preserve"> </w:delText>
        </w:r>
        <w:r w:rsidR="005F3BBC" w:rsidDel="00217888">
          <w:rPr>
            <w:rFonts w:ascii="Times New Roman" w:hAnsi="Times New Roman" w:cs="Times New Roman"/>
            <w:sz w:val="24"/>
            <w:szCs w:val="24"/>
          </w:rPr>
          <w:delText xml:space="preserve">The values for the </w:delText>
        </w:r>
        <w:r w:rsidR="00E40548" w:rsidRPr="006F644E" w:rsidDel="00217888">
          <w:rPr>
            <w:rFonts w:ascii="Times New Roman" w:hAnsi="Times New Roman" w:cs="Times New Roman"/>
            <w:sz w:val="24"/>
            <w:szCs w:val="24"/>
          </w:rPr>
          <w:delText xml:space="preserve">124 clinical isolates </w:delText>
        </w:r>
        <w:r w:rsidR="005F3BBC" w:rsidDel="00217888">
          <w:rPr>
            <w:rFonts w:ascii="Times New Roman" w:hAnsi="Times New Roman" w:cs="Times New Roman"/>
            <w:sz w:val="24"/>
            <w:szCs w:val="24"/>
          </w:rPr>
          <w:delText xml:space="preserve">were </w:delText>
        </w:r>
        <w:r w:rsidR="00E40548" w:rsidRPr="006F644E" w:rsidDel="00217888">
          <w:rPr>
            <w:rFonts w:ascii="Times New Roman" w:hAnsi="Times New Roman" w:cs="Times New Roman"/>
            <w:sz w:val="24"/>
            <w:szCs w:val="24"/>
          </w:rPr>
          <w:delText>measured</w:delText>
        </w:r>
        <w:r w:rsidR="005F3BBC" w:rsidDel="00217888">
          <w:rPr>
            <w:rFonts w:ascii="Times New Roman" w:hAnsi="Times New Roman" w:cs="Times New Roman"/>
            <w:sz w:val="24"/>
            <w:szCs w:val="24"/>
          </w:rPr>
          <w:delText xml:space="preserve"> once</w:delText>
        </w:r>
        <w:r w:rsidR="00E40548" w:rsidRPr="006F644E" w:rsidDel="00217888">
          <w:rPr>
            <w:rFonts w:ascii="Times New Roman" w:hAnsi="Times New Roman" w:cs="Times New Roman"/>
            <w:sz w:val="24"/>
            <w:szCs w:val="24"/>
          </w:rPr>
          <w:delText>.</w:delText>
        </w:r>
      </w:del>
    </w:p>
    <w:p w14:paraId="7B10E320" w14:textId="77777777" w:rsidR="00046D65" w:rsidRDefault="00046D65" w:rsidP="0005220D">
      <w:pPr>
        <w:spacing w:after="0" w:line="480" w:lineRule="auto"/>
        <w:jc w:val="both"/>
        <w:rPr>
          <w:rFonts w:ascii="Times New Roman" w:hAnsi="Times New Roman" w:cs="Times New Roman"/>
          <w:b/>
          <w:sz w:val="24"/>
          <w:szCs w:val="24"/>
        </w:rPr>
      </w:pPr>
    </w:p>
    <w:p w14:paraId="7990061E" w14:textId="77777777" w:rsidR="000F5D03" w:rsidRPr="0005220D" w:rsidRDefault="000F5D03" w:rsidP="0005220D">
      <w:pPr>
        <w:spacing w:after="0" w:line="480" w:lineRule="auto"/>
        <w:jc w:val="both"/>
        <w:rPr>
          <w:rFonts w:ascii="Times New Roman" w:hAnsi="Times New Roman" w:cs="Times New Roman"/>
          <w:b/>
          <w:i/>
          <w:sz w:val="24"/>
          <w:szCs w:val="24"/>
        </w:rPr>
      </w:pPr>
      <w:r w:rsidRPr="0005220D">
        <w:rPr>
          <w:rFonts w:ascii="Times New Roman" w:hAnsi="Times New Roman" w:cs="Times New Roman"/>
          <w:b/>
          <w:i/>
          <w:sz w:val="24"/>
          <w:szCs w:val="24"/>
        </w:rPr>
        <w:t>Etest MIC</w:t>
      </w:r>
    </w:p>
    <w:p w14:paraId="2547A3A9" w14:textId="472BB03A" w:rsidR="000F5D03" w:rsidRPr="006F644E" w:rsidRDefault="001B7F86" w:rsidP="006F644E">
      <w:pPr>
        <w:pStyle w:val="BodyText"/>
        <w:kinsoku w:val="0"/>
        <w:overflowPunct w:val="0"/>
        <w:spacing w:line="480" w:lineRule="auto"/>
        <w:ind w:right="112"/>
        <w:jc w:val="both"/>
        <w:rPr>
          <w:rFonts w:ascii="Times New Roman" w:hAnsi="Times New Roman" w:cs="Times New Roman"/>
          <w:sz w:val="24"/>
          <w:szCs w:val="24"/>
          <w:lang w:val="en-US"/>
        </w:rPr>
      </w:pPr>
      <w:r w:rsidRPr="006F644E">
        <w:rPr>
          <w:rFonts w:ascii="Times New Roman" w:hAnsi="Times New Roman" w:cs="Times New Roman"/>
          <w:sz w:val="24"/>
          <w:szCs w:val="24"/>
          <w:lang w:val="en-US"/>
        </w:rPr>
        <w:t xml:space="preserve">The </w:t>
      </w:r>
      <w:r w:rsidR="000F5D03" w:rsidRPr="006F644E">
        <w:rPr>
          <w:rFonts w:ascii="Times New Roman" w:hAnsi="Times New Roman" w:cs="Times New Roman"/>
          <w:sz w:val="24"/>
          <w:szCs w:val="24"/>
          <w:lang w:val="en-US"/>
        </w:rPr>
        <w:t xml:space="preserve">Etest </w:t>
      </w:r>
      <w:r w:rsidRPr="006F644E">
        <w:rPr>
          <w:rFonts w:ascii="Times New Roman" w:hAnsi="Times New Roman" w:cs="Times New Roman"/>
          <w:sz w:val="24"/>
          <w:szCs w:val="24"/>
          <w:lang w:val="en-US"/>
        </w:rPr>
        <w:t xml:space="preserve">MICs </w:t>
      </w:r>
      <w:r w:rsidR="000F5D03" w:rsidRPr="006F644E">
        <w:rPr>
          <w:rFonts w:ascii="Times New Roman" w:hAnsi="Times New Roman" w:cs="Times New Roman"/>
          <w:sz w:val="24"/>
          <w:szCs w:val="24"/>
          <w:lang w:val="en-US"/>
        </w:rPr>
        <w:t>(</w:t>
      </w:r>
      <w:r w:rsidR="000F5D03" w:rsidRPr="006F644E">
        <w:rPr>
          <w:rStyle w:val="st1"/>
          <w:rFonts w:ascii="Times New Roman" w:hAnsi="Times New Roman" w:cs="Times New Roman"/>
          <w:sz w:val="24"/>
          <w:szCs w:val="24"/>
        </w:rPr>
        <w:t>bioMérieux</w:t>
      </w:r>
      <w:r w:rsidR="000F5D03" w:rsidRPr="006F644E">
        <w:rPr>
          <w:rFonts w:ascii="Times New Roman" w:hAnsi="Times New Roman" w:cs="Times New Roman"/>
          <w:sz w:val="24"/>
          <w:szCs w:val="24"/>
          <w:lang w:val="en-US"/>
        </w:rPr>
        <w:t xml:space="preserve">) </w:t>
      </w:r>
      <w:r w:rsidRPr="006F644E">
        <w:rPr>
          <w:rFonts w:ascii="Times New Roman" w:hAnsi="Times New Roman" w:cs="Times New Roman"/>
          <w:sz w:val="24"/>
          <w:szCs w:val="24"/>
          <w:lang w:val="en-US"/>
        </w:rPr>
        <w:t xml:space="preserve">were </w:t>
      </w:r>
      <w:r w:rsidR="00E010EB">
        <w:rPr>
          <w:rFonts w:ascii="Times New Roman" w:hAnsi="Times New Roman" w:cs="Times New Roman"/>
          <w:sz w:val="24"/>
          <w:szCs w:val="24"/>
          <w:lang w:val="en-US"/>
        </w:rPr>
        <w:t>determined</w:t>
      </w:r>
      <w:r w:rsidR="00E010EB" w:rsidRPr="006F644E">
        <w:rPr>
          <w:rFonts w:ascii="Times New Roman" w:hAnsi="Times New Roman" w:cs="Times New Roman"/>
          <w:sz w:val="24"/>
          <w:szCs w:val="24"/>
          <w:lang w:val="en-US"/>
        </w:rPr>
        <w:t xml:space="preserve"> </w:t>
      </w:r>
      <w:r w:rsidR="000F5D03" w:rsidRPr="006F644E">
        <w:rPr>
          <w:rFonts w:ascii="Times New Roman" w:hAnsi="Times New Roman" w:cs="Times New Roman"/>
          <w:sz w:val="24"/>
          <w:szCs w:val="24"/>
          <w:lang w:val="en-US"/>
        </w:rPr>
        <w:t xml:space="preserve">in accordance with the manufacturer´s instructions, on GCRAP agar plates (3.6% </w:t>
      </w:r>
      <w:r w:rsidR="000F5D03" w:rsidRPr="006F644E">
        <w:rPr>
          <w:rFonts w:ascii="Times New Roman" w:hAnsi="Times New Roman" w:cs="Times New Roman"/>
          <w:iCs/>
          <w:sz w:val="24"/>
          <w:szCs w:val="24"/>
        </w:rPr>
        <w:t>Difco GC Medium Base agar [BD, Diagnostics</w:t>
      </w:r>
      <w:r w:rsidR="00C67235">
        <w:rPr>
          <w:rFonts w:ascii="Times New Roman" w:hAnsi="Times New Roman" w:cs="Times New Roman"/>
          <w:iCs/>
          <w:sz w:val="24"/>
          <w:szCs w:val="24"/>
        </w:rPr>
        <w:t xml:space="preserve">, </w:t>
      </w:r>
      <w:r w:rsidR="00C67235">
        <w:rPr>
          <w:rFonts w:ascii="Times New Roman" w:hAnsi="Times New Roman" w:cs="Times New Roman"/>
          <w:iCs/>
          <w:sz w:val="24"/>
          <w:szCs w:val="24"/>
        </w:rPr>
        <w:lastRenderedPageBreak/>
        <w:t>Sparks, MD, USA</w:t>
      </w:r>
      <w:r w:rsidR="000F5D03" w:rsidRPr="006F644E">
        <w:rPr>
          <w:rFonts w:ascii="Times New Roman" w:hAnsi="Times New Roman" w:cs="Times New Roman"/>
          <w:iCs/>
          <w:sz w:val="24"/>
          <w:szCs w:val="24"/>
        </w:rPr>
        <w:t>] supplemented with 1% h</w:t>
      </w:r>
      <w:r w:rsidR="005F3BBC">
        <w:rPr>
          <w:rFonts w:ascii="Times New Roman" w:hAnsi="Times New Roman" w:cs="Times New Roman"/>
          <w:iCs/>
          <w:sz w:val="24"/>
          <w:szCs w:val="24"/>
        </w:rPr>
        <w:t>a</w:t>
      </w:r>
      <w:r w:rsidR="000F5D03" w:rsidRPr="006F644E">
        <w:rPr>
          <w:rFonts w:ascii="Times New Roman" w:hAnsi="Times New Roman" w:cs="Times New Roman"/>
          <w:iCs/>
          <w:sz w:val="24"/>
          <w:szCs w:val="24"/>
        </w:rPr>
        <w:t>emoglobin [BD, Diagnostics] and 1% IsoVitalex [BD, Diagnostics])</w:t>
      </w:r>
      <w:r w:rsidR="000F5D03" w:rsidRPr="006F644E">
        <w:rPr>
          <w:rFonts w:ascii="Times New Roman" w:hAnsi="Times New Roman" w:cs="Times New Roman"/>
          <w:sz w:val="24"/>
          <w:szCs w:val="24"/>
          <w:lang w:val="en-US"/>
        </w:rPr>
        <w:t xml:space="preserve">. </w:t>
      </w:r>
    </w:p>
    <w:p w14:paraId="32FF6024" w14:textId="77777777" w:rsidR="00046D65" w:rsidRDefault="00046D65" w:rsidP="0005220D">
      <w:pPr>
        <w:spacing w:after="0" w:line="480" w:lineRule="auto"/>
        <w:jc w:val="both"/>
        <w:rPr>
          <w:rFonts w:ascii="Times New Roman" w:hAnsi="Times New Roman" w:cs="Times New Roman"/>
          <w:b/>
          <w:sz w:val="24"/>
          <w:szCs w:val="24"/>
        </w:rPr>
      </w:pPr>
    </w:p>
    <w:p w14:paraId="67A869EF" w14:textId="72148ED6" w:rsidR="006D4EF1" w:rsidRPr="0005220D" w:rsidRDefault="00973D19" w:rsidP="0005220D">
      <w:pPr>
        <w:spacing w:after="0" w:line="480" w:lineRule="auto"/>
        <w:jc w:val="both"/>
        <w:rPr>
          <w:rFonts w:ascii="Times New Roman" w:hAnsi="Times New Roman" w:cs="Times New Roman"/>
          <w:b/>
          <w:i/>
          <w:sz w:val="24"/>
          <w:szCs w:val="24"/>
        </w:rPr>
      </w:pPr>
      <w:commentRangeStart w:id="302"/>
      <w:r w:rsidRPr="0005220D">
        <w:rPr>
          <w:rFonts w:ascii="Times New Roman" w:hAnsi="Times New Roman" w:cs="Times New Roman"/>
          <w:b/>
          <w:i/>
          <w:sz w:val="24"/>
          <w:szCs w:val="24"/>
        </w:rPr>
        <w:t>Dose</w:t>
      </w:r>
      <w:r w:rsidR="009D6496">
        <w:rPr>
          <w:rFonts w:ascii="Times New Roman" w:hAnsi="Times New Roman" w:cs="Times New Roman"/>
          <w:b/>
          <w:i/>
          <w:sz w:val="24"/>
          <w:szCs w:val="24"/>
        </w:rPr>
        <w:t>-</w:t>
      </w:r>
      <w:r w:rsidRPr="0005220D">
        <w:rPr>
          <w:rFonts w:ascii="Times New Roman" w:hAnsi="Times New Roman" w:cs="Times New Roman"/>
          <w:b/>
          <w:i/>
          <w:sz w:val="24"/>
          <w:szCs w:val="24"/>
        </w:rPr>
        <w:t xml:space="preserve">response modelling </w:t>
      </w:r>
      <w:commentRangeEnd w:id="302"/>
      <w:r w:rsidR="002611E7">
        <w:rPr>
          <w:rStyle w:val="CommentReference"/>
        </w:rPr>
        <w:commentReference w:id="302"/>
      </w:r>
    </w:p>
    <w:p w14:paraId="6501E510" w14:textId="76F879DC" w:rsidR="00762040" w:rsidRPr="006F644E" w:rsidRDefault="0010091D" w:rsidP="00762040">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w:t>
      </w:r>
      <w:r w:rsidR="001128A2">
        <w:rPr>
          <w:rFonts w:ascii="Times New Roman" w:hAnsi="Times New Roman" w:cs="Times New Roman"/>
          <w:sz w:val="24"/>
          <w:szCs w:val="24"/>
        </w:rPr>
        <w:t xml:space="preserve">he </w:t>
      </w:r>
      <w:r w:rsidR="00076502">
        <w:rPr>
          <w:rFonts w:ascii="Times New Roman" w:hAnsi="Times New Roman" w:cs="Times New Roman"/>
          <w:sz w:val="24"/>
          <w:szCs w:val="24"/>
        </w:rPr>
        <w:t>antimicrobial</w:t>
      </w:r>
      <w:r w:rsidR="00360150">
        <w:rPr>
          <w:rFonts w:ascii="Times New Roman" w:hAnsi="Times New Roman" w:cs="Times New Roman"/>
          <w:sz w:val="24"/>
          <w:szCs w:val="24"/>
        </w:rPr>
        <w:t xml:space="preserve"> effect</w:t>
      </w:r>
      <w:r w:rsidR="00076502">
        <w:rPr>
          <w:rFonts w:ascii="Times New Roman" w:hAnsi="Times New Roman" w:cs="Times New Roman"/>
          <w:sz w:val="24"/>
          <w:szCs w:val="24"/>
        </w:rPr>
        <w:t xml:space="preserve"> on the different bacterial strains was quantified </w:t>
      </w:r>
      <w:r w:rsidR="00E10C91">
        <w:rPr>
          <w:rFonts w:ascii="Times New Roman" w:hAnsi="Times New Roman" w:cs="Times New Roman"/>
          <w:sz w:val="24"/>
          <w:szCs w:val="24"/>
        </w:rPr>
        <w:t>with</w:t>
      </w:r>
      <w:r w:rsidR="00076502">
        <w:rPr>
          <w:rFonts w:ascii="Times New Roman" w:hAnsi="Times New Roman" w:cs="Times New Roman"/>
          <w:sz w:val="24"/>
          <w:szCs w:val="24"/>
        </w:rPr>
        <w:t xml:space="preserve"> dose-response curves</w:t>
      </w:r>
      <w:r w:rsidR="001128A2">
        <w:rPr>
          <w:rFonts w:ascii="Times New Roman" w:hAnsi="Times New Roman" w:cs="Times New Roman"/>
          <w:sz w:val="24"/>
          <w:szCs w:val="24"/>
        </w:rPr>
        <w:t>. Firstly b</w:t>
      </w:r>
      <w:r w:rsidR="001128A2" w:rsidRPr="006F644E">
        <w:rPr>
          <w:rFonts w:ascii="Times New Roman" w:hAnsi="Times New Roman" w:cs="Times New Roman"/>
          <w:sz w:val="24"/>
          <w:szCs w:val="24"/>
        </w:rPr>
        <w:t xml:space="preserve">ackground </w:t>
      </w:r>
      <w:r w:rsidR="00A34F84" w:rsidRPr="006F644E">
        <w:rPr>
          <w:rFonts w:ascii="Times New Roman" w:hAnsi="Times New Roman" w:cs="Times New Roman"/>
          <w:sz w:val="24"/>
          <w:szCs w:val="24"/>
        </w:rPr>
        <w:t>fluorescence</w:t>
      </w:r>
      <w:r w:rsidR="001128A2">
        <w:rPr>
          <w:rFonts w:ascii="Times New Roman" w:hAnsi="Times New Roman" w:cs="Times New Roman"/>
          <w:sz w:val="24"/>
          <w:szCs w:val="24"/>
        </w:rPr>
        <w:t xml:space="preserve"> resulting from dead bacteria in the positive control well</w:t>
      </w:r>
      <w:r w:rsidR="00360150">
        <w:rPr>
          <w:rFonts w:ascii="Times New Roman" w:hAnsi="Times New Roman" w:cs="Times New Roman"/>
          <w:sz w:val="24"/>
          <w:szCs w:val="24"/>
        </w:rPr>
        <w:t>s</w:t>
      </w:r>
      <w:r w:rsidR="00D919FE" w:rsidRPr="006F644E">
        <w:rPr>
          <w:rFonts w:ascii="Times New Roman" w:hAnsi="Times New Roman" w:cs="Times New Roman"/>
          <w:sz w:val="24"/>
          <w:szCs w:val="24"/>
        </w:rPr>
        <w:t xml:space="preserve"> was subtracted</w:t>
      </w:r>
      <w:r>
        <w:rPr>
          <w:rFonts w:ascii="Times New Roman" w:hAnsi="Times New Roman" w:cs="Times New Roman"/>
          <w:sz w:val="24"/>
          <w:szCs w:val="24"/>
        </w:rPr>
        <w:t>.</w:t>
      </w:r>
      <w:r w:rsidR="00360150">
        <w:rPr>
          <w:rFonts w:ascii="Times New Roman" w:hAnsi="Times New Roman" w:cs="Times New Roman"/>
          <w:sz w:val="24"/>
          <w:szCs w:val="24"/>
        </w:rPr>
        <w:t xml:space="preserve"> </w:t>
      </w:r>
      <w:commentRangeStart w:id="303"/>
      <w:r w:rsidR="00762040" w:rsidRPr="006F644E">
        <w:rPr>
          <w:rFonts w:ascii="Times New Roman" w:hAnsi="Times New Roman" w:cs="Times New Roman"/>
          <w:sz w:val="24"/>
          <w:szCs w:val="24"/>
        </w:rPr>
        <w:t>A</w:t>
      </w:r>
      <w:r w:rsidR="00E10C91">
        <w:rPr>
          <w:rFonts w:ascii="Times New Roman" w:hAnsi="Times New Roman" w:cs="Times New Roman"/>
          <w:sz w:val="24"/>
          <w:szCs w:val="24"/>
        </w:rPr>
        <w:t xml:space="preserve"> sigmoidal model</w:t>
      </w:r>
      <w:r w:rsidR="00762040" w:rsidRPr="006F644E">
        <w:rPr>
          <w:rFonts w:ascii="Times New Roman" w:hAnsi="Times New Roman" w:cs="Times New Roman"/>
          <w:sz w:val="24"/>
          <w:szCs w:val="24"/>
        </w:rPr>
        <w:t xml:space="preserve"> was </w:t>
      </w:r>
      <w:commentRangeEnd w:id="303"/>
      <w:r w:rsidR="00B97C22">
        <w:rPr>
          <w:rStyle w:val="CommentReference"/>
        </w:rPr>
        <w:commentReference w:id="303"/>
      </w:r>
      <w:r w:rsidR="00762040">
        <w:rPr>
          <w:rFonts w:ascii="Times New Roman" w:hAnsi="Times New Roman" w:cs="Times New Roman"/>
          <w:sz w:val="24"/>
          <w:szCs w:val="24"/>
        </w:rPr>
        <w:t>fit</w:t>
      </w:r>
      <w:r w:rsidR="00762040" w:rsidRPr="006F644E">
        <w:rPr>
          <w:rFonts w:ascii="Times New Roman" w:hAnsi="Times New Roman" w:cs="Times New Roman"/>
          <w:sz w:val="24"/>
          <w:szCs w:val="24"/>
        </w:rPr>
        <w:t xml:space="preserve"> to the viability data of each </w:t>
      </w:r>
      <w:r w:rsidR="00762040">
        <w:rPr>
          <w:rFonts w:ascii="Times New Roman" w:hAnsi="Times New Roman" w:cs="Times New Roman"/>
          <w:sz w:val="24"/>
          <w:szCs w:val="24"/>
        </w:rPr>
        <w:t>antimicrobial-</w:t>
      </w:r>
      <w:r w:rsidR="00762040" w:rsidRPr="006F644E">
        <w:rPr>
          <w:rFonts w:ascii="Times New Roman" w:hAnsi="Times New Roman" w:cs="Times New Roman"/>
          <w:sz w:val="24"/>
          <w:szCs w:val="24"/>
        </w:rPr>
        <w:t>strain combination</w:t>
      </w:r>
      <w:r w:rsidR="00762040" w:rsidRPr="006F644E">
        <w:rPr>
          <w:rFonts w:ascii="Times New Roman" w:hAnsi="Times New Roman" w:cs="Times New Roman"/>
          <w:sz w:val="24"/>
          <w:szCs w:val="24"/>
        </w:rPr>
        <w:fldChar w:fldCharType="begin"/>
      </w:r>
      <w:ins w:id="304" w:author="sunny" w:date="2016-12-17T23:14:00Z">
        <w:r w:rsidR="001C6D87">
          <w:rPr>
            <w:rFonts w:ascii="Times New Roman" w:hAnsi="Times New Roman" w:cs="Times New Roman"/>
            <w:sz w:val="24"/>
            <w:szCs w:val="24"/>
          </w:rPr>
          <w:instrText xml:space="preserve"> ADDIN ZOTERO_ITEM CSL_CITATION {"citationID":"dJZ70LzZ","properties":{"formattedCitation":"{\\rtf \\super 39\\nosupersub{}}","plainCitation":"39"},"citationItems":[{"id":296,"uris":["http://zotero.org/users/1321783/items/IT2VSMB8"],"uri":["http://zotero.org/users/1321783/items/IT2VSMB8"],"itemData":{"id":296,"type":"webpage","title":"Bioassay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ins>
      <w:del w:id="305" w:author="sunny" w:date="2016-12-16T14:24:00Z">
        <w:r w:rsidR="00762040" w:rsidDel="00AE6796">
          <w:rPr>
            <w:rFonts w:ascii="Times New Roman" w:hAnsi="Times New Roman" w:cs="Times New Roman"/>
            <w:sz w:val="24"/>
            <w:szCs w:val="24"/>
          </w:rPr>
          <w:delInstrText xml:space="preserve"> ADDIN ZOTERO_ITEM CSL_CITATION {"citationID":"sBVbQgut","properties":{"formattedCitation":"{\\rtf \\super 35\\nosupersub{}}","plainCitation":"35"},"citationItems":[{"id":296,"uris":["http://zotero.org/users/1321783/items/IT2VSMB8"],"uri":["http://zotero.org/users/1321783/items/IT2VSMB8"],"itemData":{"id":296,"type":"webpage","title":"Bioassay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delInstrText>
        </w:r>
      </w:del>
      <w:r w:rsidR="00762040" w:rsidRPr="006F644E">
        <w:rPr>
          <w:rFonts w:ascii="Times New Roman" w:hAnsi="Times New Roman" w:cs="Times New Roman"/>
          <w:sz w:val="24"/>
          <w:szCs w:val="24"/>
        </w:rPr>
        <w:fldChar w:fldCharType="separate"/>
      </w:r>
      <w:ins w:id="306" w:author="sunny" w:date="2016-12-17T23:14:00Z">
        <w:r w:rsidR="001C6D87" w:rsidRPr="001C6D87">
          <w:rPr>
            <w:rFonts w:ascii="Times New Roman" w:hAnsi="Times New Roman" w:cs="Times New Roman"/>
            <w:sz w:val="24"/>
            <w:szCs w:val="24"/>
            <w:vertAlign w:val="superscript"/>
          </w:rPr>
          <w:t>39</w:t>
        </w:r>
      </w:ins>
      <w:del w:id="307" w:author="sunny" w:date="2016-12-16T14:24:00Z">
        <w:r w:rsidR="00762040" w:rsidRPr="00B42FFB" w:rsidDel="00AE6796">
          <w:rPr>
            <w:rFonts w:ascii="Times New Roman" w:hAnsi="Times New Roman" w:cs="Times New Roman"/>
            <w:sz w:val="24"/>
            <w:szCs w:val="24"/>
            <w:vertAlign w:val="superscript"/>
          </w:rPr>
          <w:delText>35</w:delText>
        </w:r>
      </w:del>
      <w:r w:rsidR="00762040" w:rsidRPr="006F644E">
        <w:rPr>
          <w:rFonts w:ascii="Times New Roman" w:hAnsi="Times New Roman" w:cs="Times New Roman"/>
          <w:sz w:val="24"/>
          <w:szCs w:val="24"/>
        </w:rPr>
        <w:fldChar w:fldCharType="end"/>
      </w:r>
      <w:r w:rsidR="00762040">
        <w:rPr>
          <w:rFonts w:ascii="Times New Roman" w:hAnsi="Times New Roman" w:cs="Times New Roman"/>
          <w:sz w:val="24"/>
          <w:szCs w:val="24"/>
        </w:rPr>
        <w:t>:</w:t>
      </w:r>
    </w:p>
    <w:p w14:paraId="14BD7F1E" w14:textId="3C65BC5B" w:rsidR="00762040" w:rsidRPr="006F644E" w:rsidRDefault="00762040" w:rsidP="00762040">
      <w:pPr>
        <w:spacing w:after="0" w:line="480" w:lineRule="auto"/>
        <w:ind w:firstLine="720"/>
        <w:jc w:val="both"/>
        <w:rPr>
          <w:rFonts w:ascii="Times New Roman" w:hAnsi="Times New Roman" w:cs="Times New Roman"/>
          <w:sz w:val="24"/>
          <w:szCs w:val="24"/>
          <w:lang w:val="en-US"/>
        </w:rPr>
      </w:pPr>
      <m:oMath>
        <m:r>
          <w:rPr>
            <w:rFonts w:ascii="Cambria Math" w:hAnsi="Cambria Math" w:cs="Arial"/>
            <w:color w:val="000000"/>
            <w:sz w:val="20"/>
            <w:szCs w:val="20"/>
          </w:rPr>
          <m:t xml:space="preserve">f(x) = u + </m:t>
        </m:r>
        <m:f>
          <m:fPr>
            <m:ctrlPr>
              <w:rPr>
                <w:rFonts w:ascii="Cambria Math" w:hAnsi="Cambria Math" w:cs="Arial"/>
                <w:i/>
                <w:iCs/>
                <w:color w:val="000000"/>
                <w:sz w:val="20"/>
                <w:szCs w:val="20"/>
              </w:rPr>
            </m:ctrlPr>
          </m:fPr>
          <m:num>
            <m:r>
              <w:rPr>
                <w:rFonts w:ascii="Cambria Math" w:hAnsi="Cambria Math" w:cs="Arial"/>
                <w:color w:val="000000"/>
                <w:sz w:val="20"/>
                <w:szCs w:val="20"/>
              </w:rPr>
              <m:t>l-u</m:t>
            </m:r>
          </m:num>
          <m:den>
            <m:r>
              <w:rPr>
                <w:rFonts w:ascii="Cambria Math" w:hAnsi="Cambria Math" w:cs="Arial"/>
                <w:color w:val="000000"/>
                <w:sz w:val="20"/>
                <w:szCs w:val="20"/>
              </w:rPr>
              <m:t>1+</m:t>
            </m:r>
            <m:sSup>
              <m:sSupPr>
                <m:ctrlPr>
                  <w:rPr>
                    <w:rFonts w:ascii="Cambria Math" w:hAnsi="Cambria Math" w:cs="Arial"/>
                    <w:i/>
                    <w:iCs/>
                    <w:color w:val="000000"/>
                    <w:sz w:val="20"/>
                    <w:szCs w:val="20"/>
                  </w:rPr>
                </m:ctrlPr>
              </m:sSupPr>
              <m:e>
                <m:r>
                  <w:rPr>
                    <w:rFonts w:ascii="Cambria Math" w:hAnsi="Cambria Math" w:cs="Arial"/>
                    <w:color w:val="000000"/>
                    <w:sz w:val="20"/>
                    <w:szCs w:val="20"/>
                  </w:rPr>
                  <m:t>EC50</m:t>
                </m:r>
              </m:e>
              <m:sup>
                <m:r>
                  <w:rPr>
                    <w:rFonts w:ascii="Cambria Math" w:hAnsi="Cambria Math" w:cs="Arial"/>
                    <w:color w:val="000000"/>
                    <w:sz w:val="20"/>
                    <w:szCs w:val="20"/>
                  </w:rPr>
                  <m:t>H(x - EC50)</m:t>
                </m:r>
              </m:sup>
            </m:sSup>
          </m:den>
        </m:f>
      </m:oMath>
      <w:ins w:id="308" w:author="valdes" w:date="2016-12-17T21:34:00Z">
        <w:r w:rsidR="007977DC">
          <w:rPr>
            <w:rFonts w:ascii="Times New Roman" w:hAnsi="Times New Roman" w:cs="Times New Roman"/>
            <w:sz w:val="24"/>
            <w:szCs w:val="24"/>
            <w:lang w:val="en-US"/>
          </w:rPr>
          <w:tab/>
          <w:t>(Eq. 1)</w:t>
        </w:r>
      </w:ins>
      <w:ins w:id="309" w:author="valdes" w:date="2016-12-17T21:41:00Z">
        <w:r w:rsidR="006221CF">
          <w:rPr>
            <w:rFonts w:ascii="Times New Roman" w:hAnsi="Times New Roman" w:cs="Times New Roman"/>
            <w:sz w:val="24"/>
            <w:szCs w:val="24"/>
            <w:lang w:val="en-US"/>
          </w:rPr>
          <w:t>.</w:t>
        </w:r>
      </w:ins>
      <w:del w:id="310" w:author="valdes" w:date="2016-12-17T21:34:00Z">
        <w:r w:rsidRPr="006F644E" w:rsidDel="007977DC">
          <w:rPr>
            <w:rFonts w:ascii="Times New Roman" w:hAnsi="Times New Roman" w:cs="Times New Roman"/>
            <w:sz w:val="24"/>
            <w:szCs w:val="24"/>
            <w:lang w:val="en-US"/>
          </w:rPr>
          <w:delText xml:space="preserve">  </w:delText>
        </w:r>
      </w:del>
    </w:p>
    <w:p w14:paraId="58344466" w14:textId="77777777" w:rsidR="00762040" w:rsidRDefault="00762040" w:rsidP="0005220D">
      <w:pPr>
        <w:spacing w:after="0" w:line="480" w:lineRule="auto"/>
        <w:jc w:val="both"/>
        <w:rPr>
          <w:rFonts w:ascii="Times New Roman" w:hAnsi="Times New Roman" w:cs="Times New Roman"/>
          <w:sz w:val="24"/>
          <w:szCs w:val="24"/>
        </w:rPr>
      </w:pPr>
    </w:p>
    <w:p w14:paraId="3E24064C" w14:textId="5F283DA1" w:rsidR="00A60D12" w:rsidDel="00954563" w:rsidRDefault="00E10C91" w:rsidP="0005220D">
      <w:pPr>
        <w:spacing w:after="0" w:line="480" w:lineRule="auto"/>
        <w:jc w:val="both"/>
        <w:rPr>
          <w:del w:id="311" w:author="sunny" w:date="2016-12-12T15:33:00Z"/>
          <w:rFonts w:ascii="Times New Roman" w:hAnsi="Times New Roman" w:cs="Times New Roman"/>
          <w:sz w:val="24"/>
          <w:szCs w:val="24"/>
        </w:rPr>
      </w:pPr>
      <w:r>
        <w:rPr>
          <w:rFonts w:ascii="Times New Roman" w:hAnsi="Times New Roman" w:cs="Times New Roman"/>
          <w:sz w:val="24"/>
          <w:szCs w:val="24"/>
        </w:rPr>
        <w:t xml:space="preserve">Four parameters describe the curve, the lower model asymptote </w:t>
      </w:r>
      <w:r w:rsidR="002C3FC5">
        <w:rPr>
          <w:rFonts w:ascii="Times New Roman" w:hAnsi="Times New Roman" w:cs="Times New Roman"/>
          <w:i/>
          <w:sz w:val="24"/>
          <w:szCs w:val="24"/>
        </w:rPr>
        <w:t>l</w:t>
      </w:r>
      <w:r>
        <w:rPr>
          <w:rFonts w:ascii="Times New Roman" w:hAnsi="Times New Roman" w:cs="Times New Roman"/>
          <w:sz w:val="24"/>
          <w:szCs w:val="24"/>
        </w:rPr>
        <w:t xml:space="preserve">, the upper model asymptote </w:t>
      </w:r>
      <w:r w:rsidR="002C3FC5" w:rsidRPr="002C3FC5">
        <w:rPr>
          <w:rFonts w:ascii="Times New Roman" w:hAnsi="Times New Roman" w:cs="Times New Roman"/>
          <w:i/>
          <w:sz w:val="24"/>
          <w:szCs w:val="24"/>
        </w:rPr>
        <w:t>u</w:t>
      </w:r>
      <w:r w:rsidR="00B84E56">
        <w:rPr>
          <w:rFonts w:ascii="Times New Roman" w:hAnsi="Times New Roman" w:cs="Times New Roman"/>
          <w:sz w:val="24"/>
          <w:szCs w:val="24"/>
        </w:rPr>
        <w:t xml:space="preserve">, the slope of the curve </w:t>
      </w:r>
      <w:r w:rsidR="002C3FC5">
        <w:rPr>
          <w:rFonts w:ascii="Times New Roman" w:hAnsi="Times New Roman" w:cs="Times New Roman"/>
          <w:i/>
          <w:sz w:val="24"/>
          <w:szCs w:val="24"/>
        </w:rPr>
        <w:t>H</w:t>
      </w:r>
      <w:r w:rsidR="00B84E56">
        <w:rPr>
          <w:rFonts w:ascii="Times New Roman" w:hAnsi="Times New Roman" w:cs="Times New Roman"/>
          <w:sz w:val="24"/>
          <w:szCs w:val="24"/>
        </w:rPr>
        <w:t xml:space="preserve"> and the </w:t>
      </w:r>
      <w:r w:rsidR="00B84E56" w:rsidRPr="00A60D12">
        <w:rPr>
          <w:rFonts w:ascii="Times New Roman" w:hAnsi="Times New Roman" w:cs="Times New Roman"/>
          <w:i/>
          <w:sz w:val="24"/>
          <w:szCs w:val="24"/>
        </w:rPr>
        <w:t>EC</w:t>
      </w:r>
      <w:r w:rsidR="00B84E56" w:rsidRPr="00A60D12">
        <w:rPr>
          <w:rFonts w:ascii="Times New Roman" w:hAnsi="Times New Roman" w:cs="Times New Roman"/>
          <w:i/>
          <w:sz w:val="24"/>
          <w:szCs w:val="24"/>
          <w:vertAlign w:val="subscript"/>
        </w:rPr>
        <w:t xml:space="preserve">50 </w:t>
      </w:r>
      <w:r w:rsidR="00B84E56">
        <w:rPr>
          <w:rFonts w:ascii="Times New Roman" w:hAnsi="Times New Roman" w:cs="Times New Roman"/>
          <w:sz w:val="24"/>
          <w:szCs w:val="24"/>
        </w:rPr>
        <w:t xml:space="preserve">. </w:t>
      </w:r>
      <w:r w:rsidR="00C51BC4">
        <w:rPr>
          <w:rFonts w:ascii="Times New Roman" w:hAnsi="Times New Roman" w:cs="Times New Roman"/>
          <w:sz w:val="24"/>
          <w:szCs w:val="24"/>
        </w:rPr>
        <w:t>The background resulting from dead bacteria (positive controls) was subtracted. Next, t</w:t>
      </w:r>
      <w:r w:rsidR="005A2DAB">
        <w:rPr>
          <w:rFonts w:ascii="Times New Roman" w:hAnsi="Times New Roman" w:cs="Times New Roman"/>
          <w:sz w:val="24"/>
          <w:szCs w:val="24"/>
        </w:rPr>
        <w:t xml:space="preserve">he </w:t>
      </w:r>
      <w:r w:rsidR="00933C2C">
        <w:rPr>
          <w:rFonts w:ascii="Times New Roman" w:hAnsi="Times New Roman" w:cs="Times New Roman"/>
          <w:sz w:val="24"/>
          <w:szCs w:val="24"/>
        </w:rPr>
        <w:t xml:space="preserve">data were divided by </w:t>
      </w:r>
      <w:r w:rsidR="00933C2C" w:rsidRPr="00A60D12">
        <w:rPr>
          <w:rFonts w:ascii="Times New Roman" w:hAnsi="Times New Roman" w:cs="Times New Roman"/>
          <w:i/>
          <w:sz w:val="24"/>
          <w:szCs w:val="24"/>
        </w:rPr>
        <w:t>u</w:t>
      </w:r>
      <w:r w:rsidR="00933C2C">
        <w:rPr>
          <w:rFonts w:ascii="Times New Roman" w:hAnsi="Times New Roman" w:cs="Times New Roman"/>
          <w:sz w:val="24"/>
          <w:szCs w:val="24"/>
        </w:rPr>
        <w:t xml:space="preserve"> to normalize all dose response curves to 100% viability</w:t>
      </w:r>
      <w:r w:rsidR="005A2DAB">
        <w:rPr>
          <w:rFonts w:ascii="Times New Roman" w:hAnsi="Times New Roman" w:cs="Times New Roman"/>
          <w:sz w:val="24"/>
          <w:szCs w:val="24"/>
        </w:rPr>
        <w:t xml:space="preserve">. </w:t>
      </w:r>
      <w:r w:rsidR="00A60D12" w:rsidRPr="006F644E">
        <w:rPr>
          <w:rFonts w:ascii="Times New Roman" w:hAnsi="Times New Roman" w:cs="Times New Roman"/>
          <w:sz w:val="24"/>
          <w:szCs w:val="24"/>
        </w:rPr>
        <w:t>Pairwise t-test of the mean of the hill slopes for each of the tested antimicrobials were made to test if the differences found in this parameter are significant.  Hierarchical complete linkage clustering of the hill slopes was used to compare the antimicrobials</w:t>
      </w:r>
      <w:commentRangeStart w:id="312"/>
      <w:del w:id="313" w:author="sunny" w:date="2016-12-17T23:15:00Z">
        <w:r w:rsidR="00A60D12" w:rsidRPr="006F644E" w:rsidDel="001C6D87">
          <w:rPr>
            <w:rFonts w:ascii="Times New Roman" w:hAnsi="Times New Roman" w:cs="Times New Roman"/>
            <w:sz w:val="24"/>
            <w:szCs w:val="24"/>
          </w:rPr>
          <w:delText xml:space="preserve"> as previously described</w:delText>
        </w:r>
      </w:del>
      <w:r w:rsidR="00A60D12" w:rsidRPr="006F644E">
        <w:rPr>
          <w:rFonts w:ascii="Times New Roman" w:hAnsi="Times New Roman" w:cs="Times New Roman"/>
          <w:sz w:val="24"/>
          <w:szCs w:val="24"/>
        </w:rPr>
        <w:fldChar w:fldCharType="begin"/>
      </w:r>
      <w:ins w:id="314" w:author="sunny" w:date="2016-12-16T13:06:00Z">
        <w:r w:rsidR="004D63EC">
          <w:rPr>
            <w:rFonts w:ascii="Times New Roman" w:hAnsi="Times New Roman" w:cs="Times New Roman"/>
            <w:sz w:val="24"/>
            <w:szCs w:val="24"/>
          </w:rPr>
          <w:instrText xml:space="preserve"> ADDIN ZOTERO_ITEM CSL_CITATION {"citationID":"bXqVWynq","properties":{"formattedCitation":"{\\rtf \\super 21\\nosupersub{}}","plainCitation":"21"},"citationItems":[{"id":233,"uris":["http://zotero.org/users/1321783/items/JKKUIUNK"],"uri":["http://zotero.org/users/1321783/items/JKKUIUNK"],"itemData":{"id":233,"type":"article-journal","title":"Genetic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4D63EC">
          <w:rPr>
            <w:rFonts w:ascii="Cambria Math" w:hAnsi="Cambria Math" w:cs="Cambria Math"/>
            <w:sz w:val="24"/>
            <w:szCs w:val="24"/>
          </w:rPr>
          <w:instrText>ﬄ</w:instrText>
        </w:r>
        <w:r w:rsidR="004D63EC">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L."},{"family":"Unemo","given":"Magnus"}],"issued":{"date-parts":[["2015"]]}},"label":"page"}],"schema":"https://github.com/citation-style-language/schema/raw/master/csl-citation.json"} </w:instrText>
        </w:r>
      </w:ins>
      <w:del w:id="315" w:author="sunny" w:date="2016-12-16T13:05:00Z">
        <w:r w:rsidR="00A60D12" w:rsidRPr="006F644E" w:rsidDel="00C47E0B">
          <w:rPr>
            <w:rFonts w:ascii="Times New Roman" w:hAnsi="Times New Roman" w:cs="Times New Roman"/>
            <w:sz w:val="24"/>
            <w:szCs w:val="24"/>
          </w:rPr>
          <w:delInstrText xml:space="preserve"> ADDIN ZOTERO_ITEM CSL_CITATION {"citationID":"1ft91rars7","properties":{"formattedCitation":"{\\rtf \\super 15,32\\nosupersub{}}","plainCitation":"15,32"},"citationItems":[{"id":233,"uris":["http://zotero.org/users/1321783/items/JKKUIUNK"],"uri":["http://zotero.org/users/1321783/items/JKKUIUNK"],"itemData":{"id":233,"type":"article-journal","title":"Genetic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60D12" w:rsidRPr="006F644E" w:rsidDel="00C47E0B">
          <w:rPr>
            <w:rFonts w:ascii="Cambria Math" w:hAnsi="Cambria Math" w:cs="Cambria Math"/>
            <w:sz w:val="24"/>
            <w:szCs w:val="24"/>
          </w:rPr>
          <w:delInstrText>ﬄ</w:delInstrText>
        </w:r>
        <w:r w:rsidR="00A60D12" w:rsidRPr="006F644E" w:rsidDel="00C47E0B">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PMID":"25143956"},"label":"page"}],"schema":"https://github.com/citation-style-language/schema/raw/master/csl-citation.json"} </w:delInstrText>
        </w:r>
      </w:del>
      <w:r w:rsidR="00A60D12" w:rsidRPr="006F644E">
        <w:rPr>
          <w:rFonts w:ascii="Times New Roman" w:hAnsi="Times New Roman" w:cs="Times New Roman"/>
          <w:sz w:val="24"/>
          <w:szCs w:val="24"/>
        </w:rPr>
        <w:fldChar w:fldCharType="separate"/>
      </w:r>
      <w:ins w:id="316" w:author="sunny" w:date="2016-12-16T13:06:00Z">
        <w:r w:rsidR="004D63EC" w:rsidRPr="005C56F2">
          <w:rPr>
            <w:rFonts w:ascii="Times New Roman" w:hAnsi="Times New Roman" w:cs="Times New Roman"/>
            <w:sz w:val="24"/>
            <w:szCs w:val="24"/>
            <w:vertAlign w:val="superscript"/>
          </w:rPr>
          <w:t>21</w:t>
        </w:r>
      </w:ins>
      <w:del w:id="317" w:author="sunny" w:date="2016-12-16T13:05:00Z">
        <w:r w:rsidR="00A60D12" w:rsidRPr="006F644E" w:rsidDel="00C47E0B">
          <w:rPr>
            <w:rFonts w:ascii="Times New Roman" w:hAnsi="Times New Roman" w:cs="Times New Roman"/>
            <w:sz w:val="24"/>
            <w:szCs w:val="24"/>
            <w:vertAlign w:val="superscript"/>
          </w:rPr>
          <w:delText>15,32</w:delText>
        </w:r>
      </w:del>
      <w:r w:rsidR="00A60D12" w:rsidRPr="006F644E">
        <w:rPr>
          <w:rFonts w:ascii="Times New Roman" w:hAnsi="Times New Roman" w:cs="Times New Roman"/>
          <w:sz w:val="24"/>
          <w:szCs w:val="24"/>
        </w:rPr>
        <w:fldChar w:fldCharType="end"/>
      </w:r>
      <w:commentRangeEnd w:id="312"/>
      <w:r w:rsidR="006171C8">
        <w:rPr>
          <w:rStyle w:val="CommentReference"/>
        </w:rPr>
        <w:commentReference w:id="312"/>
      </w:r>
      <w:r w:rsidR="00A60D12" w:rsidRPr="006F644E">
        <w:rPr>
          <w:rFonts w:ascii="Times New Roman" w:hAnsi="Times New Roman" w:cs="Times New Roman"/>
          <w:sz w:val="24"/>
          <w:szCs w:val="24"/>
        </w:rPr>
        <w:t xml:space="preserve">. </w:t>
      </w:r>
    </w:p>
    <w:p w14:paraId="7B9B42B8" w14:textId="77777777" w:rsidR="00954563" w:rsidRDefault="00954563" w:rsidP="00A60D12">
      <w:pPr>
        <w:spacing w:after="0" w:line="480" w:lineRule="auto"/>
        <w:jc w:val="both"/>
        <w:rPr>
          <w:ins w:id="318" w:author="sunny" w:date="2016-12-17T20:05:00Z"/>
          <w:rFonts w:ascii="Times New Roman" w:hAnsi="Times New Roman" w:cs="Times New Roman"/>
          <w:sz w:val="24"/>
          <w:szCs w:val="24"/>
        </w:rPr>
      </w:pPr>
    </w:p>
    <w:p w14:paraId="4A3EC196" w14:textId="1140F395" w:rsidR="00762040" w:rsidDel="00A60D12" w:rsidRDefault="00954563">
      <w:pPr>
        <w:spacing w:line="480" w:lineRule="auto"/>
        <w:jc w:val="both"/>
        <w:rPr>
          <w:del w:id="319" w:author="sunny" w:date="2016-12-12T15:33:00Z"/>
          <w:rFonts w:ascii="Times New Roman" w:hAnsi="Times New Roman" w:cs="Times New Roman"/>
          <w:sz w:val="24"/>
          <w:szCs w:val="24"/>
        </w:rPr>
        <w:pPrChange w:id="320" w:author="sunny" w:date="2016-12-12T15:33:00Z">
          <w:pPr>
            <w:spacing w:after="0" w:line="480" w:lineRule="auto"/>
            <w:jc w:val="both"/>
          </w:pPr>
        </w:pPrChange>
      </w:pPr>
      <w:ins w:id="321" w:author="sunny" w:date="2016-12-17T20:05:00Z">
        <w:r>
          <w:rPr>
            <w:rFonts w:ascii="Times New Roman" w:hAnsi="Times New Roman" w:cs="Times New Roman"/>
            <w:sz w:val="24"/>
            <w:szCs w:val="24"/>
          </w:rPr>
          <w:tab/>
        </w:r>
      </w:ins>
    </w:p>
    <w:p w14:paraId="726E9921" w14:textId="77777777" w:rsidR="00A60D12" w:rsidDel="00AE46FA" w:rsidRDefault="00A60D12" w:rsidP="00A60D12">
      <w:pPr>
        <w:spacing w:after="0" w:line="480" w:lineRule="auto"/>
        <w:jc w:val="both"/>
        <w:rPr>
          <w:del w:id="322" w:author="sunny" w:date="2016-12-12T15:46:00Z"/>
          <w:rFonts w:ascii="Times New Roman" w:hAnsi="Times New Roman" w:cs="Times New Roman"/>
          <w:sz w:val="24"/>
          <w:szCs w:val="24"/>
        </w:rPr>
      </w:pPr>
      <w:r w:rsidRPr="006F644E">
        <w:rPr>
          <w:rFonts w:ascii="Times New Roman" w:hAnsi="Times New Roman" w:cs="Times New Roman"/>
          <w:sz w:val="24"/>
          <w:szCs w:val="24"/>
        </w:rPr>
        <w:t xml:space="preserve">The </w:t>
      </w:r>
      <w:r w:rsidRPr="006A185D">
        <w:rPr>
          <w:rFonts w:ascii="Times New Roman" w:hAnsi="Times New Roman" w:cs="Times New Roman"/>
          <w:i/>
          <w:sz w:val="24"/>
          <w:szCs w:val="24"/>
        </w:rPr>
        <w:t>EC</w:t>
      </w:r>
      <w:r w:rsidRPr="006A185D">
        <w:rPr>
          <w:rFonts w:ascii="Times New Roman" w:hAnsi="Times New Roman" w:cs="Times New Roman"/>
          <w:i/>
          <w:sz w:val="24"/>
          <w:szCs w:val="24"/>
          <w:vertAlign w:val="subscript"/>
        </w:rPr>
        <w:t>50</w:t>
      </w:r>
      <w:r w:rsidRPr="006F644E">
        <w:rPr>
          <w:rFonts w:ascii="Times New Roman" w:hAnsi="Times New Roman" w:cs="Times New Roman"/>
          <w:sz w:val="24"/>
          <w:szCs w:val="24"/>
          <w:vertAlign w:val="subscript"/>
        </w:rPr>
        <w:t xml:space="preserve"> </w:t>
      </w:r>
      <w:r w:rsidRPr="006F644E">
        <w:rPr>
          <w:rFonts w:ascii="Times New Roman" w:hAnsi="Times New Roman" w:cs="Times New Roman"/>
          <w:sz w:val="24"/>
          <w:szCs w:val="24"/>
        </w:rPr>
        <w:t>was measured for each of the antimicrobial</w:t>
      </w:r>
      <w:r>
        <w:rPr>
          <w:rFonts w:ascii="Times New Roman" w:hAnsi="Times New Roman" w:cs="Times New Roman"/>
          <w:sz w:val="24"/>
          <w:szCs w:val="24"/>
        </w:rPr>
        <w:t>-</w:t>
      </w:r>
      <w:r w:rsidRPr="006F644E">
        <w:rPr>
          <w:rFonts w:ascii="Times New Roman" w:hAnsi="Times New Roman" w:cs="Times New Roman"/>
          <w:sz w:val="24"/>
          <w:szCs w:val="24"/>
        </w:rPr>
        <w:t xml:space="preserve">strain combinations.  </w:t>
      </w:r>
    </w:p>
    <w:p w14:paraId="2B5CCEA5" w14:textId="596F29C6" w:rsidR="00E010EB" w:rsidRDefault="009D0DEF" w:rsidP="0005220D">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Samples were</w:t>
      </w:r>
      <w:r w:rsidR="009A23DD" w:rsidRPr="006F644E">
        <w:rPr>
          <w:rFonts w:ascii="Times New Roman" w:hAnsi="Times New Roman" w:cs="Times New Roman"/>
          <w:sz w:val="24"/>
          <w:szCs w:val="24"/>
        </w:rPr>
        <w:t xml:space="preserve"> considered to be above the limit of detection</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and therefore categorized as resistant</w:t>
      </w:r>
      <w:r w:rsidR="005F3BBC">
        <w:rPr>
          <w:rFonts w:ascii="Times New Roman" w:hAnsi="Times New Roman" w:cs="Times New Roman"/>
          <w:sz w:val="24"/>
          <w:szCs w:val="24"/>
        </w:rPr>
        <w:t>,</w:t>
      </w:r>
      <w:r w:rsidR="009A23DD" w:rsidRPr="006F644E">
        <w:rPr>
          <w:rFonts w:ascii="Times New Roman" w:hAnsi="Times New Roman" w:cs="Times New Roman"/>
          <w:sz w:val="24"/>
          <w:szCs w:val="24"/>
        </w:rPr>
        <w:t xml:space="preserve"> if the antibiotic, at its highest </w:t>
      </w:r>
      <w:r w:rsidR="005F3BBC">
        <w:rPr>
          <w:rFonts w:ascii="Times New Roman" w:hAnsi="Times New Roman" w:cs="Times New Roman"/>
          <w:sz w:val="24"/>
          <w:szCs w:val="24"/>
        </w:rPr>
        <w:t>concentration</w:t>
      </w:r>
      <w:r w:rsidR="009A23DD" w:rsidRPr="006F644E">
        <w:rPr>
          <w:rFonts w:ascii="Times New Roman" w:hAnsi="Times New Roman" w:cs="Times New Roman"/>
          <w:sz w:val="24"/>
          <w:szCs w:val="24"/>
        </w:rPr>
        <w:t xml:space="preserve">, reduced viability by less than </w:t>
      </w:r>
      <w:del w:id="323" w:author="sunny" w:date="2016-12-12T15:28:00Z">
        <w:r w:rsidR="009A23DD" w:rsidRPr="006F644E" w:rsidDel="00486F10">
          <w:rPr>
            <w:rFonts w:ascii="Times New Roman" w:hAnsi="Times New Roman" w:cs="Times New Roman"/>
            <w:sz w:val="24"/>
            <w:szCs w:val="24"/>
          </w:rPr>
          <w:delText>20</w:delText>
        </w:r>
      </w:del>
      <w:ins w:id="324" w:author="sunny" w:date="2016-12-12T15:28:00Z">
        <w:r w:rsidR="00486F10">
          <w:rPr>
            <w:rFonts w:ascii="Times New Roman" w:hAnsi="Times New Roman" w:cs="Times New Roman"/>
            <w:sz w:val="24"/>
            <w:szCs w:val="24"/>
          </w:rPr>
          <w:t>5</w:t>
        </w:r>
        <w:r w:rsidR="00486F10" w:rsidRPr="006F644E">
          <w:rPr>
            <w:rFonts w:ascii="Times New Roman" w:hAnsi="Times New Roman" w:cs="Times New Roman"/>
            <w:sz w:val="24"/>
            <w:szCs w:val="24"/>
          </w:rPr>
          <w:t>0</w:t>
        </w:r>
      </w:ins>
      <w:r w:rsidR="009A23DD" w:rsidRPr="006F644E">
        <w:rPr>
          <w:rFonts w:ascii="Times New Roman" w:hAnsi="Times New Roman" w:cs="Times New Roman"/>
          <w:sz w:val="24"/>
          <w:szCs w:val="24"/>
        </w:rPr>
        <w:t>%.</w:t>
      </w:r>
      <w:r w:rsidR="009F2CCE" w:rsidRPr="006F644E">
        <w:rPr>
          <w:rFonts w:ascii="Times New Roman" w:hAnsi="Times New Roman" w:cs="Times New Roman"/>
          <w:sz w:val="24"/>
          <w:szCs w:val="24"/>
        </w:rPr>
        <w:t xml:space="preserve"> </w:t>
      </w:r>
      <w:ins w:id="325" w:author="sunny" w:date="2016-12-12T15:46:00Z">
        <w:r w:rsidR="00501686">
          <w:rPr>
            <w:rFonts w:ascii="Times New Roman" w:hAnsi="Times New Roman" w:cs="Times New Roman"/>
            <w:sz w:val="24"/>
            <w:szCs w:val="24"/>
          </w:rPr>
          <w:t xml:space="preserve">This was the case for </w:t>
        </w:r>
      </w:ins>
      <w:ins w:id="326" w:author="sunny" w:date="2016-12-16T13:15:00Z">
        <w:r w:rsidR="004B7F7B">
          <w:rPr>
            <w:rFonts w:ascii="Times New Roman" w:hAnsi="Times New Roman" w:cs="Times New Roman"/>
            <w:sz w:val="24"/>
            <w:szCs w:val="24"/>
          </w:rPr>
          <w:t>6</w:t>
        </w:r>
      </w:ins>
      <w:ins w:id="327" w:author="sunny" w:date="2016-12-16T13:17:00Z">
        <w:r w:rsidR="004B7F7B">
          <w:rPr>
            <w:rFonts w:ascii="Times New Roman" w:hAnsi="Times New Roman" w:cs="Times New Roman"/>
            <w:sz w:val="24"/>
            <w:szCs w:val="24"/>
          </w:rPr>
          <w:t xml:space="preserve"> samples</w:t>
        </w:r>
      </w:ins>
      <w:ins w:id="328" w:author="sunny" w:date="2016-12-12T15:47:00Z">
        <w:r w:rsidR="00501686">
          <w:rPr>
            <w:rFonts w:ascii="Times New Roman" w:hAnsi="Times New Roman" w:cs="Times New Roman"/>
            <w:sz w:val="24"/>
            <w:szCs w:val="24"/>
          </w:rPr>
          <w:t xml:space="preserve"> in the training data </w:t>
        </w:r>
      </w:ins>
      <w:ins w:id="329" w:author="sunny" w:date="2016-12-16T13:15:00Z">
        <w:r w:rsidR="004B7F7B">
          <w:rPr>
            <w:rFonts w:ascii="Times New Roman" w:hAnsi="Times New Roman" w:cs="Times New Roman"/>
            <w:sz w:val="24"/>
            <w:szCs w:val="24"/>
          </w:rPr>
          <w:t>(n</w:t>
        </w:r>
        <w:r w:rsidR="00F01A9D">
          <w:rPr>
            <w:rFonts w:ascii="Times New Roman" w:hAnsi="Times New Roman" w:cs="Times New Roman"/>
            <w:sz w:val="24"/>
            <w:szCs w:val="24"/>
          </w:rPr>
          <w:t xml:space="preserve">=672), </w:t>
        </w:r>
      </w:ins>
      <w:ins w:id="330" w:author="sunny" w:date="2016-12-16T13:16:00Z">
        <w:r w:rsidR="004B7F7B">
          <w:rPr>
            <w:rFonts w:ascii="Times New Roman" w:hAnsi="Times New Roman" w:cs="Times New Roman"/>
            <w:sz w:val="24"/>
            <w:szCs w:val="24"/>
          </w:rPr>
          <w:t>9 samples</w:t>
        </w:r>
      </w:ins>
      <w:ins w:id="331" w:author="sunny" w:date="2016-12-12T15:47:00Z">
        <w:r w:rsidR="00501686">
          <w:rPr>
            <w:rFonts w:ascii="Times New Roman" w:hAnsi="Times New Roman" w:cs="Times New Roman"/>
            <w:sz w:val="24"/>
            <w:szCs w:val="24"/>
          </w:rPr>
          <w:t xml:space="preserve"> in the validation data</w:t>
        </w:r>
      </w:ins>
      <w:ins w:id="332" w:author="sunny" w:date="2016-12-16T13:16:00Z">
        <w:r w:rsidR="004B7F7B">
          <w:rPr>
            <w:rFonts w:ascii="Times New Roman" w:hAnsi="Times New Roman" w:cs="Times New Roman"/>
            <w:sz w:val="24"/>
            <w:szCs w:val="24"/>
          </w:rPr>
          <w:t xml:space="preserve"> (n=</w:t>
        </w:r>
      </w:ins>
      <w:ins w:id="333" w:author="sunny" w:date="2016-12-16T13:18:00Z">
        <w:r w:rsidR="004B7F7B">
          <w:rPr>
            <w:rFonts w:ascii="Times New Roman" w:hAnsi="Times New Roman" w:cs="Times New Roman"/>
            <w:sz w:val="24"/>
            <w:szCs w:val="24"/>
          </w:rPr>
          <w:t>320)</w:t>
        </w:r>
      </w:ins>
      <w:ins w:id="334" w:author="sunny" w:date="2016-12-16T13:45:00Z">
        <w:r w:rsidR="00F01A9D" w:rsidRPr="00F01A9D">
          <w:rPr>
            <w:rFonts w:ascii="Times New Roman" w:hAnsi="Times New Roman" w:cs="Times New Roman"/>
            <w:sz w:val="24"/>
            <w:szCs w:val="24"/>
          </w:rPr>
          <w:t xml:space="preserve"> </w:t>
        </w:r>
        <w:r w:rsidR="00F01A9D">
          <w:rPr>
            <w:rFonts w:ascii="Times New Roman" w:hAnsi="Times New Roman" w:cs="Times New Roman"/>
            <w:sz w:val="24"/>
            <w:szCs w:val="24"/>
          </w:rPr>
          <w:t>and 3 reference strain samples (n=192)</w:t>
        </w:r>
      </w:ins>
      <w:ins w:id="335" w:author="sunny" w:date="2016-12-12T15:47:00Z">
        <w:r w:rsidR="00501686">
          <w:rPr>
            <w:rFonts w:ascii="Times New Roman" w:hAnsi="Times New Roman" w:cs="Times New Roman"/>
            <w:sz w:val="24"/>
            <w:szCs w:val="24"/>
          </w:rPr>
          <w:t>.</w:t>
        </w:r>
      </w:ins>
      <w:ins w:id="336" w:author="sunny" w:date="2016-12-12T16:21:00Z">
        <w:r w:rsidR="00BF6DF2">
          <w:rPr>
            <w:rFonts w:ascii="Times New Roman" w:hAnsi="Times New Roman" w:cs="Times New Roman"/>
            <w:sz w:val="24"/>
            <w:szCs w:val="24"/>
          </w:rPr>
          <w:t xml:space="preserve"> </w:t>
        </w:r>
      </w:ins>
      <w:ins w:id="337" w:author="sunny" w:date="2016-12-16T13:43:00Z">
        <w:r w:rsidR="00F01A9D">
          <w:rPr>
            <w:rFonts w:ascii="Times New Roman" w:hAnsi="Times New Roman" w:cs="Times New Roman"/>
            <w:sz w:val="24"/>
            <w:szCs w:val="24"/>
          </w:rPr>
          <w:t>Excluding</w:t>
        </w:r>
      </w:ins>
      <w:ins w:id="338" w:author="sunny" w:date="2016-12-16T13:27:00Z">
        <w:r w:rsidR="00BF6DF2">
          <w:rPr>
            <w:rFonts w:ascii="Times New Roman" w:hAnsi="Times New Roman" w:cs="Times New Roman"/>
            <w:sz w:val="24"/>
            <w:szCs w:val="24"/>
          </w:rPr>
          <w:t xml:space="preserve"> </w:t>
        </w:r>
      </w:ins>
      <w:ins w:id="339" w:author="sunny" w:date="2016-12-12T16:21:00Z">
        <w:r w:rsidR="00BE590D">
          <w:rPr>
            <w:rFonts w:ascii="Times New Roman" w:hAnsi="Times New Roman" w:cs="Times New Roman"/>
            <w:sz w:val="24"/>
            <w:szCs w:val="24"/>
          </w:rPr>
          <w:t>Etest</w:t>
        </w:r>
      </w:ins>
      <w:ins w:id="340" w:author="sunny" w:date="2016-12-16T13:27:00Z">
        <w:r w:rsidR="00BF6DF2">
          <w:rPr>
            <w:rFonts w:ascii="Times New Roman" w:hAnsi="Times New Roman" w:cs="Times New Roman"/>
            <w:sz w:val="24"/>
            <w:szCs w:val="24"/>
          </w:rPr>
          <w:t xml:space="preserve"> MIC</w:t>
        </w:r>
      </w:ins>
      <w:ins w:id="341" w:author="sunny" w:date="2016-12-16T13:43:00Z">
        <w:r w:rsidR="00F01A9D">
          <w:rPr>
            <w:rFonts w:ascii="Times New Roman" w:hAnsi="Times New Roman" w:cs="Times New Roman"/>
            <w:sz w:val="24"/>
            <w:szCs w:val="24"/>
          </w:rPr>
          <w:t>s</w:t>
        </w:r>
      </w:ins>
      <w:ins w:id="342" w:author="sunny" w:date="2016-12-12T16:21:00Z">
        <w:r w:rsidR="00BE590D">
          <w:rPr>
            <w:rFonts w:ascii="Times New Roman" w:hAnsi="Times New Roman" w:cs="Times New Roman"/>
            <w:sz w:val="24"/>
            <w:szCs w:val="24"/>
          </w:rPr>
          <w:t xml:space="preserve"> </w:t>
        </w:r>
      </w:ins>
      <w:ins w:id="343" w:author="sunny" w:date="2016-12-16T13:43:00Z">
        <w:r w:rsidR="00F01A9D">
          <w:rPr>
            <w:rFonts w:ascii="Times New Roman" w:hAnsi="Times New Roman" w:cs="Times New Roman"/>
            <w:sz w:val="24"/>
            <w:szCs w:val="24"/>
          </w:rPr>
          <w:t>that were</w:t>
        </w:r>
      </w:ins>
      <w:ins w:id="344" w:author="sunny" w:date="2016-12-12T16:29:00Z">
        <w:r w:rsidR="00BE590D">
          <w:rPr>
            <w:rFonts w:ascii="Times New Roman" w:hAnsi="Times New Roman" w:cs="Times New Roman"/>
            <w:sz w:val="24"/>
            <w:szCs w:val="24"/>
          </w:rPr>
          <w:t xml:space="preserve"> above or </w:t>
        </w:r>
        <w:r w:rsidR="00BF6DF2">
          <w:rPr>
            <w:rFonts w:ascii="Times New Roman" w:hAnsi="Times New Roman" w:cs="Times New Roman"/>
            <w:sz w:val="24"/>
            <w:szCs w:val="24"/>
          </w:rPr>
          <w:t>below limit of detection</w:t>
        </w:r>
        <w:r w:rsidR="00F01A9D">
          <w:rPr>
            <w:rFonts w:ascii="Times New Roman" w:hAnsi="Times New Roman" w:cs="Times New Roman"/>
            <w:sz w:val="24"/>
            <w:szCs w:val="24"/>
          </w:rPr>
          <w:t xml:space="preserve"> and samples </w:t>
        </w:r>
      </w:ins>
      <w:ins w:id="345" w:author="sunny" w:date="2016-12-16T13:44:00Z">
        <w:r w:rsidR="00F01A9D">
          <w:rPr>
            <w:rFonts w:ascii="Times New Roman" w:hAnsi="Times New Roman" w:cs="Times New Roman"/>
            <w:sz w:val="24"/>
            <w:szCs w:val="24"/>
          </w:rPr>
          <w:t xml:space="preserve">where </w:t>
        </w:r>
      </w:ins>
      <w:ins w:id="346" w:author="sunny" w:date="2016-12-12T16:33:00Z">
        <w:r w:rsidR="00BE590D">
          <w:rPr>
            <w:rFonts w:ascii="Times New Roman" w:hAnsi="Times New Roman" w:cs="Times New Roman"/>
            <w:sz w:val="24"/>
            <w:szCs w:val="24"/>
          </w:rPr>
          <w:t>EUCAST resistance brea</w:t>
        </w:r>
      </w:ins>
      <w:ins w:id="347" w:author="sunny" w:date="2016-12-12T16:34:00Z">
        <w:r w:rsidR="00BE590D">
          <w:rPr>
            <w:rFonts w:ascii="Times New Roman" w:hAnsi="Times New Roman" w:cs="Times New Roman"/>
            <w:sz w:val="24"/>
            <w:szCs w:val="24"/>
          </w:rPr>
          <w:t>kpoints</w:t>
        </w:r>
      </w:ins>
      <w:ins w:id="348" w:author="sunny" w:date="2016-12-12T16:33:00Z">
        <w:r w:rsidR="00BE590D">
          <w:rPr>
            <w:rFonts w:ascii="Times New Roman" w:hAnsi="Times New Roman" w:cs="Times New Roman"/>
            <w:sz w:val="24"/>
            <w:szCs w:val="24"/>
          </w:rPr>
          <w:t xml:space="preserve"> </w:t>
        </w:r>
      </w:ins>
      <w:ins w:id="349" w:author="sunny" w:date="2016-12-16T13:44:00Z">
        <w:r w:rsidR="00F01A9D">
          <w:rPr>
            <w:rFonts w:ascii="Times New Roman" w:hAnsi="Times New Roman" w:cs="Times New Roman"/>
            <w:sz w:val="24"/>
            <w:szCs w:val="24"/>
          </w:rPr>
          <w:t>are not</w:t>
        </w:r>
      </w:ins>
      <w:ins w:id="350" w:author="sunny" w:date="2016-12-12T16:33:00Z">
        <w:r w:rsidR="00BE590D">
          <w:rPr>
            <w:rFonts w:ascii="Times New Roman" w:hAnsi="Times New Roman" w:cs="Times New Roman"/>
            <w:sz w:val="24"/>
            <w:szCs w:val="24"/>
          </w:rPr>
          <w:t xml:space="preserve"> available</w:t>
        </w:r>
      </w:ins>
      <w:ins w:id="351" w:author="sunny" w:date="2016-12-16T13:32:00Z">
        <w:r w:rsidR="00BF6DF2">
          <w:rPr>
            <w:rFonts w:ascii="Times New Roman" w:hAnsi="Times New Roman" w:cs="Times New Roman"/>
            <w:sz w:val="24"/>
            <w:szCs w:val="24"/>
          </w:rPr>
          <w:t xml:space="preserve"> to date</w:t>
        </w:r>
      </w:ins>
      <w:ins w:id="352" w:author="sunny" w:date="2016-12-16T13:44:00Z">
        <w:r w:rsidR="00F01A9D">
          <w:rPr>
            <w:rFonts w:ascii="Times New Roman" w:hAnsi="Times New Roman" w:cs="Times New Roman"/>
            <w:sz w:val="24"/>
            <w:szCs w:val="24"/>
          </w:rPr>
          <w:t xml:space="preserve"> (gentamicin)</w:t>
        </w:r>
      </w:ins>
      <w:ins w:id="353" w:author="sunny" w:date="2016-12-16T13:29:00Z">
        <w:r w:rsidR="00BF6DF2">
          <w:rPr>
            <w:rFonts w:ascii="Times New Roman" w:hAnsi="Times New Roman" w:cs="Times New Roman"/>
            <w:sz w:val="24"/>
            <w:szCs w:val="24"/>
          </w:rPr>
          <w:t xml:space="preserve"> </w:t>
        </w:r>
      </w:ins>
      <w:ins w:id="354" w:author="sunny" w:date="2016-12-16T13:45:00Z">
        <w:r w:rsidR="00F01A9D">
          <w:rPr>
            <w:rFonts w:ascii="Times New Roman" w:hAnsi="Times New Roman" w:cs="Times New Roman"/>
            <w:sz w:val="24"/>
            <w:szCs w:val="24"/>
          </w:rPr>
          <w:t>resulted in 5</w:t>
        </w:r>
      </w:ins>
      <w:ins w:id="355" w:author="sunny" w:date="2016-12-17T16:53:00Z">
        <w:r w:rsidR="00C74B7E">
          <w:rPr>
            <w:rFonts w:ascii="Times New Roman" w:hAnsi="Times New Roman" w:cs="Times New Roman"/>
            <w:sz w:val="24"/>
            <w:szCs w:val="24"/>
          </w:rPr>
          <w:t>71</w:t>
        </w:r>
      </w:ins>
      <w:ins w:id="356" w:author="sunny" w:date="2016-12-16T13:45:00Z">
        <w:r w:rsidR="00F01A9D">
          <w:rPr>
            <w:rFonts w:ascii="Times New Roman" w:hAnsi="Times New Roman" w:cs="Times New Roman"/>
            <w:sz w:val="24"/>
            <w:szCs w:val="24"/>
          </w:rPr>
          <w:t xml:space="preserve"> evaluable samples in the training data, </w:t>
        </w:r>
      </w:ins>
      <w:ins w:id="357" w:author="sunny" w:date="2016-12-17T16:53:00Z">
        <w:r w:rsidR="00C74B7E">
          <w:rPr>
            <w:rFonts w:ascii="Times New Roman" w:hAnsi="Times New Roman" w:cs="Times New Roman"/>
            <w:sz w:val="24"/>
            <w:szCs w:val="24"/>
          </w:rPr>
          <w:t>269</w:t>
        </w:r>
      </w:ins>
      <w:ins w:id="358" w:author="sunny" w:date="2016-12-16T13:46:00Z">
        <w:r w:rsidR="00F01A9D">
          <w:rPr>
            <w:rFonts w:ascii="Times New Roman" w:hAnsi="Times New Roman" w:cs="Times New Roman"/>
            <w:sz w:val="24"/>
            <w:szCs w:val="24"/>
          </w:rPr>
          <w:t xml:space="preserve"> samples in the validation data and 1</w:t>
        </w:r>
      </w:ins>
      <w:ins w:id="359" w:author="sunny" w:date="2016-12-17T16:53:00Z">
        <w:r w:rsidR="00C74B7E">
          <w:rPr>
            <w:rFonts w:ascii="Times New Roman" w:hAnsi="Times New Roman" w:cs="Times New Roman"/>
            <w:sz w:val="24"/>
            <w:szCs w:val="24"/>
          </w:rPr>
          <w:t>37</w:t>
        </w:r>
      </w:ins>
      <w:ins w:id="360" w:author="sunny" w:date="2016-12-16T13:46:00Z">
        <w:r w:rsidR="00F01A9D">
          <w:rPr>
            <w:rFonts w:ascii="Times New Roman" w:hAnsi="Times New Roman" w:cs="Times New Roman"/>
            <w:sz w:val="24"/>
            <w:szCs w:val="24"/>
          </w:rPr>
          <w:t xml:space="preserve"> in the reference strain data</w:t>
        </w:r>
      </w:ins>
      <w:ins w:id="361" w:author="sunny" w:date="2016-12-12T16:33:00Z">
        <w:r w:rsidR="00BE590D">
          <w:rPr>
            <w:rFonts w:ascii="Times New Roman" w:hAnsi="Times New Roman" w:cs="Times New Roman"/>
            <w:sz w:val="24"/>
            <w:szCs w:val="24"/>
          </w:rPr>
          <w:t>.</w:t>
        </w:r>
      </w:ins>
      <w:ins w:id="362" w:author="sunny" w:date="2016-12-12T16:31:00Z">
        <w:r w:rsidR="00BE590D">
          <w:rPr>
            <w:rFonts w:ascii="Times New Roman" w:hAnsi="Times New Roman" w:cs="Times New Roman"/>
            <w:sz w:val="24"/>
            <w:szCs w:val="24"/>
          </w:rPr>
          <w:t xml:space="preserve"> </w:t>
        </w:r>
      </w:ins>
      <w:del w:id="363" w:author="sunny" w:date="2016-12-12T15:31:00Z">
        <w:r w:rsidR="001B7F86" w:rsidRPr="006F644E" w:rsidDel="00A60D12">
          <w:rPr>
            <w:rFonts w:ascii="Times New Roman" w:hAnsi="Times New Roman" w:cs="Times New Roman"/>
            <w:sz w:val="24"/>
            <w:szCs w:val="24"/>
          </w:rPr>
          <w:delText xml:space="preserve">In cases </w:delText>
        </w:r>
        <w:r w:rsidR="005F3BBC" w:rsidDel="00A60D12">
          <w:rPr>
            <w:rFonts w:ascii="Times New Roman" w:hAnsi="Times New Roman" w:cs="Times New Roman"/>
            <w:sz w:val="24"/>
            <w:szCs w:val="24"/>
          </w:rPr>
          <w:delText xml:space="preserve">where </w:delText>
        </w:r>
        <w:r w:rsidR="001B7F86" w:rsidRPr="006F644E" w:rsidDel="00A60D12">
          <w:rPr>
            <w:rFonts w:ascii="Times New Roman" w:hAnsi="Times New Roman" w:cs="Times New Roman"/>
            <w:sz w:val="24"/>
            <w:szCs w:val="24"/>
          </w:rPr>
          <w:delText>the upper asymptote was not defined (</w:delText>
        </w:r>
        <w:r w:rsidR="009A23DD" w:rsidRPr="006F644E" w:rsidDel="00A60D12">
          <w:rPr>
            <w:rFonts w:ascii="Times New Roman" w:hAnsi="Times New Roman" w:cs="Times New Roman"/>
            <w:sz w:val="24"/>
            <w:szCs w:val="24"/>
          </w:rPr>
          <w:delText>the lowest concentration reduced viability by more than 80%</w:delText>
        </w:r>
        <w:r w:rsidR="001B7F86" w:rsidRPr="006F644E" w:rsidDel="00A60D12">
          <w:rPr>
            <w:rFonts w:ascii="Times New Roman" w:hAnsi="Times New Roman" w:cs="Times New Roman"/>
            <w:sz w:val="24"/>
            <w:szCs w:val="24"/>
          </w:rPr>
          <w:delText xml:space="preserve">) or the </w:delText>
        </w:r>
        <w:r w:rsidR="005F3BBC" w:rsidDel="00A60D12">
          <w:rPr>
            <w:rFonts w:ascii="Times New Roman" w:hAnsi="Times New Roman" w:cs="Times New Roman"/>
            <w:sz w:val="24"/>
            <w:szCs w:val="24"/>
          </w:rPr>
          <w:delText xml:space="preserve">values could not be modelled </w:delText>
        </w:r>
        <w:r w:rsidR="001B7F86" w:rsidRPr="006F644E" w:rsidDel="00A60D12">
          <w:rPr>
            <w:rFonts w:ascii="Times New Roman" w:hAnsi="Times New Roman" w:cs="Times New Roman"/>
            <w:sz w:val="24"/>
            <w:szCs w:val="24"/>
          </w:rPr>
          <w:delText>due to poor data quality the sample was not included in the analysis</w:delText>
        </w:r>
        <w:r w:rsidR="009A23DD" w:rsidRPr="006F644E" w:rsidDel="00A60D12">
          <w:rPr>
            <w:rFonts w:ascii="Times New Roman" w:hAnsi="Times New Roman" w:cs="Times New Roman"/>
            <w:sz w:val="24"/>
            <w:szCs w:val="24"/>
          </w:rPr>
          <w:delText>.</w:delText>
        </w:r>
        <w:r w:rsidR="002E2ADE" w:rsidRPr="006F644E" w:rsidDel="00A60D12">
          <w:rPr>
            <w:rFonts w:ascii="Times New Roman" w:hAnsi="Times New Roman" w:cs="Times New Roman"/>
            <w:sz w:val="24"/>
            <w:szCs w:val="24"/>
          </w:rPr>
          <w:delText xml:space="preserve"> </w:delText>
        </w:r>
      </w:del>
    </w:p>
    <w:p w14:paraId="7C82EC16" w14:textId="77777777" w:rsidR="007977DC" w:rsidRDefault="00A0136E">
      <w:pPr>
        <w:spacing w:after="0" w:line="480" w:lineRule="auto"/>
        <w:ind w:firstLine="426"/>
        <w:jc w:val="both"/>
        <w:rPr>
          <w:ins w:id="364" w:author="valdes" w:date="2016-12-17T21:36:00Z"/>
          <w:rFonts w:ascii="Times New Roman" w:hAnsi="Times New Roman" w:cs="Times New Roman"/>
          <w:sz w:val="24"/>
          <w:szCs w:val="24"/>
        </w:rPr>
      </w:pPr>
      <w:r w:rsidRPr="006F644E">
        <w:rPr>
          <w:rFonts w:ascii="Times New Roman" w:hAnsi="Times New Roman" w:cs="Times New Roman"/>
          <w:sz w:val="24"/>
          <w:szCs w:val="24"/>
        </w:rPr>
        <w:lastRenderedPageBreak/>
        <w:t>The relationship between</w:t>
      </w:r>
      <w:ins w:id="365" w:author="sunny" w:date="2016-12-16T13:47:00Z">
        <w:r w:rsidR="00471148">
          <w:rPr>
            <w:rFonts w:ascii="Times New Roman" w:hAnsi="Times New Roman" w:cs="Times New Roman"/>
            <w:sz w:val="24"/>
            <w:szCs w:val="24"/>
          </w:rPr>
          <w:t xml:space="preserve"> </w:t>
        </w:r>
        <w:r w:rsidR="00471148" w:rsidRPr="00213188">
          <w:rPr>
            <w:rFonts w:ascii="Times New Roman" w:hAnsi="Times New Roman" w:cs="Times New Roman"/>
            <w:i/>
            <w:sz w:val="24"/>
            <w:szCs w:val="24"/>
          </w:rPr>
          <w:t>EC</w:t>
        </w:r>
        <w:r w:rsidR="00471148" w:rsidRPr="00213188">
          <w:rPr>
            <w:rFonts w:ascii="Times New Roman" w:hAnsi="Times New Roman" w:cs="Times New Roman"/>
            <w:i/>
            <w:sz w:val="24"/>
            <w:szCs w:val="24"/>
            <w:vertAlign w:val="subscript"/>
          </w:rPr>
          <w:t>50</w:t>
        </w:r>
      </w:ins>
      <w:ins w:id="366" w:author="sunny" w:date="2016-12-12T16:34:00Z">
        <w:r w:rsidR="00BE590D">
          <w:rPr>
            <w:rFonts w:ascii="Times New Roman" w:hAnsi="Times New Roman" w:cs="Times New Roman"/>
            <w:sz w:val="24"/>
            <w:szCs w:val="24"/>
          </w:rPr>
          <w:t xml:space="preserve"> </w:t>
        </w:r>
      </w:ins>
      <w:del w:id="367" w:author="sunny" w:date="2016-12-12T16:34:00Z">
        <w:r w:rsidRPr="006F644E" w:rsidDel="00BE590D">
          <w:rPr>
            <w:rFonts w:ascii="Times New Roman" w:hAnsi="Times New Roman" w:cs="Times New Roman"/>
            <w:sz w:val="24"/>
            <w:szCs w:val="24"/>
          </w:rPr>
          <w:delText xml:space="preserve"> the </w:delText>
        </w:r>
      </w:del>
      <w:del w:id="368" w:author="sunny" w:date="2016-12-16T13:40:00Z">
        <w:r w:rsidRPr="00665DDB" w:rsidDel="00F01A9D">
          <w:rPr>
            <w:rFonts w:ascii="Times New Roman" w:hAnsi="Times New Roman" w:cs="Times New Roman"/>
            <w:i/>
            <w:sz w:val="24"/>
            <w:szCs w:val="24"/>
            <w:rPrChange w:id="369"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370" w:author="sunny" w:date="2016-12-08T23:20:00Z">
              <w:rPr>
                <w:rFonts w:ascii="Times New Roman" w:hAnsi="Times New Roman" w:cs="Times New Roman"/>
                <w:sz w:val="24"/>
                <w:szCs w:val="24"/>
                <w:vertAlign w:val="subscript"/>
              </w:rPr>
            </w:rPrChange>
          </w:rPr>
          <w:delText>50</w:delText>
        </w:r>
        <w:r w:rsidRPr="006F644E" w:rsidDel="00F01A9D">
          <w:rPr>
            <w:rFonts w:ascii="Times New Roman" w:hAnsi="Times New Roman" w:cs="Times New Roman"/>
            <w:sz w:val="24"/>
            <w:szCs w:val="24"/>
          </w:rPr>
          <w:delText xml:space="preserve"> </w:delText>
        </w:r>
      </w:del>
      <w:r w:rsidRPr="006F644E">
        <w:rPr>
          <w:rFonts w:ascii="Times New Roman" w:hAnsi="Times New Roman" w:cs="Times New Roman"/>
          <w:sz w:val="24"/>
          <w:szCs w:val="24"/>
        </w:rPr>
        <w:t>and Etest was analysed</w:t>
      </w:r>
      <w:ins w:id="371" w:author="sunny" w:date="2016-12-12T16:59:00Z">
        <w:r w:rsidR="00BB5402">
          <w:rPr>
            <w:rFonts w:ascii="Times New Roman" w:hAnsi="Times New Roman" w:cs="Times New Roman"/>
            <w:sz w:val="24"/>
            <w:szCs w:val="24"/>
          </w:rPr>
          <w:t xml:space="preserve"> for the training data</w:t>
        </w:r>
      </w:ins>
      <w:ins w:id="372" w:author="sunny" w:date="2016-12-16T13:32:00Z">
        <w:r w:rsidR="00BF6DF2">
          <w:rPr>
            <w:rFonts w:ascii="Times New Roman" w:hAnsi="Times New Roman" w:cs="Times New Roman"/>
            <w:sz w:val="24"/>
            <w:szCs w:val="24"/>
          </w:rPr>
          <w:t xml:space="preserve"> </w:t>
        </w:r>
      </w:ins>
      <w:del w:id="373" w:author="sunny" w:date="2016-12-16T13:47:00Z">
        <w:r w:rsidRPr="006F644E" w:rsidDel="00F01A9D">
          <w:rPr>
            <w:rFonts w:ascii="Times New Roman" w:hAnsi="Times New Roman" w:cs="Times New Roman"/>
            <w:sz w:val="24"/>
            <w:szCs w:val="24"/>
          </w:rPr>
          <w:delText xml:space="preserve"> </w:delText>
        </w:r>
      </w:del>
      <w:ins w:id="374" w:author="sunny" w:date="2016-12-12T16:35:00Z">
        <w:r w:rsidR="00BE590D">
          <w:rPr>
            <w:rFonts w:ascii="Times New Roman" w:hAnsi="Times New Roman" w:cs="Times New Roman"/>
            <w:sz w:val="24"/>
            <w:szCs w:val="24"/>
          </w:rPr>
          <w:t>by log transforming both values</w:t>
        </w:r>
      </w:ins>
      <w:ins w:id="375" w:author="sunny" w:date="2016-12-12T16:59:00Z">
        <w:r w:rsidR="00BB5402">
          <w:rPr>
            <w:rFonts w:ascii="Times New Roman" w:hAnsi="Times New Roman" w:cs="Times New Roman"/>
            <w:sz w:val="24"/>
            <w:szCs w:val="24"/>
          </w:rPr>
          <w:t xml:space="preserve"> and fitting a linear regression</w:t>
        </w:r>
      </w:ins>
      <w:del w:id="376" w:author="sunny" w:date="2016-12-12T16:35:00Z">
        <w:r w:rsidRPr="006F644E" w:rsidDel="00BE590D">
          <w:rPr>
            <w:rFonts w:ascii="Times New Roman" w:hAnsi="Times New Roman" w:cs="Times New Roman"/>
            <w:sz w:val="24"/>
            <w:szCs w:val="24"/>
          </w:rPr>
          <w:delText>using log-log regression</w:delText>
        </w:r>
      </w:del>
      <w:ins w:id="377" w:author="valdes" w:date="2016-12-17T21:36:00Z">
        <w:r w:rsidR="007977DC">
          <w:rPr>
            <w:rFonts w:ascii="Times New Roman" w:hAnsi="Times New Roman" w:cs="Times New Roman"/>
            <w:sz w:val="24"/>
            <w:szCs w:val="24"/>
          </w:rPr>
          <w:t>:</w:t>
        </w:r>
      </w:ins>
    </w:p>
    <w:p w14:paraId="4C9A7672" w14:textId="226FF180" w:rsidR="006221CF" w:rsidRDefault="006221CF">
      <w:pPr>
        <w:spacing w:after="0" w:line="480" w:lineRule="auto"/>
        <w:ind w:firstLine="426"/>
        <w:jc w:val="both"/>
        <w:rPr>
          <w:ins w:id="378" w:author="valdes" w:date="2016-12-17T21:40:00Z"/>
          <w:rFonts w:ascii="Times New Roman" w:hAnsi="Times New Roman" w:cs="Times New Roman"/>
          <w:sz w:val="24"/>
          <w:szCs w:val="24"/>
        </w:rPr>
      </w:pPr>
      <m:oMath>
        <m:r>
          <m:rPr>
            <m:sty m:val="p"/>
          </m:rPr>
          <w:rPr>
            <w:rFonts w:ascii="Cambria Math" w:hAnsi="Cambria Math" w:cs="Times New Roman"/>
            <w:sz w:val="24"/>
            <w:szCs w:val="24"/>
          </w:rPr>
          <m:t>log</m:t>
        </m:r>
        <w:ins w:id="379" w:author="valdes" w:date="2016-12-17T22:01:00Z">
          <m:r>
            <m:rPr>
              <m:sty m:val="p"/>
            </m:rPr>
            <w:rPr>
              <w:rFonts w:ascii="Cambria Math" w:hAnsi="Cambria Math" w:cs="Times New Roman"/>
              <w:sz w:val="24"/>
              <w:szCs w:val="24"/>
            </w:rPr>
            <m:t>(</m:t>
          </m:r>
        </w:ins>
        <w:del w:id="380" w:author="valdes" w:date="2016-12-17T21:57:00Z">
          <m:r>
            <m:rPr>
              <m:sty m:val="p"/>
            </m:rPr>
            <w:rPr>
              <w:rFonts w:ascii="Cambria Math" w:hAnsi="Cambria Math" w:cs="Times New Roman"/>
              <w:sz w:val="24"/>
              <w:szCs w:val="24"/>
            </w:rPr>
            <m:t>⁡</m:t>
          </m:r>
        </w:del>
        <w:ins w:id="381" w:author="valdes" w:date="2016-12-17T22:01:00Z">
          <m:r>
            <w:rPr>
              <w:rFonts w:ascii="Cambria Math" w:hAnsi="Cambria Math" w:cs="Times New Roman"/>
              <w:sz w:val="24"/>
              <w:szCs w:val="24"/>
            </w:rPr>
            <m:t>Etest</m:t>
          </m:r>
        </w:ins>
        <w:ins w:id="382" w:author="valdes" w:date="2016-12-17T21:57:00Z">
          <m:r>
            <w:rPr>
              <w:rFonts w:ascii="Cambria Math" w:hAnsi="Cambria Math" w:cs="Times New Roman"/>
              <w:sz w:val="24"/>
              <w:szCs w:val="24"/>
            </w:rPr>
            <m:t>)</m:t>
          </m:r>
        </w:ins>
        <w:ins w:id="383" w:author="valdes" w:date="2016-12-17T21:37:00Z">
          <m:r>
            <w:rPr>
              <w:rFonts w:ascii="Cambria Math" w:hAnsi="Cambria Math" w:cs="Times New Roman"/>
              <w:sz w:val="24"/>
              <w:szCs w:val="24"/>
            </w:rPr>
            <m:t xml:space="preserve">= </m:t>
          </m:r>
        </w:ins>
        <w:ins w:id="384" w:author="valdes" w:date="2016-12-17T21:38:00Z">
          <m:r>
            <w:rPr>
              <w:rFonts w:ascii="Cambria Math" w:hAnsi="Cambria Math" w:cs="Times New Roman"/>
              <w:sz w:val="24"/>
              <w:szCs w:val="24"/>
            </w:rPr>
            <m:t>α</m:t>
          </m:r>
        </w:ins>
        <w:ins w:id="385" w:author="valdes" w:date="2016-12-17T21:39:00Z">
          <m:r>
            <w:rPr>
              <w:rFonts w:ascii="Cambria Math" w:hAnsi="Cambria Math" w:cs="Times New Roman"/>
              <w:sz w:val="24"/>
              <w:szCs w:val="24"/>
            </w:rPr>
            <m:t>+</m:t>
          </m:r>
        </w:ins>
        <w:ins w:id="386" w:author="valdes" w:date="2016-12-17T21:38:00Z">
          <m:r>
            <w:rPr>
              <w:rFonts w:ascii="Cambria Math" w:hAnsi="Cambria Math" w:cs="Times New Roman"/>
              <w:sz w:val="24"/>
              <w:szCs w:val="24"/>
            </w:rPr>
            <m:t>β</m:t>
          </m:r>
        </w:ins>
        <w:ins w:id="387" w:author="valdes" w:date="2016-12-17T21:41:00Z">
          <m:r>
            <w:rPr>
              <w:rFonts w:ascii="Cambria Math" w:hAnsi="Cambria Math" w:cs="Times New Roman"/>
              <w:sz w:val="24"/>
              <w:szCs w:val="24"/>
            </w:rPr>
            <m:t xml:space="preserve"> </m:t>
          </m:r>
        </w:ins>
        <m:r>
          <m:rPr>
            <m:sty m:val="p"/>
          </m:rPr>
          <w:rPr>
            <w:rFonts w:ascii="Cambria Math" w:hAnsi="Cambria Math" w:cs="Times New Roman"/>
            <w:sz w:val="24"/>
            <w:szCs w:val="24"/>
          </w:rPr>
          <m:t>log</m:t>
        </m:r>
        <w:del w:id="388" w:author="valdes" w:date="2016-12-17T22:03:00Z">
          <m:r>
            <m:rPr>
              <m:sty m:val="p"/>
            </m:rPr>
            <w:rPr>
              <w:rFonts w:ascii="Cambria Math" w:hAnsi="Cambria Math" w:cs="Times New Roman"/>
              <w:sz w:val="24"/>
              <w:szCs w:val="24"/>
            </w:rPr>
            <m:t>⁡</m:t>
          </m:r>
        </w:del>
        <w:ins w:id="389" w:author="valdes" w:date="2016-12-17T21:41:00Z">
          <m:r>
            <w:rPr>
              <w:rFonts w:ascii="Cambria Math" w:hAnsi="Cambria Math" w:cs="Times New Roman"/>
              <w:sz w:val="24"/>
              <w:szCs w:val="24"/>
            </w:rPr>
            <m:t>(</m:t>
          </m:r>
        </w:ins>
        <m:sSub>
          <m:sSubPr>
            <m:ctrlPr>
              <w:ins w:id="390" w:author="valdes" w:date="2016-12-17T21:58:00Z">
                <w:rPr>
                  <w:rFonts w:ascii="Cambria Math" w:hAnsi="Cambria Math" w:cs="Times New Roman"/>
                  <w:i/>
                  <w:sz w:val="24"/>
                  <w:szCs w:val="24"/>
                </w:rPr>
              </w:ins>
            </m:ctrlPr>
          </m:sSubPr>
          <m:e>
            <w:ins w:id="391" w:author="valdes" w:date="2016-12-17T21:59:00Z">
              <m:r>
                <w:rPr>
                  <w:rFonts w:ascii="Cambria Math" w:hAnsi="Cambria Math" w:cs="Times New Roman"/>
                  <w:sz w:val="24"/>
                  <w:szCs w:val="24"/>
                </w:rPr>
                <m:t>EC</m:t>
              </m:r>
            </w:ins>
          </m:e>
          <m:sub>
            <w:ins w:id="392" w:author="valdes" w:date="2016-12-17T21:59:00Z">
              <m:r>
                <w:rPr>
                  <w:rFonts w:ascii="Cambria Math" w:hAnsi="Cambria Math" w:cs="Times New Roman"/>
                  <w:sz w:val="24"/>
                  <w:szCs w:val="24"/>
                </w:rPr>
                <m:t>50</m:t>
              </m:r>
            </w:ins>
          </m:sub>
        </m:sSub>
        <w:ins w:id="393" w:author="valdes" w:date="2016-12-17T21:41:00Z">
          <m:r>
            <w:rPr>
              <w:rFonts w:ascii="Cambria Math" w:hAnsi="Cambria Math" w:cs="Times New Roman"/>
              <w:sz w:val="24"/>
              <w:szCs w:val="24"/>
            </w:rPr>
            <m:t>)</m:t>
          </m:r>
        </w:ins>
        <w:ins w:id="394" w:author="valdes" w:date="2016-12-17T21:40:00Z">
          <m:r>
            <w:rPr>
              <w:rFonts w:ascii="Cambria Math" w:hAnsi="Cambria Math" w:cs="Times New Roman"/>
              <w:sz w:val="24"/>
              <w:szCs w:val="24"/>
            </w:rPr>
            <m:t>+</m:t>
          </m:r>
        </w:ins>
        <w:ins w:id="395" w:author="valdes" w:date="2016-12-17T21:39:00Z">
          <m:r>
            <w:rPr>
              <w:rFonts w:ascii="Cambria Math" w:hAnsi="Cambria Math" w:cs="Times New Roman"/>
              <w:sz w:val="24"/>
              <w:szCs w:val="24"/>
            </w:rPr>
            <m:t>ε</m:t>
          </m:r>
        </w:ins>
      </m:oMath>
      <w:ins w:id="396" w:author="sunny" w:date="2016-12-12T16:26:00Z">
        <w:del w:id="397" w:author="valdes" w:date="2016-12-17T21:36:00Z">
          <w:r w:rsidR="000D20FE" w:rsidDel="007977DC">
            <w:rPr>
              <w:rFonts w:ascii="Times New Roman" w:hAnsi="Times New Roman" w:cs="Times New Roman"/>
              <w:sz w:val="24"/>
              <w:szCs w:val="24"/>
            </w:rPr>
            <w:delText>.</w:delText>
          </w:r>
        </w:del>
      </w:ins>
      <w:del w:id="398" w:author="sunny" w:date="2016-12-12T16:21:00Z">
        <w:r w:rsidR="00A0136E" w:rsidRPr="006F644E" w:rsidDel="000D20FE">
          <w:rPr>
            <w:rFonts w:ascii="Times New Roman" w:hAnsi="Times New Roman" w:cs="Times New Roman"/>
            <w:sz w:val="24"/>
            <w:szCs w:val="24"/>
          </w:rPr>
          <w:delText xml:space="preserve">. </w:delText>
        </w:r>
      </w:del>
      <w:ins w:id="399" w:author="valdes" w:date="2016-12-17T21:40:00Z">
        <w:r>
          <w:rPr>
            <w:rFonts w:ascii="Times New Roman" w:hAnsi="Times New Roman" w:cs="Times New Roman"/>
            <w:sz w:val="24"/>
            <w:szCs w:val="24"/>
          </w:rPr>
          <w:tab/>
          <w:t>(Eq. 2)</w:t>
        </w:r>
      </w:ins>
      <w:ins w:id="400" w:author="valdes" w:date="2016-12-17T21:42:00Z">
        <w:r>
          <w:rPr>
            <w:rFonts w:ascii="Times New Roman" w:hAnsi="Times New Roman" w:cs="Times New Roman"/>
            <w:sz w:val="24"/>
            <w:szCs w:val="24"/>
          </w:rPr>
          <w:t>.</w:t>
        </w:r>
      </w:ins>
      <w:ins w:id="401" w:author="sunny" w:date="2016-12-12T16:20:00Z">
        <w:del w:id="402" w:author="valdes" w:date="2016-12-17T21:40:00Z">
          <w:r w:rsidR="000D20FE" w:rsidDel="006221CF">
            <w:rPr>
              <w:rFonts w:ascii="Times New Roman" w:hAnsi="Times New Roman" w:cs="Times New Roman"/>
              <w:sz w:val="24"/>
              <w:szCs w:val="24"/>
            </w:rPr>
            <w:delText xml:space="preserve"> </w:delText>
          </w:r>
        </w:del>
      </w:ins>
    </w:p>
    <w:p w14:paraId="41CFF4B2" w14:textId="0A8FA99A" w:rsidR="0005220D" w:rsidDel="006221CF" w:rsidRDefault="00A0136E">
      <w:pPr>
        <w:spacing w:after="0" w:line="480" w:lineRule="auto"/>
        <w:ind w:firstLine="426"/>
        <w:jc w:val="both"/>
        <w:rPr>
          <w:del w:id="403" w:author="valdes" w:date="2016-12-17T21:48:00Z"/>
          <w:rFonts w:ascii="Times New Roman" w:hAnsi="Times New Roman" w:cs="Times New Roman"/>
          <w:sz w:val="24"/>
          <w:szCs w:val="24"/>
        </w:rPr>
      </w:pPr>
      <w:del w:id="404" w:author="sunny" w:date="2016-12-16T13:39:00Z">
        <w:r w:rsidRPr="006F644E" w:rsidDel="00F01A9D">
          <w:rPr>
            <w:rFonts w:ascii="Times New Roman" w:hAnsi="Times New Roman" w:cs="Times New Roman"/>
            <w:sz w:val="24"/>
            <w:szCs w:val="24"/>
          </w:rPr>
          <w:delText xml:space="preserve">For each </w:delText>
        </w:r>
        <w:r w:rsidRPr="00665DDB" w:rsidDel="00F01A9D">
          <w:rPr>
            <w:rFonts w:ascii="Times New Roman" w:hAnsi="Times New Roman" w:cs="Times New Roman"/>
            <w:i/>
            <w:sz w:val="24"/>
            <w:szCs w:val="24"/>
            <w:rPrChange w:id="405" w:author="sunny" w:date="2016-12-08T23:20:00Z">
              <w:rPr>
                <w:rFonts w:ascii="Times New Roman" w:hAnsi="Times New Roman" w:cs="Times New Roman"/>
                <w:sz w:val="24"/>
                <w:szCs w:val="24"/>
              </w:rPr>
            </w:rPrChange>
          </w:rPr>
          <w:delText>EC</w:delText>
        </w:r>
        <w:r w:rsidRPr="00665DDB" w:rsidDel="00F01A9D">
          <w:rPr>
            <w:rFonts w:ascii="Times New Roman" w:hAnsi="Times New Roman" w:cs="Times New Roman"/>
            <w:i/>
            <w:sz w:val="24"/>
            <w:szCs w:val="24"/>
            <w:vertAlign w:val="subscript"/>
            <w:rPrChange w:id="406" w:author="sunny" w:date="2016-12-08T23:20:00Z">
              <w:rPr>
                <w:rFonts w:ascii="Times New Roman" w:hAnsi="Times New Roman" w:cs="Times New Roman"/>
                <w:sz w:val="24"/>
                <w:szCs w:val="24"/>
                <w:vertAlign w:val="subscript"/>
              </w:rPr>
            </w:rPrChange>
          </w:rPr>
          <w:delText>50</w:delText>
        </w:r>
        <w:r w:rsidR="00E010EB" w:rsidDel="00F01A9D">
          <w:rPr>
            <w:rFonts w:ascii="Times New Roman" w:hAnsi="Times New Roman" w:cs="Times New Roman"/>
            <w:sz w:val="24"/>
            <w:szCs w:val="24"/>
          </w:rPr>
          <w:delText>,</w:delText>
        </w:r>
        <w:r w:rsidRPr="006F644E" w:rsidDel="00F01A9D">
          <w:rPr>
            <w:rFonts w:ascii="Times New Roman" w:hAnsi="Times New Roman" w:cs="Times New Roman"/>
            <w:sz w:val="24"/>
            <w:szCs w:val="24"/>
          </w:rPr>
          <w:delText xml:space="preserve"> </w:delText>
        </w:r>
      </w:del>
      <w:del w:id="407" w:author="sunny" w:date="2016-12-16T13:40:00Z">
        <w:r w:rsidRPr="006F644E" w:rsidDel="00F01A9D">
          <w:rPr>
            <w:rFonts w:ascii="Times New Roman" w:hAnsi="Times New Roman" w:cs="Times New Roman"/>
            <w:sz w:val="24"/>
            <w:szCs w:val="24"/>
          </w:rPr>
          <w:delText xml:space="preserve">a corresponding </w:delText>
        </w:r>
        <w:r w:rsidR="00E010EB" w:rsidDel="00F01A9D">
          <w:rPr>
            <w:rFonts w:ascii="Times New Roman" w:hAnsi="Times New Roman" w:cs="Times New Roman"/>
            <w:sz w:val="24"/>
            <w:szCs w:val="24"/>
          </w:rPr>
          <w:delText>MIC</w:delText>
        </w:r>
        <w:r w:rsidR="00E010EB" w:rsidRPr="006F644E" w:rsidDel="00F01A9D">
          <w:rPr>
            <w:rFonts w:ascii="Times New Roman" w:hAnsi="Times New Roman" w:cs="Times New Roman"/>
            <w:sz w:val="24"/>
            <w:szCs w:val="24"/>
          </w:rPr>
          <w:delText xml:space="preserve"> </w:delText>
        </w:r>
        <w:r w:rsidRPr="006F644E" w:rsidDel="00F01A9D">
          <w:rPr>
            <w:rFonts w:ascii="Times New Roman" w:hAnsi="Times New Roman" w:cs="Times New Roman"/>
            <w:sz w:val="24"/>
            <w:szCs w:val="24"/>
          </w:rPr>
          <w:delText xml:space="preserve">was predicted using the </w:delText>
        </w:r>
      </w:del>
      <w:ins w:id="408" w:author="sunny" w:date="2016-12-16T13:40:00Z">
        <w:r w:rsidR="00F01A9D">
          <w:rPr>
            <w:rFonts w:ascii="Times New Roman" w:hAnsi="Times New Roman" w:cs="Times New Roman"/>
            <w:sz w:val="24"/>
            <w:szCs w:val="24"/>
          </w:rPr>
          <w:t>S</w:t>
        </w:r>
      </w:ins>
      <w:ins w:id="409" w:author="sunny" w:date="2016-12-12T17:10:00Z">
        <w:r w:rsidR="002C0C29">
          <w:rPr>
            <w:rFonts w:ascii="Times New Roman" w:hAnsi="Times New Roman" w:cs="Times New Roman"/>
            <w:sz w:val="24"/>
            <w:szCs w:val="24"/>
          </w:rPr>
          <w:t>lope and interce</w:t>
        </w:r>
        <w:r w:rsidR="00F01A9D">
          <w:rPr>
            <w:rFonts w:ascii="Times New Roman" w:hAnsi="Times New Roman" w:cs="Times New Roman"/>
            <w:sz w:val="24"/>
            <w:szCs w:val="24"/>
          </w:rPr>
          <w:t>pt of this</w:t>
        </w:r>
        <w:r w:rsidR="002C0C29">
          <w:rPr>
            <w:rFonts w:ascii="Times New Roman" w:hAnsi="Times New Roman" w:cs="Times New Roman"/>
            <w:sz w:val="24"/>
            <w:szCs w:val="24"/>
          </w:rPr>
          <w:t xml:space="preserve"> </w:t>
        </w:r>
      </w:ins>
      <w:r w:rsidRPr="006F644E">
        <w:rPr>
          <w:rFonts w:ascii="Times New Roman" w:hAnsi="Times New Roman" w:cs="Times New Roman"/>
          <w:sz w:val="24"/>
          <w:szCs w:val="24"/>
        </w:rPr>
        <w:t>regression</w:t>
      </w:r>
      <w:ins w:id="410" w:author="sunny" w:date="2016-12-16T13:40:00Z">
        <w:r w:rsidR="00F01A9D">
          <w:rPr>
            <w:rFonts w:ascii="Times New Roman" w:hAnsi="Times New Roman" w:cs="Times New Roman"/>
            <w:sz w:val="24"/>
            <w:szCs w:val="24"/>
          </w:rPr>
          <w:t xml:space="preserve"> were used to predict the MIC from the </w:t>
        </w:r>
        <w:r w:rsidR="00F01A9D" w:rsidRPr="00213188">
          <w:rPr>
            <w:rFonts w:ascii="Times New Roman" w:hAnsi="Times New Roman" w:cs="Times New Roman"/>
            <w:i/>
            <w:sz w:val="24"/>
            <w:szCs w:val="24"/>
          </w:rPr>
          <w:t>EC</w:t>
        </w:r>
        <w:r w:rsidR="00F01A9D" w:rsidRPr="00213188">
          <w:rPr>
            <w:rFonts w:ascii="Times New Roman" w:hAnsi="Times New Roman" w:cs="Times New Roman"/>
            <w:i/>
            <w:sz w:val="24"/>
            <w:szCs w:val="24"/>
            <w:vertAlign w:val="subscript"/>
          </w:rPr>
          <w:t>50</w:t>
        </w:r>
        <w:r w:rsidR="00F01A9D">
          <w:rPr>
            <w:rFonts w:ascii="Times New Roman" w:hAnsi="Times New Roman" w:cs="Times New Roman"/>
            <w:i/>
            <w:sz w:val="24"/>
            <w:szCs w:val="24"/>
            <w:vertAlign w:val="subscript"/>
          </w:rPr>
          <w:t xml:space="preserve"> </w:t>
        </w:r>
        <w:del w:id="411" w:author="valdes" w:date="2016-12-17T21:48:00Z">
          <w:r w:rsidR="00F01A9D" w:rsidDel="006221CF">
            <w:rPr>
              <w:rFonts w:ascii="Times New Roman" w:hAnsi="Times New Roman" w:cs="Times New Roman"/>
              <w:sz w:val="24"/>
              <w:szCs w:val="24"/>
            </w:rPr>
            <w:delText>of all data</w:delText>
          </w:r>
        </w:del>
      </w:ins>
      <w:ins w:id="412" w:author="valdes" w:date="2016-12-17T21:48:00Z">
        <w:r w:rsidR="006221CF">
          <w:rPr>
            <w:rFonts w:ascii="Times New Roman" w:hAnsi="Times New Roman" w:cs="Times New Roman"/>
            <w:sz w:val="24"/>
            <w:szCs w:val="24"/>
          </w:rPr>
          <w:t>values</w:t>
        </w:r>
      </w:ins>
      <w:del w:id="413" w:author="sunny" w:date="2016-12-12T17:10:00Z">
        <w:r w:rsidRPr="006F644E" w:rsidDel="002C0C29">
          <w:rPr>
            <w:rFonts w:ascii="Times New Roman" w:hAnsi="Times New Roman" w:cs="Times New Roman"/>
            <w:sz w:val="24"/>
            <w:szCs w:val="24"/>
          </w:rPr>
          <w:delText xml:space="preserve"> parameters</w:delText>
        </w:r>
      </w:del>
      <w:del w:id="414" w:author="sunny" w:date="2016-12-12T17:00:00Z">
        <w:r w:rsidRPr="006F644E" w:rsidDel="00BB5402">
          <w:rPr>
            <w:rFonts w:ascii="Times New Roman" w:hAnsi="Times New Roman" w:cs="Times New Roman"/>
            <w:sz w:val="24"/>
            <w:szCs w:val="24"/>
          </w:rPr>
          <w:delText xml:space="preserve"> of the </w:delText>
        </w:r>
        <w:r w:rsidR="00E010EB" w:rsidDel="00BB5402">
          <w:rPr>
            <w:rFonts w:ascii="Times New Roman" w:hAnsi="Times New Roman" w:cs="Times New Roman"/>
            <w:sz w:val="24"/>
            <w:szCs w:val="24"/>
          </w:rPr>
          <w:delText>initial</w:delText>
        </w:r>
        <w:r w:rsidR="00E010EB" w:rsidRPr="006F644E" w:rsidDel="00BB5402">
          <w:rPr>
            <w:rFonts w:ascii="Times New Roman" w:hAnsi="Times New Roman" w:cs="Times New Roman"/>
            <w:sz w:val="24"/>
            <w:szCs w:val="24"/>
          </w:rPr>
          <w:delText xml:space="preserve"> </w:delText>
        </w:r>
        <w:r w:rsidRPr="006F644E" w:rsidDel="00BB5402">
          <w:rPr>
            <w:rFonts w:ascii="Times New Roman" w:hAnsi="Times New Roman" w:cs="Times New Roman"/>
            <w:sz w:val="24"/>
            <w:szCs w:val="24"/>
          </w:rPr>
          <w:delText>data</w:delText>
        </w:r>
        <w:r w:rsidR="00E010EB" w:rsidDel="00BB5402">
          <w:rPr>
            <w:rFonts w:ascii="Times New Roman" w:hAnsi="Times New Roman" w:cs="Times New Roman"/>
            <w:sz w:val="24"/>
            <w:szCs w:val="24"/>
          </w:rPr>
          <w:delText>set (84 blinded gonococcal strains)</w:delText>
        </w:r>
      </w:del>
      <w:r w:rsidRPr="006F644E">
        <w:rPr>
          <w:rFonts w:ascii="Times New Roman" w:hAnsi="Times New Roman" w:cs="Times New Roman"/>
          <w:sz w:val="24"/>
          <w:szCs w:val="24"/>
        </w:rPr>
        <w:t>.</w:t>
      </w:r>
      <w:ins w:id="415" w:author="valdes" w:date="2016-12-17T22:46:00Z">
        <w:r w:rsidR="00572AA7">
          <w:rPr>
            <w:rFonts w:ascii="Times New Roman" w:hAnsi="Times New Roman" w:cs="Times New Roman"/>
            <w:sz w:val="24"/>
            <w:szCs w:val="24"/>
          </w:rPr>
          <w:t xml:space="preserve"> </w:t>
        </w:r>
      </w:ins>
      <w:del w:id="416" w:author="valdes" w:date="2016-12-17T22:11:00Z">
        <w:r w:rsidR="00FE6559" w:rsidRPr="006F644E" w:rsidDel="007F03BB">
          <w:rPr>
            <w:rFonts w:ascii="Times New Roman" w:hAnsi="Times New Roman" w:cs="Times New Roman"/>
            <w:sz w:val="24"/>
            <w:szCs w:val="24"/>
          </w:rPr>
          <w:delText xml:space="preserve"> </w:delText>
        </w:r>
      </w:del>
      <w:moveFromRangeStart w:id="417" w:author="sunny" w:date="2016-12-12T17:32:00Z" w:name="move469325995"/>
      <w:moveFrom w:id="418" w:author="sunny" w:date="2016-12-12T17:32:00Z">
        <w:r w:rsidR="00FE6559" w:rsidRPr="006F644E" w:rsidDel="002C0C29">
          <w:rPr>
            <w:rFonts w:ascii="Times New Roman" w:hAnsi="Times New Roman" w:cs="Times New Roman"/>
            <w:sz w:val="24"/>
            <w:szCs w:val="24"/>
          </w:rPr>
          <w:t xml:space="preserve">Essential agreement was defined as the percentage of strains </w:t>
        </w:r>
        <w:r w:rsidR="00AF6E2E" w:rsidDel="002C0C29">
          <w:rPr>
            <w:rFonts w:ascii="Times New Roman" w:hAnsi="Times New Roman" w:cs="Times New Roman"/>
            <w:sz w:val="24"/>
            <w:szCs w:val="24"/>
          </w:rPr>
          <w:t>with predicted MICs</w:t>
        </w:r>
        <w:r w:rsidR="00AF6E2E" w:rsidRPr="006F644E" w:rsidDel="002C0C29">
          <w:rPr>
            <w:rFonts w:ascii="Times New Roman" w:hAnsi="Times New Roman" w:cs="Times New Roman"/>
            <w:sz w:val="24"/>
            <w:szCs w:val="24"/>
          </w:rPr>
          <w:t xml:space="preserve"> </w:t>
        </w:r>
        <w:r w:rsidR="00FE6559" w:rsidRPr="006F644E" w:rsidDel="002C0C29">
          <w:rPr>
            <w:rFonts w:ascii="Times New Roman" w:hAnsi="Times New Roman" w:cs="Times New Roman"/>
            <w:sz w:val="24"/>
            <w:szCs w:val="24"/>
          </w:rPr>
          <w:t xml:space="preserve">within </w:t>
        </w:r>
        <w:r w:rsidR="00E010EB" w:rsidDel="002C0C29">
          <w:rPr>
            <w:rFonts w:ascii="Times New Roman" w:hAnsi="Times New Roman" w:cs="Times New Roman"/>
            <w:sz w:val="24"/>
            <w:szCs w:val="24"/>
          </w:rPr>
          <w:t>±1</w:t>
        </w:r>
        <w:r w:rsidR="00FE6559" w:rsidRPr="006F644E" w:rsidDel="002C0C29">
          <w:rPr>
            <w:rFonts w:ascii="Times New Roman" w:hAnsi="Times New Roman" w:cs="Times New Roman"/>
            <w:sz w:val="24"/>
            <w:szCs w:val="24"/>
          </w:rPr>
          <w:t xml:space="preserve"> doubling dilution </w:t>
        </w:r>
        <w:r w:rsidR="00B6403F" w:rsidDel="002C0C29">
          <w:rPr>
            <w:rFonts w:ascii="Times New Roman" w:hAnsi="Times New Roman" w:cs="Times New Roman"/>
            <w:sz w:val="24"/>
            <w:szCs w:val="24"/>
          </w:rPr>
          <w:t xml:space="preserve">of Etest MICs </w:t>
        </w:r>
        <w:r w:rsidR="00FE6559" w:rsidRPr="006F644E" w:rsidDel="002C0C29">
          <w:rPr>
            <w:rFonts w:ascii="Times New Roman" w:hAnsi="Times New Roman" w:cs="Times New Roman"/>
            <w:sz w:val="24"/>
            <w:szCs w:val="24"/>
          </w:rPr>
          <w:t>of evaluable strains (not above or below limit of detection</w:t>
        </w:r>
        <w:del w:id="419" w:author="valdes" w:date="2016-12-17T21:49:00Z">
          <w:r w:rsidR="00FE6559" w:rsidRPr="006F644E" w:rsidDel="00521D77">
            <w:rPr>
              <w:rFonts w:ascii="Times New Roman" w:hAnsi="Times New Roman" w:cs="Times New Roman"/>
              <w:sz w:val="24"/>
              <w:szCs w:val="24"/>
            </w:rPr>
            <w:delText>)</w:delText>
          </w:r>
          <w:r w:rsidR="00FE6559" w:rsidRPr="006F644E" w:rsidDel="006221CF">
            <w:rPr>
              <w:rFonts w:ascii="Times New Roman" w:hAnsi="Times New Roman" w:cs="Times New Roman"/>
              <w:sz w:val="24"/>
              <w:szCs w:val="24"/>
            </w:rPr>
            <w:delText xml:space="preserve">. </w:delText>
          </w:r>
        </w:del>
      </w:moveFrom>
    </w:p>
    <w:moveFromRangeEnd w:id="417"/>
    <w:p w14:paraId="5813A909" w14:textId="68DF3C08" w:rsidR="00BF6DF2" w:rsidRDefault="0005220D" w:rsidP="006221CF">
      <w:pPr>
        <w:spacing w:after="0" w:line="480" w:lineRule="auto"/>
        <w:ind w:firstLine="426"/>
        <w:jc w:val="both"/>
        <w:rPr>
          <w:ins w:id="420" w:author="sunny" w:date="2016-12-16T13:36:00Z"/>
          <w:rFonts w:ascii="Times New Roman" w:hAnsi="Times New Roman" w:cs="Times New Roman"/>
          <w:sz w:val="24"/>
          <w:szCs w:val="24"/>
        </w:rPr>
      </w:pPr>
      <w:del w:id="421" w:author="sunny" w:date="2016-12-12T17:15:00Z">
        <w:r w:rsidDel="002C0C29">
          <w:rPr>
            <w:rFonts w:ascii="Times New Roman" w:hAnsi="Times New Roman" w:cs="Times New Roman"/>
            <w:sz w:val="24"/>
            <w:szCs w:val="24"/>
          </w:rPr>
          <w:delText xml:space="preserve">Given that both the </w:delText>
        </w:r>
        <w:r w:rsidRPr="00665DDB" w:rsidDel="002C0C29">
          <w:rPr>
            <w:rFonts w:ascii="Times New Roman" w:hAnsi="Times New Roman" w:cs="Times New Roman"/>
            <w:i/>
            <w:sz w:val="24"/>
            <w:szCs w:val="24"/>
            <w:rPrChange w:id="422"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423"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obtained in the dose-response model and the parameters used in the prediction are random variables, c</w:delText>
        </w:r>
      </w:del>
      <w:ins w:id="424" w:author="sunny" w:date="2016-12-12T17:15:00Z">
        <w:r w:rsidR="002C0C29">
          <w:rPr>
            <w:rFonts w:ascii="Times New Roman" w:hAnsi="Times New Roman" w:cs="Times New Roman"/>
            <w:sz w:val="24"/>
            <w:szCs w:val="24"/>
          </w:rPr>
          <w:t>C</w:t>
        </w:r>
      </w:ins>
      <w:r>
        <w:rPr>
          <w:rFonts w:ascii="Times New Roman" w:hAnsi="Times New Roman" w:cs="Times New Roman"/>
          <w:sz w:val="24"/>
          <w:szCs w:val="24"/>
        </w:rPr>
        <w:t xml:space="preserve">onfidence intervals (CI) </w:t>
      </w:r>
      <w:ins w:id="425" w:author="sunny" w:date="2016-12-12T17:15:00Z">
        <w:r w:rsidR="002C0C29">
          <w:rPr>
            <w:rFonts w:ascii="Times New Roman" w:hAnsi="Times New Roman" w:cs="Times New Roman"/>
            <w:sz w:val="24"/>
            <w:szCs w:val="24"/>
          </w:rPr>
          <w:t xml:space="preserve">for </w:t>
        </w:r>
        <w:del w:id="426" w:author="valdes" w:date="2016-12-17T22:27:00Z">
          <w:r w:rsidR="002C0C29" w:rsidDel="00B94CD5">
            <w:rPr>
              <w:rFonts w:ascii="Times New Roman" w:hAnsi="Times New Roman" w:cs="Times New Roman"/>
              <w:sz w:val="24"/>
              <w:szCs w:val="24"/>
            </w:rPr>
            <w:delText>the</w:delText>
          </w:r>
        </w:del>
      </w:ins>
      <w:ins w:id="427" w:author="valdes" w:date="2016-12-17T22:27:00Z">
        <w:r w:rsidR="00B94CD5">
          <w:rPr>
            <w:rFonts w:ascii="Times New Roman" w:hAnsi="Times New Roman" w:cs="Times New Roman"/>
            <w:sz w:val="24"/>
            <w:szCs w:val="24"/>
          </w:rPr>
          <w:t>each</w:t>
        </w:r>
      </w:ins>
      <w:ins w:id="428" w:author="sunny" w:date="2016-12-12T17:15:00Z">
        <w:r w:rsidR="002C0C29">
          <w:rPr>
            <w:rFonts w:ascii="Times New Roman" w:hAnsi="Times New Roman" w:cs="Times New Roman"/>
            <w:sz w:val="24"/>
            <w:szCs w:val="24"/>
          </w:rPr>
          <w:t xml:space="preserve"> predicted MIC</w:t>
        </w:r>
      </w:ins>
      <w:ins w:id="429" w:author="sunny" w:date="2016-12-16T13:47:00Z">
        <w:del w:id="430" w:author="valdes" w:date="2016-12-17T22:27:00Z">
          <w:r w:rsidR="00471148" w:rsidDel="00B94CD5">
            <w:rPr>
              <w:rFonts w:ascii="Times New Roman" w:hAnsi="Times New Roman" w:cs="Times New Roman"/>
              <w:sz w:val="24"/>
              <w:szCs w:val="24"/>
            </w:rPr>
            <w:delText>s</w:delText>
          </w:r>
        </w:del>
      </w:ins>
      <w:ins w:id="431" w:author="sunny" w:date="2016-12-12T17:15:00Z">
        <w:r w:rsidR="002C0C29">
          <w:rPr>
            <w:rFonts w:ascii="Times New Roman" w:hAnsi="Times New Roman" w:cs="Times New Roman"/>
            <w:sz w:val="24"/>
            <w:szCs w:val="24"/>
          </w:rPr>
          <w:t xml:space="preserve"> </w:t>
        </w:r>
      </w:ins>
      <w:r>
        <w:rPr>
          <w:rFonts w:ascii="Times New Roman" w:hAnsi="Times New Roman" w:cs="Times New Roman"/>
          <w:sz w:val="24"/>
          <w:szCs w:val="24"/>
        </w:rPr>
        <w:t>were calculated using bootstrapping</w:t>
      </w:r>
      <w:ins w:id="432" w:author="valdes" w:date="2016-12-17T22:12:00Z">
        <w:r w:rsidR="007F03BB">
          <w:rPr>
            <w:rFonts w:ascii="Times New Roman" w:hAnsi="Times New Roman" w:cs="Times New Roman"/>
            <w:sz w:val="24"/>
            <w:szCs w:val="24"/>
          </w:rPr>
          <w:t xml:space="preserve"> in order to take in account </w:t>
        </w:r>
      </w:ins>
      <w:ins w:id="433" w:author="valdes" w:date="2016-12-17T22:13:00Z">
        <w:r w:rsidR="007F03BB">
          <w:rPr>
            <w:rFonts w:ascii="Times New Roman" w:hAnsi="Times New Roman" w:cs="Times New Roman"/>
            <w:sz w:val="24"/>
            <w:szCs w:val="24"/>
          </w:rPr>
          <w:t xml:space="preserve">estimation error in </w:t>
        </w:r>
      </w:ins>
      <w:ins w:id="434" w:author="valdes" w:date="2016-12-17T22:14:00Z">
        <w:r w:rsidR="007F03BB">
          <w:rPr>
            <w:rFonts w:ascii="Times New Roman" w:hAnsi="Times New Roman" w:cs="Times New Roman"/>
            <w:sz w:val="24"/>
            <w:szCs w:val="24"/>
          </w:rPr>
          <w:t>both</w:t>
        </w:r>
      </w:ins>
      <w:ins w:id="435" w:author="valdes" w:date="2016-12-17T22:13:00Z">
        <w:r w:rsidR="007F03BB">
          <w:rPr>
            <w:rFonts w:ascii="Times New Roman" w:hAnsi="Times New Roman" w:cs="Times New Roman"/>
            <w:sz w:val="24"/>
            <w:szCs w:val="24"/>
          </w:rPr>
          <w:t xml:space="preserve"> sigmoidal and linear regression</w:t>
        </w:r>
      </w:ins>
      <w:ins w:id="436" w:author="valdes" w:date="2016-12-17T22:15:00Z">
        <w:r w:rsidR="007F03BB">
          <w:rPr>
            <w:rFonts w:ascii="Times New Roman" w:hAnsi="Times New Roman" w:cs="Times New Roman"/>
            <w:sz w:val="24"/>
            <w:szCs w:val="24"/>
          </w:rPr>
          <w:t xml:space="preserve"> models</w:t>
        </w:r>
      </w:ins>
      <w:del w:id="437" w:author="sunny" w:date="2016-12-12T17:16:00Z">
        <w:r w:rsidDel="002C0C29">
          <w:rPr>
            <w:rFonts w:ascii="Times New Roman" w:hAnsi="Times New Roman" w:cs="Times New Roman"/>
            <w:sz w:val="24"/>
            <w:szCs w:val="24"/>
          </w:rPr>
          <w:delText xml:space="preserve">.  Firstly, </w:delText>
        </w:r>
        <w:r w:rsidRPr="006F644E" w:rsidDel="002C0C29">
          <w:rPr>
            <w:rFonts w:ascii="Times New Roman" w:hAnsi="Times New Roman" w:cs="Times New Roman"/>
            <w:sz w:val="24"/>
            <w:szCs w:val="24"/>
          </w:rPr>
          <w:delText>10</w:delText>
        </w:r>
        <w:r w:rsidRPr="006F644E" w:rsidDel="002C0C29">
          <w:rPr>
            <w:rFonts w:ascii="Times New Roman" w:hAnsi="Times New Roman" w:cs="Times New Roman"/>
            <w:sz w:val="24"/>
            <w:szCs w:val="24"/>
            <w:vertAlign w:val="superscript"/>
          </w:rPr>
          <w:delText>5</w:delText>
        </w:r>
        <w:r w:rsidDel="002C0C29">
          <w:rPr>
            <w:rFonts w:ascii="Times New Roman" w:hAnsi="Times New Roman" w:cs="Times New Roman"/>
            <w:sz w:val="24"/>
            <w:szCs w:val="24"/>
            <w:vertAlign w:val="superscript"/>
          </w:rPr>
          <w:delText xml:space="preserve"> </w:delText>
        </w:r>
        <w:r w:rsidRPr="00665DDB" w:rsidDel="002C0C29">
          <w:rPr>
            <w:rFonts w:ascii="Times New Roman" w:hAnsi="Times New Roman" w:cs="Times New Roman"/>
            <w:i/>
            <w:sz w:val="24"/>
            <w:szCs w:val="24"/>
            <w:rPrChange w:id="438" w:author="sunny" w:date="2016-12-08T23:21:00Z">
              <w:rPr>
                <w:rFonts w:ascii="Times New Roman" w:hAnsi="Times New Roman" w:cs="Times New Roman"/>
                <w:sz w:val="24"/>
                <w:szCs w:val="24"/>
              </w:rPr>
            </w:rPrChange>
          </w:rPr>
          <w:delText>EC</w:delText>
        </w:r>
        <w:r w:rsidRPr="00665DDB" w:rsidDel="002C0C29">
          <w:rPr>
            <w:rFonts w:ascii="Times New Roman" w:hAnsi="Times New Roman" w:cs="Times New Roman"/>
            <w:i/>
            <w:sz w:val="24"/>
            <w:szCs w:val="24"/>
            <w:vertAlign w:val="subscript"/>
            <w:rPrChange w:id="439" w:author="sunny" w:date="2016-12-08T23:21:00Z">
              <w:rPr>
                <w:rFonts w:ascii="Times New Roman" w:hAnsi="Times New Roman" w:cs="Times New Roman"/>
                <w:sz w:val="24"/>
                <w:szCs w:val="24"/>
                <w:vertAlign w:val="subscript"/>
              </w:rPr>
            </w:rPrChange>
          </w:rPr>
          <w:delText>50</w:delText>
        </w:r>
        <w:r w:rsidDel="002C0C29">
          <w:rPr>
            <w:rFonts w:ascii="Times New Roman" w:hAnsi="Times New Roman" w:cs="Times New Roman"/>
            <w:sz w:val="24"/>
            <w:szCs w:val="24"/>
          </w:rPr>
          <w:delText xml:space="preserve"> values were obtained by r</w:delText>
        </w:r>
      </w:del>
      <w:ins w:id="440" w:author="sunny" w:date="2016-12-12T17:16:00Z">
        <w:r w:rsidR="002C0C29">
          <w:rPr>
            <w:rFonts w:ascii="Times New Roman" w:hAnsi="Times New Roman" w:cs="Times New Roman"/>
            <w:sz w:val="24"/>
            <w:szCs w:val="24"/>
          </w:rPr>
          <w:t>.</w:t>
        </w:r>
      </w:ins>
      <w:ins w:id="441" w:author="valdes" w:date="2016-12-17T21:49:00Z">
        <w:r w:rsidR="00521D77">
          <w:rPr>
            <w:rFonts w:ascii="Times New Roman" w:hAnsi="Times New Roman" w:cs="Times New Roman"/>
            <w:sz w:val="24"/>
            <w:szCs w:val="24"/>
          </w:rPr>
          <w:t xml:space="preserve"> </w:t>
        </w:r>
      </w:ins>
      <w:ins w:id="442" w:author="valdes" w:date="2016-12-17T22:16:00Z">
        <w:r w:rsidR="00B94CD5">
          <w:rPr>
            <w:rFonts w:ascii="Times New Roman" w:hAnsi="Times New Roman" w:cs="Times New Roman"/>
            <w:sz w:val="24"/>
            <w:szCs w:val="24"/>
          </w:rPr>
          <w:t>T</w:t>
        </w:r>
      </w:ins>
      <w:ins w:id="443" w:author="valdes" w:date="2016-12-17T22:25:00Z">
        <w:r w:rsidR="00B94CD5">
          <w:rPr>
            <w:rFonts w:ascii="Times New Roman" w:hAnsi="Times New Roman" w:cs="Times New Roman"/>
            <w:sz w:val="24"/>
            <w:szCs w:val="24"/>
          </w:rPr>
          <w:t>he</w:t>
        </w:r>
      </w:ins>
      <w:ins w:id="444" w:author="valdes" w:date="2016-12-17T22:18:00Z">
        <w:r w:rsidR="007F03BB">
          <w:rPr>
            <w:rFonts w:ascii="Times New Roman" w:hAnsi="Times New Roman" w:cs="Times New Roman"/>
            <w:sz w:val="24"/>
            <w:szCs w:val="24"/>
          </w:rPr>
          <w:t xml:space="preserve"> </w:t>
        </w:r>
      </w:ins>
      <w:ins w:id="445" w:author="valdes" w:date="2016-12-17T21:49:00Z">
        <w:r w:rsidR="00521D77" w:rsidRPr="00213188">
          <w:rPr>
            <w:rFonts w:ascii="Times New Roman" w:hAnsi="Times New Roman" w:cs="Times New Roman"/>
            <w:i/>
            <w:sz w:val="24"/>
            <w:szCs w:val="24"/>
          </w:rPr>
          <w:t>EC</w:t>
        </w:r>
        <w:r w:rsidR="00521D77" w:rsidRPr="00213188">
          <w:rPr>
            <w:rFonts w:ascii="Times New Roman" w:hAnsi="Times New Roman" w:cs="Times New Roman"/>
            <w:i/>
            <w:sz w:val="24"/>
            <w:szCs w:val="24"/>
            <w:vertAlign w:val="subscript"/>
          </w:rPr>
          <w:t>50</w:t>
        </w:r>
        <w:r w:rsidR="007F03BB">
          <w:rPr>
            <w:rFonts w:ascii="Times New Roman" w:hAnsi="Times New Roman" w:cs="Times New Roman"/>
            <w:i/>
            <w:sz w:val="24"/>
            <w:szCs w:val="24"/>
            <w:vertAlign w:val="subscript"/>
          </w:rPr>
          <w:t xml:space="preserve"> </w:t>
        </w:r>
      </w:ins>
      <w:ins w:id="446" w:author="valdes" w:date="2016-12-17T22:19:00Z">
        <w:r w:rsidR="007F03BB">
          <w:rPr>
            <w:rFonts w:ascii="Times New Roman" w:hAnsi="Times New Roman" w:cs="Times New Roman"/>
            <w:sz w:val="24"/>
            <w:szCs w:val="24"/>
          </w:rPr>
          <w:t xml:space="preserve">and its standard deviation </w:t>
        </w:r>
      </w:ins>
      <w:ins w:id="447" w:author="valdes" w:date="2016-12-17T22:25:00Z">
        <w:r w:rsidR="00B94CD5">
          <w:rPr>
            <w:rFonts w:ascii="Times New Roman" w:hAnsi="Times New Roman" w:cs="Times New Roman"/>
            <w:sz w:val="24"/>
            <w:szCs w:val="24"/>
          </w:rPr>
          <w:t xml:space="preserve">from the sigmoidal model </w:t>
        </w:r>
      </w:ins>
      <w:ins w:id="448" w:author="valdes" w:date="2016-12-17T22:19:00Z">
        <w:r w:rsidR="007F03BB">
          <w:rPr>
            <w:rFonts w:ascii="Times New Roman" w:hAnsi="Times New Roman" w:cs="Times New Roman"/>
            <w:sz w:val="24"/>
            <w:szCs w:val="24"/>
          </w:rPr>
          <w:t xml:space="preserve">were used as parameters in the normal </w:t>
        </w:r>
      </w:ins>
      <w:ins w:id="449" w:author="valdes" w:date="2016-12-17T22:20:00Z">
        <w:r w:rsidR="007F03BB">
          <w:rPr>
            <w:rFonts w:ascii="Times New Roman" w:hAnsi="Times New Roman" w:cs="Times New Roman"/>
            <w:sz w:val="24"/>
            <w:szCs w:val="24"/>
          </w:rPr>
          <w:t xml:space="preserve">distribution used to resample </w:t>
        </w:r>
        <w:r w:rsidR="007F03BB" w:rsidRPr="006F644E">
          <w:rPr>
            <w:rFonts w:ascii="Times New Roman" w:hAnsi="Times New Roman" w:cs="Times New Roman"/>
            <w:sz w:val="24"/>
            <w:szCs w:val="24"/>
          </w:rPr>
          <w:t>10</w:t>
        </w:r>
        <w:r w:rsidR="007F03BB" w:rsidRPr="006F644E">
          <w:rPr>
            <w:rFonts w:ascii="Times New Roman" w:hAnsi="Times New Roman" w:cs="Times New Roman"/>
            <w:sz w:val="24"/>
            <w:szCs w:val="24"/>
            <w:vertAlign w:val="superscript"/>
          </w:rPr>
          <w:t>5</w:t>
        </w:r>
        <w:r w:rsidR="007F03BB">
          <w:rPr>
            <w:rFonts w:ascii="Times New Roman" w:hAnsi="Times New Roman" w:cs="Times New Roman"/>
            <w:sz w:val="24"/>
            <w:szCs w:val="24"/>
          </w:rPr>
          <w:t xml:space="preserve"> </w:t>
        </w:r>
        <w:r w:rsidR="00B94CD5" w:rsidRPr="00213188">
          <w:rPr>
            <w:rFonts w:ascii="Times New Roman" w:hAnsi="Times New Roman" w:cs="Times New Roman"/>
            <w:i/>
            <w:sz w:val="24"/>
            <w:szCs w:val="24"/>
          </w:rPr>
          <w:t>EC</w:t>
        </w:r>
        <w:r w:rsidR="00B94CD5" w:rsidRPr="00213188">
          <w:rPr>
            <w:rFonts w:ascii="Times New Roman" w:hAnsi="Times New Roman" w:cs="Times New Roman"/>
            <w:i/>
            <w:sz w:val="24"/>
            <w:szCs w:val="24"/>
            <w:vertAlign w:val="subscript"/>
          </w:rPr>
          <w:t>50</w:t>
        </w:r>
        <w:r w:rsidR="00B94CD5">
          <w:rPr>
            <w:rFonts w:ascii="Times New Roman" w:hAnsi="Times New Roman" w:cs="Times New Roman"/>
            <w:i/>
            <w:sz w:val="24"/>
            <w:szCs w:val="24"/>
            <w:vertAlign w:val="subscript"/>
          </w:rPr>
          <w:t>.</w:t>
        </w:r>
      </w:ins>
      <w:ins w:id="450" w:author="valdes" w:date="2016-12-17T22:30:00Z">
        <w:r w:rsidR="00B94CD5">
          <w:rPr>
            <w:rFonts w:ascii="Times New Roman" w:hAnsi="Times New Roman" w:cs="Times New Roman"/>
            <w:sz w:val="24"/>
            <w:szCs w:val="24"/>
          </w:rPr>
          <w:t xml:space="preserve">  Similarly</w:t>
        </w:r>
      </w:ins>
      <w:ins w:id="451" w:author="valdes" w:date="2016-12-17T22:22:00Z">
        <w:r w:rsidR="00B94CD5">
          <w:rPr>
            <w:rFonts w:ascii="Times New Roman" w:hAnsi="Times New Roman" w:cs="Times New Roman"/>
            <w:sz w:val="24"/>
            <w:szCs w:val="24"/>
          </w:rPr>
          <w:t xml:space="preserve">, </w:t>
        </w:r>
      </w:ins>
      <w:ins w:id="452" w:author="valdes" w:date="2016-12-17T22:23:00Z">
        <w:r w:rsidR="00B94CD5" w:rsidRPr="006F644E">
          <w:rPr>
            <w:rFonts w:ascii="Times New Roman" w:hAnsi="Times New Roman" w:cs="Times New Roman"/>
            <w:sz w:val="24"/>
            <w:szCs w:val="24"/>
          </w:rPr>
          <w:t>10</w:t>
        </w:r>
        <w:r w:rsidR="00B94CD5" w:rsidRPr="006F644E">
          <w:rPr>
            <w:rFonts w:ascii="Times New Roman" w:hAnsi="Times New Roman" w:cs="Times New Roman"/>
            <w:sz w:val="24"/>
            <w:szCs w:val="24"/>
            <w:vertAlign w:val="superscript"/>
          </w:rPr>
          <w:t>5</w:t>
        </w:r>
        <w:r w:rsidR="00B94CD5">
          <w:rPr>
            <w:rFonts w:ascii="Times New Roman" w:hAnsi="Times New Roman" w:cs="Times New Roman"/>
            <w:sz w:val="24"/>
            <w:szCs w:val="24"/>
            <w:vertAlign w:val="superscript"/>
          </w:rPr>
          <w:t xml:space="preserve"> </w:t>
        </w:r>
      </w:ins>
      <w:ins w:id="453" w:author="valdes" w:date="2016-12-17T22:30:00Z">
        <w:r w:rsidR="0075533A">
          <w:rPr>
            <w:rFonts w:ascii="Times New Roman" w:hAnsi="Times New Roman" w:cs="Times New Roman"/>
            <w:sz w:val="24"/>
            <w:szCs w:val="24"/>
          </w:rPr>
          <w:t xml:space="preserve">values for </w:t>
        </w:r>
      </w:ins>
      <w:ins w:id="454" w:author="valdes" w:date="2016-12-17T22:31:00Z">
        <w:r w:rsidR="0075533A">
          <w:rPr>
            <w:rFonts w:ascii="Cambria Math" w:hAnsi="Cambria Math" w:cs="Times New Roman"/>
            <w:sz w:val="24"/>
            <w:szCs w:val="24"/>
          </w:rPr>
          <w:t>𝛼</w:t>
        </w:r>
        <w:r w:rsidR="0075533A">
          <w:rPr>
            <w:rFonts w:ascii="Times New Roman" w:hAnsi="Times New Roman" w:cs="Times New Roman"/>
            <w:sz w:val="24"/>
            <w:szCs w:val="24"/>
          </w:rPr>
          <w:t xml:space="preserve"> and </w:t>
        </w:r>
        <w:r w:rsidR="0075533A">
          <w:rPr>
            <w:rFonts w:ascii="Cambria Math" w:hAnsi="Cambria Math" w:cs="Times New Roman"/>
            <w:sz w:val="24"/>
            <w:szCs w:val="24"/>
          </w:rPr>
          <w:t>𝛽</w:t>
        </w:r>
        <w:r w:rsidR="0075533A">
          <w:rPr>
            <w:rFonts w:ascii="Times New Roman" w:hAnsi="Times New Roman" w:cs="Times New Roman"/>
            <w:sz w:val="24"/>
            <w:szCs w:val="24"/>
          </w:rPr>
          <w:t xml:space="preserve"> in Eq.2 were obtained by resampling from a </w:t>
        </w:r>
      </w:ins>
      <w:ins w:id="455" w:author="valdes" w:date="2016-12-17T22:50:00Z">
        <w:r w:rsidR="00572AA7">
          <w:rPr>
            <w:rFonts w:ascii="Times New Roman" w:hAnsi="Times New Roman" w:cs="Times New Roman"/>
            <w:sz w:val="24"/>
            <w:szCs w:val="24"/>
          </w:rPr>
          <w:t xml:space="preserve">two dimensional </w:t>
        </w:r>
      </w:ins>
      <w:ins w:id="456" w:author="valdes" w:date="2016-12-17T22:31:00Z">
        <w:r w:rsidR="006414BA">
          <w:rPr>
            <w:rFonts w:ascii="Times New Roman" w:hAnsi="Times New Roman" w:cs="Times New Roman"/>
            <w:sz w:val="24"/>
            <w:szCs w:val="24"/>
          </w:rPr>
          <w:t>normal</w:t>
        </w:r>
      </w:ins>
      <w:ins w:id="457" w:author="valdes" w:date="2016-12-17T22:51:00Z">
        <w:r w:rsidR="006414BA">
          <w:rPr>
            <w:rFonts w:ascii="Times New Roman" w:hAnsi="Times New Roman" w:cs="Times New Roman"/>
            <w:sz w:val="24"/>
            <w:szCs w:val="24"/>
          </w:rPr>
          <w:t xml:space="preserve"> distribution</w:t>
        </w:r>
        <m:oMath>
          <m:r>
            <w:rPr>
              <w:rFonts w:ascii="Cambria Math" w:hAnsi="Cambria Math" w:cs="Times New Roman"/>
              <w:sz w:val="24"/>
              <w:szCs w:val="24"/>
            </w:rPr>
            <m:t xml:space="preserve"> </m:t>
          </m:r>
        </m:oMath>
      </w:ins>
      <m:oMath>
        <m:sSub>
          <m:sSubPr>
            <m:ctrlPr>
              <w:ins w:id="458" w:author="valdes" w:date="2016-12-17T22:49:00Z">
                <w:rPr>
                  <w:rFonts w:ascii="Cambria Math" w:hAnsi="Cambria Math" w:cs="Times New Roman"/>
                  <w:i/>
                  <w:sz w:val="24"/>
                  <w:szCs w:val="24"/>
                </w:rPr>
              </w:ins>
            </m:ctrlPr>
          </m:sSubPr>
          <m:e>
            <w:ins w:id="459" w:author="valdes" w:date="2016-12-17T22:49:00Z">
              <m:r>
                <w:rPr>
                  <w:rFonts w:ascii="Cambria Math" w:hAnsi="Cambria Math" w:cs="Times New Roman"/>
                  <w:sz w:val="24"/>
                  <w:szCs w:val="24"/>
                </w:rPr>
                <m:t>N</m:t>
              </m:r>
            </w:ins>
          </m:e>
          <m:sub>
            <w:ins w:id="460" w:author="valdes" w:date="2016-12-17T22:49:00Z">
              <m:r>
                <w:rPr>
                  <w:rFonts w:ascii="Cambria Math" w:hAnsi="Cambria Math" w:cs="Times New Roman"/>
                  <w:sz w:val="24"/>
                  <w:szCs w:val="24"/>
                </w:rPr>
                <m:t>2</m:t>
              </m:r>
            </w:ins>
          </m:sub>
        </m:sSub>
        <w:ins w:id="461" w:author="valdes" w:date="2016-12-17T22:32:00Z">
          <m:r>
            <w:rPr>
              <w:rFonts w:ascii="Cambria Math" w:hAnsi="Cambria Math" w:cs="Times New Roman"/>
              <w:sz w:val="24"/>
              <w:szCs w:val="24"/>
            </w:rPr>
            <m:t>(</m:t>
          </m:r>
        </w:ins>
        <m:d>
          <m:dPr>
            <m:begChr m:val="["/>
            <m:endChr m:val="]"/>
            <m:ctrlPr>
              <w:ins w:id="462" w:author="valdes" w:date="2016-12-17T22:32:00Z">
                <w:rPr>
                  <w:rFonts w:ascii="Cambria Math" w:hAnsi="Cambria Math" w:cs="Times New Roman"/>
                  <w:i/>
                  <w:sz w:val="24"/>
                  <w:szCs w:val="24"/>
                </w:rPr>
              </w:ins>
            </m:ctrlPr>
          </m:dPr>
          <m:e>
            <w:ins w:id="463" w:author="valdes" w:date="2016-12-17T22:32:00Z">
              <m:r>
                <m:rPr>
                  <m:sty m:val="p"/>
                </m:rPr>
                <w:rPr>
                  <w:rFonts w:ascii="Cambria Math" w:hAnsi="Cambria Math" w:cs="Times New Roman"/>
                  <w:sz w:val="24"/>
                  <w:szCs w:val="24"/>
                </w:rPr>
                <m:t>α,β</m:t>
              </m:r>
            </w:ins>
            <m:ctrlPr>
              <w:ins w:id="464" w:author="valdes" w:date="2016-12-17T22:32:00Z">
                <w:rPr>
                  <w:rFonts w:ascii="Cambria Math" w:hAnsi="Cambria Math" w:cs="Times New Roman"/>
                  <w:sz w:val="24"/>
                  <w:szCs w:val="24"/>
                </w:rPr>
              </w:ins>
            </m:ctrlPr>
          </m:e>
        </m:d>
        <w:ins w:id="465" w:author="valdes" w:date="2016-12-17T22:32:00Z">
          <m:r>
            <m:rPr>
              <m:sty m:val="p"/>
            </m:rPr>
            <w:rPr>
              <w:rFonts w:ascii="Cambria Math" w:hAnsi="Cambria Math" w:cs="Times New Roman"/>
              <w:sz w:val="24"/>
              <w:szCs w:val="24"/>
            </w:rPr>
            <m:t>,c</m:t>
          </m:r>
        </w:ins>
        <w:ins w:id="466" w:author="valdes" w:date="2016-12-17T22:37:00Z">
          <m:r>
            <m:rPr>
              <m:sty m:val="p"/>
            </m:rPr>
            <w:rPr>
              <w:rFonts w:ascii="Cambria Math" w:hAnsi="Cambria Math" w:cs="Times New Roman"/>
              <w:sz w:val="24"/>
              <w:szCs w:val="24"/>
            </w:rPr>
            <m:t>ov</m:t>
          </m:r>
        </w:ins>
        <m:d>
          <m:dPr>
            <m:ctrlPr>
              <w:ins w:id="467" w:author="valdes" w:date="2016-12-17T22:37:00Z">
                <w:rPr>
                  <w:rFonts w:ascii="Cambria Math" w:hAnsi="Cambria Math" w:cs="Times New Roman"/>
                  <w:sz w:val="24"/>
                  <w:szCs w:val="24"/>
                </w:rPr>
              </w:ins>
            </m:ctrlPr>
          </m:dPr>
          <m:e>
            <w:ins w:id="468" w:author="valdes" w:date="2016-12-17T22:38:00Z">
              <m:r>
                <m:rPr>
                  <m:sty m:val="p"/>
                </m:rPr>
                <w:rPr>
                  <w:rFonts w:ascii="Cambria Math" w:hAnsi="Cambria Math" w:cs="Times New Roman"/>
                  <w:sz w:val="24"/>
                  <w:szCs w:val="24"/>
                </w:rPr>
                <m:t>α,β</m:t>
              </m:r>
            </w:ins>
            <m:ctrlPr>
              <w:ins w:id="469" w:author="valdes" w:date="2016-12-17T22:37:00Z">
                <w:rPr>
                  <w:rFonts w:ascii="Cambria Math" w:hAnsi="Cambria Math" w:cs="Times New Roman"/>
                  <w:i/>
                  <w:sz w:val="24"/>
                  <w:szCs w:val="24"/>
                </w:rPr>
              </w:ins>
            </m:ctrlPr>
          </m:e>
        </m:d>
        <w:ins w:id="470" w:author="valdes" w:date="2016-12-17T22:38:00Z">
          <m:r>
            <w:rPr>
              <w:rFonts w:ascii="Cambria Math" w:hAnsi="Cambria Math" w:cs="Times New Roman"/>
              <w:sz w:val="24"/>
              <w:szCs w:val="24"/>
            </w:rPr>
            <m:t>)</m:t>
          </m:r>
        </w:ins>
      </m:oMath>
      <w:ins w:id="471" w:author="valdes" w:date="2016-12-17T22:39:00Z">
        <w:r w:rsidR="0075533A">
          <w:rPr>
            <w:rFonts w:ascii="Times New Roman" w:hAnsi="Times New Roman" w:cs="Times New Roman"/>
            <w:sz w:val="24"/>
            <w:szCs w:val="24"/>
          </w:rPr>
          <w:t>.</w:t>
        </w:r>
      </w:ins>
      <w:ins w:id="472" w:author="valdes" w:date="2016-12-17T22:49:00Z">
        <w:r w:rsidR="00572AA7">
          <w:rPr>
            <w:rFonts w:ascii="Times New Roman" w:hAnsi="Times New Roman" w:cs="Times New Roman"/>
            <w:sz w:val="24"/>
            <w:szCs w:val="24"/>
          </w:rPr>
          <w:t xml:space="preserve"> </w:t>
        </w:r>
      </w:ins>
      <w:ins w:id="473" w:author="sunny" w:date="2016-12-12T17:18:00Z">
        <w:del w:id="474" w:author="valdes" w:date="2016-12-17T22:49:00Z">
          <w:r w:rsidR="002C0C29" w:rsidDel="00572AA7">
            <w:rPr>
              <w:rFonts w:ascii="Times New Roman" w:hAnsi="Times New Roman" w:cs="Times New Roman"/>
              <w:sz w:val="24"/>
              <w:szCs w:val="24"/>
            </w:rPr>
            <w:delText>T</w:delText>
          </w:r>
        </w:del>
      </w:ins>
      <w:del w:id="475" w:author="sunny" w:date="2016-12-12T17:18:00Z">
        <w:r w:rsidDel="002C0C29">
          <w:rPr>
            <w:rFonts w:ascii="Times New Roman" w:hAnsi="Times New Roman" w:cs="Times New Roman"/>
            <w:sz w:val="24"/>
            <w:szCs w:val="24"/>
          </w:rPr>
          <w:delText xml:space="preserve">esampling from a normal distribution, </w:delText>
        </w:r>
      </w:del>
      <w:del w:id="476" w:author="valdes" w:date="2016-12-17T22:41:00Z">
        <w:r w:rsidDel="00A4605D">
          <w:rPr>
            <w:rFonts w:ascii="Times New Roman" w:hAnsi="Times New Roman" w:cs="Times New Roman"/>
            <w:sz w:val="24"/>
            <w:szCs w:val="24"/>
          </w:rPr>
          <w:delText>with the</w:delText>
        </w:r>
      </w:del>
      <w:ins w:id="477" w:author="sunny" w:date="2016-12-12T17:16:00Z">
        <w:del w:id="478" w:author="valdes" w:date="2016-12-17T22:41:00Z">
          <w:r w:rsidR="002C0C29" w:rsidDel="00A4605D">
            <w:rPr>
              <w:rFonts w:ascii="Times New Roman" w:hAnsi="Times New Roman" w:cs="Times New Roman"/>
              <w:sz w:val="24"/>
              <w:szCs w:val="24"/>
            </w:rPr>
            <w:delText xml:space="preserve"> model based</w:delText>
          </w:r>
        </w:del>
      </w:ins>
      <w:del w:id="479" w:author="valdes" w:date="2016-12-17T22:41:00Z">
        <w:r w:rsidDel="00A4605D">
          <w:rPr>
            <w:rFonts w:ascii="Times New Roman" w:hAnsi="Times New Roman" w:cs="Times New Roman"/>
            <w:sz w:val="24"/>
            <w:szCs w:val="24"/>
          </w:rPr>
          <w:delText xml:space="preserve"> </w:delText>
        </w:r>
        <w:r w:rsidRPr="00665DDB" w:rsidDel="00A4605D">
          <w:rPr>
            <w:rFonts w:ascii="Times New Roman" w:hAnsi="Times New Roman" w:cs="Times New Roman"/>
            <w:i/>
            <w:sz w:val="24"/>
            <w:szCs w:val="24"/>
            <w:rPrChange w:id="480" w:author="sunny" w:date="2016-12-08T23:21:00Z">
              <w:rPr>
                <w:rFonts w:ascii="Times New Roman" w:hAnsi="Times New Roman" w:cs="Times New Roman"/>
                <w:sz w:val="24"/>
                <w:szCs w:val="24"/>
              </w:rPr>
            </w:rPrChange>
          </w:rPr>
          <w:delText>EC</w:delText>
        </w:r>
        <w:r w:rsidRPr="00665DDB" w:rsidDel="00A4605D">
          <w:rPr>
            <w:rFonts w:ascii="Times New Roman" w:hAnsi="Times New Roman" w:cs="Times New Roman"/>
            <w:i/>
            <w:sz w:val="24"/>
            <w:szCs w:val="24"/>
            <w:vertAlign w:val="subscript"/>
            <w:rPrChange w:id="481" w:author="sunny" w:date="2016-12-08T23:21:00Z">
              <w:rPr>
                <w:rFonts w:ascii="Times New Roman" w:hAnsi="Times New Roman" w:cs="Times New Roman"/>
                <w:sz w:val="24"/>
                <w:szCs w:val="24"/>
                <w:vertAlign w:val="subscript"/>
              </w:rPr>
            </w:rPrChange>
          </w:rPr>
          <w:delText>50</w:delText>
        </w:r>
        <w:r w:rsidDel="00A4605D">
          <w:rPr>
            <w:rFonts w:ascii="Times New Roman" w:hAnsi="Times New Roman" w:cs="Times New Roman"/>
            <w:sz w:val="24"/>
            <w:szCs w:val="24"/>
          </w:rPr>
          <w:delText xml:space="preserve"> its standard error </w:delText>
        </w:r>
      </w:del>
      <w:ins w:id="482" w:author="sunny" w:date="2016-12-12T17:17:00Z">
        <w:del w:id="483" w:author="valdes" w:date="2016-12-17T22:42:00Z">
          <w:r w:rsidR="002C0C29" w:rsidDel="00A4605D">
            <w:rPr>
              <w:rFonts w:ascii="Times New Roman" w:hAnsi="Times New Roman" w:cs="Times New Roman"/>
              <w:sz w:val="24"/>
              <w:szCs w:val="24"/>
            </w:rPr>
            <w:delText xml:space="preserve">of </w:delText>
          </w:r>
        </w:del>
      </w:ins>
      <w:ins w:id="484" w:author="sunny" w:date="2016-12-12T17:29:00Z">
        <w:del w:id="485" w:author="valdes" w:date="2016-12-17T22:42:00Z">
          <w:r w:rsidR="001C5083" w:rsidDel="00A4605D">
            <w:rPr>
              <w:rFonts w:ascii="Times New Roman" w:hAnsi="Times New Roman" w:cs="Times New Roman"/>
              <w:sz w:val="24"/>
              <w:szCs w:val="24"/>
            </w:rPr>
            <w:delText xml:space="preserve">the </w:delText>
          </w:r>
        </w:del>
      </w:ins>
      <w:ins w:id="486" w:author="sunny" w:date="2016-12-12T17:17:00Z">
        <w:del w:id="487" w:author="valdes" w:date="2016-12-17T22:42:00Z">
          <w:r w:rsidR="002C0C29" w:rsidRPr="00213188" w:rsidDel="00A4605D">
            <w:rPr>
              <w:rFonts w:ascii="Times New Roman" w:hAnsi="Times New Roman" w:cs="Times New Roman"/>
              <w:i/>
              <w:sz w:val="24"/>
              <w:szCs w:val="24"/>
            </w:rPr>
            <w:delText>EC</w:delText>
          </w:r>
          <w:r w:rsidR="002C0C29" w:rsidRPr="00213188" w:rsidDel="00A4605D">
            <w:rPr>
              <w:rFonts w:ascii="Times New Roman" w:hAnsi="Times New Roman" w:cs="Times New Roman"/>
              <w:i/>
              <w:sz w:val="24"/>
              <w:szCs w:val="24"/>
              <w:vertAlign w:val="subscript"/>
            </w:rPr>
            <w:delText>50</w:delText>
          </w:r>
          <w:r w:rsidR="002C0C29" w:rsidDel="00A4605D">
            <w:rPr>
              <w:rFonts w:ascii="Times New Roman" w:hAnsi="Times New Roman" w:cs="Times New Roman"/>
              <w:i/>
              <w:sz w:val="24"/>
              <w:szCs w:val="24"/>
              <w:vertAlign w:val="subscript"/>
            </w:rPr>
            <w:delText xml:space="preserve"> </w:delText>
          </w:r>
        </w:del>
      </w:ins>
      <w:ins w:id="488" w:author="sunny" w:date="2016-12-12T17:19:00Z">
        <w:del w:id="489" w:author="valdes" w:date="2016-12-17T22:42:00Z">
          <w:r w:rsidR="001C5083" w:rsidDel="00A4605D">
            <w:rPr>
              <w:rFonts w:ascii="Times New Roman" w:hAnsi="Times New Roman" w:cs="Times New Roman"/>
              <w:sz w:val="24"/>
              <w:szCs w:val="24"/>
            </w:rPr>
            <w:delText xml:space="preserve">values </w:delText>
          </w:r>
        </w:del>
      </w:ins>
      <w:ins w:id="490" w:author="sunny" w:date="2016-12-12T17:29:00Z">
        <w:del w:id="491" w:author="valdes" w:date="2016-12-17T22:42:00Z">
          <w:r w:rsidR="001C5083" w:rsidDel="00A4605D">
            <w:rPr>
              <w:rFonts w:ascii="Times New Roman" w:hAnsi="Times New Roman" w:cs="Times New Roman"/>
              <w:sz w:val="24"/>
              <w:szCs w:val="24"/>
            </w:rPr>
            <w:delText xml:space="preserve">was </w:delText>
          </w:r>
        </w:del>
      </w:ins>
      <w:ins w:id="492" w:author="sunny" w:date="2016-12-12T17:19:00Z">
        <w:del w:id="493" w:author="valdes" w:date="2016-12-17T22:42:00Z">
          <w:r w:rsidR="001C5083" w:rsidDel="00A4605D">
            <w:rPr>
              <w:rFonts w:ascii="Times New Roman" w:hAnsi="Times New Roman" w:cs="Times New Roman"/>
              <w:sz w:val="24"/>
              <w:szCs w:val="24"/>
            </w:rPr>
            <w:delText>used for resampling a normal distribution and drawing</w:delText>
          </w:r>
        </w:del>
      </w:ins>
      <w:del w:id="494" w:author="valdes" w:date="2016-12-17T22:42:00Z">
        <w:r w:rsidDel="00A4605D">
          <w:rPr>
            <w:rFonts w:ascii="Times New Roman" w:hAnsi="Times New Roman" w:cs="Times New Roman"/>
            <w:sz w:val="24"/>
            <w:szCs w:val="24"/>
          </w:rPr>
          <w:delText>as parameters</w:delText>
        </w:r>
      </w:del>
      <w:ins w:id="495" w:author="sunny" w:date="2016-12-12T17:17:00Z">
        <w:del w:id="496" w:author="valdes" w:date="2016-12-17T22:42:00Z">
          <w:r w:rsidR="002C0C29" w:rsidDel="00A4605D">
            <w:rPr>
              <w:rFonts w:ascii="Times New Roman" w:hAnsi="Times New Roman" w:cs="Times New Roman"/>
              <w:sz w:val="24"/>
              <w:szCs w:val="24"/>
            </w:rPr>
            <w:delText xml:space="preserve"> </w:delText>
          </w:r>
          <w:r w:rsidR="002C0C29" w:rsidRPr="006F644E" w:rsidDel="00A4605D">
            <w:rPr>
              <w:rFonts w:ascii="Times New Roman" w:hAnsi="Times New Roman" w:cs="Times New Roman"/>
              <w:sz w:val="24"/>
              <w:szCs w:val="24"/>
            </w:rPr>
            <w:delText>10</w:delText>
          </w:r>
          <w:r w:rsidR="002C0C29" w:rsidRPr="006F644E" w:rsidDel="00A4605D">
            <w:rPr>
              <w:rFonts w:ascii="Times New Roman" w:hAnsi="Times New Roman" w:cs="Times New Roman"/>
              <w:sz w:val="24"/>
              <w:szCs w:val="24"/>
              <w:vertAlign w:val="superscript"/>
            </w:rPr>
            <w:delText>5</w:delText>
          </w:r>
          <w:r w:rsidR="002C0C29" w:rsidDel="00A4605D">
            <w:rPr>
              <w:rFonts w:ascii="Times New Roman" w:hAnsi="Times New Roman" w:cs="Times New Roman"/>
              <w:sz w:val="24"/>
              <w:szCs w:val="24"/>
              <w:vertAlign w:val="superscript"/>
            </w:rPr>
            <w:delText xml:space="preserve"> </w:delText>
          </w:r>
          <w:r w:rsidR="002C0C29" w:rsidRPr="00213188" w:rsidDel="00A4605D">
            <w:rPr>
              <w:rFonts w:ascii="Times New Roman" w:hAnsi="Times New Roman" w:cs="Times New Roman"/>
              <w:i/>
              <w:sz w:val="24"/>
              <w:szCs w:val="24"/>
            </w:rPr>
            <w:delText>EC</w:delText>
          </w:r>
          <w:r w:rsidR="002C0C29" w:rsidRPr="00213188" w:rsidDel="00A4605D">
            <w:rPr>
              <w:rFonts w:ascii="Times New Roman" w:hAnsi="Times New Roman" w:cs="Times New Roman"/>
              <w:i/>
              <w:sz w:val="24"/>
              <w:szCs w:val="24"/>
              <w:vertAlign w:val="subscript"/>
            </w:rPr>
            <w:delText>50</w:delText>
          </w:r>
        </w:del>
      </w:ins>
      <w:ins w:id="497" w:author="sunny" w:date="2016-12-12T17:20:00Z">
        <w:del w:id="498" w:author="valdes" w:date="2016-12-17T22:42:00Z">
          <w:r w:rsidR="001C5083" w:rsidDel="00A4605D">
            <w:rPr>
              <w:rFonts w:ascii="Times New Roman" w:hAnsi="Times New Roman" w:cs="Times New Roman"/>
              <w:i/>
              <w:sz w:val="24"/>
              <w:szCs w:val="24"/>
              <w:vertAlign w:val="subscript"/>
            </w:rPr>
            <w:delText xml:space="preserve"> </w:delText>
          </w:r>
          <w:r w:rsidR="001C5083" w:rsidDel="00A4605D">
            <w:rPr>
              <w:rFonts w:ascii="Times New Roman" w:hAnsi="Times New Roman" w:cs="Times New Roman"/>
              <w:sz w:val="24"/>
              <w:szCs w:val="24"/>
            </w:rPr>
            <w:delText>estimates</w:delText>
          </w:r>
        </w:del>
      </w:ins>
      <w:del w:id="499" w:author="valdes" w:date="2016-12-17T22:42:00Z">
        <w:r w:rsidDel="00A4605D">
          <w:rPr>
            <w:rFonts w:ascii="Times New Roman" w:hAnsi="Times New Roman" w:cs="Times New Roman"/>
            <w:sz w:val="24"/>
            <w:szCs w:val="24"/>
          </w:rPr>
          <w:delText xml:space="preserve">. </w:delText>
        </w:r>
        <w:r w:rsidRPr="006F644E" w:rsidDel="00A4605D">
          <w:rPr>
            <w:rFonts w:ascii="Times New Roman" w:hAnsi="Times New Roman" w:cs="Times New Roman"/>
            <w:sz w:val="24"/>
            <w:szCs w:val="24"/>
          </w:rPr>
          <w:delText>Subsequently a sample of 10</w:delText>
        </w:r>
        <w:r w:rsidRPr="006F644E" w:rsidDel="00A4605D">
          <w:rPr>
            <w:rFonts w:ascii="Times New Roman" w:hAnsi="Times New Roman" w:cs="Times New Roman"/>
            <w:sz w:val="24"/>
            <w:szCs w:val="24"/>
            <w:vertAlign w:val="superscript"/>
          </w:rPr>
          <w:delText>5</w:delText>
        </w:r>
        <w:r w:rsidRPr="006F644E" w:rsidDel="00A4605D">
          <w:rPr>
            <w:rFonts w:ascii="Times New Roman" w:hAnsi="Times New Roman" w:cs="Times New Roman"/>
            <w:sz w:val="24"/>
            <w:szCs w:val="24"/>
          </w:rPr>
          <w:delText xml:space="preserve"> combinations of linear regression parameters </w:delText>
        </w:r>
        <w:r w:rsidDel="00A4605D">
          <w:rPr>
            <w:rFonts w:ascii="Times New Roman" w:hAnsi="Times New Roman" w:cs="Times New Roman"/>
            <w:sz w:val="24"/>
            <w:szCs w:val="24"/>
          </w:rPr>
          <w:delText>was</w:delText>
        </w:r>
        <w:r w:rsidRPr="006F644E" w:rsidDel="00A4605D">
          <w:rPr>
            <w:rFonts w:ascii="Times New Roman" w:hAnsi="Times New Roman" w:cs="Times New Roman"/>
            <w:sz w:val="24"/>
            <w:szCs w:val="24"/>
          </w:rPr>
          <w:delText xml:space="preserve"> drawn from a two dimensional normal distribution, using as parameters </w:delText>
        </w:r>
      </w:del>
      <w:ins w:id="500" w:author="sunny" w:date="2016-12-12T17:21:00Z">
        <w:del w:id="501" w:author="valdes" w:date="2016-12-17T22:42:00Z">
          <w:r w:rsidR="001C5083" w:rsidDel="00A4605D">
            <w:rPr>
              <w:rFonts w:ascii="Times New Roman" w:hAnsi="Times New Roman" w:cs="Times New Roman"/>
              <w:sz w:val="24"/>
              <w:szCs w:val="24"/>
            </w:rPr>
            <w:delText xml:space="preserve">with </w:delText>
          </w:r>
        </w:del>
      </w:ins>
      <w:del w:id="502" w:author="valdes" w:date="2016-12-17T22:42:00Z">
        <w:r w:rsidRPr="006F644E" w:rsidDel="00A4605D">
          <w:rPr>
            <w:rFonts w:ascii="Times New Roman" w:hAnsi="Times New Roman" w:cs="Times New Roman"/>
            <w:sz w:val="24"/>
            <w:szCs w:val="24"/>
          </w:rPr>
          <w:delText xml:space="preserve">the variance-covariance matrix of </w:delText>
        </w:r>
      </w:del>
      <w:ins w:id="503" w:author="sunny" w:date="2016-12-12T17:30:00Z">
        <w:del w:id="504" w:author="valdes" w:date="2016-12-17T22:42:00Z">
          <w:r w:rsidR="00BB4A9F" w:rsidDel="00A4605D">
            <w:rPr>
              <w:rFonts w:ascii="Times New Roman" w:hAnsi="Times New Roman" w:cs="Times New Roman"/>
              <w:sz w:val="24"/>
              <w:szCs w:val="24"/>
            </w:rPr>
            <w:delText xml:space="preserve">slope and intercept of </w:delText>
          </w:r>
        </w:del>
      </w:ins>
      <w:del w:id="505" w:author="valdes" w:date="2016-12-17T22:42:00Z">
        <w:r w:rsidRPr="006F644E" w:rsidDel="00A4605D">
          <w:rPr>
            <w:rFonts w:ascii="Times New Roman" w:hAnsi="Times New Roman" w:cs="Times New Roman"/>
            <w:sz w:val="24"/>
            <w:szCs w:val="24"/>
          </w:rPr>
          <w:delText>the log-log regression. Combining the two yields a sample</w:delText>
        </w:r>
      </w:del>
      <w:ins w:id="506" w:author="sunny" w:date="2016-12-12T17:31:00Z">
        <w:del w:id="507" w:author="valdes" w:date="2016-12-17T22:42:00Z">
          <w:r w:rsidR="00BB4A9F" w:rsidDel="00A4605D">
            <w:rPr>
              <w:rFonts w:ascii="Times New Roman" w:hAnsi="Times New Roman" w:cs="Times New Roman"/>
              <w:sz w:val="24"/>
              <w:szCs w:val="24"/>
            </w:rPr>
            <w:delText xml:space="preserve">Solving the regression equation </w:delText>
          </w:r>
        </w:del>
      </w:ins>
      <w:ins w:id="508" w:author="sunny" w:date="2016-12-12T17:27:00Z">
        <w:del w:id="509" w:author="valdes" w:date="2016-12-17T22:42:00Z">
          <w:r w:rsidR="001C5083" w:rsidDel="00A4605D">
            <w:rPr>
              <w:rFonts w:ascii="Times New Roman" w:hAnsi="Times New Roman" w:cs="Times New Roman"/>
              <w:sz w:val="24"/>
              <w:szCs w:val="24"/>
            </w:rPr>
            <w:delText xml:space="preserve">results </w:delText>
          </w:r>
        </w:del>
      </w:ins>
      <w:ins w:id="510" w:author="sunny" w:date="2016-12-16T13:48:00Z">
        <w:del w:id="511" w:author="valdes" w:date="2016-12-17T22:42:00Z">
          <w:r w:rsidR="00471148" w:rsidDel="00A4605D">
            <w:rPr>
              <w:rFonts w:ascii="Times New Roman" w:hAnsi="Times New Roman" w:cs="Times New Roman"/>
              <w:sz w:val="24"/>
              <w:szCs w:val="24"/>
            </w:rPr>
            <w:delText>and taking</w:delText>
          </w:r>
        </w:del>
      </w:ins>
      <w:del w:id="512" w:author="valdes" w:date="2016-12-17T22:42:00Z">
        <w:r w:rsidRPr="006F644E" w:rsidDel="00A4605D">
          <w:rPr>
            <w:rFonts w:ascii="Times New Roman" w:hAnsi="Times New Roman" w:cs="Times New Roman"/>
            <w:sz w:val="24"/>
            <w:szCs w:val="24"/>
          </w:rPr>
          <w:delText xml:space="preserve"> </w:delText>
        </w:r>
      </w:del>
      <w:del w:id="513" w:author="sunny" w:date="2016-12-12T17:27:00Z">
        <w:r w:rsidRPr="006F644E" w:rsidDel="001C5083">
          <w:rPr>
            <w:rFonts w:ascii="Times New Roman" w:hAnsi="Times New Roman" w:cs="Times New Roman"/>
            <w:sz w:val="24"/>
            <w:szCs w:val="24"/>
          </w:rPr>
          <w:delText xml:space="preserve">of </w:delText>
        </w:r>
      </w:del>
      <w:del w:id="514" w:author="sunny" w:date="2016-12-16T13:48:00Z">
        <w:r w:rsidRPr="006F644E" w:rsidDel="00471148">
          <w:rPr>
            <w:rFonts w:ascii="Times New Roman" w:hAnsi="Times New Roman" w:cs="Times New Roman"/>
            <w:sz w:val="24"/>
            <w:szCs w:val="24"/>
          </w:rPr>
          <w:delText>10</w:delText>
        </w:r>
        <w:r w:rsidRPr="006F644E" w:rsidDel="00471148">
          <w:rPr>
            <w:rFonts w:ascii="Times New Roman" w:hAnsi="Times New Roman" w:cs="Times New Roman"/>
            <w:sz w:val="24"/>
            <w:szCs w:val="24"/>
            <w:vertAlign w:val="superscript"/>
          </w:rPr>
          <w:delText>5</w:delText>
        </w:r>
        <w:r w:rsidRPr="006F644E" w:rsidDel="00471148">
          <w:rPr>
            <w:rFonts w:ascii="Times New Roman" w:hAnsi="Times New Roman" w:cs="Times New Roman"/>
            <w:sz w:val="24"/>
            <w:szCs w:val="24"/>
          </w:rPr>
          <w:delText xml:space="preserve"> predicted </w:delText>
        </w:r>
        <w:r w:rsidDel="00471148">
          <w:rPr>
            <w:rFonts w:ascii="Times New Roman" w:hAnsi="Times New Roman" w:cs="Times New Roman"/>
            <w:sz w:val="24"/>
            <w:szCs w:val="24"/>
          </w:rPr>
          <w:delText>MIC</w:delText>
        </w:r>
        <w:r w:rsidRPr="006F644E" w:rsidDel="00471148">
          <w:rPr>
            <w:rFonts w:ascii="Times New Roman" w:hAnsi="Times New Roman" w:cs="Times New Roman"/>
            <w:sz w:val="24"/>
            <w:szCs w:val="24"/>
          </w:rPr>
          <w:delText xml:space="preserve"> values,</w:delText>
        </w:r>
      </w:del>
      <w:del w:id="515" w:author="valdes" w:date="2016-12-17T22:49:00Z">
        <w:r w:rsidRPr="006F644E" w:rsidDel="00572AA7">
          <w:rPr>
            <w:rFonts w:ascii="Times New Roman" w:hAnsi="Times New Roman" w:cs="Times New Roman"/>
            <w:sz w:val="24"/>
            <w:szCs w:val="24"/>
          </w:rPr>
          <w:delText xml:space="preserve"> </w:delText>
        </w:r>
      </w:del>
      <w:del w:id="516" w:author="sunny" w:date="2016-12-12T17:28:00Z">
        <w:r w:rsidRPr="006F644E" w:rsidDel="001C5083">
          <w:rPr>
            <w:rFonts w:ascii="Times New Roman" w:hAnsi="Times New Roman" w:cs="Times New Roman"/>
            <w:sz w:val="24"/>
            <w:szCs w:val="24"/>
          </w:rPr>
          <w:delText xml:space="preserve">from which </w:delText>
        </w:r>
      </w:del>
      <w:ins w:id="517" w:author="valdes" w:date="2016-12-17T22:42:00Z">
        <w:r w:rsidR="00A4605D">
          <w:rPr>
            <w:rFonts w:ascii="Times New Roman" w:hAnsi="Times New Roman" w:cs="Times New Roman"/>
            <w:sz w:val="24"/>
            <w:szCs w:val="24"/>
          </w:rPr>
          <w:t>T</w:t>
        </w:r>
      </w:ins>
      <w:del w:id="518" w:author="valdes" w:date="2016-12-17T22:42:00Z">
        <w:r w:rsidRPr="006F644E" w:rsidDel="00A4605D">
          <w:rPr>
            <w:rFonts w:ascii="Times New Roman" w:hAnsi="Times New Roman" w:cs="Times New Roman"/>
            <w:sz w:val="24"/>
            <w:szCs w:val="24"/>
          </w:rPr>
          <w:delText>t</w:delText>
        </w:r>
      </w:del>
      <w:r w:rsidRPr="006F644E">
        <w:rPr>
          <w:rFonts w:ascii="Times New Roman" w:hAnsi="Times New Roman" w:cs="Times New Roman"/>
          <w:sz w:val="24"/>
          <w:szCs w:val="24"/>
        </w:rPr>
        <w:t>he 0.</w:t>
      </w:r>
      <w:ins w:id="519" w:author="sunny" w:date="2016-12-17T15:47:00Z">
        <w:r w:rsidR="009547EF">
          <w:rPr>
            <w:rFonts w:ascii="Times New Roman" w:hAnsi="Times New Roman" w:cs="Times New Roman"/>
            <w:sz w:val="24"/>
            <w:szCs w:val="24"/>
          </w:rPr>
          <w:t>0</w:t>
        </w:r>
      </w:ins>
      <w:del w:id="520" w:author="sunny" w:date="2016-12-12T17:27:00Z">
        <w:r w:rsidRPr="006F644E" w:rsidDel="001C5083">
          <w:rPr>
            <w:rFonts w:ascii="Times New Roman" w:hAnsi="Times New Roman" w:cs="Times New Roman"/>
            <w:sz w:val="24"/>
            <w:szCs w:val="24"/>
          </w:rPr>
          <w:delText>0</w:delText>
        </w:r>
      </w:del>
      <w:r w:rsidRPr="006F644E">
        <w:rPr>
          <w:rFonts w:ascii="Times New Roman" w:hAnsi="Times New Roman" w:cs="Times New Roman"/>
          <w:sz w:val="24"/>
          <w:szCs w:val="24"/>
        </w:rPr>
        <w:t>25 and 0.975 percentiles</w:t>
      </w:r>
      <w:ins w:id="521" w:author="valdes" w:date="2016-12-17T22:43:00Z">
        <w:r w:rsidR="00A4605D">
          <w:rPr>
            <w:rFonts w:ascii="Times New Roman" w:hAnsi="Times New Roman" w:cs="Times New Roman"/>
            <w:sz w:val="24"/>
            <w:szCs w:val="24"/>
          </w:rPr>
          <w:t xml:space="preserve"> of the resulting </w:t>
        </w:r>
        <w:r w:rsidR="00A4605D" w:rsidRPr="006F644E">
          <w:rPr>
            <w:rFonts w:ascii="Times New Roman" w:hAnsi="Times New Roman" w:cs="Times New Roman"/>
            <w:sz w:val="24"/>
            <w:szCs w:val="24"/>
          </w:rPr>
          <w:t>10</w:t>
        </w:r>
        <w:r w:rsidR="00A4605D" w:rsidRPr="006F644E">
          <w:rPr>
            <w:rFonts w:ascii="Times New Roman" w:hAnsi="Times New Roman" w:cs="Times New Roman"/>
            <w:sz w:val="24"/>
            <w:szCs w:val="24"/>
            <w:vertAlign w:val="superscript"/>
          </w:rPr>
          <w:t>5</w:t>
        </w:r>
        <w:r w:rsidR="00A4605D">
          <w:rPr>
            <w:rFonts w:ascii="Times New Roman" w:hAnsi="Times New Roman" w:cs="Times New Roman"/>
            <w:sz w:val="24"/>
            <w:szCs w:val="24"/>
            <w:vertAlign w:val="superscript"/>
          </w:rPr>
          <w:t xml:space="preserve"> </w:t>
        </w:r>
        <w:r w:rsidR="00A4605D">
          <w:rPr>
            <w:rFonts w:ascii="Times New Roman" w:hAnsi="Times New Roman" w:cs="Times New Roman"/>
            <w:sz w:val="24"/>
            <w:szCs w:val="24"/>
          </w:rPr>
          <w:t>predicted MICs</w:t>
        </w:r>
      </w:ins>
      <w:ins w:id="522" w:author="valdes" w:date="2016-12-17T22:44:00Z">
        <w:r w:rsidR="00A4605D">
          <w:rPr>
            <w:rFonts w:ascii="Times New Roman" w:hAnsi="Times New Roman" w:cs="Times New Roman"/>
            <w:sz w:val="24"/>
            <w:szCs w:val="24"/>
          </w:rPr>
          <w:t xml:space="preserve"> distribution</w:t>
        </w:r>
      </w:ins>
      <w:ins w:id="523" w:author="valdes" w:date="2016-12-17T22:45:00Z">
        <w:r w:rsidR="00A4605D">
          <w:rPr>
            <w:rFonts w:ascii="Times New Roman" w:hAnsi="Times New Roman" w:cs="Times New Roman"/>
            <w:sz w:val="24"/>
            <w:szCs w:val="24"/>
          </w:rPr>
          <w:t xml:space="preserve"> consist in the 95% bootstrapped CIs.</w:t>
        </w:r>
      </w:ins>
      <w:ins w:id="524" w:author="valdes" w:date="2016-12-17T22:52:00Z">
        <w:r w:rsidR="006414BA">
          <w:rPr>
            <w:rFonts w:ascii="Times New Roman" w:hAnsi="Times New Roman" w:cs="Times New Roman"/>
            <w:sz w:val="24"/>
            <w:szCs w:val="24"/>
          </w:rPr>
          <w:t xml:space="preserve"> </w:t>
        </w:r>
      </w:ins>
      <w:del w:id="525" w:author="valdes" w:date="2016-12-17T22:45:00Z">
        <w:r w:rsidRPr="006F644E" w:rsidDel="00A4605D">
          <w:rPr>
            <w:rFonts w:ascii="Times New Roman" w:hAnsi="Times New Roman" w:cs="Times New Roman"/>
            <w:sz w:val="24"/>
            <w:szCs w:val="24"/>
          </w:rPr>
          <w:delText xml:space="preserve"> </w:delText>
        </w:r>
      </w:del>
      <w:del w:id="526" w:author="sunny" w:date="2016-12-12T17:28:00Z">
        <w:r w:rsidDel="001C5083">
          <w:rPr>
            <w:rFonts w:ascii="Times New Roman" w:hAnsi="Times New Roman" w:cs="Times New Roman"/>
            <w:sz w:val="24"/>
            <w:szCs w:val="24"/>
          </w:rPr>
          <w:delText>were</w:delText>
        </w:r>
        <w:r w:rsidRPr="006F644E" w:rsidDel="001C5083">
          <w:rPr>
            <w:rFonts w:ascii="Times New Roman" w:hAnsi="Times New Roman" w:cs="Times New Roman"/>
            <w:sz w:val="24"/>
            <w:szCs w:val="24"/>
          </w:rPr>
          <w:delText xml:space="preserve"> computed to estimate </w:delText>
        </w:r>
      </w:del>
      <w:ins w:id="527" w:author="sunny" w:date="2016-12-12T17:28:00Z">
        <w:del w:id="528" w:author="valdes" w:date="2016-12-17T22:45:00Z">
          <w:r w:rsidR="001C5083" w:rsidDel="00A4605D">
            <w:rPr>
              <w:rFonts w:ascii="Times New Roman" w:hAnsi="Times New Roman" w:cs="Times New Roman"/>
              <w:sz w:val="24"/>
              <w:szCs w:val="24"/>
            </w:rPr>
            <w:delText xml:space="preserve">of this distribution </w:delText>
          </w:r>
        </w:del>
      </w:ins>
      <w:ins w:id="529" w:author="sunny" w:date="2016-12-16T13:48:00Z">
        <w:del w:id="530" w:author="valdes" w:date="2016-12-17T22:45:00Z">
          <w:r w:rsidR="00471148" w:rsidDel="00A4605D">
            <w:rPr>
              <w:rFonts w:ascii="Times New Roman" w:hAnsi="Times New Roman" w:cs="Times New Roman"/>
              <w:sz w:val="24"/>
              <w:szCs w:val="24"/>
            </w:rPr>
            <w:delText xml:space="preserve">results in </w:delText>
          </w:r>
        </w:del>
      </w:ins>
      <w:del w:id="531" w:author="valdes" w:date="2016-12-17T22:45:00Z">
        <w:r w:rsidRPr="006F644E" w:rsidDel="00A4605D">
          <w:rPr>
            <w:rFonts w:ascii="Times New Roman" w:hAnsi="Times New Roman" w:cs="Times New Roman"/>
            <w:sz w:val="24"/>
            <w:szCs w:val="24"/>
          </w:rPr>
          <w:delText>95% CI</w:delText>
        </w:r>
      </w:del>
      <w:ins w:id="532" w:author="sunny" w:date="2016-12-16T13:49:00Z">
        <w:del w:id="533" w:author="valdes" w:date="2016-12-17T22:45:00Z">
          <w:r w:rsidR="00471148" w:rsidDel="00A4605D">
            <w:rPr>
              <w:rFonts w:ascii="Times New Roman" w:hAnsi="Times New Roman" w:cs="Times New Roman"/>
              <w:sz w:val="24"/>
              <w:szCs w:val="24"/>
            </w:rPr>
            <w:delText>s</w:delText>
          </w:r>
        </w:del>
      </w:ins>
      <w:del w:id="534" w:author="valdes" w:date="2016-12-17T22:45:00Z">
        <w:r w:rsidRPr="006F644E" w:rsidDel="00A4605D">
          <w:rPr>
            <w:rFonts w:ascii="Times New Roman" w:hAnsi="Times New Roman" w:cs="Times New Roman"/>
            <w:sz w:val="24"/>
            <w:szCs w:val="24"/>
          </w:rPr>
          <w:delText>.</w:delText>
        </w:r>
      </w:del>
      <w:ins w:id="535" w:author="sunny" w:date="2016-12-12T17:11:00Z">
        <w:del w:id="536" w:author="valdes" w:date="2016-12-17T22:45:00Z">
          <w:r w:rsidR="002C0C29" w:rsidDel="00A4605D">
            <w:rPr>
              <w:rFonts w:ascii="Times New Roman" w:hAnsi="Times New Roman" w:cs="Times New Roman"/>
              <w:sz w:val="24"/>
              <w:szCs w:val="24"/>
            </w:rPr>
            <w:delText xml:space="preserve"> </w:delText>
          </w:r>
        </w:del>
      </w:ins>
      <w:ins w:id="537" w:author="sunny" w:date="2016-12-17T15:47:00Z">
        <w:r w:rsidR="009547EF">
          <w:rPr>
            <w:rFonts w:ascii="Times New Roman" w:hAnsi="Times New Roman" w:cs="Times New Roman"/>
            <w:sz w:val="24"/>
            <w:szCs w:val="24"/>
          </w:rPr>
          <w:t xml:space="preserve">The analysis pipeline and </w:t>
        </w:r>
        <w:del w:id="538" w:author="valdes" w:date="2016-12-17T22:52:00Z">
          <w:r w:rsidR="009547EF" w:rsidDel="006414BA">
            <w:rPr>
              <w:rFonts w:ascii="Times New Roman" w:hAnsi="Times New Roman" w:cs="Times New Roman"/>
              <w:sz w:val="24"/>
              <w:szCs w:val="24"/>
            </w:rPr>
            <w:delText xml:space="preserve">raw </w:delText>
          </w:r>
        </w:del>
        <w:r w:rsidR="009547EF">
          <w:rPr>
            <w:rFonts w:ascii="Times New Roman" w:hAnsi="Times New Roman" w:cs="Times New Roman"/>
            <w:sz w:val="24"/>
            <w:szCs w:val="24"/>
          </w:rPr>
          <w:t>data are available from github (</w:t>
        </w:r>
      </w:ins>
      <w:ins w:id="539" w:author="sunny" w:date="2016-12-17T15:48:00Z">
        <w:r w:rsidR="009547EF">
          <w:rPr>
            <w:rFonts w:ascii="Times New Roman" w:hAnsi="Times New Roman" w:cs="Times New Roman"/>
            <w:sz w:val="24"/>
            <w:szCs w:val="24"/>
          </w:rPr>
          <w:t>xxxx</w:t>
        </w:r>
      </w:ins>
      <w:ins w:id="540" w:author="sunny" w:date="2016-12-17T15:47:00Z">
        <w:r w:rsidR="009547EF">
          <w:rPr>
            <w:rFonts w:ascii="Times New Roman" w:hAnsi="Times New Roman" w:cs="Times New Roman"/>
            <w:sz w:val="24"/>
            <w:szCs w:val="24"/>
          </w:rPr>
          <w:t>)</w:t>
        </w:r>
      </w:ins>
      <w:ins w:id="541" w:author="sunny" w:date="2016-12-17T15:48:00Z">
        <w:r w:rsidR="009547EF">
          <w:rPr>
            <w:rFonts w:ascii="Times New Roman" w:hAnsi="Times New Roman" w:cs="Times New Roman"/>
            <w:sz w:val="24"/>
            <w:szCs w:val="24"/>
          </w:rPr>
          <w:t>.</w:t>
        </w:r>
      </w:ins>
    </w:p>
    <w:p w14:paraId="356BC8F3" w14:textId="642430D4" w:rsidR="0005220D" w:rsidRDefault="00471148" w:rsidP="005C56F2">
      <w:pPr>
        <w:spacing w:after="0" w:line="480" w:lineRule="auto"/>
        <w:ind w:firstLine="426"/>
        <w:jc w:val="both"/>
        <w:rPr>
          <w:ins w:id="542" w:author="sunny" w:date="2016-12-08T23:22:00Z"/>
          <w:rFonts w:ascii="Times New Roman" w:hAnsi="Times New Roman" w:cs="Times New Roman"/>
          <w:sz w:val="24"/>
          <w:szCs w:val="24"/>
        </w:rPr>
      </w:pPr>
      <w:ins w:id="543" w:author="sunny" w:date="2016-12-16T13:50:00Z">
        <w:r w:rsidRPr="006F644E">
          <w:rPr>
            <w:rFonts w:ascii="Times New Roman" w:hAnsi="Times New Roman" w:cs="Times New Roman"/>
            <w:sz w:val="24"/>
            <w:szCs w:val="24"/>
          </w:rPr>
          <w:t xml:space="preserve">Essential agreement was defined as the percentage of strains </w:t>
        </w:r>
        <w:r>
          <w:rPr>
            <w:rFonts w:ascii="Times New Roman" w:hAnsi="Times New Roman" w:cs="Times New Roman"/>
            <w:sz w:val="24"/>
            <w:szCs w:val="24"/>
          </w:rPr>
          <w:t>with predicted MICs</w:t>
        </w:r>
        <w:r w:rsidRPr="006F644E">
          <w:rPr>
            <w:rFonts w:ascii="Times New Roman" w:hAnsi="Times New Roman" w:cs="Times New Roman"/>
            <w:sz w:val="24"/>
            <w:szCs w:val="24"/>
          </w:rPr>
          <w:t xml:space="preserve"> </w:t>
        </w:r>
        <w:r>
          <w:rPr>
            <w:rFonts w:ascii="Times New Roman" w:hAnsi="Times New Roman" w:cs="Times New Roman"/>
            <w:sz w:val="24"/>
            <w:szCs w:val="24"/>
          </w:rPr>
          <w:t>that do not deviate more than</w:t>
        </w:r>
        <w:r w:rsidRPr="006F644E">
          <w:rPr>
            <w:rFonts w:ascii="Times New Roman" w:hAnsi="Times New Roman" w:cs="Times New Roman"/>
            <w:sz w:val="24"/>
            <w:szCs w:val="24"/>
          </w:rPr>
          <w:t xml:space="preserve"> </w:t>
        </w:r>
        <w:r>
          <w:rPr>
            <w:rFonts w:ascii="Times New Roman" w:hAnsi="Times New Roman" w:cs="Times New Roman"/>
            <w:sz w:val="24"/>
            <w:szCs w:val="24"/>
          </w:rPr>
          <w:t>±1</w:t>
        </w:r>
        <w:r w:rsidRPr="006F644E">
          <w:rPr>
            <w:rFonts w:ascii="Times New Roman" w:hAnsi="Times New Roman" w:cs="Times New Roman"/>
            <w:sz w:val="24"/>
            <w:szCs w:val="24"/>
          </w:rPr>
          <w:t xml:space="preserve"> doubling dilution </w:t>
        </w:r>
        <w:r>
          <w:rPr>
            <w:rFonts w:ascii="Times New Roman" w:hAnsi="Times New Roman" w:cs="Times New Roman"/>
            <w:sz w:val="24"/>
            <w:szCs w:val="24"/>
          </w:rPr>
          <w:t>from Etest MICs</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 </w:t>
        </w:r>
      </w:ins>
      <w:ins w:id="544" w:author="sunny" w:date="2016-12-16T13:36:00Z">
        <w:r w:rsidR="00BF6DF2" w:rsidRPr="006F644E">
          <w:rPr>
            <w:rFonts w:ascii="Times New Roman" w:hAnsi="Times New Roman" w:cs="Times New Roman"/>
            <w:sz w:val="24"/>
            <w:szCs w:val="24"/>
          </w:rPr>
          <w:t>Deviation</w:t>
        </w:r>
        <w:r w:rsidR="00BF6DF2">
          <w:rPr>
            <w:rFonts w:ascii="Times New Roman" w:hAnsi="Times New Roman" w:cs="Times New Roman"/>
            <w:sz w:val="24"/>
            <w:szCs w:val="24"/>
          </w:rPr>
          <w:t>s</w:t>
        </w:r>
        <w:r w:rsidR="00BF6DF2" w:rsidRPr="006F644E">
          <w:rPr>
            <w:rFonts w:ascii="Times New Roman" w:hAnsi="Times New Roman" w:cs="Times New Roman"/>
            <w:sz w:val="24"/>
            <w:szCs w:val="24"/>
          </w:rPr>
          <w:t xml:space="preserve"> from </w:t>
        </w:r>
        <w:r w:rsidR="00BF6DF2">
          <w:rPr>
            <w:rFonts w:ascii="Times New Roman" w:hAnsi="Times New Roman" w:cs="Times New Roman"/>
            <w:sz w:val="24"/>
            <w:szCs w:val="24"/>
          </w:rPr>
          <w:t xml:space="preserve">the </w:t>
        </w:r>
        <w:r w:rsidR="00BF6DF2" w:rsidRPr="006F644E">
          <w:rPr>
            <w:rFonts w:ascii="Times New Roman" w:hAnsi="Times New Roman" w:cs="Times New Roman"/>
            <w:sz w:val="24"/>
            <w:szCs w:val="24"/>
          </w:rPr>
          <w:t xml:space="preserve">Etest </w:t>
        </w:r>
        <w:r w:rsidR="00BF6DF2">
          <w:rPr>
            <w:rFonts w:ascii="Times New Roman" w:hAnsi="Times New Roman" w:cs="Times New Roman"/>
            <w:sz w:val="24"/>
            <w:szCs w:val="24"/>
          </w:rPr>
          <w:t xml:space="preserve">MICs </w:t>
        </w:r>
        <w:r w:rsidR="00BF6DF2" w:rsidRPr="006F644E">
          <w:rPr>
            <w:rFonts w:ascii="Times New Roman" w:hAnsi="Times New Roman" w:cs="Times New Roman"/>
            <w:sz w:val="24"/>
            <w:szCs w:val="24"/>
          </w:rPr>
          <w:t>were calculated as log</w:t>
        </w:r>
        <w:r w:rsidR="00BF6DF2" w:rsidRPr="00471148">
          <w:rPr>
            <w:rFonts w:ascii="Times New Roman" w:hAnsi="Times New Roman" w:cs="Times New Roman"/>
            <w:sz w:val="24"/>
            <w:szCs w:val="24"/>
            <w:vertAlign w:val="subscript"/>
            <w:rPrChange w:id="545" w:author="sunny" w:date="2016-12-16T13:51:00Z">
              <w:rPr>
                <w:rFonts w:ascii="Times New Roman" w:hAnsi="Times New Roman" w:cs="Times New Roman"/>
                <w:sz w:val="24"/>
                <w:szCs w:val="24"/>
              </w:rPr>
            </w:rPrChange>
          </w:rPr>
          <w:t>2</w:t>
        </w:r>
        <w:r w:rsidR="00BF6DF2" w:rsidRPr="005C56F2">
          <w:rPr>
            <w:rFonts w:ascii="Times New Roman" w:hAnsi="Times New Roman" w:cs="Times New Roman"/>
            <w:sz w:val="24"/>
            <w:szCs w:val="24"/>
            <w:vertAlign w:val="subscript"/>
          </w:rPr>
          <w:t xml:space="preserve"> </w:t>
        </w:r>
        <w:r w:rsidR="00BF6DF2" w:rsidRPr="006F644E">
          <w:rPr>
            <w:rFonts w:ascii="Times New Roman" w:hAnsi="Times New Roman" w:cs="Times New Roman"/>
            <w:sz w:val="24"/>
            <w:szCs w:val="24"/>
          </w:rPr>
          <w:t>differences from the predicted</w:t>
        </w:r>
      </w:ins>
      <w:ins w:id="546" w:author="sunny" w:date="2016-12-16T13:43:00Z">
        <w:r w:rsidR="00F01A9D">
          <w:rPr>
            <w:rFonts w:ascii="Times New Roman" w:hAnsi="Times New Roman" w:cs="Times New Roman"/>
            <w:sz w:val="24"/>
            <w:szCs w:val="24"/>
          </w:rPr>
          <w:t xml:space="preserve"> MIC</w:t>
        </w:r>
      </w:ins>
      <w:ins w:id="547" w:author="sunny" w:date="2016-12-16T13:49:00Z">
        <w:r>
          <w:rPr>
            <w:rFonts w:ascii="Times New Roman" w:hAnsi="Times New Roman" w:cs="Times New Roman"/>
            <w:sz w:val="24"/>
            <w:szCs w:val="24"/>
          </w:rPr>
          <w:t xml:space="preserve"> (</w:t>
        </w:r>
      </w:ins>
      <w:ins w:id="548" w:author="sunny" w:date="2016-12-16T13:51:00Z">
        <w:r>
          <w:rPr>
            <w:rFonts w:ascii="Times New Roman" w:hAnsi="Times New Roman" w:cs="Times New Roman"/>
            <w:sz w:val="24"/>
            <w:szCs w:val="24"/>
          </w:rPr>
          <w:t>8</w:t>
        </w:r>
      </w:ins>
      <w:ins w:id="549" w:author="sunny" w:date="2016-12-17T15:48:00Z">
        <w:r w:rsidR="009547EF">
          <w:rPr>
            <w:rFonts w:ascii="Times New Roman" w:hAnsi="Times New Roman" w:cs="Times New Roman"/>
            <w:sz w:val="24"/>
            <w:szCs w:val="24"/>
          </w:rPr>
          <w:t>40</w:t>
        </w:r>
      </w:ins>
      <w:ins w:id="550" w:author="sunny" w:date="2016-12-16T13:51:00Z">
        <w:r>
          <w:rPr>
            <w:rFonts w:ascii="Times New Roman" w:hAnsi="Times New Roman" w:cs="Times New Roman"/>
            <w:sz w:val="24"/>
            <w:szCs w:val="24"/>
          </w:rPr>
          <w:t xml:space="preserve"> </w:t>
        </w:r>
      </w:ins>
      <w:ins w:id="551" w:author="sunny" w:date="2016-12-16T13:49:00Z">
        <w:r>
          <w:rPr>
            <w:rFonts w:ascii="Times New Roman" w:hAnsi="Times New Roman" w:cs="Times New Roman"/>
            <w:sz w:val="24"/>
            <w:szCs w:val="24"/>
          </w:rPr>
          <w:t>evaluable samples for training and validation data)</w:t>
        </w:r>
      </w:ins>
      <w:ins w:id="552" w:author="sunny" w:date="2016-12-16T13:36:00Z">
        <w:r w:rsidR="00BF6DF2" w:rsidRPr="006F644E">
          <w:rPr>
            <w:rFonts w:ascii="Times New Roman" w:hAnsi="Times New Roman" w:cs="Times New Roman"/>
            <w:sz w:val="24"/>
            <w:szCs w:val="24"/>
          </w:rPr>
          <w:t>.</w:t>
        </w:r>
      </w:ins>
      <w:ins w:id="553" w:author="sunny" w:date="2016-12-17T17:15:00Z">
        <w:r w:rsidR="005A4490">
          <w:rPr>
            <w:rFonts w:ascii="Times New Roman" w:hAnsi="Times New Roman" w:cs="Times New Roman"/>
            <w:sz w:val="24"/>
            <w:szCs w:val="24"/>
          </w:rPr>
          <w:t xml:space="preserve"> </w:t>
        </w:r>
      </w:ins>
      <w:ins w:id="554" w:author="sunny" w:date="2016-12-16T13:51:00Z">
        <w:r>
          <w:rPr>
            <w:rFonts w:ascii="Times New Roman" w:hAnsi="Times New Roman" w:cs="Times New Roman"/>
            <w:sz w:val="24"/>
            <w:szCs w:val="24"/>
          </w:rPr>
          <w:t>Reference strain data were not included to avoid</w:t>
        </w:r>
      </w:ins>
      <w:ins w:id="555" w:author="sunny" w:date="2016-12-16T13:52:00Z">
        <w:r>
          <w:rPr>
            <w:rFonts w:ascii="Times New Roman" w:hAnsi="Times New Roman" w:cs="Times New Roman"/>
            <w:sz w:val="24"/>
            <w:szCs w:val="24"/>
          </w:rPr>
          <w:t xml:space="preserve"> bias from replicate testing of these samples.</w:t>
        </w:r>
      </w:ins>
      <w:del w:id="556" w:author="sunny" w:date="2016-12-06T13:43:00Z">
        <w:r w:rsidR="0005220D" w:rsidRPr="006F644E" w:rsidDel="003F3150">
          <w:rPr>
            <w:rFonts w:ascii="Times New Roman" w:hAnsi="Times New Roman" w:cs="Times New Roman"/>
            <w:sz w:val="24"/>
            <w:szCs w:val="24"/>
          </w:rPr>
          <w:delText xml:space="preserve"> </w:delText>
        </w:r>
      </w:del>
    </w:p>
    <w:p w14:paraId="79D10EB7" w14:textId="77777777" w:rsidR="00665DDB" w:rsidDel="00BB4A9F" w:rsidRDefault="00665DDB" w:rsidP="003F3150">
      <w:pPr>
        <w:spacing w:after="0" w:line="480" w:lineRule="auto"/>
        <w:jc w:val="both"/>
        <w:rPr>
          <w:del w:id="557" w:author="sunny" w:date="2016-12-08T23:22:00Z"/>
          <w:rFonts w:ascii="Times New Roman" w:hAnsi="Times New Roman" w:cs="Times New Roman"/>
          <w:b/>
          <w:sz w:val="24"/>
          <w:szCs w:val="24"/>
        </w:rPr>
      </w:pPr>
    </w:p>
    <w:p w14:paraId="773CC1E0" w14:textId="77777777" w:rsidR="00BB4A9F" w:rsidRDefault="00BB4A9F" w:rsidP="0005220D">
      <w:pPr>
        <w:spacing w:after="0" w:line="480" w:lineRule="auto"/>
        <w:ind w:firstLine="426"/>
        <w:jc w:val="both"/>
        <w:rPr>
          <w:ins w:id="558" w:author="sunny" w:date="2016-12-12T17:32:00Z"/>
          <w:rFonts w:ascii="Times New Roman" w:hAnsi="Times New Roman" w:cs="Times New Roman"/>
          <w:b/>
          <w:sz w:val="24"/>
          <w:szCs w:val="24"/>
        </w:rPr>
      </w:pPr>
    </w:p>
    <w:p w14:paraId="7A7A73A9" w14:textId="514D4CA0" w:rsidR="00046D65" w:rsidDel="00BB4A9F" w:rsidRDefault="00046D65">
      <w:pPr>
        <w:spacing w:after="0" w:line="480" w:lineRule="auto"/>
        <w:jc w:val="both"/>
        <w:rPr>
          <w:ins w:id="559" w:author="Unemo Magnus, USÖ Labmed länsklinik" w:date="2016-11-14T17:57:00Z"/>
          <w:del w:id="560" w:author="sunny" w:date="2016-12-12T17:31:00Z"/>
          <w:rFonts w:ascii="Times New Roman" w:hAnsi="Times New Roman" w:cs="Times New Roman"/>
          <w:b/>
          <w:sz w:val="24"/>
          <w:szCs w:val="24"/>
        </w:rPr>
        <w:pPrChange w:id="561" w:author="sunny" w:date="2016-12-08T23:22:00Z">
          <w:pPr>
            <w:spacing w:line="480" w:lineRule="auto"/>
            <w:jc w:val="both"/>
          </w:pPr>
        </w:pPrChange>
      </w:pPr>
    </w:p>
    <w:p w14:paraId="4CF143AE" w14:textId="5024E66B" w:rsidR="00760526" w:rsidRPr="003F3150" w:rsidRDefault="00760526" w:rsidP="003F3150">
      <w:pPr>
        <w:spacing w:after="0" w:line="480" w:lineRule="auto"/>
        <w:jc w:val="both"/>
        <w:rPr>
          <w:rFonts w:ascii="Times New Roman" w:hAnsi="Times New Roman" w:cs="Times New Roman"/>
          <w:b/>
          <w:i/>
          <w:sz w:val="24"/>
          <w:szCs w:val="24"/>
        </w:rPr>
      </w:pPr>
      <w:r w:rsidRPr="003F3150">
        <w:rPr>
          <w:rFonts w:ascii="Times New Roman" w:hAnsi="Times New Roman" w:cs="Times New Roman"/>
          <w:b/>
          <w:i/>
          <w:sz w:val="24"/>
          <w:szCs w:val="24"/>
        </w:rPr>
        <w:t>C</w:t>
      </w:r>
      <w:r w:rsidR="00FE6559" w:rsidRPr="003F3150">
        <w:rPr>
          <w:rFonts w:ascii="Times New Roman" w:hAnsi="Times New Roman" w:cs="Times New Roman"/>
          <w:b/>
          <w:i/>
          <w:sz w:val="24"/>
          <w:szCs w:val="24"/>
        </w:rPr>
        <w:t>ategorical agreement</w:t>
      </w:r>
      <w:r w:rsidRPr="003F3150">
        <w:rPr>
          <w:rFonts w:ascii="Times New Roman" w:hAnsi="Times New Roman" w:cs="Times New Roman"/>
          <w:b/>
          <w:i/>
          <w:sz w:val="24"/>
          <w:szCs w:val="24"/>
        </w:rPr>
        <w:t xml:space="preserve"> with Etest</w:t>
      </w:r>
    </w:p>
    <w:p w14:paraId="32D7FA99" w14:textId="79A9F625" w:rsidR="00BB4A9F" w:rsidDel="00BB4A9F" w:rsidRDefault="004B33FA">
      <w:pPr>
        <w:spacing w:after="0" w:line="480" w:lineRule="auto"/>
        <w:jc w:val="both"/>
        <w:rPr>
          <w:del w:id="562" w:author="sunny" w:date="2016-12-12T17:32:00Z"/>
          <w:rFonts w:ascii="Times New Roman" w:hAnsi="Times New Roman" w:cs="Times New Roman"/>
          <w:sz w:val="24"/>
          <w:szCs w:val="24"/>
        </w:rPr>
        <w:pPrChange w:id="563" w:author="sunny" w:date="2016-12-12T17:15:00Z">
          <w:pPr>
            <w:spacing w:after="0" w:line="480" w:lineRule="auto"/>
            <w:ind w:firstLine="426"/>
            <w:jc w:val="both"/>
          </w:pPr>
        </w:pPrChange>
      </w:pPr>
      <w:del w:id="564" w:author="sunny" w:date="2016-12-16T13:35:00Z">
        <w:r w:rsidRPr="006F644E" w:rsidDel="00BF6DF2">
          <w:rPr>
            <w:rFonts w:ascii="Times New Roman" w:hAnsi="Times New Roman" w:cs="Times New Roman"/>
            <w:sz w:val="24"/>
            <w:szCs w:val="24"/>
          </w:rPr>
          <w:delText>D</w:delText>
        </w:r>
        <w:r w:rsidR="007B2EEB" w:rsidRPr="006F644E" w:rsidDel="00BF6DF2">
          <w:rPr>
            <w:rFonts w:ascii="Times New Roman" w:hAnsi="Times New Roman" w:cs="Times New Roman"/>
            <w:sz w:val="24"/>
            <w:szCs w:val="24"/>
          </w:rPr>
          <w:delText>eviation</w:delText>
        </w:r>
        <w:r w:rsidR="009E4A85" w:rsidDel="00BF6DF2">
          <w:rPr>
            <w:rFonts w:ascii="Times New Roman" w:hAnsi="Times New Roman" w:cs="Times New Roman"/>
            <w:sz w:val="24"/>
            <w:szCs w:val="24"/>
          </w:rPr>
          <w:delText>s</w:delText>
        </w:r>
        <w:r w:rsidR="007B2EEB" w:rsidRPr="006F644E" w:rsidDel="00BF6DF2">
          <w:rPr>
            <w:rFonts w:ascii="Times New Roman" w:hAnsi="Times New Roman" w:cs="Times New Roman"/>
            <w:sz w:val="24"/>
            <w:szCs w:val="24"/>
          </w:rPr>
          <w:delText xml:space="preserve"> from </w:delText>
        </w:r>
        <w:r w:rsidR="00B6403F" w:rsidDel="00BF6DF2">
          <w:rPr>
            <w:rFonts w:ascii="Times New Roman" w:hAnsi="Times New Roman" w:cs="Times New Roman"/>
            <w:sz w:val="24"/>
            <w:szCs w:val="24"/>
          </w:rPr>
          <w:delText xml:space="preserve">the </w:delText>
        </w:r>
        <w:r w:rsidR="007B2EEB" w:rsidRPr="006F644E" w:rsidDel="00BF6DF2">
          <w:rPr>
            <w:rFonts w:ascii="Times New Roman" w:hAnsi="Times New Roman" w:cs="Times New Roman"/>
            <w:sz w:val="24"/>
            <w:szCs w:val="24"/>
          </w:rPr>
          <w:delText>Etest</w:delText>
        </w:r>
        <w:r w:rsidRPr="006F644E" w:rsidDel="00BF6DF2">
          <w:rPr>
            <w:rFonts w:ascii="Times New Roman" w:hAnsi="Times New Roman" w:cs="Times New Roman"/>
            <w:sz w:val="24"/>
            <w:szCs w:val="24"/>
          </w:rPr>
          <w:delText xml:space="preserve"> </w:delText>
        </w:r>
        <w:r w:rsidR="00B6403F" w:rsidDel="00BF6DF2">
          <w:rPr>
            <w:rFonts w:ascii="Times New Roman" w:hAnsi="Times New Roman" w:cs="Times New Roman"/>
            <w:sz w:val="24"/>
            <w:szCs w:val="24"/>
          </w:rPr>
          <w:delText xml:space="preserve">MICs </w:delText>
        </w:r>
        <w:r w:rsidRPr="006F644E" w:rsidDel="00BF6DF2">
          <w:rPr>
            <w:rFonts w:ascii="Times New Roman" w:hAnsi="Times New Roman" w:cs="Times New Roman"/>
            <w:sz w:val="24"/>
            <w:szCs w:val="24"/>
          </w:rPr>
          <w:delText>were calculated as</w:delText>
        </w:r>
        <w:r w:rsidR="00720B38" w:rsidRPr="006F644E" w:rsidDel="00BF6DF2">
          <w:rPr>
            <w:rFonts w:ascii="Times New Roman" w:hAnsi="Times New Roman" w:cs="Times New Roman"/>
            <w:sz w:val="24"/>
            <w:szCs w:val="24"/>
          </w:rPr>
          <w:delText xml:space="preserve"> log</w:delText>
        </w:r>
        <w:r w:rsidR="00E700AA" w:rsidRPr="006F644E" w:rsidDel="00BF6DF2">
          <w:rPr>
            <w:rFonts w:ascii="Times New Roman" w:hAnsi="Times New Roman" w:cs="Times New Roman"/>
            <w:sz w:val="24"/>
            <w:szCs w:val="24"/>
          </w:rPr>
          <w:delText>2</w:delText>
        </w:r>
        <w:r w:rsidR="00720B38" w:rsidRPr="006F644E" w:rsidDel="00BF6DF2">
          <w:rPr>
            <w:rFonts w:ascii="Times New Roman" w:hAnsi="Times New Roman" w:cs="Times New Roman"/>
            <w:sz w:val="24"/>
            <w:szCs w:val="24"/>
            <w:vertAlign w:val="subscript"/>
          </w:rPr>
          <w:delText xml:space="preserve"> </w:delText>
        </w:r>
        <w:r w:rsidR="00720B38" w:rsidRPr="006F644E" w:rsidDel="00BF6DF2">
          <w:rPr>
            <w:rFonts w:ascii="Times New Roman" w:hAnsi="Times New Roman" w:cs="Times New Roman"/>
            <w:sz w:val="24"/>
            <w:szCs w:val="24"/>
          </w:rPr>
          <w:delText xml:space="preserve">differences from the </w:delText>
        </w:r>
        <w:r w:rsidR="00E700AA" w:rsidRPr="006F644E" w:rsidDel="00BF6DF2">
          <w:rPr>
            <w:rFonts w:ascii="Times New Roman" w:hAnsi="Times New Roman" w:cs="Times New Roman"/>
            <w:sz w:val="24"/>
            <w:szCs w:val="24"/>
          </w:rPr>
          <w:delText>predicted</w:delText>
        </w:r>
        <w:r w:rsidR="00720B38" w:rsidRPr="006F644E" w:rsidDel="00BF6DF2">
          <w:rPr>
            <w:rFonts w:ascii="Times New Roman" w:hAnsi="Times New Roman" w:cs="Times New Roman"/>
            <w:sz w:val="24"/>
            <w:szCs w:val="24"/>
          </w:rPr>
          <w:delText xml:space="preserve"> </w:delText>
        </w:r>
        <w:r w:rsidR="00720B38" w:rsidRPr="00665DDB" w:rsidDel="00BF6DF2">
          <w:rPr>
            <w:rFonts w:ascii="Times New Roman" w:hAnsi="Times New Roman" w:cs="Times New Roman"/>
            <w:i/>
            <w:sz w:val="24"/>
            <w:szCs w:val="24"/>
            <w:rPrChange w:id="565" w:author="sunny" w:date="2016-12-08T23:21:00Z">
              <w:rPr>
                <w:rFonts w:ascii="Times New Roman" w:hAnsi="Times New Roman" w:cs="Times New Roman"/>
                <w:sz w:val="24"/>
                <w:szCs w:val="24"/>
              </w:rPr>
            </w:rPrChange>
          </w:rPr>
          <w:delText>EC</w:delText>
        </w:r>
        <w:r w:rsidR="00720B38" w:rsidRPr="00665DDB" w:rsidDel="00BF6DF2">
          <w:rPr>
            <w:rFonts w:ascii="Times New Roman" w:hAnsi="Times New Roman" w:cs="Times New Roman"/>
            <w:i/>
            <w:sz w:val="24"/>
            <w:szCs w:val="24"/>
            <w:vertAlign w:val="subscript"/>
            <w:rPrChange w:id="566" w:author="sunny" w:date="2016-12-08T23:21:00Z">
              <w:rPr>
                <w:rFonts w:ascii="Times New Roman" w:hAnsi="Times New Roman" w:cs="Times New Roman"/>
                <w:sz w:val="24"/>
                <w:szCs w:val="24"/>
                <w:vertAlign w:val="subscript"/>
              </w:rPr>
            </w:rPrChange>
          </w:rPr>
          <w:delText>50</w:delText>
        </w:r>
        <w:r w:rsidR="00720B38" w:rsidRPr="006F644E" w:rsidDel="00BF6DF2">
          <w:rPr>
            <w:rFonts w:ascii="Times New Roman" w:hAnsi="Times New Roman" w:cs="Times New Roman"/>
            <w:sz w:val="24"/>
            <w:szCs w:val="24"/>
          </w:rPr>
          <w:delText>.</w:delText>
        </w:r>
        <w:r w:rsidRPr="006F644E" w:rsidDel="00BF6DF2">
          <w:rPr>
            <w:rFonts w:ascii="Times New Roman" w:hAnsi="Times New Roman" w:cs="Times New Roman"/>
            <w:sz w:val="24"/>
            <w:szCs w:val="24"/>
          </w:rPr>
          <w:delText xml:space="preserve"> </w:delText>
        </w:r>
      </w:del>
      <w:moveToRangeStart w:id="567" w:author="sunny" w:date="2016-12-12T17:32:00Z" w:name="move469325995"/>
      <w:moveTo w:id="568" w:author="sunny" w:date="2016-12-12T17:32:00Z">
        <w:del w:id="569" w:author="sunny" w:date="2016-12-16T13:35:00Z">
          <w:r w:rsidR="00BB4A9F" w:rsidRPr="006F644E" w:rsidDel="00BF6DF2">
            <w:rPr>
              <w:rFonts w:ascii="Times New Roman" w:hAnsi="Times New Roman" w:cs="Times New Roman"/>
              <w:sz w:val="24"/>
              <w:szCs w:val="24"/>
            </w:rPr>
            <w:delText xml:space="preserve">Essential agreement was defined as the percentage of strains </w:delText>
          </w:r>
          <w:r w:rsidR="00BB4A9F" w:rsidDel="00BF6DF2">
            <w:rPr>
              <w:rFonts w:ascii="Times New Roman" w:hAnsi="Times New Roman" w:cs="Times New Roman"/>
              <w:sz w:val="24"/>
              <w:szCs w:val="24"/>
            </w:rPr>
            <w:delText>with predicted MICs</w:delText>
          </w:r>
          <w:r w:rsidR="00BB4A9F" w:rsidRPr="006F644E" w:rsidDel="00BF6DF2">
            <w:rPr>
              <w:rFonts w:ascii="Times New Roman" w:hAnsi="Times New Roman" w:cs="Times New Roman"/>
              <w:sz w:val="24"/>
              <w:szCs w:val="24"/>
            </w:rPr>
            <w:delText xml:space="preserve"> within </w:delText>
          </w:r>
          <w:r w:rsidR="00BB4A9F" w:rsidDel="00BF6DF2">
            <w:rPr>
              <w:rFonts w:ascii="Times New Roman" w:hAnsi="Times New Roman" w:cs="Times New Roman"/>
              <w:sz w:val="24"/>
              <w:szCs w:val="24"/>
            </w:rPr>
            <w:delText>±1</w:delText>
          </w:r>
          <w:r w:rsidR="00BB4A9F" w:rsidRPr="006F644E" w:rsidDel="00BF6DF2">
            <w:rPr>
              <w:rFonts w:ascii="Times New Roman" w:hAnsi="Times New Roman" w:cs="Times New Roman"/>
              <w:sz w:val="24"/>
              <w:szCs w:val="24"/>
            </w:rPr>
            <w:delText xml:space="preserve"> doubling dilution </w:delText>
          </w:r>
          <w:r w:rsidR="00BB4A9F" w:rsidDel="00BF6DF2">
            <w:rPr>
              <w:rFonts w:ascii="Times New Roman" w:hAnsi="Times New Roman" w:cs="Times New Roman"/>
              <w:sz w:val="24"/>
              <w:szCs w:val="24"/>
            </w:rPr>
            <w:delText xml:space="preserve">of Etest MICs </w:delText>
          </w:r>
          <w:r w:rsidR="00BB4A9F" w:rsidRPr="006F644E" w:rsidDel="00BF6DF2">
            <w:rPr>
              <w:rFonts w:ascii="Times New Roman" w:hAnsi="Times New Roman" w:cs="Times New Roman"/>
              <w:sz w:val="24"/>
              <w:szCs w:val="24"/>
            </w:rPr>
            <w:delText xml:space="preserve">of evaluable strains (not above or below limit of detection). </w:delText>
          </w:r>
        </w:del>
      </w:moveTo>
    </w:p>
    <w:moveToRangeEnd w:id="567"/>
    <w:p w14:paraId="6275ED4F" w14:textId="0C0A82FC" w:rsidR="00425DF7" w:rsidRPr="006F644E" w:rsidRDefault="009951EB" w:rsidP="003F315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strains were categorized </w:t>
      </w:r>
      <w:r w:rsidR="007B5733">
        <w:rPr>
          <w:rFonts w:ascii="Times New Roman" w:hAnsi="Times New Roman" w:cs="Times New Roman"/>
          <w:sz w:val="24"/>
          <w:szCs w:val="24"/>
        </w:rPr>
        <w:t xml:space="preserve">as </w:t>
      </w:r>
      <w:r w:rsidR="00760526" w:rsidRPr="006F644E">
        <w:rPr>
          <w:rFonts w:ascii="Times New Roman" w:hAnsi="Times New Roman" w:cs="Times New Roman"/>
          <w:sz w:val="24"/>
          <w:szCs w:val="24"/>
        </w:rPr>
        <w:t>S</w:t>
      </w:r>
      <w:r w:rsidR="00EB6B83" w:rsidRPr="006F644E">
        <w:rPr>
          <w:rFonts w:ascii="Times New Roman" w:hAnsi="Times New Roman" w:cs="Times New Roman"/>
          <w:sz w:val="24"/>
          <w:szCs w:val="24"/>
        </w:rPr>
        <w:t xml:space="preserve"> (susceptible)</w:t>
      </w:r>
      <w:r w:rsidR="00760526" w:rsidRPr="006F644E">
        <w:rPr>
          <w:rFonts w:ascii="Times New Roman" w:hAnsi="Times New Roman" w:cs="Times New Roman"/>
          <w:sz w:val="24"/>
          <w:szCs w:val="24"/>
        </w:rPr>
        <w:t>, I</w:t>
      </w:r>
      <w:r w:rsidR="00EB6B83" w:rsidRPr="006F644E">
        <w:rPr>
          <w:rFonts w:ascii="Times New Roman" w:hAnsi="Times New Roman" w:cs="Times New Roman"/>
          <w:sz w:val="24"/>
          <w:szCs w:val="24"/>
        </w:rPr>
        <w:t xml:space="preserve"> (intermedia</w:t>
      </w:r>
      <w:r w:rsidR="007B5733">
        <w:rPr>
          <w:rFonts w:ascii="Times New Roman" w:hAnsi="Times New Roman" w:cs="Times New Roman"/>
          <w:sz w:val="24"/>
          <w:szCs w:val="24"/>
        </w:rPr>
        <w:t>te</w:t>
      </w:r>
      <w:r w:rsidR="00EB6B83" w:rsidRPr="006F644E">
        <w:rPr>
          <w:rFonts w:ascii="Times New Roman" w:hAnsi="Times New Roman" w:cs="Times New Roman"/>
          <w:sz w:val="24"/>
          <w:szCs w:val="24"/>
        </w:rPr>
        <w:t>)</w:t>
      </w:r>
      <w:r w:rsidR="00760526" w:rsidRPr="006F644E">
        <w:rPr>
          <w:rFonts w:ascii="Times New Roman" w:hAnsi="Times New Roman" w:cs="Times New Roman"/>
          <w:sz w:val="24"/>
          <w:szCs w:val="24"/>
        </w:rPr>
        <w:t xml:space="preserve">, </w:t>
      </w:r>
      <w:r w:rsidR="007B5733">
        <w:rPr>
          <w:rFonts w:ascii="Times New Roman" w:hAnsi="Times New Roman" w:cs="Times New Roman"/>
          <w:sz w:val="24"/>
          <w:szCs w:val="24"/>
        </w:rPr>
        <w:t xml:space="preserve">and </w:t>
      </w:r>
      <w:r w:rsidR="00760526" w:rsidRPr="006F644E">
        <w:rPr>
          <w:rFonts w:ascii="Times New Roman" w:hAnsi="Times New Roman" w:cs="Times New Roman"/>
          <w:sz w:val="24"/>
          <w:szCs w:val="24"/>
        </w:rPr>
        <w:t xml:space="preserve">R </w:t>
      </w:r>
      <w:r w:rsidR="00EB6B83" w:rsidRPr="006F644E">
        <w:rPr>
          <w:rFonts w:ascii="Times New Roman" w:hAnsi="Times New Roman" w:cs="Times New Roman"/>
          <w:sz w:val="24"/>
          <w:szCs w:val="24"/>
        </w:rPr>
        <w:t xml:space="preserve">(resistant) </w:t>
      </w:r>
      <w:r w:rsidR="00824304">
        <w:rPr>
          <w:rFonts w:ascii="Times New Roman" w:hAnsi="Times New Roman" w:cs="Times New Roman"/>
          <w:sz w:val="24"/>
          <w:szCs w:val="24"/>
        </w:rPr>
        <w:t>to each antimicrobial</w:t>
      </w:r>
      <w:r w:rsidR="007B5733">
        <w:rPr>
          <w:rFonts w:ascii="Times New Roman" w:hAnsi="Times New Roman" w:cs="Times New Roman"/>
          <w:sz w:val="24"/>
          <w:szCs w:val="24"/>
        </w:rPr>
        <w:t xml:space="preserve"> in accordance with </w:t>
      </w:r>
      <w:r w:rsidRPr="006F644E">
        <w:rPr>
          <w:rFonts w:ascii="Times New Roman" w:hAnsi="Times New Roman" w:cs="Times New Roman"/>
          <w:sz w:val="24"/>
          <w:szCs w:val="24"/>
        </w:rPr>
        <w:t>the EUCAST 2016 guidelines</w:t>
      </w:r>
      <w:r w:rsidR="00046D65">
        <w:rPr>
          <w:rFonts w:ascii="Times New Roman" w:hAnsi="Times New Roman" w:cs="Times New Roman"/>
          <w:sz w:val="24"/>
          <w:szCs w:val="24"/>
        </w:rPr>
        <w:t>.</w:t>
      </w:r>
      <w:r w:rsidR="00425DF7" w:rsidRPr="006F644E">
        <w:rPr>
          <w:rFonts w:ascii="Times New Roman" w:hAnsi="Times New Roman" w:cs="Times New Roman"/>
          <w:sz w:val="24"/>
          <w:szCs w:val="24"/>
        </w:rPr>
        <w:fldChar w:fldCharType="begin"/>
      </w:r>
      <w:ins w:id="570" w:author="sunny" w:date="2016-12-16T14:24:00Z">
        <w:r w:rsidR="00AE6796">
          <w:rPr>
            <w:rFonts w:ascii="Times New Roman" w:hAnsi="Times New Roman" w:cs="Times New Roman"/>
            <w:sz w:val="24"/>
            <w:szCs w:val="24"/>
          </w:rPr>
          <w:instrText xml:space="preserve"> ADDIN ZOTERO_ITEM CSL_CITATION {"citationID":"19ltjfa1rd","properties":{"formattedCitation":"{\\rtf \\super 37\\nosupersub{}}","plainCitation":"37"},"citationItems":[{"id":503,"uris":["http://zotero.org/users/1321783/items/BUD9GUES"],"uri":["http://zotero.org/users/1321783/items/BUD9GUES"],"itemData":{"id":503,"type":"article","title":"The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instrText>
        </w:r>
      </w:ins>
      <w:del w:id="571" w:author="sunny" w:date="2016-12-16T13:05:00Z">
        <w:r w:rsidR="00B42FFB" w:rsidDel="00C47E0B">
          <w:rPr>
            <w:rFonts w:ascii="Times New Roman" w:hAnsi="Times New Roman" w:cs="Times New Roman"/>
            <w:sz w:val="24"/>
            <w:szCs w:val="24"/>
          </w:rPr>
          <w:delInstrText xml:space="preserve"> ADDIN ZOTERO_ITEM CSL_CITATION {"citationID":"19ltjfa1rd","properties":{"formattedCitation":"{\\rtf \\super 36\\nosupersub{}}","plainCitation":"36"},"citationItems":[{"id":503,"uris":["http://zotero.org/users/1321783/items/BUD9GUES"],"uri":["http://zotero.org/users/1321783/items/BUD9GUES"],"itemData":{"id":503,"type":"article","title":"The European Committee on Antimicrobial Susceptibility Testing. Breakpoint tables for interpretation of MICs and zone diameters.","publisher":"http://www.eucast.org","author":[{"family":"EUCAST","given":""}],"issued":{"date-parts":[["2016"]],"season":"Version  .0"}}}],"schema":"https://github.com/citation-style-language/schema/raw/master/csl-citation.json"} </w:delInstrText>
        </w:r>
      </w:del>
      <w:r w:rsidR="00425DF7" w:rsidRPr="006F644E">
        <w:rPr>
          <w:rFonts w:ascii="Times New Roman" w:hAnsi="Times New Roman" w:cs="Times New Roman"/>
          <w:sz w:val="24"/>
          <w:szCs w:val="24"/>
        </w:rPr>
        <w:fldChar w:fldCharType="separate"/>
      </w:r>
      <w:ins w:id="572" w:author="sunny" w:date="2016-12-16T14:24:00Z">
        <w:r w:rsidR="00AE6796" w:rsidRPr="005C56F2">
          <w:rPr>
            <w:rFonts w:ascii="Times New Roman" w:hAnsi="Times New Roman" w:cs="Times New Roman"/>
            <w:sz w:val="24"/>
            <w:szCs w:val="24"/>
            <w:vertAlign w:val="superscript"/>
          </w:rPr>
          <w:t>37</w:t>
        </w:r>
      </w:ins>
      <w:del w:id="573" w:author="sunny" w:date="2016-12-16T13:05:00Z">
        <w:r w:rsidR="00B42FFB" w:rsidRPr="00B42FFB" w:rsidDel="00C47E0B">
          <w:rPr>
            <w:rFonts w:ascii="Times New Roman" w:hAnsi="Times New Roman" w:cs="Times New Roman"/>
            <w:sz w:val="24"/>
            <w:szCs w:val="24"/>
            <w:vertAlign w:val="superscript"/>
          </w:rPr>
          <w:delText>36</w:delText>
        </w:r>
      </w:del>
      <w:r w:rsidR="00425DF7" w:rsidRPr="006F644E">
        <w:rPr>
          <w:rFonts w:ascii="Times New Roman" w:hAnsi="Times New Roman" w:cs="Times New Roman"/>
          <w:sz w:val="24"/>
          <w:szCs w:val="24"/>
        </w:rPr>
        <w:fldChar w:fldCharType="end"/>
      </w:r>
      <w:r w:rsidR="00760526" w:rsidRPr="006F644E">
        <w:rPr>
          <w:rFonts w:ascii="Times New Roman" w:hAnsi="Times New Roman" w:cs="Times New Roman"/>
          <w:sz w:val="24"/>
          <w:szCs w:val="24"/>
        </w:rPr>
        <w:t xml:space="preserve"> </w:t>
      </w:r>
      <w:r w:rsidR="00824304">
        <w:rPr>
          <w:rFonts w:ascii="Times New Roman" w:hAnsi="Times New Roman" w:cs="Times New Roman"/>
          <w:sz w:val="24"/>
          <w:szCs w:val="24"/>
        </w:rPr>
        <w:t>As previously described,</w:t>
      </w:r>
      <w:r w:rsidR="00AB7E40">
        <w:rPr>
          <w:rFonts w:ascii="Times New Roman" w:hAnsi="Times New Roman" w:cs="Times New Roman"/>
          <w:sz w:val="24"/>
          <w:szCs w:val="24"/>
        </w:rPr>
        <w:fldChar w:fldCharType="begin"/>
      </w:r>
      <w:ins w:id="574" w:author="sunny" w:date="2016-12-16T14:24:00Z">
        <w:r w:rsidR="00AE6796">
          <w:rPr>
            <w:rFonts w:ascii="Times New Roman" w:hAnsi="Times New Roman" w:cs="Times New Roman"/>
            <w:sz w:val="24"/>
            <w:szCs w:val="24"/>
          </w:rPr>
          <w:instrText xml:space="preserve"> ADDIN ZOTERO_ITEM CSL_CITATION {"citationID":"UJA8chIq","properties":{"formattedCitation":"{\\rtf \\super 38\\nosupersub{}}","plainCitation":"38"},"citationItems":[{"id":541,"uris":["http://zotero.org/users/1321783/items/FXEN3SWW"],"uri":["http://zotero.org/users/1321783/items/FXEN3SWW"],"itemData":{"id":541,"type":"webpage","title":"Clinical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instrText>
        </w:r>
      </w:ins>
      <w:del w:id="575" w:author="sunny" w:date="2016-12-16T13:05:00Z">
        <w:r w:rsidR="00AB7E40" w:rsidDel="00C47E0B">
          <w:rPr>
            <w:rFonts w:ascii="Times New Roman" w:hAnsi="Times New Roman" w:cs="Times New Roman"/>
            <w:sz w:val="24"/>
            <w:szCs w:val="24"/>
          </w:rPr>
          <w:delInstrText xml:space="preserve"> ADDIN ZOTERO_ITEM CSL_CITATION {"citationID":"UJA8chIq","properties":{"formattedCitation":"{\\rtf \\super 37\\nosupersub{}}","plainCitation":"37"},"citationItems":[{"id":541,"uris":["http://zotero.org/users/1321783/items/FXEN3SWW"],"uri":["http://zotero.org/users/1321783/items/FXEN3SWW"],"itemData":{"id":541,"type":"webpage","title":"Clinical and Laboratory Standards Institute. Development of In Vitro Susceptibility Testing Criteria and Quality Control Parameters, 2nd edn. Approved Guideline M23-A2","URL":"http://shop.clsi.org/site/Sample_pdf/M23A3_sample.pdf","author":[{"family":"CLSI, Wayne, PA, USA","given":""}],"issued":{"date-parts":[["2001"]]},"accessed":{"date-parts":[["2016",12,7]]}}}],"schema":"https://github.com/citation-style-language/schema/raw/master/csl-citation.json"} </w:delInstrText>
        </w:r>
      </w:del>
      <w:r w:rsidR="00AB7E40">
        <w:rPr>
          <w:rFonts w:ascii="Times New Roman" w:hAnsi="Times New Roman" w:cs="Times New Roman"/>
          <w:sz w:val="24"/>
          <w:szCs w:val="24"/>
        </w:rPr>
        <w:fldChar w:fldCharType="separate"/>
      </w:r>
      <w:ins w:id="576" w:author="sunny" w:date="2016-12-16T14:24:00Z">
        <w:r w:rsidR="00AE6796" w:rsidRPr="005C56F2">
          <w:rPr>
            <w:rFonts w:ascii="Times New Roman" w:hAnsi="Times New Roman" w:cs="Times New Roman"/>
            <w:sz w:val="24"/>
            <w:szCs w:val="24"/>
            <w:vertAlign w:val="superscript"/>
          </w:rPr>
          <w:t>38</w:t>
        </w:r>
      </w:ins>
      <w:del w:id="577" w:author="sunny" w:date="2016-12-16T13:05:00Z">
        <w:r w:rsidR="00AB7E40" w:rsidRPr="00AB7E40" w:rsidDel="00C47E0B">
          <w:rPr>
            <w:rFonts w:ascii="Times New Roman" w:hAnsi="Times New Roman" w:cs="Times New Roman"/>
            <w:sz w:val="24"/>
            <w:szCs w:val="24"/>
            <w:vertAlign w:val="superscript"/>
          </w:rPr>
          <w:delText>37</w:delText>
        </w:r>
      </w:del>
      <w:r w:rsidR="00AB7E40">
        <w:rPr>
          <w:rFonts w:ascii="Times New Roman" w:hAnsi="Times New Roman" w:cs="Times New Roman"/>
          <w:sz w:val="24"/>
          <w:szCs w:val="24"/>
        </w:rPr>
        <w:fldChar w:fldCharType="end"/>
      </w:r>
      <w:r w:rsidR="00824304">
        <w:rPr>
          <w:rFonts w:ascii="Times New Roman" w:hAnsi="Times New Roman" w:cs="Times New Roman"/>
          <w:sz w:val="24"/>
          <w:szCs w:val="24"/>
        </w:rPr>
        <w:t xml:space="preserve"> m</w:t>
      </w:r>
      <w:commentRangeStart w:id="578"/>
      <w:r w:rsidR="00EB6B83" w:rsidRPr="006F644E">
        <w:rPr>
          <w:rFonts w:ascii="Times New Roman" w:hAnsi="Times New Roman" w:cs="Times New Roman"/>
          <w:sz w:val="24"/>
          <w:szCs w:val="24"/>
        </w:rPr>
        <w:t>inor errors were defined as misclassifications of intermedia</w:t>
      </w:r>
      <w:r w:rsidR="00824304">
        <w:rPr>
          <w:rFonts w:ascii="Times New Roman" w:hAnsi="Times New Roman" w:cs="Times New Roman"/>
          <w:sz w:val="24"/>
          <w:szCs w:val="24"/>
        </w:rPr>
        <w:t>te</w:t>
      </w:r>
      <w:r w:rsidR="00EB6B83" w:rsidRPr="006F644E">
        <w:rPr>
          <w:rFonts w:ascii="Times New Roman" w:hAnsi="Times New Roman" w:cs="Times New Roman"/>
          <w:sz w:val="24"/>
          <w:szCs w:val="24"/>
        </w:rPr>
        <w:t xml:space="preserve"> strains</w:t>
      </w:r>
      <w:r w:rsidR="00824304">
        <w:rPr>
          <w:rFonts w:ascii="Times New Roman" w:hAnsi="Times New Roman" w:cs="Times New Roman"/>
          <w:sz w:val="24"/>
          <w:szCs w:val="24"/>
        </w:rPr>
        <w:t xml:space="preserve"> as susceptible or resistant</w:t>
      </w:r>
      <w:r w:rsidR="00EB6B83" w:rsidRPr="006F644E">
        <w:rPr>
          <w:rFonts w:ascii="Times New Roman" w:hAnsi="Times New Roman" w:cs="Times New Roman"/>
          <w:sz w:val="24"/>
          <w:szCs w:val="24"/>
        </w:rPr>
        <w:t xml:space="preserve">. Major errors were susceptible strains misclassified as resistant. Very major errors were resistant strains that were </w:t>
      </w:r>
      <w:r w:rsidR="007B5733">
        <w:rPr>
          <w:rFonts w:ascii="Times New Roman" w:hAnsi="Times New Roman" w:cs="Times New Roman"/>
          <w:sz w:val="24"/>
          <w:szCs w:val="24"/>
        </w:rPr>
        <w:t>misclassified</w:t>
      </w:r>
      <w:r w:rsidR="007B5733" w:rsidRPr="006F644E">
        <w:rPr>
          <w:rFonts w:ascii="Times New Roman" w:hAnsi="Times New Roman" w:cs="Times New Roman"/>
          <w:sz w:val="24"/>
          <w:szCs w:val="24"/>
        </w:rPr>
        <w:t xml:space="preserve"> </w:t>
      </w:r>
      <w:r w:rsidR="00EB6B83" w:rsidRPr="006F644E">
        <w:rPr>
          <w:rFonts w:ascii="Times New Roman" w:hAnsi="Times New Roman" w:cs="Times New Roman"/>
          <w:sz w:val="24"/>
          <w:szCs w:val="24"/>
        </w:rPr>
        <w:t>as susceptible.</w:t>
      </w:r>
      <w:commentRangeEnd w:id="578"/>
      <w:r w:rsidR="007B5733">
        <w:rPr>
          <w:rStyle w:val="CommentReference"/>
        </w:rPr>
        <w:commentReference w:id="578"/>
      </w:r>
      <w:r w:rsidR="00EB6B83" w:rsidRPr="006F644E">
        <w:rPr>
          <w:rFonts w:ascii="Times New Roman" w:hAnsi="Times New Roman" w:cs="Times New Roman"/>
          <w:sz w:val="24"/>
          <w:szCs w:val="24"/>
        </w:rPr>
        <w:t xml:space="preserve"> </w:t>
      </w:r>
      <w:r w:rsidR="0014390C" w:rsidRPr="006F644E">
        <w:rPr>
          <w:rFonts w:ascii="Times New Roman" w:hAnsi="Times New Roman" w:cs="Times New Roman"/>
          <w:sz w:val="24"/>
          <w:szCs w:val="24"/>
        </w:rPr>
        <w:t xml:space="preserve">The </w:t>
      </w:r>
      <w:r w:rsidR="0014390C" w:rsidRPr="00665DDB">
        <w:rPr>
          <w:rFonts w:ascii="Times New Roman" w:hAnsi="Times New Roman" w:cs="Times New Roman"/>
          <w:i/>
          <w:sz w:val="24"/>
          <w:szCs w:val="24"/>
          <w:rPrChange w:id="579" w:author="sunny" w:date="2016-12-08T23:21:00Z">
            <w:rPr>
              <w:rFonts w:ascii="Times New Roman" w:hAnsi="Times New Roman" w:cs="Times New Roman"/>
              <w:sz w:val="24"/>
              <w:szCs w:val="24"/>
            </w:rPr>
          </w:rPrChange>
        </w:rPr>
        <w:t>EC</w:t>
      </w:r>
      <w:r w:rsidR="0014390C" w:rsidRPr="00665DDB">
        <w:rPr>
          <w:rFonts w:ascii="Times New Roman" w:hAnsi="Times New Roman" w:cs="Times New Roman"/>
          <w:i/>
          <w:sz w:val="24"/>
          <w:szCs w:val="24"/>
          <w:vertAlign w:val="subscript"/>
          <w:rPrChange w:id="580" w:author="sunny" w:date="2016-12-08T23:21:00Z">
            <w:rPr>
              <w:rFonts w:ascii="Times New Roman" w:hAnsi="Times New Roman" w:cs="Times New Roman"/>
              <w:sz w:val="24"/>
              <w:szCs w:val="24"/>
              <w:vertAlign w:val="subscript"/>
            </w:rPr>
          </w:rPrChange>
        </w:rPr>
        <w:t>50</w:t>
      </w:r>
      <w:r w:rsidR="0014390C" w:rsidRPr="006F644E">
        <w:rPr>
          <w:rFonts w:ascii="Times New Roman" w:hAnsi="Times New Roman" w:cs="Times New Roman"/>
          <w:sz w:val="24"/>
          <w:szCs w:val="24"/>
        </w:rPr>
        <w:t xml:space="preserve"> values are read on a continuous scale, therefore nearly identical values around </w:t>
      </w:r>
      <w:r w:rsidR="00B91DFF">
        <w:rPr>
          <w:rFonts w:ascii="Times New Roman" w:hAnsi="Times New Roman" w:cs="Times New Roman"/>
          <w:sz w:val="24"/>
          <w:szCs w:val="24"/>
        </w:rPr>
        <w:t>a</w:t>
      </w:r>
      <w:r w:rsidR="00B91DFF" w:rsidRPr="006F644E">
        <w:rPr>
          <w:rFonts w:ascii="Times New Roman" w:hAnsi="Times New Roman" w:cs="Times New Roman"/>
          <w:sz w:val="24"/>
          <w:szCs w:val="24"/>
        </w:rPr>
        <w:t xml:space="preserve"> </w:t>
      </w:r>
      <w:r w:rsidR="00B91DFF">
        <w:rPr>
          <w:rFonts w:ascii="Times New Roman" w:hAnsi="Times New Roman" w:cs="Times New Roman"/>
          <w:sz w:val="24"/>
          <w:szCs w:val="24"/>
        </w:rPr>
        <w:t xml:space="preserve">resistance </w:t>
      </w:r>
      <w:r w:rsidR="0014390C" w:rsidRPr="006F644E">
        <w:rPr>
          <w:rFonts w:ascii="Times New Roman" w:hAnsi="Times New Roman" w:cs="Times New Roman"/>
          <w:sz w:val="24"/>
          <w:szCs w:val="24"/>
        </w:rPr>
        <w:t xml:space="preserve">breakpoint (e.g. </w:t>
      </w:r>
      <w:r w:rsidR="00B91DFF">
        <w:rPr>
          <w:rFonts w:ascii="Times New Roman" w:hAnsi="Times New Roman" w:cs="Times New Roman"/>
          <w:sz w:val="24"/>
          <w:szCs w:val="24"/>
        </w:rPr>
        <w:t>0.125</w:t>
      </w:r>
      <w:r w:rsidR="008A6928" w:rsidRPr="006F644E">
        <w:rPr>
          <w:rFonts w:ascii="Times New Roman" w:hAnsi="Times New Roman" w:cs="Times New Roman"/>
          <w:sz w:val="24"/>
          <w:szCs w:val="24"/>
        </w:rPr>
        <w:t xml:space="preserve"> and </w:t>
      </w:r>
      <w:r w:rsidR="00B91DFF">
        <w:rPr>
          <w:rFonts w:ascii="Times New Roman" w:hAnsi="Times New Roman" w:cs="Times New Roman"/>
          <w:sz w:val="24"/>
          <w:szCs w:val="24"/>
        </w:rPr>
        <w:t>0.126</w:t>
      </w:r>
      <w:r w:rsidR="008A6928" w:rsidRPr="006F644E">
        <w:rPr>
          <w:rFonts w:ascii="Times New Roman" w:hAnsi="Times New Roman" w:cs="Times New Roman"/>
          <w:sz w:val="24"/>
          <w:szCs w:val="24"/>
        </w:rPr>
        <w:t>) can result in categorical errors</w:t>
      </w:r>
      <w:r w:rsidR="0040408D" w:rsidRPr="006F644E">
        <w:rPr>
          <w:rFonts w:ascii="Times New Roman" w:hAnsi="Times New Roman" w:cs="Times New Roman"/>
          <w:sz w:val="24"/>
          <w:szCs w:val="24"/>
        </w:rPr>
        <w:t xml:space="preserve">. Sensitivity and specificity of the assay were </w:t>
      </w:r>
      <w:r w:rsidR="0040408D" w:rsidRPr="006F644E">
        <w:rPr>
          <w:rFonts w:ascii="Times New Roman" w:hAnsi="Times New Roman" w:cs="Times New Roman"/>
          <w:sz w:val="24"/>
          <w:szCs w:val="24"/>
        </w:rPr>
        <w:lastRenderedPageBreak/>
        <w:t>calculated as previously described</w:t>
      </w:r>
      <w:ins w:id="581" w:author="sunny" w:date="2016-12-17T15:43:00Z">
        <w:r w:rsidR="009547EF" w:rsidRPr="006F644E">
          <w:rPr>
            <w:rFonts w:ascii="Times New Roman" w:hAnsi="Times New Roman" w:cs="Times New Roman"/>
            <w:sz w:val="24"/>
            <w:szCs w:val="24"/>
          </w:rPr>
          <w:fldChar w:fldCharType="begin"/>
        </w:r>
        <w:r w:rsidR="009547EF">
          <w:rPr>
            <w:rFonts w:ascii="Times New Roman" w:hAnsi="Times New Roman" w:cs="Times New Roman"/>
            <w:sz w:val="24"/>
            <w:szCs w:val="24"/>
          </w:rPr>
          <w:instrText xml:space="preserve"> ADDIN ZOTERO_ITEM CSL_CITATION {"citationID":"hJcoJUPM","properties":{"formattedCitation":"{\\rtf \\super 39\\nosupersub{}}","plainCitation":"39"},"citationItems":[{"id":511,"uris":["http://zotero.org/users/1321783/items/PKQZ8HFH"],"uri":["http://zotero.org/users/1321783/items/PKQZ8HFH"],"itemData":{"id":511,"type":"article-journal","title":"Understanding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Sekhar","given":"G"},{"family":"Thomas","given":"Ravi"}],"issued":{"date-parts":[["2008"]]}}}],"schema":"https://github.com/citation-style-language/schema/raw/master/csl-citation.json"} </w:instrText>
        </w:r>
        <w:r w:rsidR="009547EF" w:rsidRPr="006F644E">
          <w:rPr>
            <w:rFonts w:ascii="Times New Roman" w:hAnsi="Times New Roman" w:cs="Times New Roman"/>
            <w:sz w:val="24"/>
            <w:szCs w:val="24"/>
          </w:rPr>
          <w:fldChar w:fldCharType="separate"/>
        </w:r>
        <w:r w:rsidR="009547EF" w:rsidRPr="005C56F2">
          <w:rPr>
            <w:rFonts w:ascii="Times New Roman" w:hAnsi="Times New Roman" w:cs="Times New Roman"/>
            <w:sz w:val="24"/>
            <w:szCs w:val="24"/>
            <w:vertAlign w:val="superscript"/>
          </w:rPr>
          <w:t>39</w:t>
        </w:r>
        <w:r w:rsidR="009547EF" w:rsidRPr="006F644E">
          <w:rPr>
            <w:rFonts w:ascii="Times New Roman" w:hAnsi="Times New Roman" w:cs="Times New Roman"/>
            <w:sz w:val="24"/>
            <w:szCs w:val="24"/>
          </w:rPr>
          <w:fldChar w:fldCharType="end"/>
        </w:r>
        <w:r w:rsidR="009547EF">
          <w:rPr>
            <w:rFonts w:ascii="Times New Roman" w:hAnsi="Times New Roman" w:cs="Times New Roman"/>
            <w:sz w:val="24"/>
            <w:szCs w:val="24"/>
          </w:rPr>
          <w:t xml:space="preserve">, </w:t>
        </w:r>
      </w:ins>
      <w:del w:id="582" w:author="sunny" w:date="2016-12-17T15:43:00Z">
        <w:r w:rsidR="0040408D" w:rsidRPr="006F644E" w:rsidDel="009547EF">
          <w:rPr>
            <w:rFonts w:ascii="Times New Roman" w:hAnsi="Times New Roman" w:cs="Times New Roman"/>
            <w:sz w:val="24"/>
            <w:szCs w:val="24"/>
          </w:rPr>
          <w:delText xml:space="preserve"> </w:delText>
        </w:r>
      </w:del>
      <w:r w:rsidR="0040408D" w:rsidRPr="006F644E">
        <w:rPr>
          <w:rFonts w:ascii="Times New Roman" w:hAnsi="Times New Roman" w:cs="Times New Roman"/>
          <w:sz w:val="24"/>
          <w:szCs w:val="24"/>
        </w:rPr>
        <w:t>for the resistant (</w:t>
      </w:r>
      <w:ins w:id="583" w:author="sunny" w:date="2016-12-17T15:44:00Z">
        <w:r w:rsidR="009547EF">
          <w:rPr>
            <w:rFonts w:ascii="Times New Roman" w:hAnsi="Times New Roman" w:cs="Times New Roman"/>
            <w:sz w:val="24"/>
            <w:szCs w:val="24"/>
          </w:rPr>
          <w:t xml:space="preserve">true </w:t>
        </w:r>
      </w:ins>
      <w:r w:rsidR="0040408D" w:rsidRPr="006F644E">
        <w:rPr>
          <w:rFonts w:ascii="Times New Roman" w:hAnsi="Times New Roman" w:cs="Times New Roman"/>
          <w:sz w:val="24"/>
          <w:szCs w:val="24"/>
        </w:rPr>
        <w:t xml:space="preserve">positive </w:t>
      </w:r>
      <w:del w:id="584" w:author="sunny" w:date="2016-12-16T13:54:00Z">
        <w:r w:rsidR="0040408D" w:rsidRPr="006F644E" w:rsidDel="00ED0BF1">
          <w:rPr>
            <w:rFonts w:ascii="Times New Roman" w:hAnsi="Times New Roman" w:cs="Times New Roman"/>
            <w:sz w:val="24"/>
            <w:szCs w:val="24"/>
          </w:rPr>
          <w:delText>values</w:delText>
        </w:r>
      </w:del>
      <w:ins w:id="585" w:author="sunny" w:date="2016-12-16T13:54:00Z">
        <w:r w:rsidR="00ED0BF1">
          <w:rPr>
            <w:rFonts w:ascii="Times New Roman" w:hAnsi="Times New Roman" w:cs="Times New Roman"/>
            <w:sz w:val="24"/>
            <w:szCs w:val="24"/>
          </w:rPr>
          <w:t>samples</w:t>
        </w:r>
      </w:ins>
      <w:r w:rsidR="0040408D" w:rsidRPr="006F644E">
        <w:rPr>
          <w:rFonts w:ascii="Times New Roman" w:hAnsi="Times New Roman" w:cs="Times New Roman"/>
          <w:sz w:val="24"/>
          <w:szCs w:val="24"/>
        </w:rPr>
        <w:t>)</w:t>
      </w:r>
      <w:del w:id="586" w:author="sunny" w:date="2016-12-17T15:44:00Z">
        <w:r w:rsidR="0040408D" w:rsidRPr="006F644E" w:rsidDel="009547EF">
          <w:rPr>
            <w:rFonts w:ascii="Times New Roman" w:hAnsi="Times New Roman" w:cs="Times New Roman"/>
            <w:sz w:val="24"/>
            <w:szCs w:val="24"/>
          </w:rPr>
          <w:delText xml:space="preserve"> and</w:delText>
        </w:r>
      </w:del>
      <w:ins w:id="587" w:author="sunny" w:date="2016-12-17T15:44:00Z">
        <w:r w:rsidR="009547EF">
          <w:rPr>
            <w:rFonts w:ascii="Times New Roman" w:hAnsi="Times New Roman" w:cs="Times New Roman"/>
            <w:sz w:val="24"/>
            <w:szCs w:val="24"/>
          </w:rPr>
          <w:t>,</w:t>
        </w:r>
      </w:ins>
      <w:r w:rsidR="0040408D" w:rsidRPr="006F644E">
        <w:rPr>
          <w:rFonts w:ascii="Times New Roman" w:hAnsi="Times New Roman" w:cs="Times New Roman"/>
          <w:sz w:val="24"/>
          <w:szCs w:val="24"/>
        </w:rPr>
        <w:t xml:space="preserve"> </w:t>
      </w:r>
      <w:del w:id="588" w:author="sunny" w:date="2016-12-16T13:53:00Z">
        <w:r w:rsidR="0040408D" w:rsidRPr="006F644E" w:rsidDel="00ED0BF1">
          <w:rPr>
            <w:rFonts w:ascii="Times New Roman" w:hAnsi="Times New Roman" w:cs="Times New Roman"/>
            <w:sz w:val="24"/>
            <w:szCs w:val="24"/>
          </w:rPr>
          <w:delText xml:space="preserve">susceptible </w:delText>
        </w:r>
      </w:del>
      <w:ins w:id="589" w:author="sunny" w:date="2016-12-16T13:53:00Z">
        <w:r w:rsidR="00ED0BF1">
          <w:rPr>
            <w:rFonts w:ascii="Times New Roman" w:hAnsi="Times New Roman" w:cs="Times New Roman"/>
            <w:sz w:val="24"/>
            <w:szCs w:val="24"/>
          </w:rPr>
          <w:t>intermediary</w:t>
        </w:r>
        <w:r w:rsidR="00ED0BF1" w:rsidRPr="006F644E">
          <w:rPr>
            <w:rFonts w:ascii="Times New Roman" w:hAnsi="Times New Roman" w:cs="Times New Roman"/>
            <w:sz w:val="24"/>
            <w:szCs w:val="24"/>
          </w:rPr>
          <w:t xml:space="preserve"> </w:t>
        </w:r>
      </w:ins>
      <w:r w:rsidR="0040408D" w:rsidRPr="006F644E">
        <w:rPr>
          <w:rFonts w:ascii="Times New Roman" w:hAnsi="Times New Roman" w:cs="Times New Roman"/>
          <w:sz w:val="24"/>
          <w:szCs w:val="24"/>
        </w:rPr>
        <w:t xml:space="preserve">strains </w:t>
      </w:r>
      <w:ins w:id="590" w:author="sunny" w:date="2016-12-16T13:53:00Z">
        <w:r w:rsidR="00ED0BF1">
          <w:rPr>
            <w:rFonts w:ascii="Times New Roman" w:hAnsi="Times New Roman" w:cs="Times New Roman"/>
            <w:sz w:val="24"/>
            <w:szCs w:val="24"/>
          </w:rPr>
          <w:t>(</w:t>
        </w:r>
      </w:ins>
      <w:ins w:id="591" w:author="sunny" w:date="2016-12-17T15:44:00Z">
        <w:r w:rsidR="009547EF">
          <w:rPr>
            <w:rFonts w:ascii="Times New Roman" w:hAnsi="Times New Roman" w:cs="Times New Roman"/>
            <w:sz w:val="24"/>
            <w:szCs w:val="24"/>
          </w:rPr>
          <w:t xml:space="preserve">true </w:t>
        </w:r>
      </w:ins>
      <w:ins w:id="592" w:author="sunny" w:date="2016-12-16T13:53:00Z">
        <w:r w:rsidR="00ED0BF1">
          <w:rPr>
            <w:rFonts w:ascii="Times New Roman" w:hAnsi="Times New Roman" w:cs="Times New Roman"/>
            <w:sz w:val="24"/>
            <w:szCs w:val="24"/>
          </w:rPr>
          <w:t xml:space="preserve">positive samples) </w:t>
        </w:r>
      </w:ins>
      <w:del w:id="593" w:author="sunny" w:date="2016-12-16T13:54:00Z">
        <w:r w:rsidR="0040408D" w:rsidRPr="006F644E" w:rsidDel="00ED0BF1">
          <w:rPr>
            <w:rFonts w:ascii="Times New Roman" w:hAnsi="Times New Roman" w:cs="Times New Roman"/>
            <w:sz w:val="24"/>
            <w:szCs w:val="24"/>
          </w:rPr>
          <w:delText xml:space="preserve">(negative values) but not for </w:delText>
        </w:r>
      </w:del>
      <w:del w:id="594" w:author="sunny" w:date="2016-12-12T17:35:00Z">
        <w:r w:rsidR="0040408D" w:rsidRPr="006F644E" w:rsidDel="00BB4A9F">
          <w:rPr>
            <w:rFonts w:ascii="Times New Roman" w:hAnsi="Times New Roman" w:cs="Times New Roman"/>
            <w:sz w:val="24"/>
            <w:szCs w:val="24"/>
          </w:rPr>
          <w:delText xml:space="preserve">the </w:delText>
        </w:r>
      </w:del>
      <w:del w:id="595" w:author="sunny" w:date="2016-12-16T13:54:00Z">
        <w:r w:rsidR="0040408D" w:rsidRPr="006F644E" w:rsidDel="00ED0BF1">
          <w:rPr>
            <w:rFonts w:ascii="Times New Roman" w:hAnsi="Times New Roman" w:cs="Times New Roman"/>
            <w:sz w:val="24"/>
            <w:szCs w:val="24"/>
          </w:rPr>
          <w:delText>intermedia</w:delText>
        </w:r>
        <w:r w:rsidR="007B5733" w:rsidDel="00ED0BF1">
          <w:rPr>
            <w:rFonts w:ascii="Times New Roman" w:hAnsi="Times New Roman" w:cs="Times New Roman"/>
            <w:sz w:val="24"/>
            <w:szCs w:val="24"/>
          </w:rPr>
          <w:delText>te</w:delText>
        </w:r>
      </w:del>
      <w:ins w:id="596" w:author="sunny" w:date="2016-12-16T13:54:00Z">
        <w:r w:rsidR="00ED0BF1">
          <w:rPr>
            <w:rFonts w:ascii="Times New Roman" w:hAnsi="Times New Roman" w:cs="Times New Roman"/>
            <w:sz w:val="24"/>
            <w:szCs w:val="24"/>
          </w:rPr>
          <w:t>and susceptible</w:t>
        </w:r>
      </w:ins>
      <w:r w:rsidR="0040408D" w:rsidRPr="006F644E">
        <w:rPr>
          <w:rFonts w:ascii="Times New Roman" w:hAnsi="Times New Roman" w:cs="Times New Roman"/>
          <w:sz w:val="24"/>
          <w:szCs w:val="24"/>
        </w:rPr>
        <w:t xml:space="preserve"> strains</w:t>
      </w:r>
      <w:ins w:id="597" w:author="sunny" w:date="2016-12-16T13:54:00Z">
        <w:r w:rsidR="00ED0BF1">
          <w:rPr>
            <w:rFonts w:ascii="Times New Roman" w:hAnsi="Times New Roman" w:cs="Times New Roman"/>
            <w:sz w:val="24"/>
            <w:szCs w:val="24"/>
          </w:rPr>
          <w:t xml:space="preserve"> (</w:t>
        </w:r>
      </w:ins>
      <w:ins w:id="598" w:author="sunny" w:date="2016-12-17T15:44:00Z">
        <w:r w:rsidR="009547EF">
          <w:rPr>
            <w:rFonts w:ascii="Times New Roman" w:hAnsi="Times New Roman" w:cs="Times New Roman"/>
            <w:sz w:val="24"/>
            <w:szCs w:val="24"/>
          </w:rPr>
          <w:t xml:space="preserve">true </w:t>
        </w:r>
      </w:ins>
      <w:ins w:id="599" w:author="sunny" w:date="2016-12-16T13:54:00Z">
        <w:r w:rsidR="00ED0BF1">
          <w:rPr>
            <w:rFonts w:ascii="Times New Roman" w:hAnsi="Times New Roman" w:cs="Times New Roman"/>
            <w:sz w:val="24"/>
            <w:szCs w:val="24"/>
          </w:rPr>
          <w:t>negative samples)</w:t>
        </w:r>
      </w:ins>
      <w:r w:rsidR="00046D65">
        <w:rPr>
          <w:rFonts w:ascii="Times New Roman" w:hAnsi="Times New Roman" w:cs="Times New Roman"/>
          <w:sz w:val="24"/>
          <w:szCs w:val="24"/>
        </w:rPr>
        <w:t>.</w:t>
      </w:r>
      <w:del w:id="600" w:author="sunny" w:date="2016-12-17T15:43:00Z">
        <w:r w:rsidR="00404B18" w:rsidRPr="006F644E" w:rsidDel="009547EF">
          <w:rPr>
            <w:rFonts w:ascii="Times New Roman" w:hAnsi="Times New Roman" w:cs="Times New Roman"/>
            <w:sz w:val="24"/>
            <w:szCs w:val="24"/>
          </w:rPr>
          <w:fldChar w:fldCharType="begin"/>
        </w:r>
      </w:del>
      <w:del w:id="601" w:author="sunny" w:date="2016-12-16T13:05:00Z">
        <w:r w:rsidR="00AB7E40" w:rsidDel="00C47E0B">
          <w:rPr>
            <w:rFonts w:ascii="Times New Roman" w:hAnsi="Times New Roman" w:cs="Times New Roman"/>
            <w:sz w:val="24"/>
            <w:szCs w:val="24"/>
          </w:rPr>
          <w:delInstrText xml:space="preserve"> ADDIN ZOTERO_ITEM CSL_CITATION {"citationID":"hJcoJUPM","properties":{"formattedCitation":"{\\rtf \\super 38\\nosupersub{}}","plainCitation":"38"},"citationItems":[{"id":511,"uris":["http://zotero.org/users/1321783/items/PKQZ8HFH"],"uri":["http://zotero.org/users/1321783/items/PKQZ8HFH"],"itemData":{"id":511,"type":"article-journal","title":"Understanding and using sensitivity, specificity and predictive values","container-title":"Indian Journal of Ophthalmology","page":"45-50","volume":"56","issue":"1","source":"PubMed Central","abstract":"In this article, we have discussed the basic knowledge to calculate sensitivity, specificity, positive predictive\nvalue and negative predictive value. We have discussed the advantage and limitations of these measures and\nhave provided how we should use these measures in our day-to-day clinical practice. We also have illustrated\nhow to calculate sensitivity and specificity while combining two tests and how to use these results for our\npatients in day-to-day practice.","ISSN":"0301-4738","note":"00189 \nPMID: 18158403\nPMCID: PMC2636062","journalAbbreviation":"Indian J Ophthalmol","author":[{"family":"Parikh","given":"Rajul"},{"family":"Mathai","given":"Annie"},{"family":"Parikh","given":"Shefali"},{"family":"Chandra Sekhar","given":"G"},{"family":"Thomas","given":"Ravi"}],"issued":{"date-parts":[["2008"]]},"PMID":"18158403","PMCID":"PMC2636062"}}],"schema":"https://github.com/citation-style-language/schema/raw/master/csl-citation.json"} </w:delInstrText>
        </w:r>
      </w:del>
      <w:del w:id="602" w:author="sunny" w:date="2016-12-17T15:43:00Z">
        <w:r w:rsidR="00404B18" w:rsidRPr="006F644E" w:rsidDel="009547EF">
          <w:rPr>
            <w:rFonts w:ascii="Times New Roman" w:hAnsi="Times New Roman" w:cs="Times New Roman"/>
            <w:sz w:val="24"/>
            <w:szCs w:val="24"/>
          </w:rPr>
          <w:fldChar w:fldCharType="separate"/>
        </w:r>
      </w:del>
      <w:del w:id="603" w:author="sunny" w:date="2016-12-16T13:05:00Z">
        <w:r w:rsidR="00AB7E40" w:rsidRPr="00AB7E40" w:rsidDel="00C47E0B">
          <w:rPr>
            <w:rFonts w:ascii="Times New Roman" w:hAnsi="Times New Roman" w:cs="Times New Roman"/>
            <w:sz w:val="24"/>
            <w:szCs w:val="24"/>
            <w:vertAlign w:val="superscript"/>
          </w:rPr>
          <w:delText>38</w:delText>
        </w:r>
      </w:del>
      <w:del w:id="604" w:author="sunny" w:date="2016-12-17T15:43:00Z">
        <w:r w:rsidR="00404B18" w:rsidRPr="006F644E" w:rsidDel="009547EF">
          <w:rPr>
            <w:rFonts w:ascii="Times New Roman" w:hAnsi="Times New Roman" w:cs="Times New Roman"/>
            <w:sz w:val="24"/>
            <w:szCs w:val="24"/>
          </w:rPr>
          <w:fldChar w:fldCharType="end"/>
        </w:r>
      </w:del>
      <w:ins w:id="605" w:author="sunny" w:date="2016-12-12T15:48:00Z">
        <w:r w:rsidR="00501686">
          <w:rPr>
            <w:rFonts w:ascii="Times New Roman" w:hAnsi="Times New Roman" w:cs="Times New Roman"/>
            <w:sz w:val="24"/>
            <w:szCs w:val="24"/>
          </w:rPr>
          <w:t xml:space="preserve"> </w:t>
        </w:r>
      </w:ins>
    </w:p>
    <w:p w14:paraId="2F8F5039" w14:textId="77777777" w:rsidR="00046D65" w:rsidDel="00ED0BF1" w:rsidRDefault="00046D65">
      <w:pPr>
        <w:spacing w:after="0" w:line="480" w:lineRule="auto"/>
        <w:jc w:val="both"/>
        <w:rPr>
          <w:ins w:id="606" w:author="Unemo Magnus, USÖ Labmed länsklinik" w:date="2016-11-14T17:57:00Z"/>
          <w:del w:id="607" w:author="sunny" w:date="2016-12-16T13:54:00Z"/>
          <w:rFonts w:ascii="Times New Roman" w:hAnsi="Times New Roman" w:cs="Times New Roman"/>
          <w:b/>
          <w:sz w:val="24"/>
          <w:szCs w:val="24"/>
        </w:rPr>
        <w:pPrChange w:id="608" w:author="Unemo Magnus, USÖ Labmed länsklinik" w:date="2016-11-14T17:52:00Z">
          <w:pPr>
            <w:spacing w:line="480" w:lineRule="auto"/>
            <w:jc w:val="both"/>
          </w:pPr>
        </w:pPrChange>
      </w:pPr>
    </w:p>
    <w:p w14:paraId="23E2E2C8" w14:textId="77777777" w:rsidR="006F644E" w:rsidRDefault="006F644E">
      <w:pPr>
        <w:spacing w:after="0" w:line="480" w:lineRule="auto"/>
        <w:jc w:val="both"/>
        <w:rPr>
          <w:ins w:id="609" w:author="Unemo Magnus, USÖ Labmed länsklinik" w:date="2016-11-14T17:51:00Z"/>
          <w:rFonts w:ascii="Times New Roman" w:hAnsi="Times New Roman" w:cs="Times New Roman"/>
          <w:b/>
          <w:sz w:val="24"/>
          <w:szCs w:val="24"/>
        </w:rPr>
        <w:pPrChange w:id="610" w:author="Unemo Magnus, USÖ Labmed länsklinik" w:date="2016-11-14T17:52:00Z">
          <w:pPr>
            <w:spacing w:line="480" w:lineRule="auto"/>
            <w:jc w:val="both"/>
          </w:pPr>
        </w:pPrChange>
      </w:pPr>
    </w:p>
    <w:p w14:paraId="259588CA" w14:textId="4A50592A" w:rsidR="006D4EF1" w:rsidRPr="006F644E" w:rsidRDefault="006F644E">
      <w:pPr>
        <w:spacing w:after="0" w:line="480" w:lineRule="auto"/>
        <w:jc w:val="both"/>
        <w:rPr>
          <w:rFonts w:ascii="Times New Roman" w:hAnsi="Times New Roman" w:cs="Times New Roman"/>
          <w:b/>
          <w:sz w:val="24"/>
          <w:szCs w:val="24"/>
        </w:rPr>
        <w:pPrChange w:id="611" w:author="Unemo Magnus, USÖ Labmed länsklinik" w:date="2016-11-14T17:52:00Z">
          <w:pPr>
            <w:spacing w:line="480" w:lineRule="auto"/>
            <w:jc w:val="both"/>
          </w:pPr>
        </w:pPrChange>
      </w:pPr>
      <w:r w:rsidRPr="006F644E">
        <w:rPr>
          <w:rFonts w:ascii="Times New Roman" w:hAnsi="Times New Roman" w:cs="Times New Roman"/>
          <w:b/>
          <w:sz w:val="24"/>
          <w:szCs w:val="24"/>
        </w:rPr>
        <w:t>Results</w:t>
      </w:r>
    </w:p>
    <w:p w14:paraId="0EE2007B" w14:textId="303BA4E2" w:rsidR="003B02B6" w:rsidRPr="00AB7E40" w:rsidRDefault="003B02B6" w:rsidP="00AB7E40">
      <w:pPr>
        <w:spacing w:after="0" w:line="480" w:lineRule="auto"/>
        <w:jc w:val="both"/>
        <w:rPr>
          <w:rFonts w:ascii="Times New Roman" w:hAnsi="Times New Roman" w:cs="Times New Roman"/>
          <w:b/>
          <w:i/>
          <w:sz w:val="24"/>
          <w:szCs w:val="24"/>
        </w:rPr>
      </w:pPr>
      <w:r w:rsidRPr="00AB7E40">
        <w:rPr>
          <w:rFonts w:ascii="Times New Roman" w:hAnsi="Times New Roman" w:cs="Times New Roman"/>
          <w:b/>
          <w:i/>
          <w:sz w:val="24"/>
          <w:szCs w:val="24"/>
        </w:rPr>
        <w:t>Dose</w:t>
      </w:r>
      <w:r w:rsidR="009D6496">
        <w:rPr>
          <w:rFonts w:ascii="Times New Roman" w:hAnsi="Times New Roman" w:cs="Times New Roman"/>
          <w:b/>
          <w:i/>
          <w:sz w:val="24"/>
          <w:szCs w:val="24"/>
        </w:rPr>
        <w:t>-</w:t>
      </w:r>
      <w:r w:rsidRPr="00AB7E40">
        <w:rPr>
          <w:rFonts w:ascii="Times New Roman" w:hAnsi="Times New Roman" w:cs="Times New Roman"/>
          <w:b/>
          <w:i/>
          <w:sz w:val="24"/>
          <w:szCs w:val="24"/>
        </w:rPr>
        <w:t>response modelling</w:t>
      </w:r>
    </w:p>
    <w:p w14:paraId="3557D4BA" w14:textId="68D0A082" w:rsidR="0014390C" w:rsidRPr="006F644E" w:rsidRDefault="00B83156" w:rsidP="00AB7E40">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 xml:space="preserve">The </w:t>
      </w:r>
      <w:r w:rsidR="00B91DFF">
        <w:rPr>
          <w:rFonts w:ascii="Times New Roman" w:hAnsi="Times New Roman" w:cs="Times New Roman"/>
          <w:sz w:val="24"/>
          <w:szCs w:val="24"/>
        </w:rPr>
        <w:t xml:space="preserve">2008 WHO reference strains </w:t>
      </w:r>
      <w:r w:rsidR="00B91DFF" w:rsidRPr="00AB7E40">
        <w:rPr>
          <w:rFonts w:ascii="Times New Roman" w:hAnsi="Times New Roman" w:cs="Times New Roman"/>
          <w:sz w:val="24"/>
          <w:szCs w:val="24"/>
        </w:rPr>
        <w:t xml:space="preserve">(n=8) </w:t>
      </w:r>
      <w:r w:rsidRPr="006F644E">
        <w:rPr>
          <w:rFonts w:ascii="Times New Roman" w:hAnsi="Times New Roman" w:cs="Times New Roman"/>
          <w:sz w:val="24"/>
          <w:szCs w:val="24"/>
        </w:rPr>
        <w:t xml:space="preserve">were exposed to </w:t>
      </w:r>
      <w:r w:rsidR="00B91DFF">
        <w:rPr>
          <w:rFonts w:ascii="Times New Roman" w:hAnsi="Times New Roman" w:cs="Times New Roman"/>
          <w:sz w:val="24"/>
          <w:szCs w:val="24"/>
        </w:rPr>
        <w:t>ceftriaxone, cefixime</w:t>
      </w:r>
      <w:r w:rsidR="00B91DFF" w:rsidRPr="002E07DB">
        <w:rPr>
          <w:rFonts w:ascii="Times New Roman" w:hAnsi="Times New Roman" w:cs="Times New Roman"/>
          <w:sz w:val="24"/>
          <w:szCs w:val="24"/>
        </w:rPr>
        <w:t xml:space="preserve">, </w:t>
      </w:r>
      <w:r w:rsidR="00B91DFF">
        <w:rPr>
          <w:rFonts w:ascii="Times New Roman" w:hAnsi="Times New Roman" w:cs="Times New Roman"/>
          <w:sz w:val="24"/>
          <w:szCs w:val="24"/>
        </w:rPr>
        <w:t>a</w:t>
      </w:r>
      <w:r w:rsidR="00B91DFF" w:rsidRPr="002E07DB">
        <w:rPr>
          <w:rFonts w:ascii="Times New Roman" w:hAnsi="Times New Roman" w:cs="Times New Roman"/>
          <w:sz w:val="24"/>
          <w:szCs w:val="24"/>
        </w:rPr>
        <w:t>zithromycin, spectinomycin</w:t>
      </w:r>
      <w:r w:rsidR="00B91DFF">
        <w:rPr>
          <w:rFonts w:ascii="Times New Roman" w:hAnsi="Times New Roman" w:cs="Times New Roman"/>
          <w:sz w:val="24"/>
          <w:szCs w:val="24"/>
        </w:rPr>
        <w:t>,</w:t>
      </w:r>
      <w:r w:rsidR="00B91DFF" w:rsidRPr="002E07DB">
        <w:rPr>
          <w:rFonts w:ascii="Times New Roman" w:hAnsi="Times New Roman" w:cs="Times New Roman"/>
          <w:sz w:val="24"/>
          <w:szCs w:val="24"/>
        </w:rPr>
        <w:t xml:space="preserve"> cipr</w:t>
      </w:r>
      <w:r w:rsidR="00B91DFF">
        <w:rPr>
          <w:rFonts w:ascii="Times New Roman" w:hAnsi="Times New Roman" w:cs="Times New Roman"/>
          <w:sz w:val="24"/>
          <w:szCs w:val="24"/>
        </w:rPr>
        <w:t xml:space="preserve">ofloxacin, </w:t>
      </w:r>
      <w:r w:rsidR="00B91DFF" w:rsidRPr="002E07DB">
        <w:rPr>
          <w:rFonts w:ascii="Times New Roman" w:hAnsi="Times New Roman" w:cs="Times New Roman"/>
          <w:sz w:val="24"/>
          <w:szCs w:val="24"/>
        </w:rPr>
        <w:t>gentamicin, tetracycline, and penicillin G</w:t>
      </w:r>
      <w:r w:rsidR="00B91DFF" w:rsidRPr="006F644E" w:rsidDel="00B91DFF">
        <w:rPr>
          <w:rFonts w:ascii="Times New Roman" w:hAnsi="Times New Roman" w:cs="Times New Roman"/>
          <w:sz w:val="24"/>
          <w:szCs w:val="24"/>
        </w:rPr>
        <w:t xml:space="preserve"> </w:t>
      </w:r>
      <w:r w:rsidRPr="006F644E">
        <w:rPr>
          <w:rFonts w:ascii="Times New Roman" w:hAnsi="Times New Roman" w:cs="Times New Roman"/>
          <w:sz w:val="24"/>
          <w:szCs w:val="24"/>
        </w:rPr>
        <w:t xml:space="preserve">for a time course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0</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15 hours (</w:t>
      </w:r>
      <w:commentRangeStart w:id="612"/>
      <w:r w:rsidRPr="006F644E">
        <w:rPr>
          <w:rFonts w:ascii="Times New Roman" w:hAnsi="Times New Roman" w:cs="Times New Roman"/>
          <w:sz w:val="24"/>
          <w:szCs w:val="24"/>
        </w:rPr>
        <w:t>Figure S1</w:t>
      </w:r>
      <w:commentRangeEnd w:id="612"/>
      <w:r w:rsidR="00B91DFF">
        <w:rPr>
          <w:rStyle w:val="CommentReference"/>
        </w:rPr>
        <w:commentReference w:id="612"/>
      </w:r>
      <w:r w:rsidRPr="006F644E">
        <w:rPr>
          <w:rFonts w:ascii="Times New Roman" w:hAnsi="Times New Roman" w:cs="Times New Roman"/>
          <w:sz w:val="24"/>
          <w:szCs w:val="24"/>
        </w:rPr>
        <w:t>). After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difference between dead and viable </w:t>
      </w:r>
      <w:r w:rsidR="00B91DFF">
        <w:rPr>
          <w:rFonts w:ascii="Times New Roman" w:hAnsi="Times New Roman" w:cs="Times New Roman"/>
          <w:sz w:val="24"/>
          <w:szCs w:val="24"/>
        </w:rPr>
        <w:t>gonococcal cells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 xml:space="preserve">was </w:t>
      </w:r>
      <w:r w:rsidR="00B91DFF">
        <w:rPr>
          <w:rFonts w:ascii="Times New Roman" w:hAnsi="Times New Roman" w:cs="Times New Roman"/>
          <w:sz w:val="24"/>
          <w:szCs w:val="24"/>
        </w:rPr>
        <w:t xml:space="preserve">sufficiently </w:t>
      </w:r>
      <w:r w:rsidRPr="006F644E">
        <w:rPr>
          <w:rFonts w:ascii="Times New Roman" w:hAnsi="Times New Roman" w:cs="Times New Roman"/>
          <w:sz w:val="24"/>
          <w:szCs w:val="24"/>
        </w:rPr>
        <w:t xml:space="preserve">pronounced to fit dose-response curves to the data. For </w:t>
      </w:r>
      <w:r w:rsidR="00B91DFF">
        <w:rPr>
          <w:rFonts w:ascii="Times New Roman" w:hAnsi="Times New Roman" w:cs="Times New Roman"/>
          <w:sz w:val="24"/>
          <w:szCs w:val="24"/>
        </w:rPr>
        <w:t>this</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endpoint of six hours</w:t>
      </w:r>
      <w:r w:rsidR="00B91DFF">
        <w:rPr>
          <w:rFonts w:ascii="Times New Roman" w:hAnsi="Times New Roman" w:cs="Times New Roman"/>
          <w:sz w:val="24"/>
          <w:szCs w:val="24"/>
        </w:rPr>
        <w:t>,</w:t>
      </w:r>
      <w:r w:rsidRPr="006F644E">
        <w:rPr>
          <w:rFonts w:ascii="Times New Roman" w:hAnsi="Times New Roman" w:cs="Times New Roman"/>
          <w:sz w:val="24"/>
          <w:szCs w:val="24"/>
        </w:rPr>
        <w:t xml:space="preserve"> the coefficient of variation was calculated for the </w:t>
      </w:r>
      <w:r w:rsidRPr="00176302">
        <w:rPr>
          <w:rFonts w:ascii="Times New Roman" w:hAnsi="Times New Roman" w:cs="Times New Roman"/>
          <w:i/>
          <w:sz w:val="24"/>
          <w:szCs w:val="24"/>
          <w:rPrChange w:id="613" w:author="sunny" w:date="2016-12-08T23:29:00Z">
            <w:rPr>
              <w:rFonts w:ascii="Times New Roman" w:hAnsi="Times New Roman" w:cs="Times New Roman"/>
              <w:sz w:val="24"/>
              <w:szCs w:val="24"/>
            </w:rPr>
          </w:rPrChange>
        </w:rPr>
        <w:t>EC</w:t>
      </w:r>
      <w:r w:rsidRPr="00176302">
        <w:rPr>
          <w:rFonts w:ascii="Times New Roman" w:hAnsi="Times New Roman" w:cs="Times New Roman"/>
          <w:i/>
          <w:sz w:val="24"/>
          <w:szCs w:val="24"/>
          <w:vertAlign w:val="subscript"/>
          <w:rPrChange w:id="614" w:author="sunny" w:date="2016-12-08T23:29:00Z">
            <w:rPr>
              <w:rFonts w:ascii="Times New Roman" w:hAnsi="Times New Roman" w:cs="Times New Roman"/>
              <w:sz w:val="24"/>
              <w:szCs w:val="24"/>
              <w:vertAlign w:val="subscript"/>
            </w:rPr>
          </w:rPrChange>
        </w:rPr>
        <w:t>50</w:t>
      </w:r>
      <w:r w:rsidRPr="006F644E">
        <w:rPr>
          <w:rFonts w:ascii="Times New Roman" w:hAnsi="Times New Roman" w:cs="Times New Roman"/>
          <w:sz w:val="24"/>
          <w:szCs w:val="24"/>
        </w:rPr>
        <w:t xml:space="preserve"> of three independent experiments</w:t>
      </w:r>
      <w:ins w:id="615" w:author="sunny" w:date="2016-12-16T13:56:00Z">
        <w:r w:rsidR="00546FA9">
          <w:rPr>
            <w:rFonts w:ascii="Times New Roman" w:hAnsi="Times New Roman" w:cs="Times New Roman"/>
            <w:sz w:val="24"/>
            <w:szCs w:val="24"/>
          </w:rPr>
          <w:t xml:space="preserve">. </w:t>
        </w:r>
      </w:ins>
      <w:del w:id="616" w:author="sunny" w:date="2016-12-16T13:56:00Z">
        <w:r w:rsidRPr="006F644E" w:rsidDel="00546FA9">
          <w:rPr>
            <w:rFonts w:ascii="Times New Roman" w:hAnsi="Times New Roman" w:cs="Times New Roman"/>
            <w:sz w:val="24"/>
            <w:szCs w:val="24"/>
          </w:rPr>
          <w:delText xml:space="preserve"> (</w:delText>
        </w:r>
        <w:commentRangeStart w:id="617"/>
        <w:r w:rsidRPr="006F644E" w:rsidDel="00546FA9">
          <w:rPr>
            <w:rFonts w:ascii="Times New Roman" w:hAnsi="Times New Roman" w:cs="Times New Roman"/>
            <w:sz w:val="24"/>
            <w:szCs w:val="24"/>
          </w:rPr>
          <w:delText>Figure S2</w:delText>
        </w:r>
        <w:commentRangeEnd w:id="617"/>
        <w:r w:rsidR="00B91DFF" w:rsidDel="00546FA9">
          <w:rPr>
            <w:rStyle w:val="CommentReference"/>
          </w:rPr>
          <w:commentReference w:id="617"/>
        </w:r>
        <w:r w:rsidRPr="006F644E" w:rsidDel="00546FA9">
          <w:rPr>
            <w:rFonts w:ascii="Times New Roman" w:hAnsi="Times New Roman" w:cs="Times New Roman"/>
            <w:sz w:val="24"/>
            <w:szCs w:val="24"/>
          </w:rPr>
          <w:delText xml:space="preserve">). </w:delText>
        </w:r>
      </w:del>
      <w:commentRangeStart w:id="618"/>
      <w:r w:rsidRPr="006F644E">
        <w:rPr>
          <w:rFonts w:ascii="Times New Roman" w:hAnsi="Times New Roman" w:cs="Times New Roman"/>
          <w:sz w:val="24"/>
          <w:szCs w:val="24"/>
        </w:rPr>
        <w:t>The coefficient of variation</w:t>
      </w:r>
      <w:ins w:id="619" w:author="sunny" w:date="2016-12-16T14:08:00Z">
        <w:r w:rsidR="00D601FA">
          <w:rPr>
            <w:rFonts w:ascii="Times New Roman" w:hAnsi="Times New Roman" w:cs="Times New Roman"/>
            <w:sz w:val="24"/>
            <w:szCs w:val="24"/>
          </w:rPr>
          <w:t xml:space="preserve"> (CV)</w:t>
        </w:r>
      </w:ins>
      <w:r w:rsidRPr="006F644E">
        <w:rPr>
          <w:rFonts w:ascii="Times New Roman" w:hAnsi="Times New Roman" w:cs="Times New Roman"/>
          <w:sz w:val="24"/>
          <w:szCs w:val="24"/>
        </w:rPr>
        <w:t xml:space="preserve"> ranged </w:t>
      </w:r>
      <w:r w:rsidR="00B91DFF">
        <w:rPr>
          <w:rFonts w:ascii="Times New Roman" w:hAnsi="Times New Roman" w:cs="Times New Roman"/>
          <w:sz w:val="24"/>
          <w:szCs w:val="24"/>
        </w:rPr>
        <w:t>from</w:t>
      </w:r>
      <w:r w:rsidR="00B91DFF" w:rsidRPr="006F644E">
        <w:rPr>
          <w:rFonts w:ascii="Times New Roman" w:hAnsi="Times New Roman" w:cs="Times New Roman"/>
          <w:sz w:val="24"/>
          <w:szCs w:val="24"/>
        </w:rPr>
        <w:t xml:space="preserve"> </w:t>
      </w:r>
      <w:r w:rsidRPr="006F644E">
        <w:rPr>
          <w:rFonts w:ascii="Times New Roman" w:hAnsi="Times New Roman" w:cs="Times New Roman"/>
          <w:sz w:val="24"/>
          <w:szCs w:val="24"/>
        </w:rPr>
        <w:t>1.</w:t>
      </w:r>
      <w:ins w:id="620" w:author="sunny" w:date="2016-12-16T14:00:00Z">
        <w:r w:rsidR="00D601FA">
          <w:rPr>
            <w:rFonts w:ascii="Times New Roman" w:hAnsi="Times New Roman" w:cs="Times New Roman"/>
            <w:sz w:val="24"/>
            <w:szCs w:val="24"/>
          </w:rPr>
          <w:t>7</w:t>
        </w:r>
      </w:ins>
      <w:del w:id="621" w:author="sunny" w:date="2016-12-16T14:00:00Z">
        <w:r w:rsidRPr="006F644E" w:rsidDel="00D601FA">
          <w:rPr>
            <w:rFonts w:ascii="Times New Roman" w:hAnsi="Times New Roman" w:cs="Times New Roman"/>
            <w:sz w:val="24"/>
            <w:szCs w:val="24"/>
          </w:rPr>
          <w:delText>80</w:delText>
        </w:r>
      </w:del>
      <w:r w:rsidRPr="006F644E">
        <w:rPr>
          <w:rFonts w:ascii="Times New Roman" w:hAnsi="Times New Roman" w:cs="Times New Roman"/>
          <w:sz w:val="24"/>
          <w:szCs w:val="24"/>
        </w:rPr>
        <w:t>%</w:t>
      </w:r>
      <w:r w:rsidR="00B91DFF">
        <w:rPr>
          <w:rFonts w:ascii="Times New Roman" w:hAnsi="Times New Roman" w:cs="Times New Roman"/>
          <w:sz w:val="24"/>
          <w:szCs w:val="24"/>
        </w:rPr>
        <w:t xml:space="preserve"> to </w:t>
      </w:r>
      <w:r w:rsidRPr="006F644E">
        <w:rPr>
          <w:rFonts w:ascii="Times New Roman" w:hAnsi="Times New Roman" w:cs="Times New Roman"/>
          <w:sz w:val="24"/>
          <w:szCs w:val="24"/>
        </w:rPr>
        <w:t>10</w:t>
      </w:r>
      <w:ins w:id="622" w:author="sunny" w:date="2016-12-16T14:00:00Z">
        <w:r w:rsidR="00D601FA">
          <w:rPr>
            <w:rFonts w:ascii="Times New Roman" w:hAnsi="Times New Roman" w:cs="Times New Roman"/>
            <w:sz w:val="24"/>
            <w:szCs w:val="24"/>
          </w:rPr>
          <w:t>0</w:t>
        </w:r>
      </w:ins>
      <w:del w:id="623" w:author="sunny" w:date="2016-12-16T14:00:00Z">
        <w:r w:rsidRPr="006F644E" w:rsidDel="00D601FA">
          <w:rPr>
            <w:rFonts w:ascii="Times New Roman" w:hAnsi="Times New Roman" w:cs="Times New Roman"/>
            <w:sz w:val="24"/>
            <w:szCs w:val="24"/>
          </w:rPr>
          <w:delText>1</w:delText>
        </w:r>
      </w:del>
      <w:r w:rsidRPr="006F644E">
        <w:rPr>
          <w:rFonts w:ascii="Times New Roman" w:hAnsi="Times New Roman" w:cs="Times New Roman"/>
          <w:sz w:val="24"/>
          <w:szCs w:val="24"/>
        </w:rPr>
        <w:t xml:space="preserve">%, the </w:t>
      </w:r>
      <w:del w:id="624" w:author="sunny" w:date="2016-12-16T14:07:00Z">
        <w:r w:rsidRPr="006F644E" w:rsidDel="00D601FA">
          <w:rPr>
            <w:rFonts w:ascii="Times New Roman" w:hAnsi="Times New Roman" w:cs="Times New Roman"/>
            <w:sz w:val="24"/>
            <w:szCs w:val="24"/>
          </w:rPr>
          <w:delText>mean was</w:delText>
        </w:r>
      </w:del>
      <w:ins w:id="625" w:author="sunny" w:date="2016-12-16T14:07:00Z">
        <w:r w:rsidR="00D601FA">
          <w:rPr>
            <w:rFonts w:ascii="Times New Roman" w:hAnsi="Times New Roman" w:cs="Times New Roman"/>
            <w:sz w:val="24"/>
            <w:szCs w:val="24"/>
          </w:rPr>
          <w:t>intra-assay CV</w:t>
        </w:r>
      </w:ins>
      <w:r w:rsidRPr="006F644E">
        <w:rPr>
          <w:rFonts w:ascii="Times New Roman" w:hAnsi="Times New Roman" w:cs="Times New Roman"/>
          <w:sz w:val="24"/>
          <w:szCs w:val="24"/>
        </w:rPr>
        <w:t xml:space="preserve"> </w:t>
      </w:r>
      <w:ins w:id="626" w:author="sunny" w:date="2016-12-16T14:08:00Z">
        <w:r w:rsidR="00D601FA">
          <w:rPr>
            <w:rFonts w:ascii="Times New Roman" w:hAnsi="Times New Roman" w:cs="Times New Roman"/>
            <w:sz w:val="24"/>
            <w:szCs w:val="24"/>
          </w:rPr>
          <w:t xml:space="preserve">was </w:t>
        </w:r>
      </w:ins>
      <w:del w:id="627" w:author="sunny" w:date="2016-12-16T14:01:00Z">
        <w:r w:rsidRPr="006F644E" w:rsidDel="00D601FA">
          <w:rPr>
            <w:rFonts w:ascii="Times New Roman" w:hAnsi="Times New Roman" w:cs="Times New Roman"/>
            <w:sz w:val="24"/>
            <w:szCs w:val="24"/>
          </w:rPr>
          <w:delText>30</w:delText>
        </w:r>
      </w:del>
      <w:ins w:id="628" w:author="sunny" w:date="2016-12-16T14:01:00Z">
        <w:r w:rsidR="00D601FA">
          <w:rPr>
            <w:rFonts w:ascii="Times New Roman" w:hAnsi="Times New Roman" w:cs="Times New Roman"/>
            <w:sz w:val="24"/>
            <w:szCs w:val="24"/>
          </w:rPr>
          <w:t>28</w:t>
        </w:r>
      </w:ins>
      <w:r w:rsidRPr="006F644E">
        <w:rPr>
          <w:rFonts w:ascii="Times New Roman" w:hAnsi="Times New Roman" w:cs="Times New Roman"/>
          <w:sz w:val="24"/>
          <w:szCs w:val="24"/>
        </w:rPr>
        <w:t>%</w:t>
      </w:r>
      <w:ins w:id="629" w:author="sunny" w:date="2016-12-16T14:08:00Z">
        <w:r w:rsidR="00D601FA">
          <w:rPr>
            <w:rFonts w:ascii="Times New Roman" w:hAnsi="Times New Roman" w:cs="Times New Roman"/>
            <w:sz w:val="24"/>
            <w:szCs w:val="24"/>
          </w:rPr>
          <w:t xml:space="preserve"> (n=64)</w:t>
        </w:r>
      </w:ins>
      <w:ins w:id="630" w:author="sunny" w:date="2016-12-16T13:56:00Z">
        <w:r w:rsidR="00546FA9">
          <w:rPr>
            <w:rFonts w:ascii="Times New Roman" w:hAnsi="Times New Roman" w:cs="Times New Roman"/>
            <w:sz w:val="24"/>
            <w:szCs w:val="24"/>
          </w:rPr>
          <w:t xml:space="preserve"> </w:t>
        </w:r>
        <w:r w:rsidR="00546FA9" w:rsidRPr="006F644E">
          <w:rPr>
            <w:rFonts w:ascii="Times New Roman" w:hAnsi="Times New Roman" w:cs="Times New Roman"/>
            <w:sz w:val="24"/>
            <w:szCs w:val="24"/>
          </w:rPr>
          <w:t>(</w:t>
        </w:r>
        <w:commentRangeStart w:id="631"/>
        <w:r w:rsidR="00546FA9" w:rsidRPr="006F644E">
          <w:rPr>
            <w:rFonts w:ascii="Times New Roman" w:hAnsi="Times New Roman" w:cs="Times New Roman"/>
            <w:sz w:val="24"/>
            <w:szCs w:val="24"/>
          </w:rPr>
          <w:t>Figure S2</w:t>
        </w:r>
        <w:commentRangeEnd w:id="631"/>
        <w:r w:rsidR="00546FA9">
          <w:rPr>
            <w:rStyle w:val="CommentReference"/>
          </w:rPr>
          <w:commentReference w:id="631"/>
        </w:r>
        <w:r w:rsidR="00546FA9" w:rsidRPr="006F644E">
          <w:rPr>
            <w:rFonts w:ascii="Times New Roman" w:hAnsi="Times New Roman" w:cs="Times New Roman"/>
            <w:sz w:val="24"/>
            <w:szCs w:val="24"/>
          </w:rPr>
          <w:t>)</w:t>
        </w:r>
      </w:ins>
      <w:r w:rsidRPr="006F644E">
        <w:rPr>
          <w:rFonts w:ascii="Times New Roman" w:hAnsi="Times New Roman" w:cs="Times New Roman"/>
          <w:sz w:val="24"/>
          <w:szCs w:val="24"/>
        </w:rPr>
        <w:t>.</w:t>
      </w:r>
      <w:commentRangeEnd w:id="618"/>
      <w:r w:rsidR="003966B9">
        <w:rPr>
          <w:rStyle w:val="CommentReference"/>
        </w:rPr>
        <w:commentReference w:id="618"/>
      </w:r>
      <w:ins w:id="632" w:author="sunny" w:date="2016-12-16T13:56:00Z">
        <w:r w:rsidR="00546FA9">
          <w:rPr>
            <w:rFonts w:ascii="Times New Roman" w:hAnsi="Times New Roman" w:cs="Times New Roman"/>
            <w:sz w:val="24"/>
            <w:szCs w:val="24"/>
          </w:rPr>
          <w:t xml:space="preserve"> </w:t>
        </w:r>
      </w:ins>
      <w:del w:id="633" w:author="sunny" w:date="2016-12-16T13:56:00Z">
        <w:r w:rsidRPr="006F644E" w:rsidDel="00546FA9">
          <w:rPr>
            <w:rFonts w:ascii="Times New Roman" w:hAnsi="Times New Roman" w:cs="Times New Roman"/>
            <w:sz w:val="24"/>
            <w:szCs w:val="24"/>
          </w:rPr>
          <w:delText xml:space="preserve"> </w:delText>
        </w:r>
      </w:del>
      <w:del w:id="634" w:author="sunny" w:date="2016-12-16T14:33:00Z">
        <w:r w:rsidR="00E94E02" w:rsidRPr="006F644E" w:rsidDel="006A76CB">
          <w:rPr>
            <w:rFonts w:ascii="Times New Roman" w:hAnsi="Times New Roman" w:cs="Times New Roman"/>
            <w:sz w:val="24"/>
            <w:szCs w:val="24"/>
          </w:rPr>
          <w:delText>A</w:delText>
        </w:r>
      </w:del>
      <w:del w:id="635" w:author="sunny" w:date="2016-12-16T14:28:00Z">
        <w:r w:rsidR="00BB3F89" w:rsidDel="006A76CB">
          <w:rPr>
            <w:rFonts w:ascii="Times New Roman" w:hAnsi="Times New Roman" w:cs="Times New Roman"/>
            <w:sz w:val="24"/>
            <w:szCs w:val="24"/>
          </w:rPr>
          <w:delText>n</w:delText>
        </w:r>
      </w:del>
      <w:del w:id="636" w:author="sunny" w:date="2016-12-16T14:33:00Z">
        <w:r w:rsidR="00BB3F89" w:rsidDel="006A76CB">
          <w:rPr>
            <w:rFonts w:ascii="Times New Roman" w:hAnsi="Times New Roman" w:cs="Times New Roman"/>
            <w:sz w:val="24"/>
            <w:szCs w:val="24"/>
          </w:rPr>
          <w:delText xml:space="preserve"> </w:delText>
        </w:r>
      </w:del>
      <w:del w:id="637" w:author="sunny" w:date="2016-12-16T14:28:00Z">
        <w:r w:rsidR="00BB3F89" w:rsidDel="006A76CB">
          <w:rPr>
            <w:rFonts w:ascii="Times New Roman" w:hAnsi="Times New Roman" w:cs="Times New Roman"/>
            <w:sz w:val="24"/>
            <w:szCs w:val="24"/>
          </w:rPr>
          <w:delText xml:space="preserve">initial </w:delText>
        </w:r>
      </w:del>
      <w:del w:id="638" w:author="sunny" w:date="2016-12-16T14:33:00Z">
        <w:r w:rsidR="00BB3F89" w:rsidDel="006A76CB">
          <w:rPr>
            <w:rFonts w:ascii="Times New Roman" w:hAnsi="Times New Roman" w:cs="Times New Roman"/>
            <w:sz w:val="24"/>
            <w:szCs w:val="24"/>
          </w:rPr>
          <w:delText xml:space="preserve">dataset including </w:delText>
        </w:r>
        <w:r w:rsidR="00664BEB" w:rsidRPr="006F644E" w:rsidDel="006A76CB">
          <w:rPr>
            <w:rFonts w:ascii="Times New Roman" w:hAnsi="Times New Roman" w:cs="Times New Roman"/>
            <w:sz w:val="24"/>
            <w:szCs w:val="24"/>
          </w:rPr>
          <w:delText>8</w:delText>
        </w:r>
        <w:r w:rsidR="00E94E02" w:rsidRPr="006F644E" w:rsidDel="006A76CB">
          <w:rPr>
            <w:rFonts w:ascii="Times New Roman" w:hAnsi="Times New Roman" w:cs="Times New Roman"/>
            <w:sz w:val="24"/>
            <w:szCs w:val="24"/>
          </w:rPr>
          <w:delText>4</w:delText>
        </w:r>
        <w:r w:rsidR="00664BEB" w:rsidRPr="006F644E" w:rsidDel="006A76CB">
          <w:rPr>
            <w:rFonts w:ascii="Times New Roman" w:hAnsi="Times New Roman" w:cs="Times New Roman"/>
            <w:sz w:val="24"/>
            <w:szCs w:val="24"/>
          </w:rPr>
          <w:delText xml:space="preserve"> clinical </w:delText>
        </w:r>
        <w:commentRangeStart w:id="639"/>
        <w:r w:rsidR="00BB3F89" w:rsidDel="006A76CB">
          <w:rPr>
            <w:rFonts w:ascii="Times New Roman" w:hAnsi="Times New Roman" w:cs="Times New Roman"/>
            <w:sz w:val="24"/>
            <w:szCs w:val="24"/>
          </w:rPr>
          <w:delText xml:space="preserve">blinded </w:delText>
        </w:r>
        <w:commentRangeEnd w:id="639"/>
        <w:r w:rsidR="003966B9" w:rsidDel="006A76CB">
          <w:rPr>
            <w:rStyle w:val="CommentReference"/>
          </w:rPr>
          <w:commentReference w:id="639"/>
        </w:r>
        <w:r w:rsidR="00664BEB" w:rsidRPr="006F644E" w:rsidDel="006A76CB">
          <w:rPr>
            <w:rFonts w:ascii="Times New Roman" w:hAnsi="Times New Roman" w:cs="Times New Roman"/>
            <w:sz w:val="24"/>
            <w:szCs w:val="24"/>
          </w:rPr>
          <w:delText>isolates</w:delText>
        </w:r>
        <w:r w:rsidR="00E94E02" w:rsidRPr="006F644E" w:rsidDel="006A76CB">
          <w:rPr>
            <w:rFonts w:ascii="Times New Roman" w:hAnsi="Times New Roman" w:cs="Times New Roman"/>
            <w:sz w:val="24"/>
            <w:szCs w:val="24"/>
          </w:rPr>
          <w:delText xml:space="preserve"> was analysed (</w:delText>
        </w:r>
        <w:commentRangeStart w:id="640"/>
        <w:r w:rsidR="00E94E02" w:rsidRPr="006F644E" w:rsidDel="006A76CB">
          <w:rPr>
            <w:rFonts w:ascii="Times New Roman" w:hAnsi="Times New Roman" w:cs="Times New Roman"/>
            <w:sz w:val="24"/>
            <w:szCs w:val="24"/>
          </w:rPr>
          <w:delText>280 observations</w:delText>
        </w:r>
        <w:commentRangeEnd w:id="640"/>
        <w:r w:rsidR="003966B9" w:rsidDel="006A76CB">
          <w:rPr>
            <w:rStyle w:val="CommentReference"/>
          </w:rPr>
          <w:commentReference w:id="640"/>
        </w:r>
        <w:r w:rsidR="00E94E02" w:rsidRPr="006F644E" w:rsidDel="006A76CB">
          <w:rPr>
            <w:rFonts w:ascii="Times New Roman" w:hAnsi="Times New Roman" w:cs="Times New Roman"/>
            <w:sz w:val="24"/>
            <w:szCs w:val="24"/>
          </w:rPr>
          <w:delText>)</w:delText>
        </w:r>
        <w:r w:rsidR="00BB3F89" w:rsidDel="006A76CB">
          <w:rPr>
            <w:rFonts w:ascii="Times New Roman" w:hAnsi="Times New Roman" w:cs="Times New Roman"/>
            <w:sz w:val="24"/>
            <w:szCs w:val="24"/>
          </w:rPr>
          <w:delText xml:space="preserve"> to develop a regression model for estimating the MIC</w:delText>
        </w:r>
        <w:r w:rsidR="00664BEB" w:rsidRPr="006F644E" w:rsidDel="006A76CB">
          <w:rPr>
            <w:rFonts w:ascii="Times New Roman" w:hAnsi="Times New Roman" w:cs="Times New Roman"/>
            <w:sz w:val="24"/>
            <w:szCs w:val="24"/>
          </w:rPr>
          <w:delText>.</w:delText>
        </w:r>
      </w:del>
      <w:ins w:id="641" w:author="sunny" w:date="2016-12-16T14:33:00Z">
        <w:r w:rsidR="006A76CB">
          <w:rPr>
            <w:rFonts w:ascii="Times New Roman" w:hAnsi="Times New Roman" w:cs="Times New Roman"/>
            <w:sz w:val="24"/>
            <w:szCs w:val="24"/>
          </w:rPr>
          <w:t xml:space="preserve"> </w:t>
        </w:r>
      </w:ins>
      <w:del w:id="642" w:author="sunny" w:date="2016-12-16T14:33:00Z">
        <w:r w:rsidR="00664BEB" w:rsidRPr="006F644E" w:rsidDel="006A76CB">
          <w:rPr>
            <w:rFonts w:ascii="Times New Roman" w:hAnsi="Times New Roman" w:cs="Times New Roman"/>
            <w:sz w:val="24"/>
            <w:szCs w:val="24"/>
          </w:rPr>
          <w:delText xml:space="preserve"> </w:delText>
        </w:r>
      </w:del>
      <w:ins w:id="643" w:author="sunny" w:date="2016-12-17T17:31:00Z">
        <w:r w:rsidR="00CF7908">
          <w:rPr>
            <w:rFonts w:ascii="Times New Roman" w:hAnsi="Times New Roman" w:cs="Times New Roman"/>
            <w:sz w:val="24"/>
            <w:szCs w:val="24"/>
          </w:rPr>
          <w:t>D</w:t>
        </w:r>
      </w:ins>
      <w:del w:id="644" w:author="sunny" w:date="2016-12-17T17:31:00Z">
        <w:r w:rsidR="00664BEB" w:rsidRPr="006F644E" w:rsidDel="00CF7908">
          <w:rPr>
            <w:rFonts w:ascii="Times New Roman" w:hAnsi="Times New Roman" w:cs="Times New Roman"/>
            <w:sz w:val="24"/>
            <w:szCs w:val="24"/>
          </w:rPr>
          <w:delText>In resistant strains</w:delText>
        </w:r>
        <w:r w:rsidR="00BB3F89" w:rsidDel="00CF7908">
          <w:rPr>
            <w:rFonts w:ascii="Times New Roman" w:hAnsi="Times New Roman" w:cs="Times New Roman"/>
            <w:sz w:val="24"/>
            <w:szCs w:val="24"/>
          </w:rPr>
          <w:delText>,</w:delText>
        </w:r>
        <w:r w:rsidR="00664BEB" w:rsidRPr="006F644E" w:rsidDel="00CF7908">
          <w:rPr>
            <w:rFonts w:ascii="Times New Roman" w:hAnsi="Times New Roman" w:cs="Times New Roman"/>
            <w:sz w:val="24"/>
            <w:szCs w:val="24"/>
          </w:rPr>
          <w:delText xml:space="preserve"> the </w:delText>
        </w:r>
        <w:r w:rsidR="003966B9" w:rsidDel="00CF7908">
          <w:rPr>
            <w:rFonts w:ascii="Times New Roman" w:hAnsi="Times New Roman" w:cs="Times New Roman"/>
            <w:sz w:val="24"/>
            <w:szCs w:val="24"/>
          </w:rPr>
          <w:delText>d</w:delText>
        </w:r>
      </w:del>
      <w:r w:rsidR="003966B9">
        <w:rPr>
          <w:rFonts w:ascii="Times New Roman" w:hAnsi="Times New Roman" w:cs="Times New Roman"/>
          <w:sz w:val="24"/>
          <w:szCs w:val="24"/>
        </w:rPr>
        <w:t xml:space="preserve">ose-response </w:t>
      </w:r>
      <w:r w:rsidR="00664BEB" w:rsidRPr="006F644E">
        <w:rPr>
          <w:rFonts w:ascii="Times New Roman" w:hAnsi="Times New Roman" w:cs="Times New Roman"/>
          <w:sz w:val="24"/>
          <w:szCs w:val="24"/>
        </w:rPr>
        <w:t>curves were</w:t>
      </w:r>
      <w:ins w:id="645" w:author="sunny" w:date="2016-12-17T17:31:00Z">
        <w:r w:rsidR="00CF7908">
          <w:rPr>
            <w:rFonts w:ascii="Times New Roman" w:hAnsi="Times New Roman" w:cs="Times New Roman"/>
            <w:sz w:val="24"/>
            <w:szCs w:val="24"/>
          </w:rPr>
          <w:t xml:space="preserve"> gradually</w:t>
        </w:r>
      </w:ins>
      <w:r w:rsidR="00664BEB" w:rsidRPr="006F644E">
        <w:rPr>
          <w:rFonts w:ascii="Times New Roman" w:hAnsi="Times New Roman" w:cs="Times New Roman"/>
          <w:sz w:val="24"/>
          <w:szCs w:val="24"/>
        </w:rPr>
        <w:t xml:space="preserve"> shifted towards higher concentrations, indicating </w:t>
      </w:r>
      <w:del w:id="646" w:author="sunny" w:date="2016-12-17T15:45:00Z">
        <w:r w:rsidR="003966B9" w:rsidDel="009547EF">
          <w:rPr>
            <w:rFonts w:ascii="Times New Roman" w:hAnsi="Times New Roman" w:cs="Times New Roman"/>
            <w:sz w:val="24"/>
            <w:szCs w:val="24"/>
          </w:rPr>
          <w:delText>de</w:delText>
        </w:r>
        <w:r w:rsidR="00664BEB" w:rsidRPr="006F644E" w:rsidDel="009547EF">
          <w:rPr>
            <w:rFonts w:ascii="Times New Roman" w:hAnsi="Times New Roman" w:cs="Times New Roman"/>
            <w:sz w:val="24"/>
            <w:szCs w:val="24"/>
          </w:rPr>
          <w:delText xml:space="preserve">creased </w:delText>
        </w:r>
      </w:del>
      <w:ins w:id="647" w:author="sunny" w:date="2016-12-17T15:45:00Z">
        <w:r w:rsidR="009547EF">
          <w:rPr>
            <w:rFonts w:ascii="Times New Roman" w:hAnsi="Times New Roman" w:cs="Times New Roman"/>
            <w:sz w:val="24"/>
            <w:szCs w:val="24"/>
          </w:rPr>
          <w:t>increased</w:t>
        </w:r>
        <w:r w:rsidR="009547EF" w:rsidRPr="006F644E">
          <w:rPr>
            <w:rFonts w:ascii="Times New Roman" w:hAnsi="Times New Roman" w:cs="Times New Roman"/>
            <w:sz w:val="24"/>
            <w:szCs w:val="24"/>
          </w:rPr>
          <w:t xml:space="preserve"> </w:t>
        </w:r>
      </w:ins>
      <w:r w:rsidR="00664BEB" w:rsidRPr="006F644E">
        <w:rPr>
          <w:rFonts w:ascii="Times New Roman" w:hAnsi="Times New Roman" w:cs="Times New Roman"/>
          <w:sz w:val="24"/>
          <w:szCs w:val="24"/>
        </w:rPr>
        <w:t>potency</w:t>
      </w:r>
      <w:ins w:id="648" w:author="sunny" w:date="2016-12-17T18:46:00Z">
        <w:r w:rsidR="005172E2">
          <w:rPr>
            <w:rFonts w:ascii="Times New Roman" w:hAnsi="Times New Roman" w:cs="Times New Roman"/>
            <w:sz w:val="24"/>
            <w:szCs w:val="24"/>
          </w:rPr>
          <w:t xml:space="preserve"> of the antimicrobials</w:t>
        </w:r>
      </w:ins>
      <w:ins w:id="649" w:author="sunny" w:date="2016-12-17T17:32:00Z">
        <w:r w:rsidR="00CF7908">
          <w:rPr>
            <w:rFonts w:ascii="Times New Roman" w:hAnsi="Times New Roman" w:cs="Times New Roman"/>
            <w:sz w:val="24"/>
            <w:szCs w:val="24"/>
          </w:rPr>
          <w:t xml:space="preserve"> in the intermediary resistant and resistant strains compared to susceptible strains</w:t>
        </w:r>
      </w:ins>
      <w:ins w:id="650" w:author="sunny" w:date="2016-12-17T16:56:00Z">
        <w:r w:rsidR="00482711">
          <w:rPr>
            <w:rFonts w:ascii="Times New Roman" w:hAnsi="Times New Roman" w:cs="Times New Roman"/>
            <w:sz w:val="24"/>
            <w:szCs w:val="24"/>
          </w:rPr>
          <w:t xml:space="preserve"> (Figure 1)</w:t>
        </w:r>
      </w:ins>
      <w:r w:rsidR="00664BEB" w:rsidRPr="006F644E">
        <w:rPr>
          <w:rFonts w:ascii="Times New Roman" w:hAnsi="Times New Roman" w:cs="Times New Roman"/>
          <w:sz w:val="24"/>
          <w:szCs w:val="24"/>
        </w:rPr>
        <w:t xml:space="preserve">. </w:t>
      </w:r>
      <w:ins w:id="651" w:author="sunny" w:date="2016-12-17T18:49:00Z">
        <w:r w:rsidR="000F4105">
          <w:rPr>
            <w:rFonts w:ascii="Times New Roman" w:hAnsi="Times New Roman" w:cs="Times New Roman"/>
            <w:sz w:val="24"/>
            <w:szCs w:val="24"/>
          </w:rPr>
          <w:t xml:space="preserve">There was a clear separation of </w:t>
        </w:r>
      </w:ins>
      <w:ins w:id="652" w:author="sunny" w:date="2016-12-17T18:50:00Z">
        <w:r w:rsidR="000F4105">
          <w:rPr>
            <w:rFonts w:ascii="Times New Roman" w:hAnsi="Times New Roman" w:cs="Times New Roman"/>
            <w:sz w:val="24"/>
            <w:szCs w:val="24"/>
          </w:rPr>
          <w:t xml:space="preserve">susceptible and resistant strains for ciprofloxacin and </w:t>
        </w:r>
      </w:ins>
      <w:ins w:id="653" w:author="sunny" w:date="2016-12-17T18:55:00Z">
        <w:r w:rsidR="000F4105">
          <w:rPr>
            <w:rFonts w:ascii="Times New Roman" w:hAnsi="Times New Roman" w:cs="Times New Roman"/>
            <w:sz w:val="24"/>
            <w:szCs w:val="24"/>
          </w:rPr>
          <w:t xml:space="preserve">spectinomycin. </w:t>
        </w:r>
      </w:ins>
      <w:ins w:id="654" w:author="sunny" w:date="2016-12-17T18:50:00Z">
        <w:r w:rsidR="000F4105">
          <w:rPr>
            <w:rFonts w:ascii="Times New Roman" w:hAnsi="Times New Roman" w:cs="Times New Roman"/>
            <w:sz w:val="24"/>
            <w:szCs w:val="24"/>
          </w:rPr>
          <w:t xml:space="preserve">For the </w:t>
        </w:r>
      </w:ins>
      <w:ins w:id="655" w:author="sunny" w:date="2016-12-17T18:51:00Z">
        <w:r w:rsidR="000F4105">
          <w:rPr>
            <w:rFonts w:ascii="Times New Roman" w:hAnsi="Times New Roman" w:cs="Times New Roman"/>
            <w:sz w:val="24"/>
            <w:szCs w:val="24"/>
          </w:rPr>
          <w:t>β-lactams ceftriaxone, cefixime and penicillin G</w:t>
        </w:r>
      </w:ins>
      <w:ins w:id="656" w:author="sunny" w:date="2016-12-17T18:56:00Z">
        <w:r w:rsidR="000F4105">
          <w:rPr>
            <w:rFonts w:ascii="Times New Roman" w:hAnsi="Times New Roman" w:cs="Times New Roman"/>
            <w:sz w:val="24"/>
            <w:szCs w:val="24"/>
          </w:rPr>
          <w:t xml:space="preserve"> the hill coefficients</w:t>
        </w:r>
      </w:ins>
      <w:ins w:id="657" w:author="sunny" w:date="2016-12-17T18:57:00Z">
        <w:r w:rsidR="000F4105">
          <w:rPr>
            <w:rFonts w:ascii="Times New Roman" w:hAnsi="Times New Roman" w:cs="Times New Roman"/>
            <w:sz w:val="24"/>
            <w:szCs w:val="24"/>
          </w:rPr>
          <w:t xml:space="preserve"> (slopes)</w:t>
        </w:r>
      </w:ins>
      <w:ins w:id="658" w:author="sunny" w:date="2016-12-17T18:56:00Z">
        <w:r w:rsidR="000F4105">
          <w:rPr>
            <w:rFonts w:ascii="Times New Roman" w:hAnsi="Times New Roman" w:cs="Times New Roman"/>
            <w:sz w:val="24"/>
            <w:szCs w:val="24"/>
          </w:rPr>
          <w:t xml:space="preserve"> were more </w:t>
        </w:r>
      </w:ins>
      <w:ins w:id="659" w:author="sunny" w:date="2016-12-17T18:57:00Z">
        <w:r w:rsidR="000F4105">
          <w:rPr>
            <w:rFonts w:ascii="Times New Roman" w:hAnsi="Times New Roman" w:cs="Times New Roman"/>
            <w:sz w:val="24"/>
            <w:szCs w:val="24"/>
          </w:rPr>
          <w:t xml:space="preserve">heterogeneous than for the other samples. </w:t>
        </w:r>
      </w:ins>
      <w:ins w:id="660" w:author="sunny" w:date="2016-12-17T18:49:00Z">
        <w:r w:rsidR="000F4105" w:rsidRPr="006F644E">
          <w:rPr>
            <w:rFonts w:ascii="Times New Roman" w:hAnsi="Times New Roman" w:cs="Times New Roman"/>
            <w:sz w:val="24"/>
            <w:szCs w:val="24"/>
          </w:rPr>
          <w:t xml:space="preserve">The mean of this parameter gradually increased from </w:t>
        </w:r>
        <w:commentRangeStart w:id="661"/>
        <w:r w:rsidR="000F4105" w:rsidRPr="006F644E">
          <w:rPr>
            <w:rFonts w:ascii="Times New Roman" w:hAnsi="Times New Roman" w:cs="Times New Roman"/>
            <w:sz w:val="24"/>
            <w:szCs w:val="24"/>
          </w:rPr>
          <w:t xml:space="preserve">ceftriaxone (1.8) to cefixime (2), tetracycline (2.1), penicillin G (2.3), azithromycin (2.5), spectinomycin </w:t>
        </w:r>
        <w:commentRangeEnd w:id="661"/>
        <w:r w:rsidR="000F4105">
          <w:rPr>
            <w:rStyle w:val="CommentReference"/>
          </w:rPr>
          <w:commentReference w:id="661"/>
        </w:r>
        <w:r w:rsidR="000F4105" w:rsidRPr="006F644E">
          <w:rPr>
            <w:rFonts w:ascii="Times New Roman" w:hAnsi="Times New Roman" w:cs="Times New Roman"/>
            <w:sz w:val="24"/>
            <w:szCs w:val="24"/>
          </w:rPr>
          <w:t>(2.9) and was highest for gentamicin (3.3)</w:t>
        </w:r>
      </w:ins>
      <w:ins w:id="662" w:author="sunny" w:date="2016-12-17T18:58:00Z">
        <w:r w:rsidR="000F4105">
          <w:rPr>
            <w:rFonts w:ascii="Times New Roman" w:hAnsi="Times New Roman" w:cs="Times New Roman"/>
            <w:sz w:val="24"/>
            <w:szCs w:val="24"/>
          </w:rPr>
          <w:t xml:space="preserve"> (Figure S3A)</w:t>
        </w:r>
      </w:ins>
      <w:ins w:id="663" w:author="sunny" w:date="2016-12-17T18:49:00Z">
        <w:r w:rsidR="000F4105" w:rsidRPr="006F644E">
          <w:rPr>
            <w:rFonts w:ascii="Times New Roman" w:hAnsi="Times New Roman" w:cs="Times New Roman"/>
            <w:sz w:val="24"/>
            <w:szCs w:val="24"/>
          </w:rPr>
          <w:t xml:space="preserve">. A pairwise </w:t>
        </w:r>
        <w:r w:rsidR="000F4105" w:rsidRPr="000A480A">
          <w:rPr>
            <w:rFonts w:ascii="Times New Roman" w:hAnsi="Times New Roman" w:cs="Times New Roman"/>
            <w:i/>
            <w:sz w:val="24"/>
            <w:szCs w:val="24"/>
          </w:rPr>
          <w:t>t</w:t>
        </w:r>
        <w:r w:rsidR="000F4105" w:rsidRPr="006F644E">
          <w:rPr>
            <w:rFonts w:ascii="Times New Roman" w:hAnsi="Times New Roman" w:cs="Times New Roman"/>
            <w:sz w:val="24"/>
            <w:szCs w:val="24"/>
          </w:rPr>
          <w:t>-test showed that the differences between the antimicrobials were significant</w:t>
        </w:r>
      </w:ins>
      <w:ins w:id="664" w:author="sunny" w:date="2016-12-17T19:03:00Z">
        <w:r w:rsidR="005A6276">
          <w:rPr>
            <w:rFonts w:ascii="Times New Roman" w:hAnsi="Times New Roman" w:cs="Times New Roman"/>
            <w:sz w:val="24"/>
            <w:szCs w:val="24"/>
          </w:rPr>
          <w:t xml:space="preserve"> (p-value &lt;0.005)</w:t>
        </w:r>
      </w:ins>
      <w:ins w:id="665" w:author="sunny" w:date="2016-12-17T18:49:00Z">
        <w:r w:rsidR="000F4105" w:rsidRPr="006F644E">
          <w:rPr>
            <w:rFonts w:ascii="Times New Roman" w:hAnsi="Times New Roman" w:cs="Times New Roman"/>
            <w:sz w:val="24"/>
            <w:szCs w:val="24"/>
          </w:rPr>
          <w:t xml:space="preserve"> when the distance between the means was larger than 0.5</w:t>
        </w:r>
      </w:ins>
      <w:ins w:id="666" w:author="sunny" w:date="2016-12-17T19:04:00Z">
        <w:r w:rsidR="005A6276">
          <w:rPr>
            <w:rFonts w:ascii="Times New Roman" w:hAnsi="Times New Roman" w:cs="Times New Roman"/>
            <w:sz w:val="24"/>
            <w:szCs w:val="24"/>
          </w:rPr>
          <w:t xml:space="preserve"> (Figure S3B)</w:t>
        </w:r>
      </w:ins>
      <w:ins w:id="667" w:author="sunny" w:date="2016-12-17T18:59:00Z">
        <w:r w:rsidR="00543939">
          <w:rPr>
            <w:rStyle w:val="CommentReference"/>
          </w:rPr>
          <w:t>.</w:t>
        </w:r>
      </w:ins>
      <w:ins w:id="668" w:author="sunny" w:date="2016-12-17T18:49:00Z">
        <w:r w:rsidR="000F4105" w:rsidRPr="006F644E">
          <w:rPr>
            <w:rFonts w:ascii="Times New Roman" w:hAnsi="Times New Roman" w:cs="Times New Roman"/>
            <w:sz w:val="24"/>
            <w:szCs w:val="24"/>
          </w:rPr>
          <w:t xml:space="preserve"> Furthermore, hierarchical clustering </w:t>
        </w:r>
      </w:ins>
      <w:ins w:id="669" w:author="sunny" w:date="2016-12-17T19:00:00Z">
        <w:r w:rsidR="00543939">
          <w:rPr>
            <w:rFonts w:ascii="Times New Roman" w:hAnsi="Times New Roman" w:cs="Times New Roman"/>
            <w:sz w:val="24"/>
            <w:szCs w:val="24"/>
          </w:rPr>
          <w:t>shows a high similarity of the hill coefficient for the</w:t>
        </w:r>
      </w:ins>
      <w:ins w:id="670" w:author="sunny" w:date="2016-12-17T18:49:00Z">
        <w:r w:rsidR="000F4105" w:rsidRPr="006F644E">
          <w:rPr>
            <w:rFonts w:ascii="Times New Roman" w:hAnsi="Times New Roman" w:cs="Times New Roman"/>
            <w:sz w:val="24"/>
            <w:szCs w:val="24"/>
          </w:rPr>
          <w:t xml:space="preserve"> </w:t>
        </w:r>
        <w:r w:rsidR="000F4105">
          <w:rPr>
            <w:rFonts w:ascii="Times New Roman" w:hAnsi="Times New Roman" w:cs="Times New Roman"/>
            <w:sz w:val="24"/>
            <w:szCs w:val="24"/>
          </w:rPr>
          <w:sym w:font="Symbol" w:char="F062"/>
        </w:r>
        <w:r w:rsidR="000F4105">
          <w:rPr>
            <w:rFonts w:ascii="Times New Roman" w:hAnsi="Times New Roman" w:cs="Times New Roman"/>
            <w:sz w:val="24"/>
            <w:szCs w:val="24"/>
          </w:rPr>
          <w:t>-</w:t>
        </w:r>
        <w:r w:rsidR="000F4105" w:rsidRPr="006F644E">
          <w:rPr>
            <w:rFonts w:ascii="Times New Roman" w:hAnsi="Times New Roman" w:cs="Times New Roman"/>
            <w:sz w:val="24"/>
            <w:szCs w:val="24"/>
          </w:rPr>
          <w:t>lactams ceftriaxone, cefixime and penicillin G</w:t>
        </w:r>
      </w:ins>
      <w:ins w:id="671" w:author="sunny" w:date="2016-12-17T19:05:00Z">
        <w:r w:rsidR="005A6276">
          <w:rPr>
            <w:rFonts w:ascii="Times New Roman" w:hAnsi="Times New Roman" w:cs="Times New Roman"/>
            <w:sz w:val="24"/>
            <w:szCs w:val="24"/>
          </w:rPr>
          <w:t xml:space="preserve"> compared to the other antimicrobials</w:t>
        </w:r>
      </w:ins>
      <w:ins w:id="672" w:author="sunny" w:date="2016-12-17T18:49:00Z">
        <w:r w:rsidR="000F4105" w:rsidRPr="006F644E">
          <w:rPr>
            <w:rFonts w:ascii="Times New Roman" w:hAnsi="Times New Roman" w:cs="Times New Roman"/>
            <w:sz w:val="24"/>
            <w:szCs w:val="24"/>
          </w:rPr>
          <w:t xml:space="preserve">. </w:t>
        </w:r>
      </w:ins>
      <w:commentRangeStart w:id="673"/>
      <w:commentRangeStart w:id="674"/>
      <w:r w:rsidR="005133B3" w:rsidRPr="006F644E">
        <w:rPr>
          <w:rFonts w:ascii="Times New Roman" w:hAnsi="Times New Roman" w:cs="Times New Roman"/>
          <w:sz w:val="24"/>
          <w:szCs w:val="24"/>
        </w:rPr>
        <w:t xml:space="preserve">The correlation </w:t>
      </w:r>
      <w:r w:rsidR="00BB3F89">
        <w:rPr>
          <w:rFonts w:ascii="Times New Roman" w:hAnsi="Times New Roman" w:cs="Times New Roman"/>
          <w:sz w:val="24"/>
          <w:szCs w:val="24"/>
        </w:rPr>
        <w:t xml:space="preserve">between the Etest MICs and </w:t>
      </w:r>
      <w:r w:rsidR="00BB3F89" w:rsidRPr="00176302">
        <w:rPr>
          <w:rFonts w:ascii="Times New Roman" w:hAnsi="Times New Roman" w:cs="Times New Roman"/>
          <w:i/>
          <w:sz w:val="24"/>
          <w:szCs w:val="24"/>
          <w:rPrChange w:id="675" w:author="sunny" w:date="2016-12-08T23:29:00Z">
            <w:rPr>
              <w:rFonts w:ascii="Times New Roman" w:hAnsi="Times New Roman" w:cs="Times New Roman"/>
              <w:sz w:val="24"/>
              <w:szCs w:val="24"/>
            </w:rPr>
          </w:rPrChange>
        </w:rPr>
        <w:t>EC</w:t>
      </w:r>
      <w:r w:rsidR="00BB3F89" w:rsidRPr="00176302">
        <w:rPr>
          <w:rFonts w:ascii="Times New Roman" w:hAnsi="Times New Roman" w:cs="Times New Roman"/>
          <w:i/>
          <w:sz w:val="24"/>
          <w:szCs w:val="24"/>
          <w:vertAlign w:val="subscript"/>
          <w:rPrChange w:id="676" w:author="sunny" w:date="2016-12-08T23:29:00Z">
            <w:rPr>
              <w:rFonts w:ascii="Times New Roman" w:hAnsi="Times New Roman" w:cs="Times New Roman"/>
              <w:sz w:val="24"/>
              <w:szCs w:val="24"/>
              <w:vertAlign w:val="subscript"/>
            </w:rPr>
          </w:rPrChange>
        </w:rPr>
        <w:t>50</w:t>
      </w:r>
      <w:r w:rsidR="00BB3F89">
        <w:rPr>
          <w:rFonts w:ascii="Times New Roman" w:hAnsi="Times New Roman" w:cs="Times New Roman"/>
          <w:sz w:val="24"/>
          <w:szCs w:val="24"/>
        </w:rPr>
        <w:t xml:space="preserve"> values </w:t>
      </w:r>
      <w:r w:rsidR="005133B3" w:rsidRPr="006F644E">
        <w:rPr>
          <w:rFonts w:ascii="Times New Roman" w:hAnsi="Times New Roman" w:cs="Times New Roman"/>
          <w:sz w:val="24"/>
          <w:szCs w:val="24"/>
        </w:rPr>
        <w:t xml:space="preserve">for all antimicrobials </w:t>
      </w:r>
      <w:del w:id="677" w:author="sunny" w:date="2016-12-17T17:30:00Z">
        <w:r w:rsidR="005133B3" w:rsidRPr="006F644E" w:rsidDel="00CF7908">
          <w:rPr>
            <w:rFonts w:ascii="Times New Roman" w:hAnsi="Times New Roman" w:cs="Times New Roman"/>
            <w:sz w:val="24"/>
            <w:szCs w:val="24"/>
          </w:rPr>
          <w:delText xml:space="preserve">together </w:delText>
        </w:r>
      </w:del>
      <w:r w:rsidR="005133B3" w:rsidRPr="006F644E">
        <w:rPr>
          <w:rFonts w:ascii="Times New Roman" w:hAnsi="Times New Roman" w:cs="Times New Roman"/>
          <w:sz w:val="24"/>
          <w:szCs w:val="24"/>
        </w:rPr>
        <w:t>was 0.</w:t>
      </w:r>
      <w:del w:id="678" w:author="sunny" w:date="2016-12-08T01:52:00Z">
        <w:r w:rsidR="005133B3" w:rsidRPr="006F644E" w:rsidDel="002611E7">
          <w:rPr>
            <w:rFonts w:ascii="Times New Roman" w:hAnsi="Times New Roman" w:cs="Times New Roman"/>
            <w:sz w:val="24"/>
            <w:szCs w:val="24"/>
          </w:rPr>
          <w:delText xml:space="preserve">83 </w:delText>
        </w:r>
      </w:del>
      <w:ins w:id="679" w:author="sunny" w:date="2016-12-08T01:52:00Z">
        <w:r w:rsidR="002611E7" w:rsidRPr="006F644E">
          <w:rPr>
            <w:rFonts w:ascii="Times New Roman" w:hAnsi="Times New Roman" w:cs="Times New Roman"/>
            <w:sz w:val="24"/>
            <w:szCs w:val="24"/>
          </w:rPr>
          <w:t>8</w:t>
        </w:r>
        <w:r w:rsidR="002611E7">
          <w:rPr>
            <w:rFonts w:ascii="Times New Roman" w:hAnsi="Times New Roman" w:cs="Times New Roman"/>
            <w:sz w:val="24"/>
            <w:szCs w:val="24"/>
          </w:rPr>
          <w:t>7</w:t>
        </w:r>
        <w:r w:rsidR="002611E7" w:rsidRPr="006F644E">
          <w:rPr>
            <w:rFonts w:ascii="Times New Roman" w:hAnsi="Times New Roman" w:cs="Times New Roman"/>
            <w:sz w:val="24"/>
            <w:szCs w:val="24"/>
          </w:rPr>
          <w:t xml:space="preserve"> </w:t>
        </w:r>
      </w:ins>
      <w:r w:rsidR="005133B3" w:rsidRPr="006F644E">
        <w:rPr>
          <w:rFonts w:ascii="Times New Roman" w:hAnsi="Times New Roman" w:cs="Times New Roman"/>
          <w:sz w:val="24"/>
          <w:szCs w:val="24"/>
        </w:rPr>
        <w:t xml:space="preserve">(Figure </w:t>
      </w:r>
      <w:del w:id="680" w:author="sunny" w:date="2016-12-17T16:56:00Z">
        <w:r w:rsidR="005133B3" w:rsidRPr="006F644E" w:rsidDel="00482711">
          <w:rPr>
            <w:rFonts w:ascii="Times New Roman" w:hAnsi="Times New Roman" w:cs="Times New Roman"/>
            <w:sz w:val="24"/>
            <w:szCs w:val="24"/>
          </w:rPr>
          <w:delText>1A</w:delText>
        </w:r>
      </w:del>
      <w:ins w:id="681" w:author="sunny" w:date="2016-12-17T16:56:00Z">
        <w:r w:rsidR="00482711">
          <w:rPr>
            <w:rFonts w:ascii="Times New Roman" w:hAnsi="Times New Roman" w:cs="Times New Roman"/>
            <w:sz w:val="24"/>
            <w:szCs w:val="24"/>
          </w:rPr>
          <w:t>2</w:t>
        </w:r>
        <w:r w:rsidR="00482711" w:rsidRPr="006F644E">
          <w:rPr>
            <w:rFonts w:ascii="Times New Roman" w:hAnsi="Times New Roman" w:cs="Times New Roman"/>
            <w:sz w:val="24"/>
            <w:szCs w:val="24"/>
          </w:rPr>
          <w:t>A</w:t>
        </w:r>
      </w:ins>
      <w:r w:rsidR="005133B3" w:rsidRPr="006F644E">
        <w:rPr>
          <w:rFonts w:ascii="Times New Roman" w:hAnsi="Times New Roman" w:cs="Times New Roman"/>
          <w:sz w:val="24"/>
          <w:szCs w:val="24"/>
        </w:rPr>
        <w:t xml:space="preserve">). </w:t>
      </w:r>
      <w:commentRangeEnd w:id="673"/>
      <w:r w:rsidR="00454FE8">
        <w:rPr>
          <w:rStyle w:val="CommentReference"/>
        </w:rPr>
        <w:commentReference w:id="673"/>
      </w:r>
      <w:commentRangeEnd w:id="674"/>
      <w:r w:rsidR="002611E7">
        <w:rPr>
          <w:rStyle w:val="CommentReference"/>
        </w:rPr>
        <w:commentReference w:id="674"/>
      </w:r>
      <w:r w:rsidR="005133B3" w:rsidRPr="006F644E">
        <w:rPr>
          <w:rFonts w:ascii="Times New Roman" w:hAnsi="Times New Roman" w:cs="Times New Roman"/>
          <w:sz w:val="24"/>
          <w:szCs w:val="24"/>
        </w:rPr>
        <w:t>Compared to the Etest values</w:t>
      </w:r>
      <w:r w:rsidR="00BB3F89">
        <w:rPr>
          <w:rFonts w:ascii="Times New Roman" w:hAnsi="Times New Roman" w:cs="Times New Roman"/>
          <w:sz w:val="24"/>
          <w:szCs w:val="24"/>
        </w:rPr>
        <w:t>,</w:t>
      </w:r>
      <w:r w:rsidR="005133B3" w:rsidRPr="006F644E">
        <w:rPr>
          <w:rFonts w:ascii="Times New Roman" w:hAnsi="Times New Roman" w:cs="Times New Roman"/>
          <w:sz w:val="24"/>
          <w:szCs w:val="24"/>
        </w:rPr>
        <w:t xml:space="preserve"> the </w:t>
      </w:r>
      <w:r w:rsidR="005133B3" w:rsidRPr="00176302">
        <w:rPr>
          <w:rFonts w:ascii="Times New Roman" w:hAnsi="Times New Roman" w:cs="Times New Roman"/>
          <w:i/>
          <w:sz w:val="24"/>
          <w:szCs w:val="24"/>
          <w:rPrChange w:id="682" w:author="sunny" w:date="2016-12-08T23:29:00Z">
            <w:rPr>
              <w:rFonts w:ascii="Times New Roman" w:hAnsi="Times New Roman" w:cs="Times New Roman"/>
              <w:sz w:val="24"/>
              <w:szCs w:val="24"/>
            </w:rPr>
          </w:rPrChange>
        </w:rPr>
        <w:t>EC</w:t>
      </w:r>
      <w:r w:rsidR="005133B3" w:rsidRPr="00176302">
        <w:rPr>
          <w:rFonts w:ascii="Times New Roman" w:hAnsi="Times New Roman" w:cs="Times New Roman"/>
          <w:i/>
          <w:sz w:val="24"/>
          <w:szCs w:val="24"/>
          <w:vertAlign w:val="subscript"/>
          <w:rPrChange w:id="683" w:author="sunny" w:date="2016-12-08T23:29:00Z">
            <w:rPr>
              <w:rFonts w:ascii="Times New Roman" w:hAnsi="Times New Roman" w:cs="Times New Roman"/>
              <w:sz w:val="24"/>
              <w:szCs w:val="24"/>
              <w:vertAlign w:val="subscript"/>
            </w:rPr>
          </w:rPrChange>
        </w:rPr>
        <w:t>50</w:t>
      </w:r>
      <w:r w:rsidR="005133B3" w:rsidRPr="006F644E">
        <w:rPr>
          <w:rFonts w:ascii="Times New Roman" w:hAnsi="Times New Roman" w:cs="Times New Roman"/>
          <w:sz w:val="24"/>
          <w:szCs w:val="24"/>
        </w:rPr>
        <w:t xml:space="preserve"> values were systematically lower</w:t>
      </w:r>
      <w:r w:rsidR="000B5EA7" w:rsidRPr="006F644E">
        <w:rPr>
          <w:rFonts w:ascii="Times New Roman" w:hAnsi="Times New Roman" w:cs="Times New Roman"/>
          <w:sz w:val="24"/>
          <w:szCs w:val="24"/>
        </w:rPr>
        <w:t xml:space="preserve"> with a median </w:t>
      </w:r>
      <w:r w:rsidR="00BB3F89">
        <w:rPr>
          <w:rFonts w:ascii="Times New Roman" w:hAnsi="Times New Roman" w:cs="Times New Roman"/>
          <w:sz w:val="24"/>
          <w:szCs w:val="24"/>
        </w:rPr>
        <w:t xml:space="preserve">deviation </w:t>
      </w:r>
      <w:r w:rsidR="000B5EA7" w:rsidRPr="006F644E">
        <w:rPr>
          <w:rFonts w:ascii="Times New Roman" w:hAnsi="Times New Roman" w:cs="Times New Roman"/>
          <w:sz w:val="24"/>
          <w:szCs w:val="24"/>
        </w:rPr>
        <w:t>of -1</w:t>
      </w:r>
      <w:r w:rsidR="005133B3" w:rsidRPr="006F644E">
        <w:rPr>
          <w:rFonts w:ascii="Times New Roman" w:hAnsi="Times New Roman" w:cs="Times New Roman"/>
          <w:sz w:val="24"/>
          <w:szCs w:val="24"/>
        </w:rPr>
        <w:t>.</w:t>
      </w:r>
      <w:r w:rsidR="009A4AFC" w:rsidRPr="006F644E">
        <w:rPr>
          <w:rFonts w:ascii="Times New Roman" w:hAnsi="Times New Roman" w:cs="Times New Roman"/>
          <w:sz w:val="24"/>
          <w:szCs w:val="24"/>
        </w:rPr>
        <w:t>6</w:t>
      </w:r>
      <w:ins w:id="684" w:author="sunny" w:date="2016-12-17T15:51:00Z">
        <w:r w:rsidR="009547EF">
          <w:rPr>
            <w:rFonts w:ascii="Times New Roman" w:hAnsi="Times New Roman" w:cs="Times New Roman"/>
            <w:sz w:val="24"/>
            <w:szCs w:val="24"/>
          </w:rPr>
          <w:t>8</w:t>
        </w:r>
      </w:ins>
      <w:del w:id="685" w:author="sunny" w:date="2016-12-17T15:51:00Z">
        <w:r w:rsidR="009A4AFC" w:rsidRPr="006F644E" w:rsidDel="009547EF">
          <w:rPr>
            <w:rFonts w:ascii="Times New Roman" w:hAnsi="Times New Roman" w:cs="Times New Roman"/>
            <w:sz w:val="24"/>
            <w:szCs w:val="24"/>
          </w:rPr>
          <w:delText>7</w:delText>
        </w:r>
      </w:del>
      <w:r w:rsidR="002B45F7" w:rsidRPr="006F644E">
        <w:rPr>
          <w:rFonts w:ascii="Times New Roman" w:hAnsi="Times New Roman" w:cs="Times New Roman"/>
          <w:sz w:val="24"/>
          <w:szCs w:val="24"/>
        </w:rPr>
        <w:t xml:space="preserve"> </w:t>
      </w:r>
      <w:r w:rsidR="00BB3F89">
        <w:rPr>
          <w:rFonts w:ascii="Times New Roman" w:hAnsi="Times New Roman" w:cs="Times New Roman"/>
          <w:sz w:val="24"/>
          <w:szCs w:val="24"/>
        </w:rPr>
        <w:t>doubling dilution</w:t>
      </w:r>
      <w:ins w:id="686" w:author="sunny" w:date="2016-12-17T16:16:00Z">
        <w:r w:rsidR="00702235">
          <w:rPr>
            <w:rFonts w:ascii="Times New Roman" w:hAnsi="Times New Roman" w:cs="Times New Roman"/>
            <w:sz w:val="24"/>
            <w:szCs w:val="24"/>
          </w:rPr>
          <w:t>s</w:t>
        </w:r>
      </w:ins>
      <w:r w:rsidR="00BB3F89">
        <w:rPr>
          <w:rFonts w:ascii="Times New Roman" w:hAnsi="Times New Roman" w:cs="Times New Roman"/>
          <w:sz w:val="24"/>
          <w:szCs w:val="24"/>
        </w:rPr>
        <w:t xml:space="preserve"> </w:t>
      </w:r>
      <w:r w:rsidR="000B5EA7" w:rsidRPr="006F644E">
        <w:rPr>
          <w:rFonts w:ascii="Times New Roman" w:hAnsi="Times New Roman" w:cs="Times New Roman"/>
          <w:sz w:val="24"/>
          <w:szCs w:val="24"/>
        </w:rPr>
        <w:t xml:space="preserve">(Figure </w:t>
      </w:r>
      <w:del w:id="687" w:author="sunny" w:date="2016-12-17T16:56:00Z">
        <w:r w:rsidR="000B5EA7" w:rsidRPr="006F644E" w:rsidDel="00482711">
          <w:rPr>
            <w:rFonts w:ascii="Times New Roman" w:hAnsi="Times New Roman" w:cs="Times New Roman"/>
            <w:sz w:val="24"/>
            <w:szCs w:val="24"/>
          </w:rPr>
          <w:lastRenderedPageBreak/>
          <w:delText>1B</w:delText>
        </w:r>
      </w:del>
      <w:ins w:id="688" w:author="sunny" w:date="2016-12-17T16:56:00Z">
        <w:r w:rsidR="00482711">
          <w:rPr>
            <w:rFonts w:ascii="Times New Roman" w:hAnsi="Times New Roman" w:cs="Times New Roman"/>
            <w:sz w:val="24"/>
            <w:szCs w:val="24"/>
          </w:rPr>
          <w:t>2</w:t>
        </w:r>
        <w:r w:rsidR="00482711" w:rsidRPr="006F644E">
          <w:rPr>
            <w:rFonts w:ascii="Times New Roman" w:hAnsi="Times New Roman" w:cs="Times New Roman"/>
            <w:sz w:val="24"/>
            <w:szCs w:val="24"/>
          </w:rPr>
          <w:t>B</w:t>
        </w:r>
      </w:ins>
      <w:r w:rsidR="000B5EA7" w:rsidRPr="006F644E">
        <w:rPr>
          <w:rFonts w:ascii="Times New Roman" w:hAnsi="Times New Roman" w:cs="Times New Roman"/>
          <w:sz w:val="24"/>
          <w:szCs w:val="24"/>
        </w:rPr>
        <w:t>).</w:t>
      </w:r>
      <w:r w:rsidR="005133B3" w:rsidRPr="006F644E">
        <w:rPr>
          <w:rFonts w:ascii="Times New Roman" w:hAnsi="Times New Roman" w:cs="Times New Roman"/>
          <w:sz w:val="24"/>
          <w:szCs w:val="24"/>
        </w:rPr>
        <w:t xml:space="preserve"> </w:t>
      </w:r>
      <w:commentRangeStart w:id="689"/>
      <w:del w:id="690" w:author="sunny" w:date="2016-12-08T02:00:00Z">
        <w:r w:rsidR="00664BEB" w:rsidRPr="006F644E" w:rsidDel="0008584B">
          <w:rPr>
            <w:rFonts w:ascii="Times New Roman" w:hAnsi="Times New Roman" w:cs="Times New Roman"/>
            <w:sz w:val="24"/>
            <w:szCs w:val="24"/>
          </w:rPr>
          <w:delText>The</w:delText>
        </w:r>
        <w:r w:rsidR="00B47E2E" w:rsidDel="0008584B">
          <w:rPr>
            <w:rFonts w:ascii="Times New Roman" w:hAnsi="Times New Roman" w:cs="Times New Roman"/>
            <w:sz w:val="24"/>
            <w:szCs w:val="24"/>
          </w:rPr>
          <w:delText>se</w:delText>
        </w:r>
        <w:r w:rsidR="00664BEB" w:rsidRPr="006F644E" w:rsidDel="0008584B">
          <w:rPr>
            <w:rFonts w:ascii="Times New Roman" w:hAnsi="Times New Roman" w:cs="Times New Roman"/>
            <w:sz w:val="24"/>
            <w:szCs w:val="24"/>
          </w:rPr>
          <w:delText xml:space="preserve"> parameters </w:delText>
        </w:r>
        <w:commentRangeEnd w:id="689"/>
        <w:r w:rsidR="003966B9" w:rsidDel="0008584B">
          <w:rPr>
            <w:rStyle w:val="CommentReference"/>
          </w:rPr>
          <w:commentReference w:id="689"/>
        </w:r>
      </w:del>
      <w:ins w:id="691" w:author="sunny" w:date="2016-12-08T02:00:00Z">
        <w:r w:rsidR="0008584B">
          <w:rPr>
            <w:rFonts w:ascii="Times New Roman" w:hAnsi="Times New Roman" w:cs="Times New Roman"/>
            <w:sz w:val="24"/>
            <w:szCs w:val="24"/>
          </w:rPr>
          <w:t>Slope</w:t>
        </w:r>
      </w:ins>
      <w:ins w:id="692" w:author="sunny" w:date="2016-12-17T15:52:00Z">
        <w:r w:rsidR="00370BB6">
          <w:rPr>
            <w:rFonts w:ascii="Times New Roman" w:hAnsi="Times New Roman" w:cs="Times New Roman"/>
            <w:sz w:val="24"/>
            <w:szCs w:val="24"/>
          </w:rPr>
          <w:t xml:space="preserve"> </w:t>
        </w:r>
      </w:ins>
      <w:ins w:id="693" w:author="sunny" w:date="2016-12-17T15:56:00Z">
        <w:r w:rsidR="00370BB6">
          <w:rPr>
            <w:rFonts w:ascii="Times New Roman" w:hAnsi="Times New Roman" w:cs="Times New Roman"/>
            <w:sz w:val="24"/>
            <w:szCs w:val="24"/>
          </w:rPr>
          <w:t>(</w:t>
        </w:r>
        <w:commentRangeStart w:id="694"/>
        <w:r w:rsidR="00370BB6">
          <w:rPr>
            <w:rFonts w:ascii="Times New Roman" w:hAnsi="Times New Roman" w:cs="Times New Roman"/>
            <w:sz w:val="24"/>
            <w:szCs w:val="24"/>
          </w:rPr>
          <w:t>1</w:t>
        </w:r>
      </w:ins>
      <w:commentRangeEnd w:id="694"/>
      <w:r w:rsidR="006414BA">
        <w:rPr>
          <w:rStyle w:val="CommentReference"/>
        </w:rPr>
        <w:commentReference w:id="694"/>
      </w:r>
      <w:ins w:id="695" w:author="sunny" w:date="2016-12-17T15:56:00Z">
        <w:r w:rsidR="00370BB6">
          <w:rPr>
            <w:rFonts w:ascii="Times New Roman" w:hAnsi="Times New Roman" w:cs="Times New Roman"/>
            <w:sz w:val="24"/>
            <w:szCs w:val="24"/>
          </w:rPr>
          <w:t>)</w:t>
        </w:r>
      </w:ins>
      <w:ins w:id="696" w:author="sunny" w:date="2016-12-08T02:00:00Z">
        <w:r w:rsidR="0008584B">
          <w:rPr>
            <w:rFonts w:ascii="Times New Roman" w:hAnsi="Times New Roman" w:cs="Times New Roman"/>
            <w:sz w:val="24"/>
            <w:szCs w:val="24"/>
          </w:rPr>
          <w:t xml:space="preserve"> and intercept</w:t>
        </w:r>
      </w:ins>
      <w:ins w:id="697" w:author="sunny" w:date="2016-12-17T15:56:00Z">
        <w:r w:rsidR="00370BB6">
          <w:rPr>
            <w:rFonts w:ascii="Times New Roman" w:hAnsi="Times New Roman" w:cs="Times New Roman"/>
            <w:sz w:val="24"/>
            <w:szCs w:val="24"/>
          </w:rPr>
          <w:t xml:space="preserve"> (1.1)</w:t>
        </w:r>
      </w:ins>
      <w:ins w:id="698" w:author="sunny" w:date="2016-12-08T02:00:00Z">
        <w:r w:rsidR="0008584B">
          <w:rPr>
            <w:rFonts w:ascii="Times New Roman" w:hAnsi="Times New Roman" w:cs="Times New Roman"/>
            <w:sz w:val="24"/>
            <w:szCs w:val="24"/>
          </w:rPr>
          <w:t xml:space="preserve"> of the linear</w:t>
        </w:r>
      </w:ins>
      <w:ins w:id="699" w:author="sunny" w:date="2016-12-17T15:52:00Z">
        <w:r w:rsidR="00370BB6">
          <w:rPr>
            <w:rFonts w:ascii="Times New Roman" w:hAnsi="Times New Roman" w:cs="Times New Roman"/>
            <w:sz w:val="24"/>
            <w:szCs w:val="24"/>
          </w:rPr>
          <w:t xml:space="preserve"> log-log</w:t>
        </w:r>
      </w:ins>
      <w:ins w:id="700" w:author="sunny" w:date="2016-12-08T02:00:00Z">
        <w:r w:rsidR="0008584B">
          <w:rPr>
            <w:rFonts w:ascii="Times New Roman" w:hAnsi="Times New Roman" w:cs="Times New Roman"/>
            <w:sz w:val="24"/>
            <w:szCs w:val="24"/>
          </w:rPr>
          <w:t xml:space="preserve"> regression </w:t>
        </w:r>
      </w:ins>
      <w:r w:rsidR="00664BEB" w:rsidRPr="006F644E">
        <w:rPr>
          <w:rFonts w:ascii="Times New Roman" w:hAnsi="Times New Roman" w:cs="Times New Roman"/>
          <w:sz w:val="24"/>
          <w:szCs w:val="24"/>
        </w:rPr>
        <w:t xml:space="preserve">were used </w:t>
      </w:r>
      <w:commentRangeStart w:id="701"/>
      <w:r w:rsidR="00664BEB" w:rsidRPr="00B91DFF">
        <w:rPr>
          <w:rFonts w:ascii="Times New Roman" w:hAnsi="Times New Roman" w:cs="Times New Roman"/>
          <w:sz w:val="24"/>
          <w:szCs w:val="24"/>
        </w:rPr>
        <w:t xml:space="preserve">to predict the </w:t>
      </w:r>
      <w:ins w:id="702" w:author="sunny" w:date="2016-12-17T16:55:00Z">
        <w:r w:rsidR="00482711">
          <w:rPr>
            <w:rFonts w:ascii="Times New Roman" w:hAnsi="Times New Roman" w:cs="Times New Roman"/>
            <w:sz w:val="24"/>
            <w:szCs w:val="24"/>
          </w:rPr>
          <w:t xml:space="preserve">840 </w:t>
        </w:r>
      </w:ins>
      <w:commentRangeStart w:id="703"/>
      <w:r w:rsidR="00B47E2E">
        <w:rPr>
          <w:rFonts w:ascii="Times New Roman" w:hAnsi="Times New Roman" w:cs="Times New Roman"/>
          <w:sz w:val="24"/>
          <w:szCs w:val="24"/>
        </w:rPr>
        <w:t>MICs</w:t>
      </w:r>
      <w:commentRangeEnd w:id="703"/>
      <w:r w:rsidR="00B471EE">
        <w:rPr>
          <w:rStyle w:val="CommentReference"/>
        </w:rPr>
        <w:commentReference w:id="703"/>
      </w:r>
      <w:ins w:id="704" w:author="sunny" w:date="2016-12-17T16:55:00Z">
        <w:r w:rsidR="00482711">
          <w:rPr>
            <w:rFonts w:ascii="Times New Roman" w:hAnsi="Times New Roman" w:cs="Times New Roman"/>
            <w:sz w:val="24"/>
            <w:szCs w:val="24"/>
          </w:rPr>
          <w:t xml:space="preserve"> of training and validation data</w:t>
        </w:r>
      </w:ins>
      <w:del w:id="705" w:author="sunny" w:date="2016-12-17T16:54:00Z">
        <w:r w:rsidR="00B47E2E" w:rsidDel="00482711">
          <w:rPr>
            <w:rFonts w:ascii="Times New Roman" w:hAnsi="Times New Roman" w:cs="Times New Roman"/>
            <w:sz w:val="24"/>
            <w:szCs w:val="24"/>
          </w:rPr>
          <w:delText xml:space="preserve"> of all antimicrobials </w:delText>
        </w:r>
        <w:r w:rsidR="000B5EA7" w:rsidRPr="00B91DFF" w:rsidDel="00482711">
          <w:rPr>
            <w:rFonts w:ascii="Times New Roman" w:hAnsi="Times New Roman" w:cs="Times New Roman"/>
            <w:sz w:val="24"/>
            <w:szCs w:val="24"/>
          </w:rPr>
          <w:delText xml:space="preserve">in </w:delText>
        </w:r>
        <w:r w:rsidR="00B47E2E" w:rsidDel="00482711">
          <w:rPr>
            <w:rFonts w:ascii="Times New Roman" w:hAnsi="Times New Roman" w:cs="Times New Roman"/>
            <w:sz w:val="24"/>
            <w:szCs w:val="24"/>
          </w:rPr>
          <w:delText xml:space="preserve">the </w:delText>
        </w:r>
        <w:commentRangeEnd w:id="701"/>
        <w:r w:rsidR="00B91DFF" w:rsidDel="00482711">
          <w:rPr>
            <w:rStyle w:val="CommentReference"/>
          </w:rPr>
          <w:commentReference w:id="701"/>
        </w:r>
        <w:r w:rsidR="000B5EA7" w:rsidRPr="006F644E" w:rsidDel="00482711">
          <w:rPr>
            <w:rFonts w:ascii="Times New Roman" w:hAnsi="Times New Roman" w:cs="Times New Roman"/>
            <w:sz w:val="24"/>
            <w:szCs w:val="24"/>
          </w:rPr>
          <w:delText>40 blinded strains</w:delText>
        </w:r>
        <w:r w:rsidR="00B47E2E" w:rsidDel="00482711">
          <w:rPr>
            <w:rFonts w:ascii="Times New Roman" w:hAnsi="Times New Roman" w:cs="Times New Roman"/>
            <w:sz w:val="24"/>
            <w:szCs w:val="24"/>
          </w:rPr>
          <w:delText xml:space="preserve"> examined for validation of the final assay</w:delText>
        </w:r>
      </w:del>
      <w:r w:rsidR="000B5EA7" w:rsidRPr="006F644E">
        <w:rPr>
          <w:rFonts w:ascii="Times New Roman" w:hAnsi="Times New Roman" w:cs="Times New Roman"/>
          <w:sz w:val="24"/>
          <w:szCs w:val="24"/>
        </w:rPr>
        <w:t xml:space="preserve">. </w:t>
      </w:r>
      <w:commentRangeStart w:id="706"/>
      <w:commentRangeStart w:id="707"/>
      <w:commentRangeStart w:id="708"/>
      <w:commentRangeStart w:id="709"/>
      <w:r w:rsidR="000B5EA7" w:rsidRPr="006F644E">
        <w:rPr>
          <w:rFonts w:ascii="Times New Roman" w:hAnsi="Times New Roman" w:cs="Times New Roman"/>
          <w:sz w:val="24"/>
          <w:szCs w:val="24"/>
        </w:rPr>
        <w:t xml:space="preserve">This </w:t>
      </w:r>
      <w:r w:rsidR="00310B24" w:rsidRPr="006F644E">
        <w:rPr>
          <w:rFonts w:ascii="Times New Roman" w:hAnsi="Times New Roman" w:cs="Times New Roman"/>
          <w:sz w:val="24"/>
          <w:szCs w:val="24"/>
        </w:rPr>
        <w:t>prediction</w:t>
      </w:r>
      <w:r w:rsidR="00664BEB" w:rsidRPr="006F644E">
        <w:rPr>
          <w:rFonts w:ascii="Times New Roman" w:hAnsi="Times New Roman" w:cs="Times New Roman"/>
          <w:sz w:val="24"/>
          <w:szCs w:val="24"/>
        </w:rPr>
        <w:t xml:space="preserve"> </w:t>
      </w:r>
      <w:r w:rsidR="000B5EA7" w:rsidRPr="006F644E">
        <w:rPr>
          <w:rFonts w:ascii="Times New Roman" w:hAnsi="Times New Roman" w:cs="Times New Roman"/>
          <w:sz w:val="24"/>
          <w:szCs w:val="24"/>
        </w:rPr>
        <w:t>shift</w:t>
      </w:r>
      <w:r w:rsidR="00B47E2E">
        <w:rPr>
          <w:rFonts w:ascii="Times New Roman" w:hAnsi="Times New Roman" w:cs="Times New Roman"/>
          <w:sz w:val="24"/>
          <w:szCs w:val="24"/>
        </w:rPr>
        <w:t>ed</w:t>
      </w:r>
      <w:r w:rsidR="000B5EA7" w:rsidRPr="006F644E">
        <w:rPr>
          <w:rFonts w:ascii="Times New Roman" w:hAnsi="Times New Roman" w:cs="Times New Roman"/>
          <w:sz w:val="24"/>
          <w:szCs w:val="24"/>
        </w:rPr>
        <w:t xml:space="preserve"> the </w:t>
      </w:r>
      <w:commentRangeStart w:id="710"/>
      <w:r w:rsidR="000B5EA7" w:rsidRPr="006F644E">
        <w:rPr>
          <w:rFonts w:ascii="Times New Roman" w:hAnsi="Times New Roman" w:cs="Times New Roman"/>
          <w:sz w:val="24"/>
          <w:szCs w:val="24"/>
        </w:rPr>
        <w:t xml:space="preserve">median </w:t>
      </w:r>
      <w:r w:rsidR="008C043B">
        <w:rPr>
          <w:rFonts w:ascii="Times New Roman" w:hAnsi="Times New Roman" w:cs="Times New Roman"/>
          <w:sz w:val="24"/>
          <w:szCs w:val="24"/>
        </w:rPr>
        <w:t xml:space="preserve">deviation </w:t>
      </w:r>
      <w:del w:id="711" w:author="sunny" w:date="2016-12-08T02:02:00Z">
        <w:r w:rsidR="000B5EA7" w:rsidRPr="006F644E" w:rsidDel="0008584B">
          <w:rPr>
            <w:rFonts w:ascii="Times New Roman" w:hAnsi="Times New Roman" w:cs="Times New Roman"/>
            <w:sz w:val="24"/>
            <w:szCs w:val="24"/>
          </w:rPr>
          <w:delText>of the distribution</w:delText>
        </w:r>
      </w:del>
      <w:ins w:id="712" w:author="sunny" w:date="2016-12-08T02:02:00Z">
        <w:r w:rsidR="0008584B">
          <w:rPr>
            <w:rFonts w:ascii="Times New Roman" w:hAnsi="Times New Roman" w:cs="Times New Roman"/>
            <w:sz w:val="24"/>
            <w:szCs w:val="24"/>
          </w:rPr>
          <w:t>from Etest MICs</w:t>
        </w:r>
      </w:ins>
      <w:r w:rsidR="000B5EA7" w:rsidRPr="006F644E">
        <w:rPr>
          <w:rFonts w:ascii="Times New Roman" w:hAnsi="Times New Roman" w:cs="Times New Roman"/>
          <w:sz w:val="24"/>
          <w:szCs w:val="24"/>
        </w:rPr>
        <w:t xml:space="preserve"> </w:t>
      </w:r>
      <w:ins w:id="713" w:author="sunny" w:date="2016-12-17T17:34:00Z">
        <w:r w:rsidR="00CF7908">
          <w:rPr>
            <w:rFonts w:ascii="Times New Roman" w:hAnsi="Times New Roman" w:cs="Times New Roman"/>
            <w:sz w:val="24"/>
            <w:szCs w:val="24"/>
          </w:rPr>
          <w:t>to</w:t>
        </w:r>
      </w:ins>
      <w:ins w:id="714" w:author="sunny" w:date="2016-12-17T17:35:00Z">
        <w:r w:rsidR="00CF7908">
          <w:rPr>
            <w:rFonts w:ascii="Times New Roman" w:hAnsi="Times New Roman" w:cs="Times New Roman"/>
            <w:sz w:val="24"/>
            <w:szCs w:val="24"/>
          </w:rPr>
          <w:t xml:space="preserve"> 0.004</w:t>
        </w:r>
      </w:ins>
      <w:del w:id="715" w:author="sunny" w:date="2016-12-17T17:34:00Z">
        <w:r w:rsidR="000B5EA7" w:rsidRPr="006F644E" w:rsidDel="00CF7908">
          <w:rPr>
            <w:rFonts w:ascii="Times New Roman" w:hAnsi="Times New Roman" w:cs="Times New Roman"/>
            <w:sz w:val="24"/>
            <w:szCs w:val="24"/>
          </w:rPr>
          <w:delText xml:space="preserve">to </w:delText>
        </w:r>
        <w:r w:rsidR="009A4AFC" w:rsidRPr="006F644E" w:rsidDel="00CF7908">
          <w:rPr>
            <w:rFonts w:ascii="Times New Roman" w:hAnsi="Times New Roman" w:cs="Times New Roman"/>
            <w:sz w:val="24"/>
            <w:szCs w:val="24"/>
          </w:rPr>
          <w:delText>-</w:delText>
        </w:r>
        <w:r w:rsidR="000B5EA7" w:rsidRPr="006F644E" w:rsidDel="00CF7908">
          <w:rPr>
            <w:rFonts w:ascii="Times New Roman" w:hAnsi="Times New Roman" w:cs="Times New Roman"/>
            <w:sz w:val="24"/>
            <w:szCs w:val="24"/>
          </w:rPr>
          <w:delText>0.</w:delText>
        </w:r>
        <w:r w:rsidR="009A4AFC" w:rsidRPr="006F644E" w:rsidDel="00CF7908">
          <w:rPr>
            <w:rFonts w:ascii="Times New Roman" w:hAnsi="Times New Roman" w:cs="Times New Roman"/>
            <w:sz w:val="24"/>
            <w:szCs w:val="24"/>
          </w:rPr>
          <w:delText>11</w:delText>
        </w:r>
      </w:del>
      <w:r w:rsidR="008C043B">
        <w:rPr>
          <w:rFonts w:ascii="Times New Roman" w:hAnsi="Times New Roman" w:cs="Times New Roman"/>
          <w:sz w:val="24"/>
          <w:szCs w:val="24"/>
        </w:rPr>
        <w:t xml:space="preserve"> doubling dilution</w:t>
      </w:r>
      <w:commentRangeEnd w:id="710"/>
      <w:r w:rsidR="008C043B">
        <w:rPr>
          <w:rStyle w:val="CommentReference"/>
        </w:rPr>
        <w:commentReference w:id="710"/>
      </w:r>
      <w:commentRangeEnd w:id="706"/>
      <w:ins w:id="716" w:author="sunny" w:date="2016-12-08T02:01:00Z">
        <w:r w:rsidR="0008584B">
          <w:rPr>
            <w:rFonts w:ascii="Times New Roman" w:hAnsi="Times New Roman" w:cs="Times New Roman"/>
            <w:sz w:val="24"/>
            <w:szCs w:val="24"/>
          </w:rPr>
          <w:t>s</w:t>
        </w:r>
      </w:ins>
      <w:r w:rsidR="003966B9">
        <w:rPr>
          <w:rStyle w:val="CommentReference"/>
        </w:rPr>
        <w:commentReference w:id="706"/>
      </w:r>
      <w:r w:rsidR="00664BEB" w:rsidRPr="006F644E">
        <w:rPr>
          <w:rFonts w:ascii="Times New Roman" w:hAnsi="Times New Roman" w:cs="Times New Roman"/>
          <w:sz w:val="24"/>
          <w:szCs w:val="24"/>
        </w:rPr>
        <w:t>.</w:t>
      </w:r>
      <w:commentRangeEnd w:id="707"/>
      <w:r w:rsidR="00B471EE">
        <w:rPr>
          <w:rStyle w:val="CommentReference"/>
        </w:rPr>
        <w:commentReference w:id="707"/>
      </w:r>
      <w:r w:rsidR="00FE6559" w:rsidRPr="006F644E">
        <w:rPr>
          <w:rFonts w:ascii="Times New Roman" w:hAnsi="Times New Roman" w:cs="Times New Roman"/>
          <w:sz w:val="24"/>
          <w:szCs w:val="24"/>
        </w:rPr>
        <w:t xml:space="preserve"> </w:t>
      </w:r>
      <w:commentRangeEnd w:id="708"/>
      <w:r w:rsidR="00C42B34">
        <w:rPr>
          <w:rStyle w:val="CommentReference"/>
        </w:rPr>
        <w:commentReference w:id="708"/>
      </w:r>
      <w:commentRangeEnd w:id="709"/>
      <w:r w:rsidR="0008584B">
        <w:rPr>
          <w:rStyle w:val="CommentReference"/>
        </w:rPr>
        <w:commentReference w:id="709"/>
      </w:r>
      <w:commentRangeStart w:id="717"/>
      <w:commentRangeStart w:id="718"/>
      <w:del w:id="719" w:author="sunny" w:date="2016-12-17T16:57:00Z">
        <w:r w:rsidR="00FE6559" w:rsidRPr="006F644E" w:rsidDel="00482711">
          <w:rPr>
            <w:rFonts w:ascii="Times New Roman" w:hAnsi="Times New Roman" w:cs="Times New Roman"/>
            <w:sz w:val="24"/>
            <w:szCs w:val="24"/>
          </w:rPr>
          <w:delText xml:space="preserve">The essential agreement between </w:delText>
        </w:r>
        <w:r w:rsidR="00C232A3" w:rsidDel="00482711">
          <w:rPr>
            <w:rFonts w:ascii="Times New Roman" w:hAnsi="Times New Roman" w:cs="Times New Roman"/>
            <w:sz w:val="24"/>
            <w:szCs w:val="24"/>
          </w:rPr>
          <w:delText xml:space="preserve">the exact </w:delText>
        </w:r>
        <w:r w:rsidR="00FE6559" w:rsidRPr="006F644E" w:rsidDel="00482711">
          <w:rPr>
            <w:rFonts w:ascii="Times New Roman" w:hAnsi="Times New Roman" w:cs="Times New Roman"/>
            <w:sz w:val="24"/>
            <w:szCs w:val="24"/>
          </w:rPr>
          <w:delText xml:space="preserve">Etest </w:delText>
        </w:r>
        <w:r w:rsidR="00C232A3" w:rsidDel="00482711">
          <w:rPr>
            <w:rFonts w:ascii="Times New Roman" w:hAnsi="Times New Roman" w:cs="Times New Roman"/>
            <w:sz w:val="24"/>
            <w:szCs w:val="24"/>
          </w:rPr>
          <w:delText xml:space="preserve">MICs </w:delText>
        </w:r>
        <w:r w:rsidR="00FE6559" w:rsidRPr="006F644E" w:rsidDel="00482711">
          <w:rPr>
            <w:rFonts w:ascii="Times New Roman" w:hAnsi="Times New Roman" w:cs="Times New Roman"/>
            <w:sz w:val="24"/>
            <w:szCs w:val="24"/>
          </w:rPr>
          <w:delText>and the predicted MIC</w:delText>
        </w:r>
        <w:r w:rsidR="00AA2384" w:rsidDel="00482711">
          <w:rPr>
            <w:rFonts w:ascii="Times New Roman" w:hAnsi="Times New Roman" w:cs="Times New Roman"/>
            <w:sz w:val="24"/>
            <w:szCs w:val="24"/>
          </w:rPr>
          <w:delText>s</w:delText>
        </w:r>
        <w:r w:rsidR="00FE6559" w:rsidRPr="006F644E" w:rsidDel="00482711">
          <w:rPr>
            <w:rFonts w:ascii="Times New Roman" w:hAnsi="Times New Roman" w:cs="Times New Roman"/>
            <w:sz w:val="24"/>
            <w:szCs w:val="24"/>
          </w:rPr>
          <w:delText xml:space="preserve"> was </w:delText>
        </w:r>
      </w:del>
      <w:del w:id="720" w:author="sunny" w:date="2016-12-17T16:55:00Z">
        <w:r w:rsidR="00FE6559" w:rsidRPr="006F644E" w:rsidDel="00482711">
          <w:rPr>
            <w:rFonts w:ascii="Times New Roman" w:hAnsi="Times New Roman" w:cs="Times New Roman"/>
            <w:sz w:val="24"/>
            <w:szCs w:val="24"/>
          </w:rPr>
          <w:delText>below 50</w:delText>
        </w:r>
      </w:del>
      <w:del w:id="721" w:author="sunny" w:date="2016-12-17T16:57:00Z">
        <w:r w:rsidR="00FE6559" w:rsidRPr="006F644E" w:rsidDel="00482711">
          <w:rPr>
            <w:rFonts w:ascii="Times New Roman" w:hAnsi="Times New Roman" w:cs="Times New Roman"/>
            <w:sz w:val="24"/>
            <w:szCs w:val="24"/>
          </w:rPr>
          <w:delText xml:space="preserve">% for all antimicrobials. </w:delText>
        </w:r>
        <w:commentRangeEnd w:id="717"/>
        <w:r w:rsidR="00C232A3" w:rsidDel="00482711">
          <w:rPr>
            <w:rStyle w:val="CommentReference"/>
          </w:rPr>
          <w:commentReference w:id="717"/>
        </w:r>
        <w:commentRangeEnd w:id="718"/>
        <w:r w:rsidR="0008584B" w:rsidDel="00482711">
          <w:rPr>
            <w:rStyle w:val="CommentReference"/>
          </w:rPr>
          <w:commentReference w:id="718"/>
        </w:r>
      </w:del>
      <w:r w:rsidR="000050DC" w:rsidRPr="006F644E">
        <w:rPr>
          <w:rFonts w:ascii="Times New Roman" w:hAnsi="Times New Roman" w:cs="Times New Roman"/>
          <w:sz w:val="24"/>
          <w:szCs w:val="24"/>
        </w:rPr>
        <w:t xml:space="preserve">The 75% percent quartiles for the deviations were larger for </w:t>
      </w:r>
      <w:commentRangeStart w:id="722"/>
      <w:r w:rsidR="000050DC" w:rsidRPr="006F644E">
        <w:rPr>
          <w:rFonts w:ascii="Times New Roman" w:hAnsi="Times New Roman" w:cs="Times New Roman"/>
          <w:sz w:val="24"/>
          <w:szCs w:val="24"/>
        </w:rPr>
        <w:t>azithromycin, cefixime and ceftriaxone compared to ciprofloxacin, penicillin G, spectinomycin and tetracycline</w:t>
      </w:r>
      <w:commentRangeEnd w:id="722"/>
      <w:r w:rsidR="00C232A3">
        <w:rPr>
          <w:rStyle w:val="CommentReference"/>
        </w:rPr>
        <w:commentReference w:id="722"/>
      </w:r>
      <w:r w:rsidR="00390A2C">
        <w:rPr>
          <w:rFonts w:ascii="Times New Roman" w:hAnsi="Times New Roman" w:cs="Times New Roman"/>
          <w:sz w:val="24"/>
          <w:szCs w:val="24"/>
        </w:rPr>
        <w:t xml:space="preserve"> (Figure 1C)</w:t>
      </w:r>
      <w:r w:rsidR="000050DC" w:rsidRPr="006F644E">
        <w:rPr>
          <w:rFonts w:ascii="Times New Roman" w:hAnsi="Times New Roman" w:cs="Times New Roman"/>
          <w:sz w:val="24"/>
          <w:szCs w:val="24"/>
        </w:rPr>
        <w:t xml:space="preserve">. </w:t>
      </w:r>
      <w:commentRangeStart w:id="723"/>
      <w:commentRangeStart w:id="724"/>
      <w:ins w:id="725" w:author="sunny" w:date="2016-12-17T16:57:00Z">
        <w:r w:rsidR="00482711" w:rsidRPr="006F644E">
          <w:rPr>
            <w:rFonts w:ascii="Times New Roman" w:hAnsi="Times New Roman" w:cs="Times New Roman"/>
            <w:sz w:val="24"/>
            <w:szCs w:val="24"/>
          </w:rPr>
          <w:t xml:space="preserve">The essential agreement between </w:t>
        </w:r>
        <w:r w:rsidR="00482711">
          <w:rPr>
            <w:rFonts w:ascii="Times New Roman" w:hAnsi="Times New Roman" w:cs="Times New Roman"/>
            <w:sz w:val="24"/>
            <w:szCs w:val="24"/>
          </w:rPr>
          <w:t xml:space="preserve">the </w:t>
        </w:r>
        <w:r w:rsidR="00482711" w:rsidRPr="006F644E">
          <w:rPr>
            <w:rFonts w:ascii="Times New Roman" w:hAnsi="Times New Roman" w:cs="Times New Roman"/>
            <w:sz w:val="24"/>
            <w:szCs w:val="24"/>
          </w:rPr>
          <w:t xml:space="preserve">Etest </w:t>
        </w:r>
        <w:r w:rsidR="00482711">
          <w:rPr>
            <w:rFonts w:ascii="Times New Roman" w:hAnsi="Times New Roman" w:cs="Times New Roman"/>
            <w:sz w:val="24"/>
            <w:szCs w:val="24"/>
          </w:rPr>
          <w:t xml:space="preserve">MICs </w:t>
        </w:r>
        <w:r w:rsidR="00482711" w:rsidRPr="006F644E">
          <w:rPr>
            <w:rFonts w:ascii="Times New Roman" w:hAnsi="Times New Roman" w:cs="Times New Roman"/>
            <w:sz w:val="24"/>
            <w:szCs w:val="24"/>
          </w:rPr>
          <w:t>and the predicted MIC</w:t>
        </w:r>
        <w:r w:rsidR="00482711">
          <w:rPr>
            <w:rFonts w:ascii="Times New Roman" w:hAnsi="Times New Roman" w:cs="Times New Roman"/>
            <w:sz w:val="24"/>
            <w:szCs w:val="24"/>
          </w:rPr>
          <w:t>s</w:t>
        </w:r>
        <w:r w:rsidR="00482711" w:rsidRPr="006F644E">
          <w:rPr>
            <w:rFonts w:ascii="Times New Roman" w:hAnsi="Times New Roman" w:cs="Times New Roman"/>
            <w:sz w:val="24"/>
            <w:szCs w:val="24"/>
          </w:rPr>
          <w:t xml:space="preserve"> was </w:t>
        </w:r>
        <w:r w:rsidR="00482711">
          <w:rPr>
            <w:rFonts w:ascii="Times New Roman" w:hAnsi="Times New Roman" w:cs="Times New Roman"/>
            <w:sz w:val="24"/>
            <w:szCs w:val="24"/>
          </w:rPr>
          <w:t>47</w:t>
        </w:r>
        <w:r w:rsidR="00482711" w:rsidRPr="006F644E">
          <w:rPr>
            <w:rFonts w:ascii="Times New Roman" w:hAnsi="Times New Roman" w:cs="Times New Roman"/>
            <w:sz w:val="24"/>
            <w:szCs w:val="24"/>
          </w:rPr>
          <w:t>% for all antimicrobials</w:t>
        </w:r>
        <w:r w:rsidR="00482711">
          <w:rPr>
            <w:rFonts w:ascii="Times New Roman" w:hAnsi="Times New Roman" w:cs="Times New Roman"/>
            <w:sz w:val="24"/>
            <w:szCs w:val="24"/>
          </w:rPr>
          <w:t>, being lowest for cefixime (29%)</w:t>
        </w:r>
      </w:ins>
      <w:ins w:id="726" w:author="sunny" w:date="2016-12-17T17:35:00Z">
        <w:r w:rsidR="00CF7908">
          <w:rPr>
            <w:rFonts w:ascii="Times New Roman" w:hAnsi="Times New Roman" w:cs="Times New Roman"/>
            <w:sz w:val="24"/>
            <w:szCs w:val="24"/>
          </w:rPr>
          <w:t xml:space="preserve"> and highest for </w:t>
        </w:r>
      </w:ins>
      <w:ins w:id="727" w:author="sunny" w:date="2016-12-17T17:36:00Z">
        <w:r w:rsidR="00CF7908">
          <w:rPr>
            <w:rFonts w:ascii="Times New Roman" w:hAnsi="Times New Roman" w:cs="Times New Roman"/>
            <w:sz w:val="24"/>
            <w:szCs w:val="24"/>
          </w:rPr>
          <w:t>penicillin G (61%)</w:t>
        </w:r>
      </w:ins>
      <w:ins w:id="728" w:author="sunny" w:date="2016-12-17T16:57:00Z">
        <w:r w:rsidR="00482711" w:rsidRPr="006F644E">
          <w:rPr>
            <w:rFonts w:ascii="Times New Roman" w:hAnsi="Times New Roman" w:cs="Times New Roman"/>
            <w:sz w:val="24"/>
            <w:szCs w:val="24"/>
          </w:rPr>
          <w:t xml:space="preserve">. </w:t>
        </w:r>
        <w:commentRangeEnd w:id="723"/>
        <w:r w:rsidR="00482711">
          <w:rPr>
            <w:rStyle w:val="CommentReference"/>
          </w:rPr>
          <w:commentReference w:id="723"/>
        </w:r>
        <w:commentRangeEnd w:id="724"/>
        <w:r w:rsidR="00482711">
          <w:rPr>
            <w:rStyle w:val="CommentReference"/>
          </w:rPr>
          <w:commentReference w:id="724"/>
        </w:r>
      </w:ins>
    </w:p>
    <w:p w14:paraId="7C8E2978" w14:textId="59FBB17A" w:rsidR="00046D65" w:rsidRDefault="00046D65">
      <w:pPr>
        <w:spacing w:after="0" w:line="480" w:lineRule="auto"/>
        <w:jc w:val="both"/>
        <w:rPr>
          <w:ins w:id="729" w:author="Unemo Magnus, USÖ Labmed länsklinik" w:date="2016-11-14T17:58:00Z"/>
          <w:rFonts w:ascii="Times New Roman" w:hAnsi="Times New Roman" w:cs="Times New Roman"/>
          <w:b/>
          <w:sz w:val="24"/>
          <w:szCs w:val="24"/>
        </w:rPr>
        <w:pPrChange w:id="730" w:author="Unemo Magnus, USÖ Labmed länsklinik" w:date="2016-11-14T17:51:00Z">
          <w:pPr>
            <w:spacing w:line="480" w:lineRule="auto"/>
            <w:jc w:val="both"/>
          </w:pPr>
        </w:pPrChange>
      </w:pPr>
    </w:p>
    <w:p w14:paraId="53C514EA" w14:textId="00EAE24F" w:rsidR="0014390C" w:rsidRPr="00ED3701" w:rsidRDefault="0014390C" w:rsidP="00ED3701">
      <w:pPr>
        <w:spacing w:after="0" w:line="480" w:lineRule="auto"/>
        <w:jc w:val="both"/>
        <w:rPr>
          <w:rFonts w:ascii="Times New Roman" w:hAnsi="Times New Roman" w:cs="Times New Roman"/>
          <w:b/>
          <w:i/>
          <w:sz w:val="24"/>
          <w:szCs w:val="24"/>
        </w:rPr>
      </w:pPr>
      <w:r w:rsidRPr="00ED3701">
        <w:rPr>
          <w:rFonts w:ascii="Times New Roman" w:hAnsi="Times New Roman" w:cs="Times New Roman"/>
          <w:b/>
          <w:i/>
          <w:sz w:val="24"/>
          <w:szCs w:val="24"/>
        </w:rPr>
        <w:t>C</w:t>
      </w:r>
      <w:r w:rsidR="00FE6559" w:rsidRPr="00ED3701">
        <w:rPr>
          <w:rFonts w:ascii="Times New Roman" w:hAnsi="Times New Roman" w:cs="Times New Roman"/>
          <w:b/>
          <w:i/>
          <w:sz w:val="24"/>
          <w:szCs w:val="24"/>
        </w:rPr>
        <w:t xml:space="preserve">ategorical agreement </w:t>
      </w:r>
    </w:p>
    <w:p w14:paraId="77073925" w14:textId="2BABA39F" w:rsidR="00E97160" w:rsidRDefault="00664BEB" w:rsidP="00E97160">
      <w:pPr>
        <w:spacing w:after="0" w:line="480" w:lineRule="auto"/>
        <w:jc w:val="both"/>
        <w:rPr>
          <w:ins w:id="731" w:author="sunny" w:date="2016-12-17T17:22:00Z"/>
          <w:rFonts w:ascii="Times New Roman" w:hAnsi="Times New Roman" w:cs="Times New Roman"/>
          <w:sz w:val="24"/>
          <w:szCs w:val="24"/>
        </w:rPr>
      </w:pPr>
      <w:r w:rsidRPr="006F644E">
        <w:rPr>
          <w:rFonts w:ascii="Times New Roman" w:hAnsi="Times New Roman" w:cs="Times New Roman"/>
          <w:sz w:val="24"/>
          <w:szCs w:val="24"/>
        </w:rPr>
        <w:t xml:space="preserve">The </w:t>
      </w:r>
      <w:r w:rsidR="00F25789" w:rsidRPr="006F644E">
        <w:rPr>
          <w:rFonts w:ascii="Times New Roman" w:hAnsi="Times New Roman" w:cs="Times New Roman"/>
          <w:sz w:val="24"/>
          <w:szCs w:val="24"/>
        </w:rPr>
        <w:t xml:space="preserve">Etest </w:t>
      </w:r>
      <w:r w:rsidR="00AA2384">
        <w:rPr>
          <w:rFonts w:ascii="Times New Roman" w:hAnsi="Times New Roman" w:cs="Times New Roman"/>
          <w:sz w:val="24"/>
          <w:szCs w:val="24"/>
        </w:rPr>
        <w:t xml:space="preserve">and predicted </w:t>
      </w:r>
      <w:r w:rsidR="00F25789" w:rsidRPr="006F644E">
        <w:rPr>
          <w:rFonts w:ascii="Times New Roman" w:hAnsi="Times New Roman" w:cs="Times New Roman"/>
          <w:sz w:val="24"/>
          <w:szCs w:val="24"/>
        </w:rPr>
        <w:t>MICs were classified</w:t>
      </w:r>
      <w:r w:rsidRPr="006F644E">
        <w:rPr>
          <w:rFonts w:ascii="Times New Roman" w:hAnsi="Times New Roman" w:cs="Times New Roman"/>
          <w:sz w:val="24"/>
          <w:szCs w:val="24"/>
        </w:rPr>
        <w:t xml:space="preserve"> </w:t>
      </w:r>
      <w:r w:rsidR="00AA2384">
        <w:rPr>
          <w:rFonts w:ascii="Times New Roman" w:hAnsi="Times New Roman" w:cs="Times New Roman"/>
          <w:sz w:val="24"/>
          <w:szCs w:val="24"/>
        </w:rPr>
        <w:t xml:space="preserve">as </w:t>
      </w:r>
      <w:r w:rsidR="00AA2384" w:rsidRPr="006F644E">
        <w:rPr>
          <w:rFonts w:ascii="Times New Roman" w:hAnsi="Times New Roman" w:cs="Times New Roman"/>
          <w:sz w:val="24"/>
          <w:szCs w:val="24"/>
        </w:rPr>
        <w:t>susceptible, intermedia</w:t>
      </w:r>
      <w:r w:rsidR="00AA2384">
        <w:rPr>
          <w:rFonts w:ascii="Times New Roman" w:hAnsi="Times New Roman" w:cs="Times New Roman"/>
          <w:sz w:val="24"/>
          <w:szCs w:val="24"/>
        </w:rPr>
        <w:t>te</w:t>
      </w:r>
      <w:r w:rsidR="00AA2384" w:rsidRPr="006F644E">
        <w:rPr>
          <w:rFonts w:ascii="Times New Roman" w:hAnsi="Times New Roman" w:cs="Times New Roman"/>
          <w:sz w:val="24"/>
          <w:szCs w:val="24"/>
        </w:rPr>
        <w:t xml:space="preserve"> and resistant </w:t>
      </w:r>
      <w:r w:rsidRPr="006F644E">
        <w:rPr>
          <w:rFonts w:ascii="Times New Roman" w:hAnsi="Times New Roman" w:cs="Times New Roman"/>
          <w:sz w:val="24"/>
          <w:szCs w:val="24"/>
        </w:rPr>
        <w:t xml:space="preserve">according to </w:t>
      </w:r>
      <w:r w:rsidR="008C043B">
        <w:rPr>
          <w:rFonts w:ascii="Times New Roman" w:hAnsi="Times New Roman" w:cs="Times New Roman"/>
          <w:sz w:val="24"/>
          <w:szCs w:val="24"/>
        </w:rPr>
        <w:t xml:space="preserve">the </w:t>
      </w:r>
      <w:r w:rsidR="00F25789" w:rsidRPr="006F644E">
        <w:rPr>
          <w:rFonts w:ascii="Times New Roman" w:hAnsi="Times New Roman" w:cs="Times New Roman"/>
          <w:sz w:val="24"/>
          <w:szCs w:val="24"/>
        </w:rPr>
        <w:t>EUCAST 2016 resistance breakpoints</w:t>
      </w:r>
      <w:r w:rsidR="00B91DFF">
        <w:rPr>
          <w:rFonts w:ascii="Times New Roman" w:hAnsi="Times New Roman" w:cs="Times New Roman"/>
          <w:sz w:val="24"/>
          <w:szCs w:val="24"/>
          <w:vertAlign w:val="superscript"/>
        </w:rPr>
        <w:t>30</w:t>
      </w:r>
      <w:r w:rsidR="00F25789" w:rsidRPr="006F644E">
        <w:rPr>
          <w:rFonts w:ascii="Times New Roman" w:hAnsi="Times New Roman" w:cs="Times New Roman"/>
          <w:sz w:val="24"/>
          <w:szCs w:val="24"/>
        </w:rPr>
        <w:t xml:space="preserve"> </w:t>
      </w:r>
      <w:r w:rsidRPr="00AA2384">
        <w:rPr>
          <w:rFonts w:ascii="Times New Roman" w:hAnsi="Times New Roman" w:cs="Times New Roman"/>
          <w:sz w:val="24"/>
          <w:szCs w:val="24"/>
        </w:rPr>
        <w:t>(</w:t>
      </w:r>
      <w:r w:rsidR="0009745E" w:rsidRPr="00AA2384">
        <w:rPr>
          <w:rFonts w:ascii="Times New Roman" w:hAnsi="Times New Roman" w:cs="Times New Roman"/>
          <w:sz w:val="24"/>
          <w:szCs w:val="24"/>
        </w:rPr>
        <w:t xml:space="preserve">Figure </w:t>
      </w:r>
      <w:del w:id="732" w:author="sunny" w:date="2016-12-17T16:58:00Z">
        <w:r w:rsidR="00AA2384" w:rsidRPr="00ED3701" w:rsidDel="0098113F">
          <w:rPr>
            <w:rFonts w:ascii="Times New Roman" w:hAnsi="Times New Roman" w:cs="Times New Roman"/>
            <w:sz w:val="24"/>
            <w:szCs w:val="24"/>
          </w:rPr>
          <w:delText>2</w:delText>
        </w:r>
      </w:del>
      <w:ins w:id="733" w:author="sunny" w:date="2016-12-17T16:58:00Z">
        <w:r w:rsidR="0098113F">
          <w:rPr>
            <w:rFonts w:ascii="Times New Roman" w:hAnsi="Times New Roman" w:cs="Times New Roman"/>
            <w:sz w:val="24"/>
            <w:szCs w:val="24"/>
          </w:rPr>
          <w:t>3</w:t>
        </w:r>
      </w:ins>
      <w:r w:rsidRPr="006F644E">
        <w:rPr>
          <w:rFonts w:ascii="Times New Roman" w:hAnsi="Times New Roman" w:cs="Times New Roman"/>
          <w:sz w:val="24"/>
          <w:szCs w:val="24"/>
        </w:rPr>
        <w:t>).</w:t>
      </w:r>
      <w:r w:rsidR="00F25789" w:rsidRPr="006F644E">
        <w:rPr>
          <w:rFonts w:ascii="Times New Roman" w:hAnsi="Times New Roman" w:cs="Times New Roman"/>
          <w:sz w:val="24"/>
          <w:szCs w:val="24"/>
        </w:rPr>
        <w:t xml:space="preserve"> </w:t>
      </w:r>
      <w:ins w:id="734" w:author="sunny" w:date="2016-12-17T17:19:00Z">
        <w:r w:rsidR="00E97160">
          <w:rPr>
            <w:rFonts w:ascii="Times New Roman" w:hAnsi="Times New Roman" w:cs="Times New Roman"/>
            <w:sz w:val="24"/>
            <w:szCs w:val="24"/>
          </w:rPr>
          <w:t>According Etest MIC</w:t>
        </w:r>
      </w:ins>
      <w:ins w:id="735" w:author="sunny" w:date="2016-12-17T17:18:00Z">
        <w:r w:rsidR="005A4490">
          <w:rPr>
            <w:rFonts w:ascii="Times New Roman" w:hAnsi="Times New Roman" w:cs="Times New Roman"/>
            <w:sz w:val="24"/>
            <w:szCs w:val="24"/>
          </w:rPr>
          <w:t xml:space="preserve"> </w:t>
        </w:r>
      </w:ins>
      <w:ins w:id="736" w:author="sunny" w:date="2016-12-17T23:17:00Z">
        <w:r w:rsidR="00806C67">
          <w:rPr>
            <w:rFonts w:ascii="Times New Roman" w:hAnsi="Times New Roman" w:cs="Times New Roman"/>
            <w:sz w:val="24"/>
            <w:szCs w:val="24"/>
          </w:rPr>
          <w:t>55</w:t>
        </w:r>
      </w:ins>
      <w:ins w:id="737" w:author="sunny" w:date="2016-12-17T17:18:00Z">
        <w:r w:rsidR="005A4490">
          <w:rPr>
            <w:rFonts w:ascii="Times New Roman" w:hAnsi="Times New Roman" w:cs="Times New Roman"/>
            <w:sz w:val="24"/>
            <w:szCs w:val="24"/>
          </w:rPr>
          <w:t xml:space="preserve">% </w:t>
        </w:r>
      </w:ins>
      <w:ins w:id="738" w:author="sunny" w:date="2016-12-17T17:19:00Z">
        <w:r w:rsidR="00E97160">
          <w:rPr>
            <w:rFonts w:ascii="Times New Roman" w:hAnsi="Times New Roman" w:cs="Times New Roman"/>
            <w:sz w:val="24"/>
            <w:szCs w:val="24"/>
          </w:rPr>
          <w:t xml:space="preserve">of the samples </w:t>
        </w:r>
      </w:ins>
      <w:ins w:id="739" w:author="sunny" w:date="2016-12-17T17:18:00Z">
        <w:r w:rsidR="005A4490">
          <w:rPr>
            <w:rFonts w:ascii="Times New Roman" w:hAnsi="Times New Roman" w:cs="Times New Roman"/>
            <w:sz w:val="24"/>
            <w:szCs w:val="24"/>
          </w:rPr>
          <w:t xml:space="preserve">were classified as resistant, </w:t>
        </w:r>
      </w:ins>
      <w:ins w:id="740" w:author="sunny" w:date="2016-12-17T23:18:00Z">
        <w:r w:rsidR="00806C67">
          <w:rPr>
            <w:rFonts w:ascii="Times New Roman" w:hAnsi="Times New Roman" w:cs="Times New Roman"/>
            <w:sz w:val="24"/>
            <w:szCs w:val="24"/>
          </w:rPr>
          <w:t>23</w:t>
        </w:r>
      </w:ins>
      <w:ins w:id="741" w:author="sunny" w:date="2016-12-17T17:18:00Z">
        <w:r w:rsidR="005A4490">
          <w:rPr>
            <w:rFonts w:ascii="Times New Roman" w:hAnsi="Times New Roman" w:cs="Times New Roman"/>
            <w:sz w:val="24"/>
            <w:szCs w:val="24"/>
          </w:rPr>
          <w:t xml:space="preserve">% as intermediary resistant and </w:t>
        </w:r>
        <w:r w:rsidR="00E97160">
          <w:rPr>
            <w:rFonts w:ascii="Times New Roman" w:hAnsi="Times New Roman" w:cs="Times New Roman"/>
            <w:sz w:val="24"/>
            <w:szCs w:val="24"/>
          </w:rPr>
          <w:t>xx% as resistant.</w:t>
        </w:r>
      </w:ins>
      <w:ins w:id="742" w:author="sunny" w:date="2016-12-18T00:24:00Z">
        <w:r w:rsidR="00B827F0" w:rsidRPr="00B827F0">
          <w:rPr>
            <w:rFonts w:ascii="Times New Roman" w:hAnsi="Times New Roman" w:cs="Times New Roman"/>
            <w:sz w:val="24"/>
            <w:szCs w:val="24"/>
          </w:rPr>
          <w:t xml:space="preserve"> </w:t>
        </w:r>
      </w:ins>
      <w:bookmarkStart w:id="743" w:name="_GoBack"/>
      <w:ins w:id="744" w:author="sunny" w:date="2016-12-18T00:35:00Z">
        <w:r w:rsidR="008F6BD6">
          <w:rPr>
            <w:rFonts w:ascii="Times New Roman" w:hAnsi="Times New Roman" w:cs="Times New Roman"/>
            <w:sz w:val="24"/>
            <w:szCs w:val="24"/>
          </w:rPr>
          <w:t xml:space="preserve">The sensitivity of the assay was </w:t>
        </w:r>
        <w:r w:rsidR="008F6BD6" w:rsidRPr="00035D56">
          <w:rPr>
            <w:rFonts w:ascii="Times New Roman" w:hAnsi="Times New Roman" w:cs="Times New Roman"/>
            <w:sz w:val="24"/>
            <w:szCs w:val="24"/>
          </w:rPr>
          <w:t>97.13%</w:t>
        </w:r>
        <w:r w:rsidR="008F6BD6">
          <w:rPr>
            <w:rFonts w:ascii="Times New Roman" w:hAnsi="Times New Roman" w:cs="Times New Roman"/>
            <w:sz w:val="24"/>
            <w:szCs w:val="24"/>
          </w:rPr>
          <w:t xml:space="preserve"> (CI: 95.22-98.42). </w:t>
        </w:r>
      </w:ins>
      <w:ins w:id="745" w:author="sunny" w:date="2016-12-18T00:25:00Z">
        <w:r w:rsidR="00B827F0">
          <w:rPr>
            <w:rFonts w:ascii="Times New Roman" w:hAnsi="Times New Roman" w:cs="Times New Roman"/>
            <w:sz w:val="24"/>
            <w:szCs w:val="24"/>
          </w:rPr>
          <w:t>One</w:t>
        </w:r>
      </w:ins>
      <w:ins w:id="746" w:author="sunny" w:date="2016-12-18T00:24:00Z">
        <w:r w:rsidR="00B827F0">
          <w:rPr>
            <w:rFonts w:ascii="Times New Roman" w:hAnsi="Times New Roman" w:cs="Times New Roman"/>
            <w:sz w:val="24"/>
            <w:szCs w:val="24"/>
          </w:rPr>
          <w:t xml:space="preserve"> very major error</w:t>
        </w:r>
      </w:ins>
      <w:ins w:id="747" w:author="sunny" w:date="2016-12-18T00:27:00Z">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(R to S)</w:t>
        </w:r>
      </w:ins>
      <w:ins w:id="748" w:author="sunny" w:date="2016-12-18T00:24:00Z">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ins>
      <w:ins w:id="749" w:author="sunny" w:date="2016-12-18T00:26:00Z">
        <w:r w:rsidR="00B827F0">
          <w:rPr>
            <w:rFonts w:ascii="Times New Roman" w:hAnsi="Times New Roman" w:cs="Times New Roman"/>
            <w:sz w:val="24"/>
            <w:szCs w:val="24"/>
          </w:rPr>
          <w:t>occurred</w:t>
        </w:r>
      </w:ins>
      <w:ins w:id="750" w:author="sunny" w:date="2016-12-18T00:25:00Z">
        <w:r w:rsidR="00B827F0">
          <w:rPr>
            <w:rFonts w:ascii="Times New Roman" w:hAnsi="Times New Roman" w:cs="Times New Roman"/>
            <w:sz w:val="24"/>
            <w:szCs w:val="24"/>
          </w:rPr>
          <w:t xml:space="preserve"> </w:t>
        </w:r>
      </w:ins>
      <w:ins w:id="751" w:author="sunny" w:date="2016-12-18T00:26:00Z">
        <w:r w:rsidR="00B827F0">
          <w:rPr>
            <w:rFonts w:ascii="Times New Roman" w:hAnsi="Times New Roman" w:cs="Times New Roman"/>
            <w:sz w:val="24"/>
            <w:szCs w:val="24"/>
          </w:rPr>
          <w:t>for</w:t>
        </w:r>
      </w:ins>
      <w:ins w:id="752" w:author="sunny" w:date="2016-12-18T00:24:00Z">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w:t>
        </w:r>
        <w:r w:rsidR="00B827F0">
          <w:rPr>
            <w:rFonts w:ascii="Times New Roman" w:hAnsi="Times New Roman" w:cs="Times New Roman"/>
            <w:sz w:val="24"/>
            <w:szCs w:val="24"/>
          </w:rPr>
          <w:t xml:space="preserve"> (Etest MIC 0.19 mg/L vs. 0.053 mg/L)</w:t>
        </w:r>
      </w:ins>
      <w:ins w:id="753" w:author="sunny" w:date="2016-12-18T00:26:00Z">
        <w:r w:rsidR="00B827F0">
          <w:rPr>
            <w:rFonts w:ascii="Times New Roman" w:hAnsi="Times New Roman" w:cs="Times New Roman"/>
            <w:sz w:val="24"/>
            <w:szCs w:val="24"/>
          </w:rPr>
          <w:t xml:space="preserve"> and 2.8% minor errors resulted from </w:t>
        </w:r>
      </w:ins>
      <w:ins w:id="754" w:author="sunny" w:date="2016-12-18T00:27:00Z">
        <w:r w:rsidR="00B827F0">
          <w:rPr>
            <w:rFonts w:ascii="Times New Roman" w:hAnsi="Times New Roman" w:cs="Times New Roman"/>
            <w:sz w:val="24"/>
            <w:szCs w:val="24"/>
          </w:rPr>
          <w:t>I to S misclassifications</w:t>
        </w:r>
      </w:ins>
      <w:ins w:id="755" w:author="sunny" w:date="2016-12-18T00:24:00Z">
        <w:r w:rsidR="00B827F0" w:rsidRPr="006F644E">
          <w:rPr>
            <w:rFonts w:ascii="Times New Roman" w:hAnsi="Times New Roman" w:cs="Times New Roman"/>
            <w:sz w:val="24"/>
            <w:szCs w:val="24"/>
          </w:rPr>
          <w:t xml:space="preserve">. </w:t>
        </w:r>
      </w:ins>
      <w:ins w:id="756" w:author="sunny" w:date="2016-12-17T17:18:00Z">
        <w:r w:rsidR="00E97160">
          <w:rPr>
            <w:rFonts w:ascii="Times New Roman" w:hAnsi="Times New Roman" w:cs="Times New Roman"/>
            <w:sz w:val="24"/>
            <w:szCs w:val="24"/>
          </w:rPr>
          <w:t xml:space="preserve"> </w:t>
        </w:r>
      </w:ins>
      <w:del w:id="757" w:author="sunny" w:date="2016-12-17T16:59:00Z">
        <w:r w:rsidR="00F25789" w:rsidRPr="006F644E" w:rsidDel="0098113F">
          <w:rPr>
            <w:rFonts w:ascii="Times New Roman" w:hAnsi="Times New Roman" w:cs="Times New Roman"/>
            <w:sz w:val="24"/>
            <w:szCs w:val="24"/>
          </w:rPr>
          <w:delText xml:space="preserve">Gentamicin </w:delText>
        </w:r>
        <w:r w:rsidR="00AA2384" w:rsidDel="0098113F">
          <w:rPr>
            <w:rFonts w:ascii="Times New Roman" w:hAnsi="Times New Roman" w:cs="Times New Roman"/>
            <w:sz w:val="24"/>
            <w:szCs w:val="24"/>
          </w:rPr>
          <w:delText xml:space="preserve">MICs </w:delText>
        </w:r>
        <w:r w:rsidR="00F25789" w:rsidRPr="006F644E" w:rsidDel="0098113F">
          <w:rPr>
            <w:rFonts w:ascii="Times New Roman" w:hAnsi="Times New Roman" w:cs="Times New Roman"/>
            <w:sz w:val="24"/>
            <w:szCs w:val="24"/>
          </w:rPr>
          <w:delText>w</w:delText>
        </w:r>
        <w:r w:rsidR="00AA2384" w:rsidDel="0098113F">
          <w:rPr>
            <w:rFonts w:ascii="Times New Roman" w:hAnsi="Times New Roman" w:cs="Times New Roman"/>
            <w:sz w:val="24"/>
            <w:szCs w:val="24"/>
          </w:rPr>
          <w:delText>ere</w:delText>
        </w:r>
        <w:r w:rsidR="00F25789" w:rsidRPr="006F644E" w:rsidDel="0098113F">
          <w:rPr>
            <w:rFonts w:ascii="Times New Roman" w:hAnsi="Times New Roman" w:cs="Times New Roman"/>
            <w:sz w:val="24"/>
            <w:szCs w:val="24"/>
          </w:rPr>
          <w:delText xml:space="preserve"> not </w:delText>
        </w:r>
        <w:r w:rsidR="00AA2384" w:rsidDel="0098113F">
          <w:rPr>
            <w:rFonts w:ascii="Times New Roman" w:hAnsi="Times New Roman" w:cs="Times New Roman"/>
            <w:sz w:val="24"/>
            <w:szCs w:val="24"/>
          </w:rPr>
          <w:delText>categorised</w:delText>
        </w:r>
        <w:r w:rsidR="00AA2384" w:rsidRPr="006F644E" w:rsidDel="0098113F">
          <w:rPr>
            <w:rFonts w:ascii="Times New Roman" w:hAnsi="Times New Roman" w:cs="Times New Roman"/>
            <w:sz w:val="24"/>
            <w:szCs w:val="24"/>
          </w:rPr>
          <w:delText xml:space="preserve"> </w:delText>
        </w:r>
        <w:r w:rsidR="00F25789" w:rsidRPr="006F644E" w:rsidDel="0098113F">
          <w:rPr>
            <w:rFonts w:ascii="Times New Roman" w:hAnsi="Times New Roman" w:cs="Times New Roman"/>
            <w:sz w:val="24"/>
            <w:szCs w:val="24"/>
          </w:rPr>
          <w:delText xml:space="preserve">because </w:delText>
        </w:r>
        <w:r w:rsidR="009E4A85" w:rsidDel="0098113F">
          <w:rPr>
            <w:rFonts w:ascii="Times New Roman" w:hAnsi="Times New Roman" w:cs="Times New Roman"/>
            <w:sz w:val="24"/>
            <w:szCs w:val="24"/>
          </w:rPr>
          <w:delText>no</w:delText>
        </w:r>
        <w:r w:rsidR="009E4A85" w:rsidRPr="006F644E" w:rsidDel="0098113F">
          <w:rPr>
            <w:rFonts w:ascii="Times New Roman" w:hAnsi="Times New Roman" w:cs="Times New Roman"/>
            <w:sz w:val="24"/>
            <w:szCs w:val="24"/>
          </w:rPr>
          <w:delText xml:space="preserve"> </w:delText>
        </w:r>
        <w:r w:rsidR="00F25789" w:rsidRPr="006F644E" w:rsidDel="0098113F">
          <w:rPr>
            <w:rFonts w:ascii="Times New Roman" w:hAnsi="Times New Roman" w:cs="Times New Roman"/>
            <w:sz w:val="24"/>
            <w:szCs w:val="24"/>
          </w:rPr>
          <w:delText xml:space="preserve">resistance breakpoint exist. </w:delText>
        </w:r>
        <w:commentRangeStart w:id="758"/>
        <w:r w:rsidR="00AA2384" w:rsidDel="0098113F">
          <w:rPr>
            <w:rFonts w:ascii="Times New Roman" w:hAnsi="Times New Roman" w:cs="Times New Roman"/>
            <w:sz w:val="24"/>
            <w:szCs w:val="24"/>
          </w:rPr>
          <w:delText xml:space="preserve">Furthermore, seven strains were correctly </w:delText>
        </w:r>
        <w:r w:rsidR="00A17CFE" w:rsidDel="0098113F">
          <w:rPr>
            <w:rFonts w:ascii="Times New Roman" w:hAnsi="Times New Roman" w:cs="Times New Roman"/>
            <w:sz w:val="24"/>
            <w:szCs w:val="24"/>
          </w:rPr>
          <w:delText>identified</w:delText>
        </w:r>
        <w:r w:rsidR="00AA2384" w:rsidDel="0098113F">
          <w:rPr>
            <w:rFonts w:ascii="Times New Roman" w:hAnsi="Times New Roman" w:cs="Times New Roman"/>
            <w:sz w:val="24"/>
            <w:szCs w:val="24"/>
          </w:rPr>
          <w:delText xml:space="preserve"> as resistant to s</w:delText>
        </w:r>
        <w:r w:rsidR="00F25789" w:rsidRPr="006F644E" w:rsidDel="0098113F">
          <w:rPr>
            <w:rFonts w:ascii="Times New Roman" w:hAnsi="Times New Roman" w:cs="Times New Roman"/>
            <w:sz w:val="24"/>
            <w:szCs w:val="24"/>
          </w:rPr>
          <w:delText>pectinomycin</w:delText>
        </w:r>
        <w:r w:rsidR="00AA2384" w:rsidDel="0098113F">
          <w:rPr>
            <w:rFonts w:ascii="Times New Roman" w:hAnsi="Times New Roman" w:cs="Times New Roman"/>
            <w:sz w:val="24"/>
            <w:szCs w:val="24"/>
          </w:rPr>
          <w:delText xml:space="preserve">, however, </w:delText>
        </w:r>
        <w:r w:rsidR="000E6350" w:rsidRPr="006F644E" w:rsidDel="0098113F">
          <w:rPr>
            <w:rFonts w:ascii="Times New Roman" w:hAnsi="Times New Roman" w:cs="Times New Roman"/>
            <w:sz w:val="24"/>
            <w:szCs w:val="24"/>
          </w:rPr>
          <w:delText xml:space="preserve">they were above limit of detection </w:delText>
        </w:r>
        <w:r w:rsidR="008C043B" w:rsidDel="0098113F">
          <w:rPr>
            <w:rFonts w:ascii="Times New Roman" w:hAnsi="Times New Roman" w:cs="Times New Roman"/>
            <w:sz w:val="24"/>
            <w:szCs w:val="24"/>
          </w:rPr>
          <w:delText xml:space="preserve">due to their high-level resistance </w:delText>
        </w:r>
        <w:r w:rsidR="00AA2384" w:rsidDel="0098113F">
          <w:rPr>
            <w:rFonts w:ascii="Times New Roman" w:hAnsi="Times New Roman" w:cs="Times New Roman"/>
            <w:sz w:val="24"/>
            <w:szCs w:val="24"/>
          </w:rPr>
          <w:delText xml:space="preserve">and, accordingly, could not be </w:delText>
        </w:r>
        <w:r w:rsidR="000E6350" w:rsidRPr="006F644E" w:rsidDel="0098113F">
          <w:rPr>
            <w:rFonts w:ascii="Times New Roman" w:hAnsi="Times New Roman" w:cs="Times New Roman"/>
            <w:sz w:val="24"/>
            <w:szCs w:val="24"/>
          </w:rPr>
          <w:delText>included in the comparison with Etest</w:delText>
        </w:r>
        <w:commentRangeEnd w:id="758"/>
        <w:r w:rsidR="00A17CFE" w:rsidDel="0098113F">
          <w:rPr>
            <w:rStyle w:val="CommentReference"/>
          </w:rPr>
          <w:commentReference w:id="758"/>
        </w:r>
        <w:r w:rsidR="000E6350" w:rsidRPr="006F644E" w:rsidDel="0098113F">
          <w:rPr>
            <w:rFonts w:ascii="Times New Roman" w:hAnsi="Times New Roman" w:cs="Times New Roman"/>
            <w:sz w:val="24"/>
            <w:szCs w:val="24"/>
          </w:rPr>
          <w:delText xml:space="preserve">. </w:delText>
        </w:r>
      </w:del>
      <w:del w:id="759" w:author="sunny" w:date="2016-12-18T00:25:00Z">
        <w:r w:rsidR="00A17CFE" w:rsidDel="00B827F0">
          <w:rPr>
            <w:rFonts w:ascii="Times New Roman" w:hAnsi="Times New Roman" w:cs="Times New Roman"/>
            <w:sz w:val="24"/>
            <w:szCs w:val="24"/>
          </w:rPr>
          <w:delText>For spectinomycin</w:delText>
        </w:r>
      </w:del>
      <w:del w:id="760" w:author="sunny" w:date="2016-12-08T02:10:00Z">
        <w:r w:rsidR="00A17CFE" w:rsidDel="00ED3701">
          <w:rPr>
            <w:rFonts w:ascii="Times New Roman" w:hAnsi="Times New Roman" w:cs="Times New Roman"/>
            <w:sz w:val="24"/>
            <w:szCs w:val="24"/>
          </w:rPr>
          <w:delText>?</w:delText>
        </w:r>
      </w:del>
      <w:del w:id="761" w:author="sunny" w:date="2016-12-18T00:25:00Z">
        <w:r w:rsidR="00A17CFE" w:rsidDel="00B827F0">
          <w:rPr>
            <w:rFonts w:ascii="Times New Roman" w:hAnsi="Times New Roman" w:cs="Times New Roman"/>
            <w:sz w:val="24"/>
            <w:szCs w:val="24"/>
          </w:rPr>
          <w:delText xml:space="preserve">, </w:delText>
        </w:r>
        <w:commentRangeStart w:id="762"/>
        <w:commentRangeStart w:id="763"/>
        <w:r w:rsidR="000E6350" w:rsidRPr="006F644E" w:rsidDel="00B827F0">
          <w:rPr>
            <w:rFonts w:ascii="Times New Roman" w:hAnsi="Times New Roman" w:cs="Times New Roman"/>
            <w:sz w:val="24"/>
            <w:szCs w:val="24"/>
          </w:rPr>
          <w:delText>tetracycline and penicillin G</w:delText>
        </w:r>
        <w:r w:rsidR="00A17CFE" w:rsidDel="00B827F0">
          <w:rPr>
            <w:rFonts w:ascii="Times New Roman" w:hAnsi="Times New Roman" w:cs="Times New Roman"/>
            <w:sz w:val="24"/>
            <w:szCs w:val="24"/>
          </w:rPr>
          <w:delText>,</w:delText>
        </w:r>
        <w:r w:rsidR="000E6350" w:rsidRPr="006F644E" w:rsidDel="00B827F0">
          <w:rPr>
            <w:rFonts w:ascii="Times New Roman" w:hAnsi="Times New Roman" w:cs="Times New Roman"/>
            <w:sz w:val="24"/>
            <w:szCs w:val="24"/>
          </w:rPr>
          <w:delText xml:space="preserve"> </w:delText>
        </w:r>
        <w:r w:rsidR="00A17CFE" w:rsidDel="00B827F0">
          <w:rPr>
            <w:rFonts w:ascii="Times New Roman" w:hAnsi="Times New Roman" w:cs="Times New Roman"/>
            <w:sz w:val="24"/>
            <w:szCs w:val="24"/>
          </w:rPr>
          <w:delText xml:space="preserve">no </w:delText>
        </w:r>
        <w:r w:rsidR="000E6350" w:rsidRPr="006F644E" w:rsidDel="00B827F0">
          <w:rPr>
            <w:rFonts w:ascii="Times New Roman" w:hAnsi="Times New Roman" w:cs="Times New Roman"/>
            <w:sz w:val="24"/>
            <w:szCs w:val="24"/>
          </w:rPr>
          <w:delText>major errors</w:delText>
        </w:r>
        <w:commentRangeEnd w:id="762"/>
        <w:commentRangeEnd w:id="763"/>
        <w:r w:rsidR="00A17CFE" w:rsidDel="00B827F0">
          <w:rPr>
            <w:rFonts w:ascii="Times New Roman" w:hAnsi="Times New Roman" w:cs="Times New Roman"/>
            <w:sz w:val="24"/>
            <w:szCs w:val="24"/>
          </w:rPr>
          <w:delText xml:space="preserve"> were identified</w:delText>
        </w:r>
        <w:r w:rsidR="00A17CFE" w:rsidDel="00B827F0">
          <w:rPr>
            <w:rStyle w:val="CommentReference"/>
          </w:rPr>
          <w:commentReference w:id="762"/>
        </w:r>
        <w:r w:rsidR="00ED3701" w:rsidDel="00B827F0">
          <w:rPr>
            <w:rStyle w:val="CommentReference"/>
          </w:rPr>
          <w:commentReference w:id="763"/>
        </w:r>
        <w:r w:rsidR="000E6350" w:rsidRPr="006F644E" w:rsidDel="00B827F0">
          <w:rPr>
            <w:rFonts w:ascii="Times New Roman" w:hAnsi="Times New Roman" w:cs="Times New Roman"/>
            <w:sz w:val="24"/>
            <w:szCs w:val="24"/>
          </w:rPr>
          <w:delText xml:space="preserve">. </w:delText>
        </w:r>
      </w:del>
      <w:ins w:id="764" w:author="sunny" w:date="2016-12-18T00:25:00Z">
        <w:r w:rsidR="00B827F0">
          <w:rPr>
            <w:rFonts w:ascii="Times New Roman" w:hAnsi="Times New Roman" w:cs="Times New Roman"/>
            <w:sz w:val="24"/>
            <w:szCs w:val="24"/>
          </w:rPr>
          <w:t xml:space="preserve">For spectinomycin, </w:t>
        </w:r>
        <w:commentRangeStart w:id="765"/>
        <w:commentRangeStart w:id="766"/>
        <w:r w:rsidR="00B827F0" w:rsidRPr="006F644E">
          <w:rPr>
            <w:rFonts w:ascii="Times New Roman" w:hAnsi="Times New Roman" w:cs="Times New Roman"/>
            <w:sz w:val="24"/>
            <w:szCs w:val="24"/>
          </w:rPr>
          <w:t>tetracycline and penicillin G</w:t>
        </w:r>
        <w:r w:rsidR="00B827F0">
          <w:rPr>
            <w:rFonts w:ascii="Times New Roman" w:hAnsi="Times New Roman" w:cs="Times New Roman"/>
            <w:sz w:val="24"/>
            <w:szCs w:val="24"/>
          </w:rPr>
          <w:t>,</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no </w:t>
        </w:r>
        <w:r w:rsidR="00B827F0" w:rsidRPr="006F644E">
          <w:rPr>
            <w:rFonts w:ascii="Times New Roman" w:hAnsi="Times New Roman" w:cs="Times New Roman"/>
            <w:sz w:val="24"/>
            <w:szCs w:val="24"/>
          </w:rPr>
          <w:t>major errors</w:t>
        </w:r>
        <w:commentRangeEnd w:id="765"/>
        <w:commentRangeEnd w:id="766"/>
        <w:r w:rsidR="00B827F0">
          <w:rPr>
            <w:rFonts w:ascii="Times New Roman" w:hAnsi="Times New Roman" w:cs="Times New Roman"/>
            <w:sz w:val="24"/>
            <w:szCs w:val="24"/>
          </w:rPr>
          <w:t xml:space="preserve"> were identified</w:t>
        </w:r>
        <w:r w:rsidR="00B827F0">
          <w:rPr>
            <w:rStyle w:val="CommentReference"/>
          </w:rPr>
          <w:commentReference w:id="765"/>
        </w:r>
        <w:r w:rsidR="00B827F0">
          <w:rPr>
            <w:rStyle w:val="CommentReference"/>
          </w:rPr>
          <w:commentReference w:id="766"/>
        </w:r>
        <w:r w:rsidR="00B827F0" w:rsidRPr="006F644E">
          <w:rPr>
            <w:rFonts w:ascii="Times New Roman" w:hAnsi="Times New Roman" w:cs="Times New Roman"/>
            <w:sz w:val="24"/>
            <w:szCs w:val="24"/>
          </w:rPr>
          <w:t xml:space="preserve">. </w:t>
        </w:r>
      </w:ins>
      <w:del w:id="767" w:author="sunny" w:date="2016-12-18T00:23:00Z">
        <w:r w:rsidR="008C043B" w:rsidDel="00B827F0">
          <w:rPr>
            <w:rStyle w:val="CommentReference"/>
          </w:rPr>
          <w:commentReference w:id="768"/>
        </w:r>
        <w:r w:rsidR="00ED3701" w:rsidRPr="00B827F0" w:rsidDel="00B827F0">
          <w:rPr>
            <w:rStyle w:val="CommentReference"/>
          </w:rPr>
          <w:commentReference w:id="769"/>
        </w:r>
      </w:del>
      <w:ins w:id="770" w:author="sunny" w:date="2016-12-18T00:25:00Z">
        <w:r w:rsidR="00B827F0" w:rsidRPr="00B827F0" w:rsidDel="00B827F0">
          <w:rPr>
            <w:rStyle w:val="CommentReference"/>
          </w:rPr>
          <w:t xml:space="preserve"> </w:t>
        </w:r>
      </w:ins>
      <w:r w:rsidR="000E6350" w:rsidRPr="006F644E">
        <w:rPr>
          <w:rFonts w:ascii="Times New Roman" w:hAnsi="Times New Roman" w:cs="Times New Roman"/>
          <w:sz w:val="24"/>
          <w:szCs w:val="24"/>
        </w:rPr>
        <w:t>False positive misclassifications (S to R)</w:t>
      </w:r>
      <w:r w:rsidR="008C043B">
        <w:rPr>
          <w:rFonts w:ascii="Times New Roman" w:hAnsi="Times New Roman" w:cs="Times New Roman"/>
          <w:sz w:val="24"/>
          <w:szCs w:val="24"/>
        </w:rPr>
        <w:t>, i.e. major errors,</w:t>
      </w:r>
      <w:r w:rsidR="000E6350" w:rsidRPr="006F644E">
        <w:rPr>
          <w:rFonts w:ascii="Times New Roman" w:hAnsi="Times New Roman" w:cs="Times New Roman"/>
          <w:sz w:val="24"/>
          <w:szCs w:val="24"/>
        </w:rPr>
        <w:t xml:space="preserve"> occurred for </w:t>
      </w:r>
      <w:del w:id="771" w:author="sunny" w:date="2016-12-18T00:28:00Z">
        <w:r w:rsidR="00A17CFE" w:rsidRPr="006F644E" w:rsidDel="00B827F0">
          <w:rPr>
            <w:rFonts w:ascii="Times New Roman" w:hAnsi="Times New Roman" w:cs="Times New Roman"/>
            <w:sz w:val="24"/>
            <w:szCs w:val="24"/>
          </w:rPr>
          <w:delText>ceftriaxone (</w:delText>
        </w:r>
      </w:del>
      <w:del w:id="772" w:author="sunny" w:date="2016-12-17T17:17:00Z">
        <w:r w:rsidR="00A17CFE" w:rsidRPr="006F644E" w:rsidDel="005A4490">
          <w:rPr>
            <w:rFonts w:ascii="Times New Roman" w:hAnsi="Times New Roman" w:cs="Times New Roman"/>
            <w:sz w:val="24"/>
            <w:szCs w:val="24"/>
          </w:rPr>
          <w:delText>29</w:delText>
        </w:r>
      </w:del>
      <w:del w:id="773" w:author="sunny" w:date="2016-12-18T00:28:00Z">
        <w:r w:rsidR="00A17CFE" w:rsidRPr="006F644E" w:rsidDel="00B827F0">
          <w:rPr>
            <w:rFonts w:ascii="Times New Roman" w:hAnsi="Times New Roman" w:cs="Times New Roman"/>
            <w:sz w:val="24"/>
            <w:szCs w:val="24"/>
          </w:rPr>
          <w:delText>%), cefixime (</w:delText>
        </w:r>
      </w:del>
      <w:del w:id="774" w:author="sunny" w:date="2016-12-17T17:21:00Z">
        <w:r w:rsidR="00A17CFE" w:rsidRPr="006F644E" w:rsidDel="00E97160">
          <w:rPr>
            <w:rFonts w:ascii="Times New Roman" w:hAnsi="Times New Roman" w:cs="Times New Roman"/>
            <w:sz w:val="24"/>
            <w:szCs w:val="24"/>
          </w:rPr>
          <w:delText>22</w:delText>
        </w:r>
      </w:del>
      <w:del w:id="775" w:author="sunny" w:date="2016-12-18T00:28:00Z">
        <w:r w:rsidR="00A17CFE" w:rsidRPr="006F644E" w:rsidDel="00B827F0">
          <w:rPr>
            <w:rFonts w:ascii="Times New Roman" w:hAnsi="Times New Roman" w:cs="Times New Roman"/>
            <w:sz w:val="24"/>
            <w:szCs w:val="24"/>
          </w:rPr>
          <w:delText>%</w:delText>
        </w:r>
        <w:r w:rsidR="00A17CFE" w:rsidRPr="006F644E" w:rsidDel="00B827F0">
          <w:rPr>
            <w:rFonts w:ascii="Times New Roman" w:hAnsi="Times New Roman" w:cs="Times New Roman"/>
            <w:sz w:val="24"/>
            <w:szCs w:val="24"/>
          </w:rPr>
          <w:delText xml:space="preserve">), </w:delText>
        </w:r>
        <w:r w:rsidR="002B45F7" w:rsidRPr="006F644E" w:rsidDel="00B827F0">
          <w:rPr>
            <w:rFonts w:ascii="Times New Roman" w:hAnsi="Times New Roman" w:cs="Times New Roman"/>
            <w:sz w:val="24"/>
            <w:szCs w:val="24"/>
          </w:rPr>
          <w:delText>azithromycin</w:delText>
        </w:r>
        <w:r w:rsidR="00862E40" w:rsidRPr="006F644E" w:rsidDel="00B827F0">
          <w:rPr>
            <w:rFonts w:ascii="Times New Roman" w:hAnsi="Times New Roman" w:cs="Times New Roman"/>
            <w:sz w:val="24"/>
            <w:szCs w:val="24"/>
          </w:rPr>
          <w:delText xml:space="preserve"> </w:delText>
        </w:r>
        <w:r w:rsidR="002B45F7" w:rsidRPr="006F644E" w:rsidDel="00B827F0">
          <w:rPr>
            <w:rFonts w:ascii="Times New Roman" w:hAnsi="Times New Roman" w:cs="Times New Roman"/>
            <w:sz w:val="24"/>
            <w:szCs w:val="24"/>
          </w:rPr>
          <w:delText>(</w:delText>
        </w:r>
      </w:del>
      <w:del w:id="776" w:author="sunny" w:date="2016-12-17T17:08:00Z">
        <w:r w:rsidR="002B45F7" w:rsidRPr="006F644E" w:rsidDel="0098113F">
          <w:rPr>
            <w:rFonts w:ascii="Times New Roman" w:hAnsi="Times New Roman" w:cs="Times New Roman"/>
            <w:sz w:val="24"/>
            <w:szCs w:val="24"/>
          </w:rPr>
          <w:delText>6</w:delText>
        </w:r>
      </w:del>
      <w:del w:id="777" w:author="sunny" w:date="2016-12-18T00:28:00Z">
        <w:r w:rsidR="00862E40" w:rsidRPr="006F644E" w:rsidDel="00B827F0">
          <w:rPr>
            <w:rFonts w:ascii="Times New Roman" w:hAnsi="Times New Roman" w:cs="Times New Roman"/>
            <w:sz w:val="24"/>
            <w:szCs w:val="24"/>
          </w:rPr>
          <w:delText xml:space="preserve">%), </w:delText>
        </w:r>
      </w:del>
      <w:del w:id="778" w:author="sunny" w:date="2016-12-17T17:08:00Z">
        <w:r w:rsidR="002B45F7" w:rsidRPr="006F644E" w:rsidDel="0098113F">
          <w:rPr>
            <w:rFonts w:ascii="Times New Roman" w:hAnsi="Times New Roman" w:cs="Times New Roman"/>
            <w:sz w:val="24"/>
            <w:szCs w:val="24"/>
          </w:rPr>
          <w:delText xml:space="preserve">ciprofloxacin (1%) </w:delText>
        </w:r>
      </w:del>
      <w:del w:id="779" w:author="sunny" w:date="2016-12-18T00:28:00Z">
        <w:r w:rsidR="002B45F7" w:rsidRPr="006F644E" w:rsidDel="00B827F0">
          <w:rPr>
            <w:rFonts w:ascii="Times New Roman" w:hAnsi="Times New Roman" w:cs="Times New Roman"/>
            <w:sz w:val="24"/>
            <w:szCs w:val="24"/>
          </w:rPr>
          <w:delText xml:space="preserve">and </w:delText>
        </w:r>
      </w:del>
      <w:r w:rsidR="002B45F7" w:rsidRPr="006F644E">
        <w:rPr>
          <w:rFonts w:ascii="Times New Roman" w:hAnsi="Times New Roman" w:cs="Times New Roman"/>
          <w:sz w:val="24"/>
          <w:szCs w:val="24"/>
        </w:rPr>
        <w:t>tetracycline (</w:t>
      </w:r>
      <w:del w:id="780" w:author="sunny" w:date="2016-12-17T17:07:00Z">
        <w:r w:rsidR="002B45F7" w:rsidRPr="006F644E" w:rsidDel="0098113F">
          <w:rPr>
            <w:rFonts w:ascii="Times New Roman" w:hAnsi="Times New Roman" w:cs="Times New Roman"/>
            <w:sz w:val="24"/>
            <w:szCs w:val="24"/>
          </w:rPr>
          <w:delText>1</w:delText>
        </w:r>
      </w:del>
      <w:ins w:id="781" w:author="sunny" w:date="2016-12-17T17:07:00Z">
        <w:r w:rsidR="0098113F">
          <w:rPr>
            <w:rFonts w:ascii="Times New Roman" w:hAnsi="Times New Roman" w:cs="Times New Roman"/>
            <w:sz w:val="24"/>
            <w:szCs w:val="24"/>
          </w:rPr>
          <w:t>2</w:t>
        </w:r>
      </w:ins>
      <w:r w:rsidR="002B45F7" w:rsidRPr="006F644E">
        <w:rPr>
          <w:rFonts w:ascii="Times New Roman" w:hAnsi="Times New Roman" w:cs="Times New Roman"/>
          <w:sz w:val="24"/>
          <w:szCs w:val="24"/>
        </w:rPr>
        <w:t>%)</w:t>
      </w:r>
      <w:ins w:id="782" w:author="sunny" w:date="2016-12-18T00:28:00Z">
        <w:r w:rsidR="00B827F0">
          <w:rPr>
            <w:rFonts w:ascii="Times New Roman" w:hAnsi="Times New Roman" w:cs="Times New Roman"/>
            <w:sz w:val="24"/>
            <w:szCs w:val="24"/>
          </w:rPr>
          <w:t>,</w:t>
        </w:r>
        <w:r w:rsidR="00B827F0" w:rsidRP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azithromycin (</w:t>
        </w:r>
        <w:r w:rsidR="00B827F0">
          <w:rPr>
            <w:rFonts w:ascii="Times New Roman" w:hAnsi="Times New Roman" w:cs="Times New Roman"/>
            <w:sz w:val="24"/>
            <w:szCs w:val="24"/>
          </w:rPr>
          <w:t>4</w:t>
        </w:r>
        <w:r w:rsidR="00B827F0" w:rsidRPr="006F644E">
          <w:rPr>
            <w:rFonts w:ascii="Times New Roman" w:hAnsi="Times New Roman" w:cs="Times New Roman"/>
            <w:sz w:val="24"/>
            <w:szCs w:val="24"/>
          </w:rPr>
          <w:t>%), cefixime (2</w:t>
        </w:r>
        <w:r w:rsidR="00B827F0">
          <w:rPr>
            <w:rFonts w:ascii="Times New Roman" w:hAnsi="Times New Roman" w:cs="Times New Roman"/>
            <w:sz w:val="24"/>
            <w:szCs w:val="24"/>
          </w:rPr>
          <w:t>4</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and</w:t>
        </w:r>
        <w:r w:rsidR="00B827F0">
          <w:rPr>
            <w:rFonts w:ascii="Times New Roman" w:hAnsi="Times New Roman" w:cs="Times New Roman"/>
            <w:sz w:val="24"/>
            <w:szCs w:val="24"/>
          </w:rPr>
          <w:t xml:space="preserve"> </w:t>
        </w:r>
        <w:r w:rsidR="00B827F0" w:rsidRPr="006F644E">
          <w:rPr>
            <w:rFonts w:ascii="Times New Roman" w:hAnsi="Times New Roman" w:cs="Times New Roman"/>
            <w:sz w:val="24"/>
            <w:szCs w:val="24"/>
          </w:rPr>
          <w:t>ceftriaxone (</w:t>
        </w:r>
        <w:r w:rsidR="00B827F0">
          <w:rPr>
            <w:rFonts w:ascii="Times New Roman" w:hAnsi="Times New Roman" w:cs="Times New Roman"/>
            <w:sz w:val="24"/>
            <w:szCs w:val="24"/>
          </w:rPr>
          <w:t>34</w:t>
        </w:r>
        <w:r w:rsidR="00B827F0" w:rsidRPr="006F644E">
          <w:rPr>
            <w:rFonts w:ascii="Times New Roman" w:hAnsi="Times New Roman" w:cs="Times New Roman"/>
            <w:sz w:val="24"/>
            <w:szCs w:val="24"/>
          </w:rPr>
          <w:t>%)</w:t>
        </w:r>
      </w:ins>
      <w:r w:rsidR="000E6350" w:rsidRPr="006F644E">
        <w:rPr>
          <w:rFonts w:ascii="Times New Roman" w:hAnsi="Times New Roman" w:cs="Times New Roman"/>
          <w:sz w:val="24"/>
          <w:szCs w:val="24"/>
        </w:rPr>
        <w:t>.</w:t>
      </w:r>
      <w:ins w:id="783" w:author="sunny" w:date="2016-12-18T00:29:00Z">
        <w:r w:rsidR="00B827F0">
          <w:rPr>
            <w:rFonts w:ascii="Times New Roman" w:hAnsi="Times New Roman" w:cs="Times New Roman"/>
            <w:sz w:val="24"/>
            <w:szCs w:val="24"/>
          </w:rPr>
          <w:t xml:space="preserve"> </w:t>
        </w:r>
      </w:ins>
      <w:r w:rsidR="000E6350" w:rsidRPr="006F644E">
        <w:rPr>
          <w:rFonts w:ascii="Times New Roman" w:hAnsi="Times New Roman" w:cs="Times New Roman"/>
          <w:sz w:val="24"/>
          <w:szCs w:val="24"/>
        </w:rPr>
        <w:t xml:space="preserve"> </w:t>
      </w:r>
      <w:del w:id="784" w:author="sunny" w:date="2016-12-18T00:24:00Z">
        <w:r w:rsidR="002B45F7" w:rsidRPr="006F644E" w:rsidDel="00B827F0">
          <w:rPr>
            <w:rFonts w:ascii="Times New Roman" w:hAnsi="Times New Roman" w:cs="Times New Roman"/>
            <w:sz w:val="24"/>
            <w:szCs w:val="24"/>
          </w:rPr>
          <w:delText>False negative misclassifications (R to S)</w:delText>
        </w:r>
        <w:r w:rsidR="008C043B" w:rsidDel="00B827F0">
          <w:rPr>
            <w:rFonts w:ascii="Times New Roman" w:hAnsi="Times New Roman" w:cs="Times New Roman"/>
            <w:sz w:val="24"/>
            <w:szCs w:val="24"/>
          </w:rPr>
          <w:delText>, i.e. very major errors,</w:delText>
        </w:r>
        <w:r w:rsidR="002B45F7" w:rsidRPr="006F644E" w:rsidDel="00B827F0">
          <w:rPr>
            <w:rFonts w:ascii="Times New Roman" w:hAnsi="Times New Roman" w:cs="Times New Roman"/>
            <w:sz w:val="24"/>
            <w:szCs w:val="24"/>
          </w:rPr>
          <w:delText xml:space="preserve"> </w:delText>
        </w:r>
        <w:r w:rsidR="00A17CFE" w:rsidDel="00B827F0">
          <w:rPr>
            <w:rFonts w:ascii="Times New Roman" w:hAnsi="Times New Roman" w:cs="Times New Roman"/>
            <w:sz w:val="24"/>
            <w:szCs w:val="24"/>
          </w:rPr>
          <w:delText xml:space="preserve">were very rare and only identified for </w:delText>
        </w:r>
        <w:r w:rsidR="00A17CFE" w:rsidRPr="006F644E" w:rsidDel="00B827F0">
          <w:rPr>
            <w:rFonts w:ascii="Times New Roman" w:hAnsi="Times New Roman" w:cs="Times New Roman"/>
            <w:sz w:val="24"/>
            <w:szCs w:val="24"/>
          </w:rPr>
          <w:delText>ceftriaxone</w:delText>
        </w:r>
      </w:del>
      <w:del w:id="785" w:author="sunny" w:date="2016-12-17T17:18:00Z">
        <w:r w:rsidR="00A17CFE" w:rsidRPr="006F644E" w:rsidDel="005A4490">
          <w:rPr>
            <w:rFonts w:ascii="Times New Roman" w:hAnsi="Times New Roman" w:cs="Times New Roman"/>
            <w:sz w:val="24"/>
            <w:szCs w:val="24"/>
          </w:rPr>
          <w:delText xml:space="preserve"> (1%)</w:delText>
        </w:r>
      </w:del>
      <w:del w:id="786" w:author="sunny" w:date="2016-12-17T17:09:00Z">
        <w:r w:rsidR="00A17CFE" w:rsidDel="005A4490">
          <w:rPr>
            <w:rFonts w:ascii="Times New Roman" w:hAnsi="Times New Roman" w:cs="Times New Roman"/>
            <w:sz w:val="24"/>
            <w:szCs w:val="24"/>
          </w:rPr>
          <w:delText xml:space="preserve"> </w:delText>
        </w:r>
      </w:del>
      <w:del w:id="787" w:author="sunny" w:date="2016-12-17T17:08:00Z">
        <w:r w:rsidR="00A17CFE" w:rsidDel="005A4490">
          <w:rPr>
            <w:rFonts w:ascii="Times New Roman" w:hAnsi="Times New Roman" w:cs="Times New Roman"/>
            <w:sz w:val="24"/>
            <w:szCs w:val="24"/>
          </w:rPr>
          <w:delText xml:space="preserve">and </w:delText>
        </w:r>
        <w:r w:rsidR="002B45F7" w:rsidRPr="006F644E" w:rsidDel="005A4490">
          <w:rPr>
            <w:rFonts w:ascii="Times New Roman" w:hAnsi="Times New Roman" w:cs="Times New Roman"/>
            <w:sz w:val="24"/>
            <w:szCs w:val="24"/>
          </w:rPr>
          <w:delText>azithromycin (1%)</w:delText>
        </w:r>
      </w:del>
      <w:del w:id="788" w:author="sunny" w:date="2016-12-18T00:24:00Z">
        <w:r w:rsidR="002B45F7" w:rsidRPr="006F644E" w:rsidDel="00B827F0">
          <w:rPr>
            <w:rFonts w:ascii="Times New Roman" w:hAnsi="Times New Roman" w:cs="Times New Roman"/>
            <w:sz w:val="24"/>
            <w:szCs w:val="24"/>
          </w:rPr>
          <w:delText xml:space="preserve">. </w:delText>
        </w:r>
      </w:del>
      <w:commentRangeStart w:id="789"/>
      <w:ins w:id="790" w:author="sunny" w:date="2016-12-18T00:30:00Z">
        <w:r w:rsidR="00B827F0" w:rsidRPr="006F644E">
          <w:rPr>
            <w:rFonts w:ascii="Times New Roman" w:hAnsi="Times New Roman" w:cs="Times New Roman"/>
            <w:sz w:val="24"/>
            <w:szCs w:val="24"/>
          </w:rPr>
          <w:t xml:space="preserve">A high </w:t>
        </w:r>
        <w:r w:rsidR="00B827F0">
          <w:rPr>
            <w:rFonts w:ascii="Times New Roman" w:hAnsi="Times New Roman" w:cs="Times New Roman"/>
            <w:sz w:val="24"/>
            <w:szCs w:val="24"/>
          </w:rPr>
          <w:t>number</w:t>
        </w:r>
        <w:r w:rsidR="00B827F0" w:rsidRPr="006F644E">
          <w:rPr>
            <w:rFonts w:ascii="Times New Roman" w:hAnsi="Times New Roman" w:cs="Times New Roman"/>
            <w:sz w:val="24"/>
            <w:szCs w:val="24"/>
          </w:rPr>
          <w:t xml:space="preserve"> of </w:t>
        </w:r>
        <w:r w:rsidR="00B827F0">
          <w:rPr>
            <w:rFonts w:ascii="Times New Roman" w:hAnsi="Times New Roman" w:cs="Times New Roman"/>
            <w:sz w:val="24"/>
            <w:szCs w:val="24"/>
          </w:rPr>
          <w:t xml:space="preserve">this </w:t>
        </w:r>
        <w:r w:rsidR="00B827F0" w:rsidRPr="006F644E">
          <w:rPr>
            <w:rFonts w:ascii="Times New Roman" w:hAnsi="Times New Roman" w:cs="Times New Roman"/>
            <w:sz w:val="24"/>
            <w:szCs w:val="24"/>
          </w:rPr>
          <w:t xml:space="preserve">misclassifications (38 cases) </w:t>
        </w:r>
        <w:commentRangeEnd w:id="789"/>
        <w:r w:rsidR="00B827F0">
          <w:rPr>
            <w:rStyle w:val="CommentReference"/>
          </w:rPr>
          <w:commentReference w:id="789"/>
        </w:r>
        <w:r w:rsidR="00B827F0">
          <w:rPr>
            <w:rFonts w:ascii="Times New Roman" w:hAnsi="Times New Roman" w:cs="Times New Roman"/>
            <w:sz w:val="24"/>
            <w:szCs w:val="24"/>
          </w:rPr>
          <w:t>were</w:t>
        </w:r>
        <w:r w:rsidR="00B827F0" w:rsidRPr="006F644E">
          <w:rPr>
            <w:rFonts w:ascii="Times New Roman" w:hAnsi="Times New Roman" w:cs="Times New Roman"/>
            <w:sz w:val="24"/>
            <w:szCs w:val="24"/>
          </w:rPr>
          <w:t xml:space="preserve"> </w:t>
        </w:r>
        <w:r w:rsidR="00B827F0">
          <w:rPr>
            <w:rFonts w:ascii="Times New Roman" w:hAnsi="Times New Roman" w:cs="Times New Roman"/>
            <w:sz w:val="24"/>
            <w:szCs w:val="24"/>
          </w:rPr>
          <w:t xml:space="preserve">due to MIC </w:t>
        </w:r>
        <w:r w:rsidR="00B827F0" w:rsidRPr="006F644E">
          <w:rPr>
            <w:rFonts w:ascii="Times New Roman" w:hAnsi="Times New Roman" w:cs="Times New Roman"/>
            <w:sz w:val="24"/>
            <w:szCs w:val="24"/>
          </w:rPr>
          <w:t xml:space="preserve">values close to the breakpoints </w:t>
        </w:r>
        <w:r w:rsidR="00B827F0">
          <w:rPr>
            <w:rFonts w:ascii="Times New Roman" w:hAnsi="Times New Roman" w:cs="Times New Roman"/>
            <w:sz w:val="24"/>
            <w:szCs w:val="24"/>
          </w:rPr>
          <w:t xml:space="preserve">and </w:t>
        </w:r>
        <w:r w:rsidR="00B827F0" w:rsidRPr="006F644E">
          <w:rPr>
            <w:rFonts w:ascii="Times New Roman" w:hAnsi="Times New Roman" w:cs="Times New Roman"/>
            <w:sz w:val="24"/>
            <w:szCs w:val="24"/>
          </w:rPr>
          <w:t xml:space="preserve">had </w:t>
        </w:r>
        <w:r w:rsidR="00B827F0">
          <w:rPr>
            <w:rFonts w:ascii="Times New Roman" w:hAnsi="Times New Roman" w:cs="Times New Roman"/>
            <w:sz w:val="24"/>
            <w:szCs w:val="24"/>
          </w:rPr>
          <w:t xml:space="preserve">95% CIs </w:t>
        </w:r>
        <w:r w:rsidR="00B827F0" w:rsidRPr="006F644E">
          <w:rPr>
            <w:rFonts w:ascii="Times New Roman" w:hAnsi="Times New Roman" w:cs="Times New Roman"/>
            <w:sz w:val="24"/>
            <w:szCs w:val="24"/>
          </w:rPr>
          <w:t xml:space="preserve">spanning two categories. </w:t>
        </w:r>
      </w:ins>
      <w:ins w:id="791" w:author="sunny" w:date="2016-12-18T00:35:00Z">
        <w:r w:rsidR="008F6BD6">
          <w:rPr>
            <w:rFonts w:ascii="Times New Roman" w:hAnsi="Times New Roman" w:cs="Times New Roman"/>
            <w:sz w:val="24"/>
            <w:szCs w:val="24"/>
          </w:rPr>
          <w:t>The specificity of the assay was 79.27 % (CI: 74.84-</w:t>
        </w:r>
        <w:r w:rsidR="008F6BD6" w:rsidRPr="00035D56">
          <w:rPr>
            <w:rFonts w:ascii="Times New Roman" w:hAnsi="Times New Roman" w:cs="Times New Roman"/>
            <w:sz w:val="24"/>
            <w:szCs w:val="24"/>
          </w:rPr>
          <w:t>83.23</w:t>
        </w:r>
        <w:r w:rsidR="008F6BD6">
          <w:rPr>
            <w:rFonts w:ascii="Times New Roman" w:hAnsi="Times New Roman" w:cs="Times New Roman"/>
            <w:sz w:val="24"/>
            <w:szCs w:val="24"/>
          </w:rPr>
          <w:t>).</w:t>
        </w:r>
        <w:r w:rsidR="008F6BD6">
          <w:rPr>
            <w:rStyle w:val="CommentReference"/>
          </w:rPr>
          <w:commentReference w:id="792"/>
        </w:r>
        <w:r w:rsidR="008F6BD6" w:rsidDel="00B827F0">
          <w:rPr>
            <w:rStyle w:val="CommentReference"/>
          </w:rPr>
          <w:t xml:space="preserve"> </w:t>
        </w:r>
      </w:ins>
      <w:bookmarkEnd w:id="743"/>
      <w:commentRangeStart w:id="793"/>
      <w:del w:id="794" w:author="sunny" w:date="2016-12-18T00:29:00Z">
        <w:r w:rsidR="002B45F7" w:rsidRPr="006F644E" w:rsidDel="00B827F0">
          <w:rPr>
            <w:rFonts w:ascii="Times New Roman" w:hAnsi="Times New Roman" w:cs="Times New Roman"/>
            <w:sz w:val="24"/>
            <w:szCs w:val="24"/>
          </w:rPr>
          <w:delText xml:space="preserve">A high </w:delText>
        </w:r>
        <w:r w:rsidR="00A17CFE" w:rsidDel="00B827F0">
          <w:rPr>
            <w:rFonts w:ascii="Times New Roman" w:hAnsi="Times New Roman" w:cs="Times New Roman"/>
            <w:sz w:val="24"/>
            <w:szCs w:val="24"/>
          </w:rPr>
          <w:delText>number</w:delText>
        </w:r>
        <w:r w:rsidR="00A17CFE" w:rsidRPr="006F644E" w:rsidDel="00B827F0">
          <w:rPr>
            <w:rFonts w:ascii="Times New Roman" w:hAnsi="Times New Roman" w:cs="Times New Roman"/>
            <w:sz w:val="24"/>
            <w:szCs w:val="24"/>
          </w:rPr>
          <w:delText xml:space="preserve"> </w:delText>
        </w:r>
        <w:r w:rsidR="002B45F7" w:rsidRPr="006F644E" w:rsidDel="00B827F0">
          <w:rPr>
            <w:rFonts w:ascii="Times New Roman" w:hAnsi="Times New Roman" w:cs="Times New Roman"/>
            <w:sz w:val="24"/>
            <w:szCs w:val="24"/>
          </w:rPr>
          <w:delText xml:space="preserve">of misclassifications (38 cases) </w:delText>
        </w:r>
        <w:commentRangeEnd w:id="793"/>
        <w:r w:rsidR="00C36A1F" w:rsidDel="00B827F0">
          <w:rPr>
            <w:rStyle w:val="CommentReference"/>
          </w:rPr>
          <w:commentReference w:id="793"/>
        </w:r>
        <w:r w:rsidR="002B45F7" w:rsidRPr="006F644E" w:rsidDel="00B827F0">
          <w:rPr>
            <w:rFonts w:ascii="Times New Roman" w:hAnsi="Times New Roman" w:cs="Times New Roman"/>
            <w:sz w:val="24"/>
            <w:szCs w:val="24"/>
          </w:rPr>
          <w:delText xml:space="preserve">was </w:delText>
        </w:r>
        <w:r w:rsidR="00C36A1F" w:rsidDel="00B827F0">
          <w:rPr>
            <w:rFonts w:ascii="Times New Roman" w:hAnsi="Times New Roman" w:cs="Times New Roman"/>
            <w:sz w:val="24"/>
            <w:szCs w:val="24"/>
          </w:rPr>
          <w:delText xml:space="preserve">due to MIC </w:delText>
        </w:r>
        <w:r w:rsidR="002B45F7" w:rsidRPr="006F644E" w:rsidDel="00B827F0">
          <w:rPr>
            <w:rFonts w:ascii="Times New Roman" w:hAnsi="Times New Roman" w:cs="Times New Roman"/>
            <w:sz w:val="24"/>
            <w:szCs w:val="24"/>
          </w:rPr>
          <w:delText xml:space="preserve">values close to the </w:delText>
        </w:r>
      </w:del>
      <w:del w:id="795" w:author="sunny" w:date="2016-12-17T17:48:00Z">
        <w:r w:rsidR="00C36A1F" w:rsidDel="000F3A1A">
          <w:rPr>
            <w:rFonts w:ascii="Times New Roman" w:hAnsi="Times New Roman" w:cs="Times New Roman"/>
            <w:sz w:val="24"/>
            <w:szCs w:val="24"/>
          </w:rPr>
          <w:delText xml:space="preserve">susceptibility or resistance </w:delText>
        </w:r>
      </w:del>
      <w:del w:id="796" w:author="sunny" w:date="2016-12-18T00:29:00Z">
        <w:r w:rsidR="002B45F7" w:rsidRPr="006F644E" w:rsidDel="00B827F0">
          <w:rPr>
            <w:rFonts w:ascii="Times New Roman" w:hAnsi="Times New Roman" w:cs="Times New Roman"/>
            <w:sz w:val="24"/>
            <w:szCs w:val="24"/>
          </w:rPr>
          <w:delText xml:space="preserve">breakpoints </w:delText>
        </w:r>
        <w:r w:rsidR="00C36A1F" w:rsidDel="00B827F0">
          <w:rPr>
            <w:rFonts w:ascii="Times New Roman" w:hAnsi="Times New Roman" w:cs="Times New Roman"/>
            <w:sz w:val="24"/>
            <w:szCs w:val="24"/>
          </w:rPr>
          <w:delText xml:space="preserve">and </w:delText>
        </w:r>
        <w:r w:rsidR="002B45F7" w:rsidRPr="006F644E" w:rsidDel="00B827F0">
          <w:rPr>
            <w:rFonts w:ascii="Times New Roman" w:hAnsi="Times New Roman" w:cs="Times New Roman"/>
            <w:sz w:val="24"/>
            <w:szCs w:val="24"/>
          </w:rPr>
          <w:delText xml:space="preserve">had </w:delText>
        </w:r>
        <w:r w:rsidR="00B6403F" w:rsidDel="00B827F0">
          <w:rPr>
            <w:rFonts w:ascii="Times New Roman" w:hAnsi="Times New Roman" w:cs="Times New Roman"/>
            <w:sz w:val="24"/>
            <w:szCs w:val="24"/>
          </w:rPr>
          <w:delText xml:space="preserve">CIs </w:delText>
        </w:r>
        <w:r w:rsidR="002B45F7" w:rsidRPr="006F644E" w:rsidDel="00B827F0">
          <w:rPr>
            <w:rFonts w:ascii="Times New Roman" w:hAnsi="Times New Roman" w:cs="Times New Roman"/>
            <w:sz w:val="24"/>
            <w:szCs w:val="24"/>
          </w:rPr>
          <w:delText>spanning two categories</w:delText>
        </w:r>
      </w:del>
      <w:del w:id="797" w:author="sunny" w:date="2016-12-17T17:09:00Z">
        <w:r w:rsidR="00390A2C" w:rsidDel="005A4490">
          <w:rPr>
            <w:rFonts w:ascii="Times New Roman" w:hAnsi="Times New Roman" w:cs="Times New Roman"/>
            <w:sz w:val="24"/>
            <w:szCs w:val="24"/>
          </w:rPr>
          <w:delText xml:space="preserve"> (Figure 2)</w:delText>
        </w:r>
      </w:del>
      <w:del w:id="798" w:author="sunny" w:date="2016-12-18T00:29:00Z">
        <w:r w:rsidR="002B45F7" w:rsidRPr="006F644E" w:rsidDel="00B827F0">
          <w:rPr>
            <w:rFonts w:ascii="Times New Roman" w:hAnsi="Times New Roman" w:cs="Times New Roman"/>
            <w:sz w:val="24"/>
            <w:szCs w:val="24"/>
          </w:rPr>
          <w:delText xml:space="preserve">. </w:delText>
        </w:r>
      </w:del>
    </w:p>
    <w:p w14:paraId="691F3FBB" w14:textId="16452E20" w:rsidR="003B02B6" w:rsidRPr="006F644E" w:rsidDel="00E97160" w:rsidRDefault="002B45F7" w:rsidP="00ED3701">
      <w:pPr>
        <w:spacing w:after="0" w:line="480" w:lineRule="auto"/>
        <w:jc w:val="both"/>
        <w:rPr>
          <w:del w:id="799" w:author="sunny" w:date="2016-12-17T17:22:00Z"/>
          <w:rFonts w:ascii="Times New Roman" w:hAnsi="Times New Roman" w:cs="Times New Roman"/>
          <w:sz w:val="24"/>
          <w:szCs w:val="24"/>
        </w:rPr>
      </w:pPr>
      <w:del w:id="800" w:author="sunny" w:date="2016-12-17T17:22:00Z">
        <w:r w:rsidRPr="006F644E" w:rsidDel="00E97160">
          <w:rPr>
            <w:rFonts w:ascii="Times New Roman" w:hAnsi="Times New Roman" w:cs="Times New Roman"/>
            <w:sz w:val="24"/>
            <w:szCs w:val="24"/>
          </w:rPr>
          <w:delText>Overall the sensitivity of the assay</w:delText>
        </w:r>
        <w:r w:rsidR="00C232A3" w:rsidDel="00E97160">
          <w:rPr>
            <w:rFonts w:ascii="Times New Roman" w:hAnsi="Times New Roman" w:cs="Times New Roman"/>
            <w:sz w:val="24"/>
            <w:szCs w:val="24"/>
          </w:rPr>
          <w:delText>, i.e. correctly classifying resistant strains,</w:delText>
        </w:r>
        <w:r w:rsidRPr="006F644E" w:rsidDel="00E97160">
          <w:rPr>
            <w:rFonts w:ascii="Times New Roman" w:hAnsi="Times New Roman" w:cs="Times New Roman"/>
            <w:sz w:val="24"/>
            <w:szCs w:val="24"/>
          </w:rPr>
          <w:delText xml:space="preserve"> was </w:delText>
        </w:r>
        <w:r w:rsidR="00FE6559" w:rsidRPr="006F644E" w:rsidDel="00E97160">
          <w:rPr>
            <w:rFonts w:ascii="Times New Roman" w:hAnsi="Times New Roman" w:cs="Times New Roman"/>
            <w:sz w:val="24"/>
            <w:szCs w:val="24"/>
          </w:rPr>
          <w:delText xml:space="preserve">99.4% (95% CI: 97.9-99.3) and the specificity </w:delText>
        </w:r>
        <w:r w:rsidR="00C36A1F" w:rsidDel="00E97160">
          <w:rPr>
            <w:rFonts w:ascii="Times New Roman" w:hAnsi="Times New Roman" w:cs="Times New Roman"/>
            <w:sz w:val="24"/>
            <w:szCs w:val="24"/>
          </w:rPr>
          <w:delText xml:space="preserve">was </w:delText>
        </w:r>
        <w:r w:rsidR="00FE6559" w:rsidRPr="006F644E" w:rsidDel="00E97160">
          <w:rPr>
            <w:rFonts w:ascii="Times New Roman" w:hAnsi="Times New Roman" w:cs="Times New Roman"/>
            <w:sz w:val="24"/>
            <w:szCs w:val="24"/>
          </w:rPr>
          <w:delText>72.5% (95% CI: 66.7-77.8).</w:delText>
        </w:r>
      </w:del>
    </w:p>
    <w:p w14:paraId="0C6438C4" w14:textId="17FEEB1E" w:rsidR="00046D65" w:rsidDel="00B44A67" w:rsidRDefault="00046D65">
      <w:pPr>
        <w:spacing w:after="0" w:line="480" w:lineRule="auto"/>
        <w:jc w:val="both"/>
        <w:rPr>
          <w:ins w:id="801" w:author="Unemo Magnus, USÖ Labmed länsklinik" w:date="2016-11-14T17:58:00Z"/>
          <w:del w:id="802" w:author="sunny" w:date="2016-12-17T10:28:00Z"/>
          <w:rFonts w:ascii="Times New Roman" w:hAnsi="Times New Roman" w:cs="Times New Roman"/>
          <w:b/>
          <w:sz w:val="24"/>
          <w:szCs w:val="24"/>
        </w:rPr>
        <w:pPrChange w:id="803" w:author="Unemo Magnus, USÖ Labmed länsklinik" w:date="2016-11-14T17:51:00Z">
          <w:pPr>
            <w:spacing w:line="480" w:lineRule="auto"/>
            <w:jc w:val="both"/>
          </w:pPr>
        </w:pPrChange>
      </w:pPr>
    </w:p>
    <w:p w14:paraId="54F51D47" w14:textId="7F108A9E" w:rsidR="003B02B6" w:rsidRPr="000A480A" w:rsidDel="00B44A67" w:rsidRDefault="003B02B6" w:rsidP="000A480A">
      <w:pPr>
        <w:spacing w:after="0" w:line="480" w:lineRule="auto"/>
        <w:jc w:val="both"/>
        <w:rPr>
          <w:del w:id="804" w:author="sunny" w:date="2016-12-17T10:28:00Z"/>
          <w:rFonts w:ascii="Times New Roman" w:hAnsi="Times New Roman" w:cs="Times New Roman"/>
          <w:b/>
          <w:i/>
          <w:sz w:val="24"/>
          <w:szCs w:val="24"/>
        </w:rPr>
      </w:pPr>
      <w:commentRangeStart w:id="805"/>
      <w:commentRangeStart w:id="806"/>
      <w:del w:id="807" w:author="sunny" w:date="2016-12-17T10:28:00Z">
        <w:r w:rsidRPr="000A480A" w:rsidDel="00B44A67">
          <w:rPr>
            <w:rFonts w:ascii="Times New Roman" w:hAnsi="Times New Roman" w:cs="Times New Roman"/>
            <w:b/>
            <w:i/>
            <w:sz w:val="24"/>
            <w:szCs w:val="24"/>
          </w:rPr>
          <w:delText xml:space="preserve">Hill </w:delText>
        </w:r>
        <w:r w:rsidR="006F7E29" w:rsidRPr="000A480A" w:rsidDel="00B44A67">
          <w:rPr>
            <w:rFonts w:ascii="Times New Roman" w:hAnsi="Times New Roman" w:cs="Times New Roman"/>
            <w:b/>
            <w:i/>
            <w:sz w:val="24"/>
            <w:szCs w:val="24"/>
          </w:rPr>
          <w:delText>coefficients</w:delText>
        </w:r>
        <w:commentRangeEnd w:id="805"/>
        <w:r w:rsidR="005859C1" w:rsidDel="00B44A67">
          <w:rPr>
            <w:rStyle w:val="CommentReference"/>
          </w:rPr>
          <w:commentReference w:id="805"/>
        </w:r>
        <w:commentRangeEnd w:id="806"/>
        <w:r w:rsidR="00FB7C9D" w:rsidDel="00B44A67">
          <w:rPr>
            <w:rStyle w:val="CommentReference"/>
          </w:rPr>
          <w:commentReference w:id="806"/>
        </w:r>
      </w:del>
    </w:p>
    <w:p w14:paraId="22A0A5C3" w14:textId="24C97881" w:rsidR="00593594" w:rsidRPr="006F644E" w:rsidDel="00CF7908" w:rsidRDefault="00B0573F" w:rsidP="000A480A">
      <w:pPr>
        <w:spacing w:after="0" w:line="480" w:lineRule="auto"/>
        <w:jc w:val="both"/>
        <w:rPr>
          <w:del w:id="808" w:author="sunny" w:date="2016-12-17T17:29:00Z"/>
          <w:rFonts w:ascii="Times New Roman" w:hAnsi="Times New Roman" w:cs="Times New Roman"/>
          <w:sz w:val="24"/>
          <w:szCs w:val="24"/>
        </w:rPr>
      </w:pPr>
      <w:del w:id="809" w:author="sunny" w:date="2016-12-17T17:29:00Z">
        <w:r w:rsidRPr="006F644E" w:rsidDel="00CF7908">
          <w:rPr>
            <w:rFonts w:ascii="Times New Roman" w:hAnsi="Times New Roman" w:cs="Times New Roman"/>
            <w:sz w:val="24"/>
            <w:szCs w:val="24"/>
          </w:rPr>
          <w:delText xml:space="preserve">The </w:delText>
        </w:r>
        <w:r w:rsidR="00AF166B" w:rsidDel="00CF7908">
          <w:rPr>
            <w:rFonts w:ascii="Times New Roman" w:hAnsi="Times New Roman" w:cs="Times New Roman"/>
            <w:sz w:val="24"/>
            <w:szCs w:val="24"/>
          </w:rPr>
          <w:delText>H</w:delText>
        </w:r>
        <w:r w:rsidR="00AF166B" w:rsidRPr="006F644E" w:rsidDel="00CF7908">
          <w:rPr>
            <w:rFonts w:ascii="Times New Roman" w:hAnsi="Times New Roman" w:cs="Times New Roman"/>
            <w:sz w:val="24"/>
            <w:szCs w:val="24"/>
          </w:rPr>
          <w:delText xml:space="preserve">ill </w:delText>
        </w:r>
        <w:r w:rsidR="006F7E29" w:rsidRPr="006F644E" w:rsidDel="00CF7908">
          <w:rPr>
            <w:rFonts w:ascii="Times New Roman" w:hAnsi="Times New Roman" w:cs="Times New Roman"/>
            <w:sz w:val="24"/>
            <w:szCs w:val="24"/>
          </w:rPr>
          <w:delText>coefficients</w:delText>
        </w:r>
        <w:r w:rsidRPr="006F644E" w:rsidDel="00CF7908">
          <w:rPr>
            <w:rFonts w:ascii="Times New Roman" w:hAnsi="Times New Roman" w:cs="Times New Roman"/>
            <w:sz w:val="24"/>
            <w:szCs w:val="24"/>
          </w:rPr>
          <w:delText xml:space="preserve"> of the pharmacodynamic functions were compared across all samples. The me</w:delText>
        </w:r>
        <w:r w:rsidR="0073312A" w:rsidRPr="006F644E" w:rsidDel="00CF7908">
          <w:rPr>
            <w:rFonts w:ascii="Times New Roman" w:hAnsi="Times New Roman" w:cs="Times New Roman"/>
            <w:sz w:val="24"/>
            <w:szCs w:val="24"/>
          </w:rPr>
          <w:delText>an</w:delText>
        </w:r>
        <w:r w:rsidRPr="006F644E" w:rsidDel="00CF7908">
          <w:rPr>
            <w:rFonts w:ascii="Times New Roman" w:hAnsi="Times New Roman" w:cs="Times New Roman"/>
            <w:sz w:val="24"/>
            <w:szCs w:val="24"/>
          </w:rPr>
          <w:delText xml:space="preserve"> of this parameter gradually </w:delText>
        </w:r>
        <w:r w:rsidR="00C4260D" w:rsidRPr="006F644E" w:rsidDel="00CF7908">
          <w:rPr>
            <w:rFonts w:ascii="Times New Roman" w:hAnsi="Times New Roman" w:cs="Times New Roman"/>
            <w:sz w:val="24"/>
            <w:szCs w:val="24"/>
          </w:rPr>
          <w:delText>increased</w:delText>
        </w:r>
        <w:r w:rsidRPr="006F644E" w:rsidDel="00CF7908">
          <w:rPr>
            <w:rFonts w:ascii="Times New Roman" w:hAnsi="Times New Roman" w:cs="Times New Roman"/>
            <w:sz w:val="24"/>
            <w:szCs w:val="24"/>
          </w:rPr>
          <w:delText xml:space="preserve"> from </w:delText>
        </w:r>
        <w:commentRangeStart w:id="810"/>
        <w:r w:rsidRPr="006F644E" w:rsidDel="00CF7908">
          <w:rPr>
            <w:rFonts w:ascii="Times New Roman" w:hAnsi="Times New Roman" w:cs="Times New Roman"/>
            <w:sz w:val="24"/>
            <w:szCs w:val="24"/>
          </w:rPr>
          <w:delText>ceftriaxone</w:delText>
        </w:r>
        <w:r w:rsidR="002A3CD9" w:rsidRPr="006F644E" w:rsidDel="00CF7908">
          <w:rPr>
            <w:rFonts w:ascii="Times New Roman" w:hAnsi="Times New Roman" w:cs="Times New Roman"/>
            <w:sz w:val="24"/>
            <w:szCs w:val="24"/>
          </w:rPr>
          <w:delText xml:space="preserve"> (1.</w:delText>
        </w:r>
        <w:r w:rsidR="009A4AFC" w:rsidRPr="006F644E" w:rsidDel="00CF7908">
          <w:rPr>
            <w:rFonts w:ascii="Times New Roman" w:hAnsi="Times New Roman" w:cs="Times New Roman"/>
            <w:sz w:val="24"/>
            <w:szCs w:val="24"/>
          </w:rPr>
          <w:delText>8</w:delText>
        </w:r>
        <w:r w:rsidR="002A3CD9" w:rsidRPr="006F644E" w:rsidDel="00CF7908">
          <w:rPr>
            <w:rFonts w:ascii="Times New Roman" w:hAnsi="Times New Roman" w:cs="Times New Roman"/>
            <w:sz w:val="24"/>
            <w:szCs w:val="24"/>
          </w:rPr>
          <w:delText>) to</w:delText>
        </w:r>
        <w:r w:rsidRPr="006F644E" w:rsidDel="00CF7908">
          <w:rPr>
            <w:rFonts w:ascii="Times New Roman" w:hAnsi="Times New Roman" w:cs="Times New Roman"/>
            <w:sz w:val="24"/>
            <w:szCs w:val="24"/>
          </w:rPr>
          <w:delText xml:space="preserve"> cefixime</w:delText>
        </w:r>
        <w:r w:rsidR="002A3CD9"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2</w:delText>
        </w:r>
        <w:r w:rsidR="002A3CD9" w:rsidRPr="006F644E"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tetracycline (2.1</w:delText>
        </w:r>
        <w:r w:rsidR="002A3CD9" w:rsidRPr="006F644E" w:rsidDel="00CF7908">
          <w:rPr>
            <w:rFonts w:ascii="Times New Roman" w:hAnsi="Times New Roman" w:cs="Times New Roman"/>
            <w:sz w:val="24"/>
            <w:szCs w:val="24"/>
          </w:rPr>
          <w:delText>), penicillin G (2.</w:delText>
        </w:r>
        <w:r w:rsidR="009A4AFC" w:rsidRPr="006F644E" w:rsidDel="00CF7908">
          <w:rPr>
            <w:rFonts w:ascii="Times New Roman" w:hAnsi="Times New Roman" w:cs="Times New Roman"/>
            <w:sz w:val="24"/>
            <w:szCs w:val="24"/>
          </w:rPr>
          <w:delText>3</w:delText>
        </w:r>
        <w:r w:rsidR="002A3CD9"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azithromycin (2.5</w:delText>
        </w:r>
        <w:r w:rsidR="002A3CD9" w:rsidRPr="006F644E" w:rsidDel="00CF7908">
          <w:rPr>
            <w:rFonts w:ascii="Times New Roman" w:hAnsi="Times New Roman" w:cs="Times New Roman"/>
            <w:sz w:val="24"/>
            <w:szCs w:val="24"/>
          </w:rPr>
          <w:delText xml:space="preserve">), spectinomycin </w:delText>
        </w:r>
        <w:commentRangeEnd w:id="810"/>
        <w:r w:rsidR="005859C1" w:rsidDel="00CF7908">
          <w:rPr>
            <w:rStyle w:val="CommentReference"/>
          </w:rPr>
          <w:commentReference w:id="810"/>
        </w:r>
        <w:r w:rsidR="002A3CD9" w:rsidRPr="006F644E" w:rsidDel="00CF7908">
          <w:rPr>
            <w:rFonts w:ascii="Times New Roman" w:hAnsi="Times New Roman" w:cs="Times New Roman"/>
            <w:sz w:val="24"/>
            <w:szCs w:val="24"/>
          </w:rPr>
          <w:delText>(2.</w:delText>
        </w:r>
        <w:r w:rsidR="009A4AFC" w:rsidRPr="006F644E" w:rsidDel="00CF7908">
          <w:rPr>
            <w:rFonts w:ascii="Times New Roman" w:hAnsi="Times New Roman" w:cs="Times New Roman"/>
            <w:sz w:val="24"/>
            <w:szCs w:val="24"/>
          </w:rPr>
          <w:delText>9</w:delText>
        </w:r>
        <w:r w:rsidR="002A3CD9" w:rsidRPr="006F644E" w:rsidDel="00CF7908">
          <w:rPr>
            <w:rFonts w:ascii="Times New Roman" w:hAnsi="Times New Roman" w:cs="Times New Roman"/>
            <w:sz w:val="24"/>
            <w:szCs w:val="24"/>
          </w:rPr>
          <w:delText xml:space="preserve">) and </w:delText>
        </w:r>
        <w:r w:rsidR="00E016A1" w:rsidRPr="006F644E" w:rsidDel="00CF7908">
          <w:rPr>
            <w:rFonts w:ascii="Times New Roman" w:hAnsi="Times New Roman" w:cs="Times New Roman"/>
            <w:sz w:val="24"/>
            <w:szCs w:val="24"/>
          </w:rPr>
          <w:delText xml:space="preserve">was highest for </w:delText>
        </w:r>
        <w:r w:rsidR="002A3CD9" w:rsidRPr="006F644E" w:rsidDel="00CF7908">
          <w:rPr>
            <w:rFonts w:ascii="Times New Roman" w:hAnsi="Times New Roman" w:cs="Times New Roman"/>
            <w:sz w:val="24"/>
            <w:szCs w:val="24"/>
          </w:rPr>
          <w:delText>gentamicin (3.</w:delText>
        </w:r>
        <w:r w:rsidR="009A4AFC" w:rsidRPr="006F644E" w:rsidDel="00CF7908">
          <w:rPr>
            <w:rFonts w:ascii="Times New Roman" w:hAnsi="Times New Roman" w:cs="Times New Roman"/>
            <w:sz w:val="24"/>
            <w:szCs w:val="24"/>
          </w:rPr>
          <w:delText>3</w:delText>
        </w:r>
        <w:r w:rsidR="002A3CD9" w:rsidRPr="006F644E" w:rsidDel="00CF7908">
          <w:rPr>
            <w:rFonts w:ascii="Times New Roman" w:hAnsi="Times New Roman" w:cs="Times New Roman"/>
            <w:sz w:val="24"/>
            <w:szCs w:val="24"/>
          </w:rPr>
          <w:delText xml:space="preserve">). </w:delText>
        </w:r>
        <w:commentRangeStart w:id="811"/>
        <w:r w:rsidR="00C4260D" w:rsidRPr="006F644E" w:rsidDel="00CF7908">
          <w:rPr>
            <w:rFonts w:ascii="Times New Roman" w:hAnsi="Times New Roman" w:cs="Times New Roman"/>
            <w:sz w:val="24"/>
            <w:szCs w:val="24"/>
          </w:rPr>
          <w:delText xml:space="preserve">A pairwise </w:delText>
        </w:r>
        <w:r w:rsidR="00C4260D" w:rsidRPr="000A480A" w:rsidDel="00CF7908">
          <w:rPr>
            <w:rFonts w:ascii="Times New Roman" w:hAnsi="Times New Roman" w:cs="Times New Roman"/>
            <w:i/>
            <w:sz w:val="24"/>
            <w:szCs w:val="24"/>
          </w:rPr>
          <w:delText>t</w:delText>
        </w:r>
        <w:r w:rsidR="00C4260D" w:rsidRPr="006F644E" w:rsidDel="00CF7908">
          <w:rPr>
            <w:rFonts w:ascii="Times New Roman" w:hAnsi="Times New Roman" w:cs="Times New Roman"/>
            <w:sz w:val="24"/>
            <w:szCs w:val="24"/>
          </w:rPr>
          <w:delText xml:space="preserve">-test showed that the differences between </w:delText>
        </w:r>
        <w:r w:rsidR="009A4AFC" w:rsidRPr="006F644E" w:rsidDel="00CF7908">
          <w:rPr>
            <w:rFonts w:ascii="Times New Roman" w:hAnsi="Times New Roman" w:cs="Times New Roman"/>
            <w:sz w:val="24"/>
            <w:szCs w:val="24"/>
          </w:rPr>
          <w:delText>the antimicrobials</w:delText>
        </w:r>
        <w:r w:rsidR="00C4260D" w:rsidRPr="006F644E" w:rsidDel="00CF7908">
          <w:rPr>
            <w:rFonts w:ascii="Times New Roman" w:hAnsi="Times New Roman" w:cs="Times New Roman"/>
            <w:sz w:val="24"/>
            <w:szCs w:val="24"/>
          </w:rPr>
          <w:delText xml:space="preserve"> were significant </w:delText>
        </w:r>
        <w:r w:rsidR="009A4AFC" w:rsidRPr="006F644E" w:rsidDel="00CF7908">
          <w:rPr>
            <w:rFonts w:ascii="Times New Roman" w:hAnsi="Times New Roman" w:cs="Times New Roman"/>
            <w:sz w:val="24"/>
            <w:szCs w:val="24"/>
          </w:rPr>
          <w:delText xml:space="preserve">when the distance between the means was larger than 0.5 </w:delText>
        </w:r>
        <w:commentRangeEnd w:id="811"/>
        <w:r w:rsidR="00BF79C7" w:rsidDel="00CF7908">
          <w:rPr>
            <w:rStyle w:val="CommentReference"/>
          </w:rPr>
          <w:commentReference w:id="811"/>
        </w:r>
        <w:r w:rsidR="009A4AFC" w:rsidRPr="006F644E" w:rsidDel="00CF7908">
          <w:rPr>
            <w:rFonts w:ascii="Times New Roman" w:hAnsi="Times New Roman" w:cs="Times New Roman"/>
            <w:sz w:val="24"/>
            <w:szCs w:val="24"/>
          </w:rPr>
          <w:delText xml:space="preserve">(Figure </w:delText>
        </w:r>
        <w:r w:rsidR="00390A2C" w:rsidDel="00CF7908">
          <w:rPr>
            <w:rFonts w:ascii="Times New Roman" w:hAnsi="Times New Roman" w:cs="Times New Roman"/>
            <w:sz w:val="24"/>
            <w:szCs w:val="24"/>
          </w:rPr>
          <w:delText>3</w:delText>
        </w:r>
        <w:r w:rsidR="009A4AFC" w:rsidRPr="006F644E" w:rsidDel="00CF7908">
          <w:rPr>
            <w:rFonts w:ascii="Times New Roman" w:hAnsi="Times New Roman" w:cs="Times New Roman"/>
            <w:sz w:val="24"/>
            <w:szCs w:val="24"/>
          </w:rPr>
          <w:delText>A)</w:delText>
        </w:r>
        <w:r w:rsidR="00C4260D"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 xml:space="preserve">The differences between susceptible and resistant strains were not significant. </w:delText>
        </w:r>
        <w:r w:rsidR="00C4260D" w:rsidRPr="006F644E" w:rsidDel="00CF7908">
          <w:rPr>
            <w:rFonts w:ascii="Times New Roman" w:hAnsi="Times New Roman" w:cs="Times New Roman"/>
            <w:sz w:val="24"/>
            <w:szCs w:val="24"/>
          </w:rPr>
          <w:delText>Furthermore</w:delText>
        </w:r>
        <w:r w:rsidR="00462474" w:rsidRPr="006F644E" w:rsidDel="00CF7908">
          <w:rPr>
            <w:rFonts w:ascii="Times New Roman" w:hAnsi="Times New Roman" w:cs="Times New Roman"/>
            <w:sz w:val="24"/>
            <w:szCs w:val="24"/>
          </w:rPr>
          <w:delText>,</w:delText>
        </w:r>
        <w:r w:rsidR="00C4260D" w:rsidRPr="006F644E" w:rsidDel="00CF7908">
          <w:rPr>
            <w:rFonts w:ascii="Times New Roman" w:hAnsi="Times New Roman" w:cs="Times New Roman"/>
            <w:sz w:val="24"/>
            <w:szCs w:val="24"/>
          </w:rPr>
          <w:delText xml:space="preserve"> hierarchical</w:delText>
        </w:r>
        <w:r w:rsidRPr="006F644E" w:rsidDel="00CF7908">
          <w:rPr>
            <w:rFonts w:ascii="Times New Roman" w:hAnsi="Times New Roman" w:cs="Times New Roman"/>
            <w:sz w:val="24"/>
            <w:szCs w:val="24"/>
          </w:rPr>
          <w:delText xml:space="preserve"> clustering </w:delText>
        </w:r>
        <w:r w:rsidR="00BF754E" w:rsidRPr="006F644E" w:rsidDel="00CF7908">
          <w:rPr>
            <w:rFonts w:ascii="Times New Roman" w:hAnsi="Times New Roman" w:cs="Times New Roman"/>
            <w:sz w:val="24"/>
            <w:szCs w:val="24"/>
          </w:rPr>
          <w:delText>found</w:delText>
        </w:r>
        <w:r w:rsidR="00551DC0" w:rsidRPr="006F644E" w:rsidDel="00CF7908">
          <w:rPr>
            <w:rFonts w:ascii="Times New Roman" w:hAnsi="Times New Roman" w:cs="Times New Roman"/>
            <w:sz w:val="24"/>
            <w:szCs w:val="24"/>
          </w:rPr>
          <w:delText xml:space="preserve"> three main clusters</w:delText>
        </w:r>
        <w:r w:rsidR="00BF754E" w:rsidRPr="006F644E" w:rsidDel="00CF7908">
          <w:rPr>
            <w:rFonts w:ascii="Times New Roman" w:hAnsi="Times New Roman" w:cs="Times New Roman"/>
            <w:sz w:val="24"/>
            <w:szCs w:val="24"/>
          </w:rPr>
          <w:delText xml:space="preserve"> (</w:delText>
        </w:r>
        <w:r w:rsidR="009A4AFC" w:rsidRPr="006F644E" w:rsidDel="00CF7908">
          <w:rPr>
            <w:rFonts w:ascii="Times New Roman" w:hAnsi="Times New Roman" w:cs="Times New Roman"/>
            <w:sz w:val="24"/>
            <w:szCs w:val="24"/>
          </w:rPr>
          <w:delText xml:space="preserve">Figure </w:delText>
        </w:r>
        <w:r w:rsidR="00390A2C" w:rsidDel="00CF7908">
          <w:rPr>
            <w:rFonts w:ascii="Times New Roman" w:hAnsi="Times New Roman" w:cs="Times New Roman"/>
            <w:sz w:val="24"/>
            <w:szCs w:val="24"/>
          </w:rPr>
          <w:delText>3</w:delText>
        </w:r>
        <w:r w:rsidR="009A4AFC" w:rsidRPr="006F644E" w:rsidDel="00CF7908">
          <w:rPr>
            <w:rFonts w:ascii="Times New Roman" w:hAnsi="Times New Roman" w:cs="Times New Roman"/>
            <w:sz w:val="24"/>
            <w:szCs w:val="24"/>
          </w:rPr>
          <w:delText>B</w:delText>
        </w:r>
        <w:r w:rsidR="00BF754E" w:rsidRPr="006F644E" w:rsidDel="00CF7908">
          <w:rPr>
            <w:rFonts w:ascii="Times New Roman" w:hAnsi="Times New Roman" w:cs="Times New Roman"/>
            <w:sz w:val="24"/>
            <w:szCs w:val="24"/>
          </w:rPr>
          <w:delText>)</w:delText>
        </w:r>
        <w:r w:rsidR="00551DC0" w:rsidRPr="006F644E"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T</w:delText>
        </w:r>
        <w:r w:rsidR="00C4260D" w:rsidRPr="006F644E" w:rsidDel="00CF7908">
          <w:rPr>
            <w:rFonts w:ascii="Times New Roman" w:hAnsi="Times New Roman" w:cs="Times New Roman"/>
            <w:sz w:val="24"/>
            <w:szCs w:val="24"/>
          </w:rPr>
          <w:delText xml:space="preserve">he </w:delText>
        </w:r>
        <w:r w:rsidR="009911EF" w:rsidDel="00CF7908">
          <w:rPr>
            <w:rFonts w:ascii="Times New Roman" w:hAnsi="Times New Roman" w:cs="Times New Roman"/>
            <w:sz w:val="24"/>
            <w:szCs w:val="24"/>
          </w:rPr>
          <w:sym w:font="Symbol" w:char="F062"/>
        </w:r>
        <w:r w:rsidR="009911EF" w:rsidDel="00CF7908">
          <w:rPr>
            <w:rFonts w:ascii="Times New Roman" w:hAnsi="Times New Roman" w:cs="Times New Roman"/>
            <w:sz w:val="24"/>
            <w:szCs w:val="24"/>
          </w:rPr>
          <w:delText>-</w:delText>
        </w:r>
        <w:r w:rsidRPr="006F644E" w:rsidDel="00CF7908">
          <w:rPr>
            <w:rFonts w:ascii="Times New Roman" w:hAnsi="Times New Roman" w:cs="Times New Roman"/>
            <w:sz w:val="24"/>
            <w:szCs w:val="24"/>
          </w:rPr>
          <w:delText xml:space="preserve">lactams ceftriaxone, cefixime and </w:delText>
        </w:r>
        <w:r w:rsidR="00C4260D" w:rsidRPr="006F644E" w:rsidDel="00CF7908">
          <w:rPr>
            <w:rFonts w:ascii="Times New Roman" w:hAnsi="Times New Roman" w:cs="Times New Roman"/>
            <w:sz w:val="24"/>
            <w:szCs w:val="24"/>
          </w:rPr>
          <w:delText>penicillin G</w:delText>
        </w:r>
        <w:r w:rsidR="009A4AFC" w:rsidRPr="006F644E" w:rsidDel="00CF7908">
          <w:rPr>
            <w:rFonts w:ascii="Times New Roman" w:hAnsi="Times New Roman" w:cs="Times New Roman"/>
            <w:sz w:val="24"/>
            <w:szCs w:val="24"/>
          </w:rPr>
          <w:delText xml:space="preserve"> were found in one cluster</w:delText>
        </w:r>
        <w:r w:rsidR="00C4260D"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 xml:space="preserve">Ciprofloxacin and </w:delText>
        </w:r>
        <w:r w:rsidR="009A4AFC" w:rsidRPr="006F644E" w:rsidDel="00CF7908">
          <w:rPr>
            <w:rFonts w:ascii="Times New Roman" w:hAnsi="Times New Roman" w:cs="Times New Roman"/>
            <w:sz w:val="24"/>
            <w:szCs w:val="24"/>
          </w:rPr>
          <w:delText>gentamicin</w:delText>
        </w:r>
        <w:r w:rsidR="00551DC0" w:rsidRPr="006F644E" w:rsidDel="00CF7908">
          <w:rPr>
            <w:rFonts w:ascii="Times New Roman" w:hAnsi="Times New Roman" w:cs="Times New Roman"/>
            <w:sz w:val="24"/>
            <w:szCs w:val="24"/>
          </w:rPr>
          <w:delText xml:space="preserve"> were found in </w:delText>
        </w:r>
        <w:r w:rsidR="009A4AFC" w:rsidRPr="006F644E" w:rsidDel="00CF7908">
          <w:rPr>
            <w:rFonts w:ascii="Times New Roman" w:hAnsi="Times New Roman" w:cs="Times New Roman"/>
            <w:sz w:val="24"/>
            <w:szCs w:val="24"/>
          </w:rPr>
          <w:delText>a</w:delText>
        </w:r>
        <w:r w:rsidR="00551DC0" w:rsidRPr="006F644E" w:rsidDel="00CF7908">
          <w:rPr>
            <w:rFonts w:ascii="Times New Roman" w:hAnsi="Times New Roman" w:cs="Times New Roman"/>
            <w:sz w:val="24"/>
            <w:szCs w:val="24"/>
          </w:rPr>
          <w:delText xml:space="preserve"> second cluster</w:delText>
        </w:r>
        <w:r w:rsidR="009A4AFC" w:rsidRPr="006F644E" w:rsidDel="00CF7908">
          <w:rPr>
            <w:rFonts w:ascii="Times New Roman" w:hAnsi="Times New Roman" w:cs="Times New Roman"/>
            <w:sz w:val="24"/>
            <w:szCs w:val="24"/>
          </w:rPr>
          <w:delText xml:space="preserve"> and azithromycin, tetracycline and spectinomycin</w:delText>
        </w:r>
        <w:r w:rsidR="00310B24" w:rsidRPr="006F644E" w:rsidDel="00CF7908">
          <w:rPr>
            <w:rFonts w:ascii="Times New Roman" w:hAnsi="Times New Roman" w:cs="Times New Roman"/>
            <w:sz w:val="24"/>
            <w:szCs w:val="24"/>
          </w:rPr>
          <w:delText xml:space="preserve"> in a third cluster</w:delText>
        </w:r>
        <w:r w:rsidR="009A4AFC" w:rsidRPr="006F644E" w:rsidDel="00CF7908">
          <w:rPr>
            <w:rFonts w:ascii="Times New Roman" w:hAnsi="Times New Roman" w:cs="Times New Roman"/>
            <w:sz w:val="24"/>
            <w:szCs w:val="24"/>
          </w:rPr>
          <w:delText>.</w:delText>
        </w:r>
        <w:r w:rsidR="00C96726" w:rsidRPr="006F644E" w:rsidDel="00CF7908">
          <w:rPr>
            <w:rFonts w:ascii="Times New Roman" w:hAnsi="Times New Roman" w:cs="Times New Roman"/>
            <w:sz w:val="24"/>
            <w:szCs w:val="24"/>
          </w:rPr>
          <w:delText xml:space="preserve"> </w:delText>
        </w:r>
        <w:r w:rsidR="00551DC0" w:rsidRPr="006F644E" w:rsidDel="00CF7908">
          <w:rPr>
            <w:rFonts w:ascii="Times New Roman" w:hAnsi="Times New Roman" w:cs="Times New Roman"/>
            <w:sz w:val="24"/>
            <w:szCs w:val="24"/>
          </w:rPr>
          <w:delText xml:space="preserve"> </w:delText>
        </w:r>
      </w:del>
    </w:p>
    <w:p w14:paraId="44C7A6D5" w14:textId="77777777" w:rsidR="00046D65" w:rsidRDefault="00046D65" w:rsidP="000A480A">
      <w:pPr>
        <w:spacing w:after="0" w:line="480" w:lineRule="auto"/>
        <w:rPr>
          <w:rFonts w:ascii="Times New Roman" w:hAnsi="Times New Roman" w:cs="Times New Roman"/>
          <w:b/>
          <w:sz w:val="24"/>
          <w:szCs w:val="24"/>
        </w:rPr>
      </w:pPr>
    </w:p>
    <w:p w14:paraId="4DF52737" w14:textId="56A6B1CC" w:rsidR="006D4EF1" w:rsidRPr="006F644E" w:rsidRDefault="00046D65" w:rsidP="000A480A">
      <w:pPr>
        <w:spacing w:after="0" w:line="480" w:lineRule="auto"/>
        <w:rPr>
          <w:rFonts w:ascii="Times New Roman" w:hAnsi="Times New Roman" w:cs="Times New Roman"/>
          <w:b/>
          <w:sz w:val="24"/>
          <w:szCs w:val="24"/>
        </w:rPr>
      </w:pPr>
      <w:commentRangeStart w:id="812"/>
      <w:r w:rsidRPr="006F644E">
        <w:rPr>
          <w:rFonts w:ascii="Times New Roman" w:hAnsi="Times New Roman" w:cs="Times New Roman"/>
          <w:b/>
          <w:sz w:val="24"/>
          <w:szCs w:val="24"/>
        </w:rPr>
        <w:t>Discussion</w:t>
      </w:r>
      <w:commentRangeEnd w:id="812"/>
      <w:r w:rsidR="008D7C42">
        <w:rPr>
          <w:rStyle w:val="CommentReference"/>
        </w:rPr>
        <w:commentReference w:id="812"/>
      </w:r>
    </w:p>
    <w:p w14:paraId="473475AC" w14:textId="5ACA0555" w:rsidR="00807F60" w:rsidRDefault="00497D73">
      <w:pPr>
        <w:spacing w:after="0" w:line="480" w:lineRule="auto"/>
        <w:ind w:firstLine="426"/>
        <w:jc w:val="both"/>
        <w:rPr>
          <w:ins w:id="813" w:author="sunny" w:date="2016-12-17T11:58:00Z"/>
          <w:rFonts w:ascii="Times New Roman" w:hAnsi="Times New Roman" w:cs="Times New Roman"/>
          <w:sz w:val="24"/>
          <w:szCs w:val="24"/>
        </w:rPr>
        <w:pPrChange w:id="814" w:author="sunny" w:date="2016-12-17T19:49:00Z">
          <w:pPr>
            <w:spacing w:after="0" w:line="480" w:lineRule="auto"/>
            <w:jc w:val="both"/>
          </w:pPr>
        </w:pPrChange>
      </w:pPr>
      <w:r w:rsidRPr="006F644E">
        <w:rPr>
          <w:rFonts w:ascii="Times New Roman" w:hAnsi="Times New Roman" w:cs="Times New Roman"/>
          <w:sz w:val="24"/>
          <w:szCs w:val="24"/>
        </w:rPr>
        <w:t xml:space="preserve">The </w:t>
      </w:r>
      <w:r w:rsidR="00AD378B">
        <w:rPr>
          <w:rFonts w:ascii="Times New Roman" w:hAnsi="Times New Roman" w:cs="Times New Roman"/>
          <w:sz w:val="24"/>
          <w:szCs w:val="24"/>
        </w:rPr>
        <w:t xml:space="preserve">developed </w:t>
      </w:r>
      <w:r w:rsidRPr="006F644E">
        <w:rPr>
          <w:rFonts w:ascii="Times New Roman" w:hAnsi="Times New Roman" w:cs="Times New Roman"/>
          <w:sz w:val="24"/>
          <w:szCs w:val="24"/>
        </w:rPr>
        <w:t>resazurin</w:t>
      </w:r>
      <w:r w:rsidR="00AD378B">
        <w:rPr>
          <w:rFonts w:ascii="Times New Roman" w:hAnsi="Times New Roman" w:cs="Times New Roman"/>
          <w:sz w:val="24"/>
          <w:szCs w:val="24"/>
        </w:rPr>
        <w:t>-based</w:t>
      </w:r>
      <w:r w:rsidRPr="006F644E">
        <w:rPr>
          <w:rFonts w:ascii="Times New Roman" w:hAnsi="Times New Roman" w:cs="Times New Roman"/>
          <w:sz w:val="24"/>
          <w:szCs w:val="24"/>
        </w:rPr>
        <w:t xml:space="preserve"> </w:t>
      </w:r>
      <w:r w:rsidR="00AD378B">
        <w:rPr>
          <w:rFonts w:ascii="Times New Roman" w:hAnsi="Times New Roman" w:cs="Times New Roman"/>
          <w:sz w:val="24"/>
          <w:szCs w:val="24"/>
        </w:rPr>
        <w:t xml:space="preserve">broth microdilution </w:t>
      </w:r>
      <w:r w:rsidRPr="006F644E">
        <w:rPr>
          <w:rFonts w:ascii="Times New Roman" w:hAnsi="Times New Roman" w:cs="Times New Roman"/>
          <w:sz w:val="24"/>
          <w:szCs w:val="24"/>
        </w:rPr>
        <w:t>assay was able to discriminate between resistant and susceptible strains reliably</w:t>
      </w:r>
      <w:r w:rsidR="00E932A8" w:rsidRPr="006F644E">
        <w:rPr>
          <w:rFonts w:ascii="Times New Roman" w:hAnsi="Times New Roman" w:cs="Times New Roman"/>
          <w:sz w:val="24"/>
          <w:szCs w:val="24"/>
        </w:rPr>
        <w:t xml:space="preserve"> in an assay time</w:t>
      </w:r>
      <w:del w:id="815" w:author="sunny" w:date="2016-12-17T10:29:00Z">
        <w:r w:rsidR="00E932A8" w:rsidRPr="006F644E" w:rsidDel="00B44A67">
          <w:rPr>
            <w:rFonts w:ascii="Times New Roman" w:hAnsi="Times New Roman" w:cs="Times New Roman"/>
            <w:sz w:val="24"/>
            <w:szCs w:val="24"/>
          </w:rPr>
          <w:delText xml:space="preserve"> </w:delText>
        </w:r>
        <w:r w:rsidR="00AD378B" w:rsidDel="00B44A67">
          <w:rPr>
            <w:rFonts w:ascii="Times New Roman" w:hAnsi="Times New Roman" w:cs="Times New Roman"/>
            <w:sz w:val="24"/>
            <w:szCs w:val="24"/>
          </w:rPr>
          <w:delText>(</w:delText>
        </w:r>
      </w:del>
      <w:del w:id="816" w:author="sunny" w:date="2016-12-17T10:08:00Z">
        <w:r w:rsidR="00AD378B" w:rsidDel="0042662A">
          <w:rPr>
            <w:rFonts w:ascii="Times New Roman" w:hAnsi="Times New Roman" w:cs="Times New Roman"/>
            <w:sz w:val="24"/>
            <w:szCs w:val="24"/>
          </w:rPr>
          <w:delText xml:space="preserve">about </w:delText>
        </w:r>
      </w:del>
      <w:del w:id="817" w:author="sunny" w:date="2016-12-17T10:29:00Z">
        <w:r w:rsidR="00AD378B" w:rsidDel="00B44A67">
          <w:rPr>
            <w:rFonts w:ascii="Times New Roman" w:hAnsi="Times New Roman" w:cs="Times New Roman"/>
            <w:sz w:val="24"/>
            <w:szCs w:val="24"/>
          </w:rPr>
          <w:delText>7.5 hours)</w:delText>
        </w:r>
      </w:del>
      <w:ins w:id="818" w:author="sunny" w:date="2016-12-17T10:08:00Z">
        <w:r w:rsidR="0042662A">
          <w:rPr>
            <w:rFonts w:ascii="Times New Roman" w:hAnsi="Times New Roman" w:cs="Times New Roman"/>
            <w:sz w:val="24"/>
            <w:szCs w:val="24"/>
          </w:rPr>
          <w:t>,</w:t>
        </w:r>
      </w:ins>
      <w:r w:rsidR="00AD378B">
        <w:rPr>
          <w:rFonts w:ascii="Times New Roman" w:hAnsi="Times New Roman" w:cs="Times New Roman"/>
          <w:sz w:val="24"/>
          <w:szCs w:val="24"/>
        </w:rPr>
        <w:t xml:space="preserve"> </w:t>
      </w:r>
      <w:commentRangeStart w:id="819"/>
      <w:r w:rsidR="00E932A8" w:rsidRPr="006F644E">
        <w:rPr>
          <w:rFonts w:ascii="Times New Roman" w:hAnsi="Times New Roman" w:cs="Times New Roman"/>
          <w:sz w:val="24"/>
          <w:szCs w:val="24"/>
        </w:rPr>
        <w:t xml:space="preserve">considerably shorter </w:t>
      </w:r>
      <w:ins w:id="820" w:author="sunny" w:date="2016-12-17T10:29:00Z">
        <w:r w:rsidR="00B44A67">
          <w:rPr>
            <w:rFonts w:ascii="Times New Roman" w:hAnsi="Times New Roman" w:cs="Times New Roman"/>
            <w:sz w:val="24"/>
            <w:szCs w:val="24"/>
          </w:rPr>
          <w:t xml:space="preserve">(approximately 7.5 hours) </w:t>
        </w:r>
      </w:ins>
      <w:r w:rsidR="00E932A8" w:rsidRPr="006F644E">
        <w:rPr>
          <w:rFonts w:ascii="Times New Roman" w:hAnsi="Times New Roman" w:cs="Times New Roman"/>
          <w:sz w:val="24"/>
          <w:szCs w:val="24"/>
        </w:rPr>
        <w:t xml:space="preserve">than those of </w:t>
      </w:r>
      <w:r w:rsidR="008D7C42">
        <w:rPr>
          <w:rFonts w:ascii="Times New Roman" w:hAnsi="Times New Roman" w:cs="Times New Roman"/>
          <w:sz w:val="24"/>
          <w:szCs w:val="24"/>
        </w:rPr>
        <w:t xml:space="preserve">the </w:t>
      </w:r>
      <w:r w:rsidR="00E932A8" w:rsidRPr="006F644E">
        <w:rPr>
          <w:rFonts w:ascii="Times New Roman" w:hAnsi="Times New Roman" w:cs="Times New Roman"/>
          <w:sz w:val="24"/>
          <w:szCs w:val="24"/>
        </w:rPr>
        <w:t xml:space="preserve">currently </w:t>
      </w:r>
      <w:commentRangeEnd w:id="819"/>
      <w:r w:rsidR="00B71F1F">
        <w:rPr>
          <w:rStyle w:val="CommentReference"/>
        </w:rPr>
        <w:commentReference w:id="819"/>
      </w:r>
      <w:r w:rsidR="00E932A8" w:rsidRPr="006F644E">
        <w:rPr>
          <w:rFonts w:ascii="Times New Roman" w:hAnsi="Times New Roman" w:cs="Times New Roman"/>
          <w:sz w:val="24"/>
          <w:szCs w:val="24"/>
        </w:rPr>
        <w:t xml:space="preserve">available MIC methods for </w:t>
      </w:r>
      <w:r w:rsidR="00E932A8" w:rsidRPr="006F644E">
        <w:rPr>
          <w:rFonts w:ascii="Times New Roman" w:hAnsi="Times New Roman" w:cs="Times New Roman"/>
          <w:i/>
          <w:sz w:val="24"/>
          <w:szCs w:val="24"/>
        </w:rPr>
        <w:t>N. gonorrhoeae</w:t>
      </w:r>
      <w:ins w:id="821" w:author="sunny" w:date="2016-12-18T00:08:00Z">
        <w:r w:rsidR="00A652D6">
          <w:rPr>
            <w:rFonts w:ascii="Times New Roman" w:hAnsi="Times New Roman" w:cs="Times New Roman"/>
            <w:i/>
            <w:sz w:val="24"/>
            <w:szCs w:val="24"/>
          </w:rPr>
          <w:t xml:space="preserve"> </w:t>
        </w:r>
      </w:ins>
      <w:ins w:id="822" w:author="sunny" w:date="2016-12-18T00:09:00Z">
        <w:r w:rsidR="00A652D6">
          <w:rPr>
            <w:rFonts w:ascii="Times New Roman" w:hAnsi="Times New Roman" w:cs="Times New Roman"/>
            <w:sz w:val="24"/>
            <w:szCs w:val="24"/>
          </w:rPr>
          <w:t xml:space="preserve">and has an excellent </w:t>
        </w:r>
      </w:ins>
      <w:ins w:id="823" w:author="sunny" w:date="2016-12-18T00:08:00Z">
        <w:r w:rsidR="00A652D6">
          <w:rPr>
            <w:rFonts w:ascii="Times New Roman" w:hAnsi="Times New Roman" w:cs="Times New Roman"/>
            <w:sz w:val="24"/>
            <w:szCs w:val="24"/>
          </w:rPr>
          <w:t xml:space="preserve">sensitivity </w:t>
        </w:r>
      </w:ins>
      <w:ins w:id="824" w:author="sunny" w:date="2016-12-18T00:09:00Z">
        <w:r w:rsidR="00A652D6">
          <w:rPr>
            <w:rFonts w:ascii="Times New Roman" w:hAnsi="Times New Roman" w:cs="Times New Roman"/>
            <w:sz w:val="24"/>
            <w:szCs w:val="24"/>
          </w:rPr>
          <w:t>of</w:t>
        </w:r>
      </w:ins>
      <w:ins w:id="825" w:author="sunny" w:date="2016-12-18T00:08:00Z">
        <w:r w:rsidR="00A652D6">
          <w:rPr>
            <w:rFonts w:ascii="Times New Roman" w:hAnsi="Times New Roman" w:cs="Times New Roman"/>
            <w:sz w:val="24"/>
            <w:szCs w:val="24"/>
          </w:rPr>
          <w:t xml:space="preserve"> </w:t>
        </w:r>
        <w:r w:rsidR="00A652D6" w:rsidRPr="00035D56">
          <w:rPr>
            <w:rFonts w:ascii="Times New Roman" w:hAnsi="Times New Roman" w:cs="Times New Roman"/>
            <w:sz w:val="24"/>
            <w:szCs w:val="24"/>
          </w:rPr>
          <w:t>97.13%</w:t>
        </w:r>
        <w:r w:rsidR="00A652D6">
          <w:rPr>
            <w:rFonts w:ascii="Times New Roman" w:hAnsi="Times New Roman" w:cs="Times New Roman"/>
            <w:sz w:val="24"/>
            <w:szCs w:val="24"/>
          </w:rPr>
          <w:t xml:space="preserve"> (CI: 95.22-98.42)</w:t>
        </w:r>
      </w:ins>
      <w:r w:rsidR="00E932A8" w:rsidRPr="006F644E">
        <w:rPr>
          <w:rFonts w:ascii="Times New Roman" w:hAnsi="Times New Roman" w:cs="Times New Roman"/>
          <w:sz w:val="24"/>
          <w:szCs w:val="24"/>
        </w:rPr>
        <w:t>.</w:t>
      </w:r>
      <w:r w:rsidRPr="006F644E">
        <w:rPr>
          <w:rFonts w:ascii="Times New Roman" w:hAnsi="Times New Roman" w:cs="Times New Roman"/>
          <w:sz w:val="24"/>
          <w:szCs w:val="24"/>
        </w:rPr>
        <w:t xml:space="preserve"> </w:t>
      </w:r>
      <w:r w:rsidR="00CC4705" w:rsidRPr="006F644E">
        <w:rPr>
          <w:rFonts w:ascii="Times New Roman" w:hAnsi="Times New Roman" w:cs="Times New Roman"/>
          <w:sz w:val="24"/>
          <w:szCs w:val="24"/>
        </w:rPr>
        <w:t xml:space="preserve">The gold standard methods </w:t>
      </w:r>
      <w:r w:rsidR="00AD378B" w:rsidRPr="006F644E">
        <w:rPr>
          <w:rFonts w:ascii="Times New Roman" w:hAnsi="Times New Roman" w:cs="Times New Roman"/>
          <w:sz w:val="24"/>
          <w:szCs w:val="24"/>
        </w:rPr>
        <w:t xml:space="preserve">agar dilution and </w:t>
      </w:r>
      <w:r w:rsidR="00CC4705" w:rsidRPr="006F644E">
        <w:rPr>
          <w:rFonts w:ascii="Times New Roman" w:hAnsi="Times New Roman" w:cs="Times New Roman"/>
          <w:sz w:val="24"/>
          <w:szCs w:val="24"/>
        </w:rPr>
        <w:lastRenderedPageBreak/>
        <w:t xml:space="preserve">Etest are </w:t>
      </w:r>
      <w:del w:id="826" w:author="sunny" w:date="2016-12-17T10:09:00Z">
        <w:r w:rsidR="00AD378B" w:rsidDel="0042662A">
          <w:rPr>
            <w:rFonts w:ascii="Times New Roman" w:hAnsi="Times New Roman" w:cs="Times New Roman"/>
            <w:sz w:val="24"/>
            <w:szCs w:val="24"/>
          </w:rPr>
          <w:delText xml:space="preserve">additionally </w:delText>
        </w:r>
      </w:del>
      <w:r w:rsidR="00CC4705" w:rsidRPr="006F644E">
        <w:rPr>
          <w:rFonts w:ascii="Times New Roman" w:hAnsi="Times New Roman" w:cs="Times New Roman"/>
          <w:sz w:val="24"/>
          <w:szCs w:val="24"/>
        </w:rPr>
        <w:t xml:space="preserve">both based on </w:t>
      </w:r>
      <w:r w:rsidR="00AD378B">
        <w:rPr>
          <w:rFonts w:ascii="Times New Roman" w:hAnsi="Times New Roman" w:cs="Times New Roman"/>
          <w:sz w:val="24"/>
          <w:szCs w:val="24"/>
        </w:rPr>
        <w:t xml:space="preserve">subjective, </w:t>
      </w:r>
      <w:r w:rsidR="00CC4705" w:rsidRPr="006F644E">
        <w:rPr>
          <w:rFonts w:ascii="Times New Roman" w:hAnsi="Times New Roman" w:cs="Times New Roman"/>
          <w:sz w:val="24"/>
          <w:szCs w:val="24"/>
        </w:rPr>
        <w:t xml:space="preserve">visual readouts and </w:t>
      </w:r>
      <w:ins w:id="827" w:author="sunny" w:date="2016-12-17T10:29:00Z">
        <w:r w:rsidR="00B44A67">
          <w:rPr>
            <w:rFonts w:ascii="Times New Roman" w:hAnsi="Times New Roman" w:cs="Times New Roman"/>
            <w:sz w:val="24"/>
            <w:szCs w:val="24"/>
          </w:rPr>
          <w:t xml:space="preserve">are </w:t>
        </w:r>
      </w:ins>
      <w:r w:rsidR="00CC4705" w:rsidRPr="006F644E">
        <w:rPr>
          <w:rFonts w:ascii="Times New Roman" w:hAnsi="Times New Roman" w:cs="Times New Roman"/>
          <w:sz w:val="24"/>
          <w:szCs w:val="24"/>
        </w:rPr>
        <w:t xml:space="preserve">therefore </w:t>
      </w:r>
      <w:del w:id="828" w:author="sunny" w:date="2016-12-17T10:29:00Z">
        <w:r w:rsidR="00CC4705" w:rsidRPr="006F644E" w:rsidDel="00B44A67">
          <w:rPr>
            <w:rFonts w:ascii="Times New Roman" w:hAnsi="Times New Roman" w:cs="Times New Roman"/>
            <w:sz w:val="24"/>
            <w:szCs w:val="24"/>
          </w:rPr>
          <w:delText xml:space="preserve">are </w:delText>
        </w:r>
      </w:del>
      <w:r w:rsidR="00CC4705" w:rsidRPr="006F644E">
        <w:rPr>
          <w:rFonts w:ascii="Times New Roman" w:hAnsi="Times New Roman" w:cs="Times New Roman"/>
          <w:sz w:val="24"/>
          <w:szCs w:val="24"/>
        </w:rPr>
        <w:t xml:space="preserve">limited to a relatively low throughput. </w:t>
      </w:r>
      <w:r w:rsidR="00FE2A24" w:rsidRPr="006F644E">
        <w:rPr>
          <w:rFonts w:ascii="Times New Roman" w:hAnsi="Times New Roman" w:cs="Times New Roman"/>
          <w:sz w:val="24"/>
          <w:szCs w:val="24"/>
        </w:rPr>
        <w:t>Dose</w:t>
      </w:r>
      <w:r w:rsidR="009D6496">
        <w:rPr>
          <w:rFonts w:ascii="Times New Roman" w:hAnsi="Times New Roman" w:cs="Times New Roman"/>
          <w:sz w:val="24"/>
          <w:szCs w:val="24"/>
        </w:rPr>
        <w:t>-</w:t>
      </w:r>
      <w:r w:rsidR="00FE2A24" w:rsidRPr="006F644E">
        <w:rPr>
          <w:rFonts w:ascii="Times New Roman" w:hAnsi="Times New Roman" w:cs="Times New Roman"/>
          <w:sz w:val="24"/>
          <w:szCs w:val="24"/>
        </w:rPr>
        <w:t xml:space="preserve">response modelling </w:t>
      </w:r>
      <w:r w:rsidR="00E4256E" w:rsidRPr="006F644E">
        <w:rPr>
          <w:rFonts w:ascii="Times New Roman" w:hAnsi="Times New Roman" w:cs="Times New Roman"/>
          <w:sz w:val="24"/>
          <w:szCs w:val="24"/>
        </w:rPr>
        <w:t xml:space="preserve">allows </w:t>
      </w:r>
      <w:ins w:id="829" w:author="sunny" w:date="2016-12-17T10:29:00Z">
        <w:r w:rsidR="00B44A67">
          <w:rPr>
            <w:rFonts w:ascii="Times New Roman" w:hAnsi="Times New Roman" w:cs="Times New Roman"/>
            <w:sz w:val="24"/>
            <w:szCs w:val="24"/>
          </w:rPr>
          <w:t xml:space="preserve">the </w:t>
        </w:r>
      </w:ins>
      <w:r w:rsidR="00E4256E" w:rsidRPr="006F644E">
        <w:rPr>
          <w:rFonts w:ascii="Times New Roman" w:hAnsi="Times New Roman" w:cs="Times New Roman"/>
          <w:sz w:val="24"/>
          <w:szCs w:val="24"/>
        </w:rPr>
        <w:t>estimat</w:t>
      </w:r>
      <w:r w:rsidR="009E4A85">
        <w:rPr>
          <w:rFonts w:ascii="Times New Roman" w:hAnsi="Times New Roman" w:cs="Times New Roman"/>
          <w:sz w:val="24"/>
          <w:szCs w:val="24"/>
        </w:rPr>
        <w:t>ion of</w:t>
      </w:r>
      <w:r w:rsidR="00E4256E" w:rsidRPr="006F644E">
        <w:rPr>
          <w:rFonts w:ascii="Times New Roman" w:hAnsi="Times New Roman" w:cs="Times New Roman"/>
          <w:sz w:val="24"/>
          <w:szCs w:val="24"/>
        </w:rPr>
        <w:t xml:space="preserve"> the </w:t>
      </w:r>
      <w:r w:rsidR="00FE2A24" w:rsidRPr="00176302">
        <w:rPr>
          <w:rFonts w:ascii="Times New Roman" w:hAnsi="Times New Roman" w:cs="Times New Roman"/>
          <w:i/>
          <w:sz w:val="24"/>
          <w:szCs w:val="24"/>
          <w:rPrChange w:id="830" w:author="sunny" w:date="2016-12-08T23:30:00Z">
            <w:rPr>
              <w:rFonts w:ascii="Times New Roman" w:hAnsi="Times New Roman" w:cs="Times New Roman"/>
              <w:sz w:val="24"/>
              <w:szCs w:val="24"/>
            </w:rPr>
          </w:rPrChange>
        </w:rPr>
        <w:t>EC</w:t>
      </w:r>
      <w:r w:rsidR="00FE2A24" w:rsidRPr="00176302">
        <w:rPr>
          <w:rFonts w:ascii="Times New Roman" w:hAnsi="Times New Roman" w:cs="Times New Roman"/>
          <w:i/>
          <w:sz w:val="24"/>
          <w:szCs w:val="24"/>
          <w:vertAlign w:val="subscript"/>
          <w:rPrChange w:id="831" w:author="sunny" w:date="2016-12-08T23:30:00Z">
            <w:rPr>
              <w:rFonts w:ascii="Times New Roman" w:hAnsi="Times New Roman" w:cs="Times New Roman"/>
              <w:sz w:val="24"/>
              <w:szCs w:val="24"/>
              <w:vertAlign w:val="subscript"/>
            </w:rPr>
          </w:rPrChange>
        </w:rPr>
        <w:t>50</w:t>
      </w:r>
      <w:r w:rsidR="00E4256E" w:rsidRPr="006F644E">
        <w:rPr>
          <w:rFonts w:ascii="Times New Roman" w:hAnsi="Times New Roman" w:cs="Times New Roman"/>
          <w:sz w:val="24"/>
          <w:szCs w:val="24"/>
        </w:rPr>
        <w:t xml:space="preserve"> </w:t>
      </w:r>
      <w:r w:rsidR="000B46D8" w:rsidRPr="006F644E">
        <w:rPr>
          <w:rFonts w:ascii="Times New Roman" w:hAnsi="Times New Roman" w:cs="Times New Roman"/>
          <w:sz w:val="24"/>
          <w:szCs w:val="24"/>
        </w:rPr>
        <w:t xml:space="preserve">of antimicrobials </w:t>
      </w:r>
      <w:r w:rsidR="00E4256E" w:rsidRPr="006F644E">
        <w:rPr>
          <w:rFonts w:ascii="Times New Roman" w:hAnsi="Times New Roman" w:cs="Times New Roman"/>
          <w:sz w:val="24"/>
          <w:szCs w:val="24"/>
        </w:rPr>
        <w:t xml:space="preserve">from a continuous </w:t>
      </w:r>
      <w:r w:rsidR="000B46D8" w:rsidRPr="006F644E">
        <w:rPr>
          <w:rFonts w:ascii="Times New Roman" w:hAnsi="Times New Roman" w:cs="Times New Roman"/>
          <w:sz w:val="24"/>
          <w:szCs w:val="24"/>
        </w:rPr>
        <w:t xml:space="preserve">scale and therefore </w:t>
      </w:r>
      <w:commentRangeStart w:id="832"/>
      <w:r w:rsidR="000B46D8" w:rsidRPr="006F644E">
        <w:rPr>
          <w:rFonts w:ascii="Times New Roman" w:hAnsi="Times New Roman" w:cs="Times New Roman"/>
          <w:sz w:val="24"/>
          <w:szCs w:val="24"/>
        </w:rPr>
        <w:t>allows</w:t>
      </w:r>
      <w:commentRangeEnd w:id="832"/>
      <w:r w:rsidR="00B471EE">
        <w:rPr>
          <w:rStyle w:val="CommentReference"/>
        </w:rPr>
        <w:commentReference w:id="832"/>
      </w:r>
      <w:r w:rsidR="000B46D8" w:rsidRPr="006F644E">
        <w:rPr>
          <w:rFonts w:ascii="Times New Roman" w:hAnsi="Times New Roman" w:cs="Times New Roman"/>
          <w:sz w:val="24"/>
          <w:szCs w:val="24"/>
        </w:rPr>
        <w:t xml:space="preserve"> calculat</w:t>
      </w:r>
      <w:r w:rsidR="009E4A85">
        <w:rPr>
          <w:rFonts w:ascii="Times New Roman" w:hAnsi="Times New Roman" w:cs="Times New Roman"/>
          <w:sz w:val="24"/>
          <w:szCs w:val="24"/>
        </w:rPr>
        <w:t>ion of</w:t>
      </w:r>
      <w:r w:rsidR="000B46D8" w:rsidRPr="006F644E">
        <w:rPr>
          <w:rFonts w:ascii="Times New Roman" w:hAnsi="Times New Roman" w:cs="Times New Roman"/>
          <w:sz w:val="24"/>
          <w:szCs w:val="24"/>
        </w:rPr>
        <w:t xml:space="preserve"> a </w:t>
      </w:r>
      <w:r w:rsidR="00E643EC" w:rsidRPr="006F644E">
        <w:rPr>
          <w:rFonts w:ascii="Times New Roman" w:hAnsi="Times New Roman" w:cs="Times New Roman"/>
          <w:sz w:val="24"/>
          <w:szCs w:val="24"/>
        </w:rPr>
        <w:t>precise estimate</w:t>
      </w:r>
      <w:ins w:id="833" w:author="sunny" w:date="2016-12-17T13:58:00Z">
        <w:r w:rsidR="00F563D3">
          <w:rPr>
            <w:rFonts w:ascii="Times New Roman" w:hAnsi="Times New Roman" w:cs="Times New Roman"/>
            <w:sz w:val="24"/>
            <w:szCs w:val="24"/>
          </w:rPr>
          <w:t>s</w:t>
        </w:r>
      </w:ins>
      <w:r w:rsidR="00E643EC" w:rsidRPr="006F644E">
        <w:rPr>
          <w:rFonts w:ascii="Times New Roman" w:hAnsi="Times New Roman" w:cs="Times New Roman"/>
          <w:sz w:val="24"/>
          <w:szCs w:val="24"/>
        </w:rPr>
        <w:t xml:space="preserve"> </w:t>
      </w:r>
      <w:r w:rsidR="006F367B">
        <w:rPr>
          <w:rFonts w:ascii="Times New Roman" w:hAnsi="Times New Roman" w:cs="Times New Roman"/>
          <w:sz w:val="24"/>
          <w:szCs w:val="24"/>
        </w:rPr>
        <w:t>including</w:t>
      </w:r>
      <w:r w:rsidR="006F367B" w:rsidRPr="006F644E">
        <w:rPr>
          <w:rFonts w:ascii="Times New Roman" w:hAnsi="Times New Roman" w:cs="Times New Roman"/>
          <w:sz w:val="24"/>
          <w:szCs w:val="24"/>
        </w:rPr>
        <w:t xml:space="preserve"> </w:t>
      </w:r>
      <w:ins w:id="834" w:author="sunny" w:date="2016-12-17T10:09:00Z">
        <w:r w:rsidR="0042662A">
          <w:rPr>
            <w:rFonts w:ascii="Times New Roman" w:hAnsi="Times New Roman" w:cs="Times New Roman"/>
            <w:sz w:val="24"/>
            <w:szCs w:val="24"/>
          </w:rPr>
          <w:t>confidence intervals</w:t>
        </w:r>
      </w:ins>
      <w:del w:id="835" w:author="sunny" w:date="2016-12-17T10:09:00Z">
        <w:r w:rsidR="00B6403F" w:rsidDel="0042662A">
          <w:rPr>
            <w:rFonts w:ascii="Times New Roman" w:hAnsi="Times New Roman" w:cs="Times New Roman"/>
            <w:sz w:val="24"/>
            <w:szCs w:val="24"/>
          </w:rPr>
          <w:delText>CI</w:delText>
        </w:r>
      </w:del>
      <w:r w:rsidR="000B46D8" w:rsidRPr="006F644E">
        <w:rPr>
          <w:rFonts w:ascii="Times New Roman" w:hAnsi="Times New Roman" w:cs="Times New Roman"/>
          <w:sz w:val="24"/>
          <w:szCs w:val="24"/>
        </w:rPr>
        <w:t xml:space="preserve"> rather than having the precision limited by doubling dilutions. </w:t>
      </w:r>
      <w:r w:rsidR="00FE2A24" w:rsidRPr="006F644E">
        <w:rPr>
          <w:rFonts w:ascii="Times New Roman" w:hAnsi="Times New Roman" w:cs="Times New Roman"/>
          <w:sz w:val="24"/>
          <w:szCs w:val="24"/>
        </w:rPr>
        <w:t>Continuous values from dose-response curves are inherently difficult to compare to resistance breakpoints designed for doubling dilution</w:t>
      </w:r>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based methods. This was reflected by many categorical errors resulting from estimates that have </w:t>
      </w:r>
      <w:r w:rsidR="00B6403F">
        <w:rPr>
          <w:rFonts w:ascii="Times New Roman" w:hAnsi="Times New Roman" w:cs="Times New Roman"/>
          <w:sz w:val="24"/>
          <w:szCs w:val="24"/>
        </w:rPr>
        <w:t>CI</w:t>
      </w:r>
      <w:r w:rsidR="006F367B">
        <w:rPr>
          <w:rFonts w:ascii="Times New Roman" w:hAnsi="Times New Roman" w:cs="Times New Roman"/>
          <w:sz w:val="24"/>
          <w:szCs w:val="24"/>
        </w:rPr>
        <w:t>s</w:t>
      </w:r>
      <w:r w:rsidR="00FE2A24" w:rsidRPr="006F644E">
        <w:rPr>
          <w:rFonts w:ascii="Times New Roman" w:hAnsi="Times New Roman" w:cs="Times New Roman"/>
          <w:sz w:val="24"/>
          <w:szCs w:val="24"/>
        </w:rPr>
        <w:t xml:space="preserve"> overlapping two </w:t>
      </w:r>
      <w:r w:rsidR="006F367B">
        <w:rPr>
          <w:rFonts w:ascii="Times New Roman" w:hAnsi="Times New Roman" w:cs="Times New Roman"/>
          <w:sz w:val="24"/>
          <w:szCs w:val="24"/>
        </w:rPr>
        <w:t>SIR</w:t>
      </w:r>
      <w:r w:rsidR="006F367B" w:rsidRPr="006F644E">
        <w:rPr>
          <w:rFonts w:ascii="Times New Roman" w:hAnsi="Times New Roman" w:cs="Times New Roman"/>
          <w:sz w:val="24"/>
          <w:szCs w:val="24"/>
        </w:rPr>
        <w:t xml:space="preserve"> </w:t>
      </w:r>
      <w:r w:rsidR="00FE2A24" w:rsidRPr="006F644E">
        <w:rPr>
          <w:rFonts w:ascii="Times New Roman" w:hAnsi="Times New Roman" w:cs="Times New Roman"/>
          <w:sz w:val="24"/>
          <w:szCs w:val="24"/>
        </w:rPr>
        <w:t>categories</w:t>
      </w:r>
      <w:del w:id="836" w:author="sunny" w:date="2016-12-18T00:04:00Z">
        <w:r w:rsidR="00FE2A24" w:rsidRPr="006F644E" w:rsidDel="00A652D6">
          <w:rPr>
            <w:rFonts w:ascii="Times New Roman" w:hAnsi="Times New Roman" w:cs="Times New Roman"/>
            <w:sz w:val="24"/>
            <w:szCs w:val="24"/>
          </w:rPr>
          <w:delText xml:space="preserve">. </w:delText>
        </w:r>
      </w:del>
      <w:del w:id="837" w:author="sunny" w:date="2016-12-17T17:57:00Z">
        <w:r w:rsidR="00FE2A24" w:rsidRPr="006F644E" w:rsidDel="00414EBA">
          <w:rPr>
            <w:rFonts w:ascii="Times New Roman" w:hAnsi="Times New Roman" w:cs="Times New Roman"/>
            <w:sz w:val="24"/>
            <w:szCs w:val="24"/>
          </w:rPr>
          <w:delText>The performance of the assay was excellent</w:delText>
        </w:r>
      </w:del>
      <w:del w:id="838" w:author="sunny" w:date="2016-12-17T17:56:00Z">
        <w:r w:rsidR="00FE2A24" w:rsidRPr="006F644E" w:rsidDel="00414EBA">
          <w:rPr>
            <w:rFonts w:ascii="Times New Roman" w:hAnsi="Times New Roman" w:cs="Times New Roman"/>
            <w:sz w:val="24"/>
            <w:szCs w:val="24"/>
          </w:rPr>
          <w:delText xml:space="preserve"> </w:delText>
        </w:r>
      </w:del>
      <w:del w:id="839" w:author="sunny" w:date="2016-12-17T17:57:00Z">
        <w:r w:rsidR="00FE2A24" w:rsidRPr="006F644E" w:rsidDel="00414EBA">
          <w:rPr>
            <w:rFonts w:ascii="Times New Roman" w:hAnsi="Times New Roman" w:cs="Times New Roman"/>
            <w:sz w:val="24"/>
            <w:szCs w:val="24"/>
          </w:rPr>
          <w:delText>for ciprofloxacin</w:delText>
        </w:r>
      </w:del>
      <w:del w:id="840" w:author="sunny" w:date="2016-12-17T17:55:00Z">
        <w:r w:rsidR="00FE2A24" w:rsidRPr="006F644E" w:rsidDel="00414EBA">
          <w:rPr>
            <w:rFonts w:ascii="Times New Roman" w:hAnsi="Times New Roman" w:cs="Times New Roman"/>
            <w:sz w:val="24"/>
            <w:szCs w:val="24"/>
          </w:rPr>
          <w:delText xml:space="preserve"> (</w:delText>
        </w:r>
      </w:del>
      <w:del w:id="841" w:author="sunny" w:date="2016-12-17T17:54:00Z">
        <w:r w:rsidR="00FE2A24" w:rsidRPr="006F644E" w:rsidDel="00414EBA">
          <w:rPr>
            <w:rFonts w:ascii="Times New Roman" w:hAnsi="Times New Roman" w:cs="Times New Roman"/>
            <w:sz w:val="24"/>
            <w:szCs w:val="24"/>
          </w:rPr>
          <w:delText>one false positive case</w:delText>
        </w:r>
      </w:del>
      <w:del w:id="842" w:author="sunny" w:date="2016-12-17T17:55:00Z">
        <w:r w:rsidR="00FE2A24" w:rsidRPr="006F644E" w:rsidDel="00414EBA">
          <w:rPr>
            <w:rFonts w:ascii="Times New Roman" w:hAnsi="Times New Roman" w:cs="Times New Roman"/>
            <w:sz w:val="24"/>
            <w:szCs w:val="24"/>
          </w:rPr>
          <w:delText>)</w:delText>
        </w:r>
      </w:del>
      <w:del w:id="843" w:author="sunny" w:date="2016-12-17T17:57:00Z">
        <w:r w:rsidR="00FE2A24" w:rsidRPr="006F644E" w:rsidDel="00414EBA">
          <w:rPr>
            <w:rFonts w:ascii="Times New Roman" w:hAnsi="Times New Roman" w:cs="Times New Roman"/>
            <w:sz w:val="24"/>
            <w:szCs w:val="24"/>
          </w:rPr>
          <w:delText xml:space="preserve">, penicillin G </w:delText>
        </w:r>
      </w:del>
      <w:del w:id="844" w:author="sunny" w:date="2016-12-17T17:55:00Z">
        <w:r w:rsidR="00FE2A24" w:rsidRPr="006F644E" w:rsidDel="00414EBA">
          <w:rPr>
            <w:rFonts w:ascii="Times New Roman" w:hAnsi="Times New Roman" w:cs="Times New Roman"/>
            <w:sz w:val="24"/>
            <w:szCs w:val="24"/>
          </w:rPr>
          <w:delText>(no major errors) and tetracycline (</w:delText>
        </w:r>
      </w:del>
      <w:del w:id="845" w:author="sunny" w:date="2016-12-17T17:53:00Z">
        <w:r w:rsidR="00FE2A24" w:rsidRPr="006F644E" w:rsidDel="00414EBA">
          <w:rPr>
            <w:rFonts w:ascii="Times New Roman" w:hAnsi="Times New Roman" w:cs="Times New Roman"/>
            <w:sz w:val="24"/>
            <w:szCs w:val="24"/>
          </w:rPr>
          <w:delText>one false positive value</w:delText>
        </w:r>
      </w:del>
      <w:del w:id="846" w:author="sunny" w:date="2016-12-17T17:55:00Z">
        <w:r w:rsidR="00FE2A24" w:rsidRPr="006F644E" w:rsidDel="00414EBA">
          <w:rPr>
            <w:rFonts w:ascii="Times New Roman" w:hAnsi="Times New Roman" w:cs="Times New Roman"/>
            <w:sz w:val="24"/>
            <w:szCs w:val="24"/>
          </w:rPr>
          <w:delText xml:space="preserve"> very close to the resistance breakpoint)</w:delText>
        </w:r>
      </w:del>
      <w:del w:id="847" w:author="sunny" w:date="2016-12-17T17:57:00Z">
        <w:r w:rsidR="00FE2A24" w:rsidRPr="006F644E" w:rsidDel="00414EBA">
          <w:rPr>
            <w:rFonts w:ascii="Times New Roman" w:hAnsi="Times New Roman" w:cs="Times New Roman"/>
            <w:sz w:val="24"/>
            <w:szCs w:val="24"/>
          </w:rPr>
          <w:delText xml:space="preserve">. </w:delText>
        </w:r>
      </w:del>
      <w:ins w:id="848" w:author="sunny" w:date="2016-12-17T13:58:00Z">
        <w:r w:rsidR="00F563D3">
          <w:rPr>
            <w:rFonts w:ascii="Times New Roman" w:hAnsi="Times New Roman" w:cs="Times New Roman"/>
            <w:sz w:val="24"/>
            <w:szCs w:val="24"/>
          </w:rPr>
          <w:t>.</w:t>
        </w:r>
      </w:ins>
      <w:ins w:id="849" w:author="sunny" w:date="2016-12-17T17:58:00Z">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The performance of the assay was excellent</w:t>
        </w:r>
        <w:r w:rsidR="00414EBA">
          <w:rPr>
            <w:rFonts w:ascii="Times New Roman" w:hAnsi="Times New Roman" w:cs="Times New Roman"/>
            <w:sz w:val="24"/>
            <w:szCs w:val="24"/>
          </w:rPr>
          <w:t xml:space="preserve"> </w:t>
        </w:r>
        <w:r w:rsidR="00414EBA" w:rsidRPr="006F644E">
          <w:rPr>
            <w:rFonts w:ascii="Times New Roman" w:hAnsi="Times New Roman" w:cs="Times New Roman"/>
            <w:sz w:val="24"/>
            <w:szCs w:val="24"/>
          </w:rPr>
          <w:t xml:space="preserve">for ciprofloxacin, penicillin G </w:t>
        </w:r>
        <w:r w:rsidR="00414EBA">
          <w:rPr>
            <w:rFonts w:ascii="Times New Roman" w:hAnsi="Times New Roman" w:cs="Times New Roman"/>
            <w:sz w:val="24"/>
            <w:szCs w:val="24"/>
          </w:rPr>
          <w:t xml:space="preserve">and spectinomycin </w:t>
        </w:r>
        <w:r w:rsidR="00414EBA" w:rsidRPr="006F644E">
          <w:rPr>
            <w:rFonts w:ascii="Times New Roman" w:hAnsi="Times New Roman" w:cs="Times New Roman"/>
            <w:sz w:val="24"/>
            <w:szCs w:val="24"/>
          </w:rPr>
          <w:t>(</w:t>
        </w:r>
        <w:r w:rsidR="00414EBA">
          <w:rPr>
            <w:rFonts w:ascii="Times New Roman" w:hAnsi="Times New Roman" w:cs="Times New Roman"/>
            <w:sz w:val="24"/>
            <w:szCs w:val="24"/>
          </w:rPr>
          <w:t>no major errors</w:t>
        </w:r>
        <w:r w:rsidR="00414EBA" w:rsidRPr="006F644E">
          <w:rPr>
            <w:rFonts w:ascii="Times New Roman" w:hAnsi="Times New Roman" w:cs="Times New Roman"/>
            <w:sz w:val="24"/>
            <w:szCs w:val="24"/>
          </w:rPr>
          <w:t>)</w:t>
        </w:r>
        <w:r w:rsidR="00414EBA">
          <w:rPr>
            <w:rFonts w:ascii="Times New Roman" w:hAnsi="Times New Roman" w:cs="Times New Roman"/>
            <w:sz w:val="24"/>
            <w:szCs w:val="24"/>
          </w:rPr>
          <w:t xml:space="preserve"> and acceptable for azithromycin (4% major errors) and tetracycline (2% major errors)</w:t>
        </w:r>
        <w:r w:rsidR="00414EBA" w:rsidRPr="006F644E">
          <w:rPr>
            <w:rFonts w:ascii="Times New Roman" w:hAnsi="Times New Roman" w:cs="Times New Roman"/>
            <w:sz w:val="24"/>
            <w:szCs w:val="24"/>
          </w:rPr>
          <w:t>.</w:t>
        </w:r>
      </w:ins>
      <w:ins w:id="850" w:author="sunny" w:date="2016-12-18T00:04:00Z">
        <w:r w:rsidR="00A652D6">
          <w:rPr>
            <w:rFonts w:ascii="Times New Roman" w:hAnsi="Times New Roman" w:cs="Times New Roman"/>
            <w:sz w:val="24"/>
            <w:szCs w:val="24"/>
          </w:rPr>
          <w:t xml:space="preserve"> </w:t>
        </w:r>
      </w:ins>
      <w:r w:rsidR="00FE2A24" w:rsidRPr="006F644E">
        <w:rPr>
          <w:rFonts w:ascii="Times New Roman" w:hAnsi="Times New Roman" w:cs="Times New Roman"/>
          <w:sz w:val="24"/>
          <w:szCs w:val="24"/>
        </w:rPr>
        <w:t xml:space="preserve">For </w:t>
      </w:r>
      <w:del w:id="851" w:author="sunny" w:date="2016-12-17T10:13:00Z">
        <w:r w:rsidR="00FE2A24" w:rsidRPr="006F644E" w:rsidDel="0042662A">
          <w:rPr>
            <w:rFonts w:ascii="Times New Roman" w:hAnsi="Times New Roman" w:cs="Times New Roman"/>
            <w:sz w:val="24"/>
            <w:szCs w:val="24"/>
          </w:rPr>
          <w:delText>azithromycin</w:delText>
        </w:r>
        <w:r w:rsidR="009E4A85" w:rsidDel="0042662A">
          <w:rPr>
            <w:rFonts w:ascii="Times New Roman" w:hAnsi="Times New Roman" w:cs="Times New Roman"/>
            <w:sz w:val="24"/>
            <w:szCs w:val="24"/>
          </w:rPr>
          <w:delText>,</w:delText>
        </w:r>
        <w:r w:rsidR="00FE2A24" w:rsidRPr="006F644E" w:rsidDel="0042662A">
          <w:rPr>
            <w:rFonts w:ascii="Times New Roman" w:hAnsi="Times New Roman" w:cs="Times New Roman"/>
            <w:sz w:val="24"/>
            <w:szCs w:val="24"/>
          </w:rPr>
          <w:delText xml:space="preserve"> </w:delText>
        </w:r>
      </w:del>
      <w:r w:rsidR="00FE2A24" w:rsidRPr="006F644E">
        <w:rPr>
          <w:rFonts w:ascii="Times New Roman" w:hAnsi="Times New Roman" w:cs="Times New Roman"/>
          <w:sz w:val="24"/>
          <w:szCs w:val="24"/>
        </w:rPr>
        <w:t xml:space="preserve">cefixime and ceftriaxone many false positive results </w:t>
      </w:r>
      <w:r w:rsidR="006F367B">
        <w:rPr>
          <w:rFonts w:ascii="Times New Roman" w:hAnsi="Times New Roman" w:cs="Times New Roman"/>
          <w:sz w:val="24"/>
          <w:szCs w:val="24"/>
        </w:rPr>
        <w:t xml:space="preserve">and consequently an overestimation of </w:t>
      </w:r>
      <w:del w:id="852" w:author="sunny" w:date="2016-12-17T10:34:00Z">
        <w:r w:rsidR="006F367B" w:rsidDel="00B44A67">
          <w:rPr>
            <w:rFonts w:ascii="Times New Roman" w:hAnsi="Times New Roman" w:cs="Times New Roman"/>
            <w:sz w:val="24"/>
            <w:szCs w:val="24"/>
          </w:rPr>
          <w:delText xml:space="preserve">the </w:delText>
        </w:r>
      </w:del>
      <w:r w:rsidR="006F367B">
        <w:rPr>
          <w:rFonts w:ascii="Times New Roman" w:hAnsi="Times New Roman" w:cs="Times New Roman"/>
          <w:sz w:val="24"/>
          <w:szCs w:val="24"/>
        </w:rPr>
        <w:t xml:space="preserve">resistance </w:t>
      </w:r>
      <w:ins w:id="853" w:author="sunny" w:date="2016-12-17T17:59:00Z">
        <w:r w:rsidR="007814F6">
          <w:rPr>
            <w:rFonts w:ascii="Times New Roman" w:hAnsi="Times New Roman" w:cs="Times New Roman"/>
            <w:sz w:val="24"/>
            <w:szCs w:val="24"/>
          </w:rPr>
          <w:t>was measured</w:t>
        </w:r>
      </w:ins>
      <w:del w:id="854" w:author="sunny" w:date="2016-12-17T17:59:00Z">
        <w:r w:rsidR="00FE2A24" w:rsidRPr="006F644E" w:rsidDel="007814F6">
          <w:rPr>
            <w:rFonts w:ascii="Times New Roman" w:hAnsi="Times New Roman" w:cs="Times New Roman"/>
            <w:sz w:val="24"/>
            <w:szCs w:val="24"/>
          </w:rPr>
          <w:delText>were obtained</w:delText>
        </w:r>
      </w:del>
      <w:r w:rsidR="006F367B">
        <w:rPr>
          <w:rFonts w:ascii="Times New Roman" w:hAnsi="Times New Roman" w:cs="Times New Roman"/>
          <w:sz w:val="24"/>
          <w:szCs w:val="24"/>
        </w:rPr>
        <w:t>.</w:t>
      </w:r>
      <w:r w:rsidR="00FE2A24" w:rsidRPr="006F644E">
        <w:rPr>
          <w:rFonts w:ascii="Times New Roman" w:hAnsi="Times New Roman" w:cs="Times New Roman"/>
          <w:sz w:val="24"/>
          <w:szCs w:val="24"/>
        </w:rPr>
        <w:t xml:space="preserve"> </w:t>
      </w:r>
      <w:ins w:id="855" w:author="sunny" w:date="2016-12-17T10:42:00Z">
        <w:r w:rsidR="00B22BA8">
          <w:rPr>
            <w:rFonts w:ascii="Times New Roman" w:hAnsi="Times New Roman" w:cs="Times New Roman"/>
            <w:sz w:val="24"/>
            <w:szCs w:val="24"/>
          </w:rPr>
          <w:t xml:space="preserve">The </w:t>
        </w:r>
      </w:ins>
      <w:ins w:id="856" w:author="sunny" w:date="2016-12-17T11:06:00Z">
        <w:r w:rsidR="00477341">
          <w:rPr>
            <w:rFonts w:ascii="Times New Roman" w:hAnsi="Times New Roman" w:cs="Times New Roman"/>
            <w:sz w:val="24"/>
            <w:szCs w:val="24"/>
          </w:rPr>
          <w:t xml:space="preserve">complex </w:t>
        </w:r>
      </w:ins>
      <w:ins w:id="857" w:author="sunny" w:date="2016-12-17T10:42:00Z">
        <w:r w:rsidR="00B22BA8">
          <w:rPr>
            <w:rFonts w:ascii="Times New Roman" w:hAnsi="Times New Roman" w:cs="Times New Roman"/>
            <w:sz w:val="24"/>
            <w:szCs w:val="24"/>
          </w:rPr>
          <w:t>mechanism of action of</w:t>
        </w:r>
        <w:r w:rsidR="00477341">
          <w:rPr>
            <w:rFonts w:ascii="Times New Roman" w:hAnsi="Times New Roman" w:cs="Times New Roman"/>
            <w:sz w:val="24"/>
            <w:szCs w:val="24"/>
          </w:rPr>
          <w:t xml:space="preserve"> these antimicrobials </w:t>
        </w:r>
      </w:ins>
      <w:ins w:id="858" w:author="sunny" w:date="2016-12-17T11:08:00Z">
        <w:r w:rsidR="00160B7A">
          <w:rPr>
            <w:rFonts w:ascii="Times New Roman" w:hAnsi="Times New Roman" w:cs="Times New Roman"/>
            <w:sz w:val="24"/>
            <w:szCs w:val="24"/>
          </w:rPr>
          <w:t xml:space="preserve">is </w:t>
        </w:r>
      </w:ins>
      <w:ins w:id="859" w:author="sunny" w:date="2016-12-17T10:42:00Z">
        <w:r w:rsidR="00477341">
          <w:rPr>
            <w:rFonts w:ascii="Times New Roman" w:hAnsi="Times New Roman" w:cs="Times New Roman"/>
            <w:sz w:val="24"/>
            <w:szCs w:val="24"/>
          </w:rPr>
          <w:t>not well understood and involves several resistance determinants (</w:t>
        </w:r>
        <w:r w:rsidR="00477341" w:rsidRPr="00477341">
          <w:rPr>
            <w:rFonts w:ascii="Times New Roman" w:hAnsi="Times New Roman" w:cs="Times New Roman"/>
            <w:i/>
            <w:sz w:val="24"/>
            <w:szCs w:val="24"/>
            <w:rPrChange w:id="860" w:author="sunny" w:date="2016-12-17T11:05:00Z">
              <w:rPr>
                <w:rFonts w:ascii="Times New Roman" w:hAnsi="Times New Roman" w:cs="Times New Roman"/>
                <w:sz w:val="24"/>
                <w:szCs w:val="24"/>
              </w:rPr>
            </w:rPrChange>
          </w:rPr>
          <w:t>PenA</w:t>
        </w:r>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861" w:author="sunny" w:date="2016-12-17T11:05:00Z">
              <w:rPr>
                <w:rFonts w:ascii="Times New Roman" w:hAnsi="Times New Roman" w:cs="Times New Roman"/>
                <w:sz w:val="24"/>
                <w:szCs w:val="24"/>
              </w:rPr>
            </w:rPrChange>
          </w:rPr>
          <w:t>PenB</w:t>
        </w:r>
        <w:r w:rsidR="00477341">
          <w:rPr>
            <w:rFonts w:ascii="Times New Roman" w:hAnsi="Times New Roman" w:cs="Times New Roman"/>
            <w:sz w:val="24"/>
            <w:szCs w:val="24"/>
          </w:rPr>
          <w:t>,</w:t>
        </w:r>
      </w:ins>
      <w:ins w:id="862" w:author="sunny" w:date="2016-12-17T11:05:00Z">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863" w:author="sunny" w:date="2016-12-17T11:05:00Z">
              <w:rPr>
                <w:rFonts w:ascii="Times New Roman" w:hAnsi="Times New Roman" w:cs="Times New Roman"/>
                <w:sz w:val="24"/>
                <w:szCs w:val="24"/>
              </w:rPr>
            </w:rPrChange>
          </w:rPr>
          <w:t>mtrR</w:t>
        </w:r>
        <w:r w:rsidR="00477341">
          <w:rPr>
            <w:rFonts w:ascii="Times New Roman" w:hAnsi="Times New Roman" w:cs="Times New Roman"/>
            <w:sz w:val="24"/>
            <w:szCs w:val="24"/>
          </w:rPr>
          <w:t xml:space="preserve">, </w:t>
        </w:r>
        <w:r w:rsidR="00477341" w:rsidRPr="00477341">
          <w:rPr>
            <w:rFonts w:ascii="Times New Roman" w:hAnsi="Times New Roman" w:cs="Times New Roman"/>
            <w:i/>
            <w:sz w:val="24"/>
            <w:szCs w:val="24"/>
            <w:rPrChange w:id="864" w:author="sunny" w:date="2016-12-17T11:05:00Z">
              <w:rPr>
                <w:rFonts w:ascii="Times New Roman" w:hAnsi="Times New Roman" w:cs="Times New Roman"/>
                <w:sz w:val="24"/>
                <w:szCs w:val="24"/>
              </w:rPr>
            </w:rPrChange>
          </w:rPr>
          <w:t>ponA</w:t>
        </w:r>
      </w:ins>
      <w:ins w:id="865" w:author="sunny" w:date="2016-12-17T11:06:00Z">
        <w:r w:rsidR="00477341">
          <w:rPr>
            <w:rFonts w:ascii="Times New Roman" w:hAnsi="Times New Roman" w:cs="Times New Roman"/>
            <w:i/>
            <w:sz w:val="24"/>
            <w:szCs w:val="24"/>
          </w:rPr>
          <w:t xml:space="preserve">, </w:t>
        </w:r>
      </w:ins>
      <w:ins w:id="866" w:author="sunny" w:date="2016-12-17T11:07:00Z">
        <w:r w:rsidR="00477341">
          <w:rPr>
            <w:rFonts w:ascii="Times New Roman" w:hAnsi="Times New Roman" w:cs="Times New Roman"/>
            <w:i/>
            <w:sz w:val="24"/>
            <w:szCs w:val="24"/>
          </w:rPr>
          <w:t>factorX)</w:t>
        </w:r>
        <w:r w:rsidR="00477341">
          <w:rPr>
            <w:rFonts w:ascii="Times New Roman" w:hAnsi="Times New Roman" w:cs="Times New Roman"/>
            <w:sz w:val="24"/>
            <w:szCs w:val="24"/>
          </w:rPr>
          <w:t>.</w:t>
        </w:r>
      </w:ins>
      <w:ins w:id="867" w:author="sunny" w:date="2016-12-17T10:42:00Z">
        <w:r w:rsidR="00477341">
          <w:rPr>
            <w:rFonts w:ascii="Times New Roman" w:hAnsi="Times New Roman" w:cs="Times New Roman"/>
            <w:sz w:val="24"/>
            <w:szCs w:val="24"/>
          </w:rPr>
          <w:t xml:space="preserve"> </w:t>
        </w:r>
      </w:ins>
      <w:ins w:id="868" w:author="sunny" w:date="2016-12-17T11:34:00Z">
        <w:r w:rsidR="00FA3849">
          <w:rPr>
            <w:rFonts w:ascii="Times New Roman" w:hAnsi="Times New Roman" w:cs="Times New Roman"/>
            <w:sz w:val="24"/>
            <w:szCs w:val="24"/>
          </w:rPr>
          <w:t xml:space="preserve">The correlation of </w:t>
        </w:r>
        <w:r w:rsidR="00FA3849" w:rsidRPr="00FA3849">
          <w:rPr>
            <w:rFonts w:ascii="Times New Roman" w:hAnsi="Times New Roman" w:cs="Times New Roman"/>
            <w:i/>
            <w:sz w:val="24"/>
            <w:szCs w:val="24"/>
            <w:rPrChange w:id="869" w:author="sunny" w:date="2016-12-17T11:34:00Z">
              <w:rPr>
                <w:rFonts w:ascii="Times New Roman" w:hAnsi="Times New Roman" w:cs="Times New Roman"/>
                <w:sz w:val="24"/>
                <w:szCs w:val="24"/>
              </w:rPr>
            </w:rPrChange>
          </w:rPr>
          <w:t>EC</w:t>
        </w:r>
        <w:r w:rsidR="00FA3849" w:rsidRPr="00FA3849">
          <w:rPr>
            <w:rFonts w:ascii="Times New Roman" w:hAnsi="Times New Roman" w:cs="Times New Roman"/>
            <w:i/>
            <w:sz w:val="24"/>
            <w:szCs w:val="24"/>
            <w:vertAlign w:val="subscript"/>
            <w:rPrChange w:id="870" w:author="sunny" w:date="2016-12-17T11:34:00Z">
              <w:rPr>
                <w:rFonts w:ascii="Times New Roman" w:hAnsi="Times New Roman" w:cs="Times New Roman"/>
                <w:sz w:val="24"/>
                <w:szCs w:val="24"/>
                <w:vertAlign w:val="subscript"/>
              </w:rPr>
            </w:rPrChange>
          </w:rPr>
          <w:t>50</w:t>
        </w:r>
        <w:r w:rsidR="00FA3849">
          <w:rPr>
            <w:rFonts w:ascii="Times New Roman" w:hAnsi="Times New Roman" w:cs="Times New Roman"/>
            <w:sz w:val="24"/>
            <w:szCs w:val="24"/>
            <w:vertAlign w:val="subscript"/>
          </w:rPr>
          <w:t xml:space="preserve"> </w:t>
        </w:r>
        <w:r w:rsidR="00FA3849">
          <w:rPr>
            <w:rFonts w:ascii="Times New Roman" w:hAnsi="Times New Roman" w:cs="Times New Roman"/>
            <w:sz w:val="24"/>
            <w:szCs w:val="24"/>
          </w:rPr>
          <w:t>and MIC has been</w:t>
        </w:r>
      </w:ins>
      <w:ins w:id="871" w:author="sunny" w:date="2016-12-17T11:35:00Z">
        <w:r w:rsidR="00FA3849">
          <w:rPr>
            <w:rFonts w:ascii="Times New Roman" w:hAnsi="Times New Roman" w:cs="Times New Roman"/>
            <w:sz w:val="24"/>
            <w:szCs w:val="24"/>
          </w:rPr>
          <w:t xml:space="preserve"> previously</w:t>
        </w:r>
      </w:ins>
      <w:ins w:id="872" w:author="sunny" w:date="2016-12-17T11:34:00Z">
        <w:r w:rsidR="00FA3849">
          <w:rPr>
            <w:rFonts w:ascii="Times New Roman" w:hAnsi="Times New Roman" w:cs="Times New Roman"/>
            <w:sz w:val="24"/>
            <w:szCs w:val="24"/>
          </w:rPr>
          <w:t xml:space="preserve"> shown to be </w:t>
        </w:r>
      </w:ins>
      <w:ins w:id="873" w:author="sunny" w:date="2016-12-17T11:35:00Z">
        <w:r w:rsidR="00FA3849">
          <w:rPr>
            <w:rFonts w:ascii="Times New Roman" w:hAnsi="Times New Roman" w:cs="Times New Roman"/>
            <w:sz w:val="24"/>
            <w:szCs w:val="24"/>
          </w:rPr>
          <w:t xml:space="preserve">largely </w:t>
        </w:r>
      </w:ins>
      <w:ins w:id="874" w:author="sunny" w:date="2016-12-17T11:34:00Z">
        <w:r w:rsidR="00FA3849">
          <w:rPr>
            <w:rFonts w:ascii="Times New Roman" w:hAnsi="Times New Roman" w:cs="Times New Roman"/>
            <w:sz w:val="24"/>
            <w:szCs w:val="24"/>
          </w:rPr>
          <w:t>influenced by different penicillin binding proteins</w:t>
        </w:r>
      </w:ins>
      <w:ins w:id="875" w:author="sunny" w:date="2016-12-17T11:36:00Z">
        <w:r w:rsidR="00FA3849">
          <w:rPr>
            <w:rFonts w:ascii="Times New Roman" w:hAnsi="Times New Roman" w:cs="Times New Roman"/>
            <w:sz w:val="24"/>
            <w:szCs w:val="24"/>
          </w:rPr>
          <w:t xml:space="preserve"> in </w:t>
        </w:r>
        <w:r w:rsidR="00FA3849" w:rsidRPr="00FA3849">
          <w:rPr>
            <w:rFonts w:ascii="Times New Roman" w:hAnsi="Times New Roman" w:cs="Times New Roman"/>
            <w:i/>
            <w:sz w:val="24"/>
            <w:szCs w:val="24"/>
            <w:rPrChange w:id="876" w:author="sunny" w:date="2016-12-17T11:36:00Z">
              <w:rPr>
                <w:rFonts w:ascii="Times New Roman" w:hAnsi="Times New Roman" w:cs="Times New Roman"/>
                <w:sz w:val="24"/>
                <w:szCs w:val="24"/>
              </w:rPr>
            </w:rPrChange>
          </w:rPr>
          <w:t>Streptococcus pneumoniae</w:t>
        </w:r>
      </w:ins>
      <w:ins w:id="877" w:author="sunny" w:date="2016-12-17T11:34:00Z">
        <w:r w:rsidR="00FA3849">
          <w:rPr>
            <w:rFonts w:ascii="Times New Roman" w:hAnsi="Times New Roman" w:cs="Times New Roman"/>
            <w:sz w:val="24"/>
            <w:szCs w:val="24"/>
          </w:rPr>
          <w:t>.</w:t>
        </w:r>
      </w:ins>
      <w:ins w:id="878" w:author="sunny" w:date="2016-12-17T11:37:00Z">
        <w:r w:rsidR="00FA3849">
          <w:rPr>
            <w:rFonts w:ascii="Times New Roman" w:hAnsi="Times New Roman" w:cs="Times New Roman"/>
            <w:sz w:val="24"/>
            <w:szCs w:val="24"/>
          </w:rPr>
          <w:fldChar w:fldCharType="begin"/>
        </w:r>
        <w:r w:rsidR="00FA3849">
          <w:rPr>
            <w:rFonts w:ascii="Times New Roman" w:hAnsi="Times New Roman" w:cs="Times New Roman"/>
            <w:sz w:val="24"/>
            <w:szCs w:val="24"/>
          </w:rPr>
          <w:instrText xml:space="preserve"> ADDIN ZOTERO_ITEM CSL_CITATION {"citationID":"1u2rqb59ug","properties":{"formattedCitation":"{\\rtf \\super 40\\nosupersub{}}","plainCitation":"40"},"citationItems":[{"id":547,"uris":["http://zotero.org/users/1321783/items/F6CU9UAH"],"uri":["http://zotero.org/users/1321783/items/F6CU9UAH"],"itemData":{"id":547,"type":"article-journal","title":"Profiling of β-Lactam Selectivity for Penicillin-Binding Proteins in Streptococcus pneumoniae D39","container-title":"Antimicrobial Agents and Chemotherapy","page":"3548-3555","volume":"59","issue":"6","source":"PubMed Central","abstract":"Selective fluorescent β-lactam chemical probes enable the visualization of the transpeptidase activity of penicillin-binding proteins (PBPs) at different stages of bacterial cell division. To facilitate the development of new fluorescent probes for PBP imaging, we evaluated 20 commercially available β-lactams for selective PBP inhibition in an unencapsulated derivative of the D39 strain of Streptococcus pneumoniae. Live cells were treated with β-lactam antibiotics at different concentrations and subsequently incubated with Bocillin FL (Boc-FL; fluorescent penicillin) to saturate uninhibited PBPs. Fluorophore-labeled PBPs were visualized by sodium dodecyl sulfate-polyacrylamide gel electrophoresis (SDS-PAGE) and fluorescence scanning. Among 20 compounds tested, carbapenems (doripenem and meropenem) were coselective for PBP1a, PBP2x, and PBP3, while six of the nine penicillin compounds were coselective for PBP2x and PBP3. In contrast, the seven cephalosporin compounds tested display variability in their PBP-binding profiles. Three cephalosporin compounds (cefoxitin, cephalexin, and cefsulodin) and the monobactam aztreonam exhibited selectivity for PBP3, while only cefuroxime (a cephalosporin) was selective for PBP2x. Treatment of S. pneumoniae cultures with a sublethal concentration of cefuroxime that inhibited 60% of PBP2x activity and less than 20% of the activity of other PBPs resulted in formation of elongated cells. In contrast, treatment of S. pneumoniae cultures with concentrations of aztreonam and cefoxitin that inhibited up to 70% of PBP3 activity and less than 30% of other PBPs resulted in no discernible morphological changes. Additionally, correlation of the MIC and IC50s for each PBP, with the exception of faropenem, amdinocillin (mecillinam), and 6-APA, suggests that pneumococcal growth inhibition is primarily due to the inhibition of PBP2x.","DOI":"10.1128/AAC.05142-14","ISSN":"0066-4804","note":"00012 \nPMID: 25845878\nPMCID: PMC4432181","journalAbbreviation":"Antimicrob Agents Chemother","author":[{"family":"Kocaoglu","given":"Ozden"},{"family":"Tsui","given":"Ho-Ching T."},{"family":"Winkler","given":"Malcolm E."},{"family":"Carlson","given":"Erin E."}],"issued":{"date-parts":[["2015",6]]}}}],"schema":"https://github.com/citation-style-language/schema/raw/master/csl-citation.json"} </w:instrText>
        </w:r>
      </w:ins>
      <w:r w:rsidR="00FA3849">
        <w:rPr>
          <w:rFonts w:ascii="Times New Roman" w:hAnsi="Times New Roman" w:cs="Times New Roman"/>
          <w:sz w:val="24"/>
          <w:szCs w:val="24"/>
        </w:rPr>
        <w:fldChar w:fldCharType="separate"/>
      </w:r>
      <w:ins w:id="879" w:author="sunny" w:date="2016-12-17T11:37:00Z">
        <w:r w:rsidR="00FA3849" w:rsidRPr="00FA3849">
          <w:rPr>
            <w:rFonts w:ascii="Times New Roman" w:hAnsi="Times New Roman" w:cs="Times New Roman"/>
            <w:sz w:val="24"/>
            <w:szCs w:val="24"/>
            <w:vertAlign w:val="superscript"/>
          </w:rPr>
          <w:t>40</w:t>
        </w:r>
        <w:r w:rsidR="00FA3849">
          <w:rPr>
            <w:rFonts w:ascii="Times New Roman" w:hAnsi="Times New Roman" w:cs="Times New Roman"/>
            <w:sz w:val="24"/>
            <w:szCs w:val="24"/>
          </w:rPr>
          <w:fldChar w:fldCharType="end"/>
        </w:r>
      </w:ins>
      <w:ins w:id="880" w:author="sunny" w:date="2016-12-17T11:34:00Z">
        <w:r w:rsidR="00FA3849">
          <w:rPr>
            <w:rFonts w:ascii="Times New Roman" w:hAnsi="Times New Roman" w:cs="Times New Roman"/>
            <w:sz w:val="24"/>
            <w:szCs w:val="24"/>
          </w:rPr>
          <w:t xml:space="preserve"> </w:t>
        </w:r>
      </w:ins>
      <w:ins w:id="881" w:author="sunny" w:date="2016-12-17T11:18:00Z">
        <w:r w:rsidR="00C70A7F">
          <w:rPr>
            <w:rFonts w:ascii="Times New Roman" w:hAnsi="Times New Roman" w:cs="Times New Roman"/>
            <w:sz w:val="24"/>
            <w:szCs w:val="24"/>
          </w:rPr>
          <w:t>This might</w:t>
        </w:r>
        <w:r w:rsidR="00BD0289">
          <w:rPr>
            <w:rFonts w:ascii="Times New Roman" w:hAnsi="Times New Roman" w:cs="Times New Roman"/>
            <w:sz w:val="24"/>
            <w:szCs w:val="24"/>
          </w:rPr>
          <w:t xml:space="preserve"> explain the </w:t>
        </w:r>
      </w:ins>
      <w:ins w:id="882" w:author="sunny" w:date="2016-12-17T11:32:00Z">
        <w:r w:rsidR="00FA3849">
          <w:rPr>
            <w:rFonts w:ascii="Times New Roman" w:hAnsi="Times New Roman" w:cs="Times New Roman"/>
            <w:sz w:val="24"/>
            <w:szCs w:val="24"/>
          </w:rPr>
          <w:t xml:space="preserve">strain dependent </w:t>
        </w:r>
      </w:ins>
      <w:ins w:id="883" w:author="sunny" w:date="2016-12-17T11:21:00Z">
        <w:r w:rsidR="00BD0289">
          <w:rPr>
            <w:rFonts w:ascii="Times New Roman" w:hAnsi="Times New Roman" w:cs="Times New Roman"/>
            <w:sz w:val="24"/>
            <w:szCs w:val="24"/>
          </w:rPr>
          <w:t>heterogeneity</w:t>
        </w:r>
      </w:ins>
      <w:ins w:id="884" w:author="sunny" w:date="2016-12-17T11:18:00Z">
        <w:r w:rsidR="00BD0289">
          <w:rPr>
            <w:rFonts w:ascii="Times New Roman" w:hAnsi="Times New Roman" w:cs="Times New Roman"/>
            <w:sz w:val="24"/>
            <w:szCs w:val="24"/>
          </w:rPr>
          <w:t xml:space="preserve"> </w:t>
        </w:r>
      </w:ins>
      <w:ins w:id="885" w:author="sunny" w:date="2016-12-17T11:21:00Z">
        <w:r w:rsidR="00BD0289">
          <w:rPr>
            <w:rFonts w:ascii="Times New Roman" w:hAnsi="Times New Roman" w:cs="Times New Roman"/>
            <w:sz w:val="24"/>
            <w:szCs w:val="24"/>
          </w:rPr>
          <w:t>of hill coefficients</w:t>
        </w:r>
      </w:ins>
      <w:ins w:id="886" w:author="sunny" w:date="2016-12-17T18:00:00Z">
        <w:r w:rsidR="007814F6">
          <w:rPr>
            <w:rFonts w:ascii="Times New Roman" w:hAnsi="Times New Roman" w:cs="Times New Roman"/>
            <w:sz w:val="24"/>
            <w:szCs w:val="24"/>
          </w:rPr>
          <w:t xml:space="preserve"> (Figure S3)</w:t>
        </w:r>
      </w:ins>
      <w:ins w:id="887" w:author="sunny" w:date="2016-12-17T11:22:00Z">
        <w:r w:rsidR="00BD0289">
          <w:rPr>
            <w:rFonts w:ascii="Times New Roman" w:hAnsi="Times New Roman" w:cs="Times New Roman"/>
            <w:sz w:val="24"/>
            <w:szCs w:val="24"/>
          </w:rPr>
          <w:t xml:space="preserve"> and dose response curves </w:t>
        </w:r>
      </w:ins>
      <w:ins w:id="888" w:author="sunny" w:date="2016-12-17T11:24:00Z">
        <w:r w:rsidR="00BD0289">
          <w:rPr>
            <w:rFonts w:ascii="Times New Roman" w:hAnsi="Times New Roman" w:cs="Times New Roman"/>
            <w:sz w:val="24"/>
            <w:szCs w:val="24"/>
          </w:rPr>
          <w:t>that are biphasic</w:t>
        </w:r>
      </w:ins>
      <w:ins w:id="889" w:author="sunny" w:date="2016-12-17T18:00:00Z">
        <w:r w:rsidR="007814F6">
          <w:rPr>
            <w:rFonts w:ascii="Times New Roman" w:hAnsi="Times New Roman" w:cs="Times New Roman"/>
            <w:sz w:val="24"/>
            <w:szCs w:val="24"/>
          </w:rPr>
          <w:t xml:space="preserve"> (Figure S4)</w:t>
        </w:r>
      </w:ins>
      <w:ins w:id="890" w:author="sunny" w:date="2016-12-17T11:24:00Z">
        <w:r w:rsidR="00BD0289">
          <w:rPr>
            <w:rFonts w:ascii="Times New Roman" w:hAnsi="Times New Roman" w:cs="Times New Roman"/>
            <w:sz w:val="24"/>
            <w:szCs w:val="24"/>
          </w:rPr>
          <w:t>.</w:t>
        </w:r>
      </w:ins>
      <w:ins w:id="891" w:author="sunny" w:date="2016-12-17T18:01:00Z">
        <w:r w:rsidR="007814F6" w:rsidRPr="006F644E">
          <w:rPr>
            <w:rFonts w:ascii="Times New Roman" w:hAnsi="Times New Roman" w:cs="Times New Roman"/>
            <w:sz w:val="24"/>
            <w:szCs w:val="24"/>
          </w:rPr>
          <w:fldChar w:fldCharType="begin"/>
        </w:r>
        <w:r w:rsidR="007814F6">
          <w:rPr>
            <w:rFonts w:ascii="Times New Roman" w:hAnsi="Times New Roman" w:cs="Times New Roman"/>
            <w:sz w:val="24"/>
            <w:szCs w:val="24"/>
          </w:rPr>
          <w:instrText xml:space="preserve"> ADDIN ZOTERO_ITEM CSL_CITATION {"citationID":"1iplc35g25","properties":{"formattedCitation":"{\\rtf \\super 22,41\\nosupersub{}}","plainCitation":"22,41"},"citationItems":[{"id":250,"uris":["http://zotero.org/users/1321783/items/ETF2UWTJ"],"uri":["http://zotero.org/users/1321783/items/ETF2UWTJ"],"itemData":{"id":250,"type":"article-journal","title":"An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7814F6" w:rsidRPr="006F644E">
          <w:rPr>
            <w:rFonts w:ascii="Times New Roman" w:hAnsi="Times New Roman" w:cs="Times New Roman"/>
            <w:sz w:val="24"/>
            <w:szCs w:val="24"/>
          </w:rPr>
          <w:fldChar w:fldCharType="separate"/>
        </w:r>
        <w:r w:rsidR="007814F6" w:rsidRPr="00FA3849">
          <w:rPr>
            <w:rFonts w:ascii="Times New Roman" w:hAnsi="Times New Roman" w:cs="Times New Roman"/>
            <w:sz w:val="24"/>
            <w:szCs w:val="24"/>
            <w:vertAlign w:val="superscript"/>
          </w:rPr>
          <w:t>22,41</w:t>
        </w:r>
        <w:r w:rsidR="007814F6" w:rsidRPr="006F644E">
          <w:rPr>
            <w:rFonts w:ascii="Times New Roman" w:hAnsi="Times New Roman" w:cs="Times New Roman"/>
            <w:sz w:val="24"/>
            <w:szCs w:val="24"/>
          </w:rPr>
          <w:fldChar w:fldCharType="end"/>
        </w:r>
      </w:ins>
      <w:ins w:id="892" w:author="sunny" w:date="2016-12-17T17:59:00Z">
        <w:r w:rsidR="007814F6">
          <w:rPr>
            <w:rFonts w:ascii="Times New Roman" w:hAnsi="Times New Roman" w:cs="Times New Roman"/>
            <w:sz w:val="24"/>
            <w:szCs w:val="24"/>
          </w:rPr>
          <w:t xml:space="preserve"> </w:t>
        </w:r>
      </w:ins>
      <w:commentRangeStart w:id="893"/>
      <w:ins w:id="894" w:author="sunny" w:date="2016-12-17T11:24:00Z">
        <w:r w:rsidR="00BD0289">
          <w:rPr>
            <w:rFonts w:ascii="Times New Roman" w:hAnsi="Times New Roman" w:cs="Times New Roman"/>
            <w:sz w:val="24"/>
            <w:szCs w:val="24"/>
          </w:rPr>
          <w:t xml:space="preserve">To </w:t>
        </w:r>
      </w:ins>
      <w:ins w:id="895" w:author="sunny" w:date="2016-12-17T11:28:00Z">
        <w:r w:rsidR="00BD0289">
          <w:rPr>
            <w:rFonts w:ascii="Times New Roman" w:hAnsi="Times New Roman" w:cs="Times New Roman"/>
            <w:sz w:val="24"/>
            <w:szCs w:val="24"/>
          </w:rPr>
          <w:t>model</w:t>
        </w:r>
      </w:ins>
      <w:ins w:id="896" w:author="sunny" w:date="2016-12-17T11:24:00Z">
        <w:r w:rsidR="00BD0289">
          <w:rPr>
            <w:rFonts w:ascii="Times New Roman" w:hAnsi="Times New Roman" w:cs="Times New Roman"/>
            <w:sz w:val="24"/>
            <w:szCs w:val="24"/>
          </w:rPr>
          <w:t xml:space="preserve"> such complex effects </w:t>
        </w:r>
      </w:ins>
      <w:ins w:id="897" w:author="sunny" w:date="2016-12-17T11:28:00Z">
        <w:r w:rsidR="00BD0289">
          <w:rPr>
            <w:rFonts w:ascii="Times New Roman" w:hAnsi="Times New Roman" w:cs="Times New Roman"/>
            <w:sz w:val="24"/>
            <w:szCs w:val="24"/>
          </w:rPr>
          <w:t xml:space="preserve">is not possible </w:t>
        </w:r>
      </w:ins>
      <w:commentRangeEnd w:id="893"/>
      <w:r w:rsidR="00B471EE">
        <w:rPr>
          <w:rStyle w:val="CommentReference"/>
        </w:rPr>
        <w:commentReference w:id="893"/>
      </w:r>
      <w:ins w:id="898" w:author="sunny" w:date="2016-12-17T11:28:00Z">
        <w:r w:rsidR="00BD0289">
          <w:rPr>
            <w:rFonts w:ascii="Times New Roman" w:hAnsi="Times New Roman" w:cs="Times New Roman"/>
            <w:sz w:val="24"/>
            <w:szCs w:val="24"/>
          </w:rPr>
          <w:t>with the simple four parameter hill function</w:t>
        </w:r>
      </w:ins>
      <w:ins w:id="899" w:author="sunny" w:date="2016-12-17T18:01:00Z">
        <w:r w:rsidR="007814F6">
          <w:rPr>
            <w:rFonts w:ascii="Times New Roman" w:hAnsi="Times New Roman" w:cs="Times New Roman"/>
            <w:sz w:val="24"/>
            <w:szCs w:val="24"/>
          </w:rPr>
          <w:t xml:space="preserve"> </w:t>
        </w:r>
      </w:ins>
      <w:ins w:id="900" w:author="sunny" w:date="2016-12-17T11:28:00Z">
        <w:r w:rsidR="00BD0289">
          <w:rPr>
            <w:rFonts w:ascii="Times New Roman" w:hAnsi="Times New Roman" w:cs="Times New Roman"/>
            <w:sz w:val="24"/>
            <w:szCs w:val="24"/>
          </w:rPr>
          <w:t>employed in this this study</w:t>
        </w:r>
      </w:ins>
      <w:ins w:id="901" w:author="sunny" w:date="2016-12-17T11:30:00Z">
        <w:r w:rsidR="00F563D3">
          <w:rPr>
            <w:rFonts w:ascii="Times New Roman" w:hAnsi="Times New Roman" w:cs="Times New Roman"/>
            <w:sz w:val="24"/>
            <w:szCs w:val="24"/>
          </w:rPr>
          <w:t xml:space="preserve"> and therefore </w:t>
        </w:r>
      </w:ins>
      <w:del w:id="902" w:author="sunny" w:date="2016-12-17T11:57:00Z">
        <w:r w:rsidR="006F367B" w:rsidDel="00D60F6B">
          <w:rPr>
            <w:rFonts w:ascii="Times New Roman" w:hAnsi="Times New Roman" w:cs="Times New Roman"/>
            <w:sz w:val="24"/>
            <w:szCs w:val="24"/>
          </w:rPr>
          <w:delText xml:space="preserve">However, </w:delText>
        </w:r>
      </w:del>
      <w:del w:id="903" w:author="sunny" w:date="2016-12-17T11:52:00Z">
        <w:r w:rsidR="006F367B" w:rsidDel="00D60F6B">
          <w:rPr>
            <w:rFonts w:ascii="Times New Roman" w:hAnsi="Times New Roman" w:cs="Times New Roman"/>
            <w:sz w:val="24"/>
            <w:szCs w:val="24"/>
          </w:rPr>
          <w:delText xml:space="preserve">few </w:delText>
        </w:r>
      </w:del>
      <w:del w:id="904" w:author="sunny" w:date="2016-12-17T11:57:00Z">
        <w:r w:rsidR="006F367B" w:rsidDel="00D60F6B">
          <w:rPr>
            <w:rFonts w:ascii="Times New Roman" w:hAnsi="Times New Roman" w:cs="Times New Roman"/>
            <w:sz w:val="24"/>
            <w:szCs w:val="24"/>
          </w:rPr>
          <w:delText>resistant strain</w:delText>
        </w:r>
      </w:del>
      <w:del w:id="905" w:author="sunny" w:date="2016-12-17T11:52:00Z">
        <w:r w:rsidR="006F367B" w:rsidDel="00D60F6B">
          <w:rPr>
            <w:rFonts w:ascii="Times New Roman" w:hAnsi="Times New Roman" w:cs="Times New Roman"/>
            <w:sz w:val="24"/>
            <w:szCs w:val="24"/>
          </w:rPr>
          <w:delText>s</w:delText>
        </w:r>
      </w:del>
      <w:del w:id="906" w:author="sunny" w:date="2016-12-17T11:57:00Z">
        <w:r w:rsidR="006F367B" w:rsidDel="00D60F6B">
          <w:rPr>
            <w:rFonts w:ascii="Times New Roman" w:hAnsi="Times New Roman" w:cs="Times New Roman"/>
            <w:sz w:val="24"/>
            <w:szCs w:val="24"/>
          </w:rPr>
          <w:delText xml:space="preserve"> </w:delText>
        </w:r>
      </w:del>
      <w:del w:id="907" w:author="sunny" w:date="2016-12-17T11:53:00Z">
        <w:r w:rsidR="006F367B" w:rsidDel="00D60F6B">
          <w:rPr>
            <w:rFonts w:ascii="Times New Roman" w:hAnsi="Times New Roman" w:cs="Times New Roman"/>
            <w:sz w:val="24"/>
            <w:szCs w:val="24"/>
          </w:rPr>
          <w:delText>were</w:delText>
        </w:r>
      </w:del>
      <w:del w:id="908" w:author="sunny" w:date="2016-12-17T11:57:00Z">
        <w:r w:rsidR="006F367B" w:rsidDel="00D60F6B">
          <w:rPr>
            <w:rFonts w:ascii="Times New Roman" w:hAnsi="Times New Roman" w:cs="Times New Roman"/>
            <w:sz w:val="24"/>
            <w:szCs w:val="24"/>
          </w:rPr>
          <w:delText xml:space="preserve"> misclassified as susceptible</w:delText>
        </w:r>
      </w:del>
      <w:del w:id="909" w:author="sunny" w:date="2016-12-17T11:55:00Z">
        <w:r w:rsidR="006F367B" w:rsidDel="00D60F6B">
          <w:rPr>
            <w:rFonts w:ascii="Times New Roman" w:hAnsi="Times New Roman" w:cs="Times New Roman"/>
            <w:sz w:val="24"/>
            <w:szCs w:val="24"/>
          </w:rPr>
          <w:delText>, which define</w:delText>
        </w:r>
        <w:r w:rsidR="008D7C42" w:rsidDel="00D60F6B">
          <w:rPr>
            <w:rFonts w:ascii="Times New Roman" w:hAnsi="Times New Roman" w:cs="Times New Roman"/>
            <w:sz w:val="24"/>
            <w:szCs w:val="24"/>
          </w:rPr>
          <w:delText>s</w:delText>
        </w:r>
        <w:r w:rsidR="006F367B" w:rsidDel="00D60F6B">
          <w:rPr>
            <w:rFonts w:ascii="Times New Roman" w:hAnsi="Times New Roman" w:cs="Times New Roman"/>
            <w:sz w:val="24"/>
            <w:szCs w:val="24"/>
          </w:rPr>
          <w:delText xml:space="preserve"> very major errors</w:delText>
        </w:r>
      </w:del>
      <w:del w:id="910" w:author="sunny" w:date="2016-12-17T11:57:00Z">
        <w:r w:rsidR="006F367B" w:rsidDel="00D60F6B">
          <w:rPr>
            <w:rFonts w:ascii="Times New Roman" w:hAnsi="Times New Roman" w:cs="Times New Roman"/>
            <w:sz w:val="24"/>
            <w:szCs w:val="24"/>
          </w:rPr>
          <w:delText xml:space="preserve">, and the overall sensitivity </w:delText>
        </w:r>
      </w:del>
      <w:del w:id="911" w:author="sunny" w:date="2016-12-17T10:23:00Z">
        <w:r w:rsidR="006F367B" w:rsidDel="004012C1">
          <w:rPr>
            <w:rFonts w:ascii="Times New Roman" w:hAnsi="Times New Roman" w:cs="Times New Roman"/>
            <w:sz w:val="24"/>
            <w:szCs w:val="24"/>
          </w:rPr>
          <w:delText>in the correct classification of resistant strains</w:delText>
        </w:r>
      </w:del>
      <w:del w:id="912" w:author="sunny" w:date="2016-12-17T10:24:00Z">
        <w:r w:rsidR="006F367B" w:rsidDel="004012C1">
          <w:rPr>
            <w:rFonts w:ascii="Times New Roman" w:hAnsi="Times New Roman" w:cs="Times New Roman"/>
            <w:sz w:val="24"/>
            <w:szCs w:val="24"/>
          </w:rPr>
          <w:delText xml:space="preserve"> </w:delText>
        </w:r>
        <w:r w:rsidR="00956798" w:rsidDel="004012C1">
          <w:rPr>
            <w:rFonts w:ascii="Times New Roman" w:hAnsi="Times New Roman" w:cs="Times New Roman"/>
            <w:sz w:val="24"/>
            <w:szCs w:val="24"/>
          </w:rPr>
          <w:delText>was</w:delText>
        </w:r>
        <w:r w:rsidR="006F367B" w:rsidDel="004012C1">
          <w:rPr>
            <w:rFonts w:ascii="Times New Roman" w:hAnsi="Times New Roman" w:cs="Times New Roman"/>
            <w:sz w:val="24"/>
            <w:szCs w:val="24"/>
          </w:rPr>
          <w:delText xml:space="preserve"> </w:delText>
        </w:r>
      </w:del>
      <w:del w:id="913" w:author="sunny" w:date="2016-12-17T10:25:00Z">
        <w:r w:rsidR="006F367B" w:rsidDel="004012C1">
          <w:rPr>
            <w:rFonts w:ascii="Times New Roman" w:hAnsi="Times New Roman" w:cs="Times New Roman"/>
            <w:sz w:val="24"/>
            <w:szCs w:val="24"/>
          </w:rPr>
          <w:delText>very</w:delText>
        </w:r>
      </w:del>
      <w:del w:id="914" w:author="sunny" w:date="2016-12-17T11:57:00Z">
        <w:r w:rsidR="006F367B" w:rsidDel="00D60F6B">
          <w:rPr>
            <w:rFonts w:ascii="Times New Roman" w:hAnsi="Times New Roman" w:cs="Times New Roman"/>
            <w:sz w:val="24"/>
            <w:szCs w:val="24"/>
          </w:rPr>
          <w:delText xml:space="preserve"> </w:delText>
        </w:r>
      </w:del>
      <w:del w:id="915" w:author="sunny" w:date="2016-12-17T10:25:00Z">
        <w:r w:rsidR="006F367B" w:rsidDel="004012C1">
          <w:rPr>
            <w:rFonts w:ascii="Times New Roman" w:hAnsi="Times New Roman" w:cs="Times New Roman"/>
            <w:sz w:val="24"/>
            <w:szCs w:val="24"/>
          </w:rPr>
          <w:delText>high (99.4%)</w:delText>
        </w:r>
      </w:del>
      <w:del w:id="916" w:author="sunny" w:date="2016-12-17T11:57:00Z">
        <w:r w:rsidR="006F367B" w:rsidDel="00D60F6B">
          <w:rPr>
            <w:rFonts w:ascii="Times New Roman" w:hAnsi="Times New Roman" w:cs="Times New Roman"/>
            <w:sz w:val="24"/>
            <w:szCs w:val="24"/>
          </w:rPr>
          <w:delText xml:space="preserve">. Nevertheless, </w:delText>
        </w:r>
        <w:r w:rsidR="00836117" w:rsidDel="00D60F6B">
          <w:rPr>
            <w:rFonts w:ascii="Times New Roman" w:hAnsi="Times New Roman" w:cs="Times New Roman"/>
            <w:sz w:val="24"/>
            <w:szCs w:val="24"/>
          </w:rPr>
          <w:delText>t</w:delText>
        </w:r>
      </w:del>
      <w:del w:id="917" w:author="sunny" w:date="2016-12-17T13:57:00Z">
        <w:r w:rsidR="00836117" w:rsidDel="00F563D3">
          <w:rPr>
            <w:rFonts w:ascii="Times New Roman" w:hAnsi="Times New Roman" w:cs="Times New Roman"/>
            <w:sz w:val="24"/>
            <w:szCs w:val="24"/>
          </w:rPr>
          <w:delText>h</w:delText>
        </w:r>
      </w:del>
      <w:ins w:id="918" w:author="sunny" w:date="2016-12-17T11:59:00Z">
        <w:r w:rsidR="00D60F6B">
          <w:rPr>
            <w:rFonts w:ascii="Times New Roman" w:hAnsi="Times New Roman" w:cs="Times New Roman"/>
            <w:sz w:val="24"/>
            <w:szCs w:val="24"/>
          </w:rPr>
          <w:t>contributed to the</w:t>
        </w:r>
      </w:ins>
      <w:ins w:id="919" w:author="sunny" w:date="2016-12-17T18:02:00Z">
        <w:r w:rsidR="007814F6">
          <w:rPr>
            <w:rFonts w:ascii="Times New Roman" w:hAnsi="Times New Roman" w:cs="Times New Roman"/>
            <w:sz w:val="24"/>
            <w:szCs w:val="24"/>
          </w:rPr>
          <w:t xml:space="preserve"> poor </w:t>
        </w:r>
      </w:ins>
      <w:del w:id="920" w:author="sunny" w:date="2016-12-17T11:58:00Z">
        <w:r w:rsidR="00836117" w:rsidDel="00D60F6B">
          <w:rPr>
            <w:rFonts w:ascii="Times New Roman" w:hAnsi="Times New Roman" w:cs="Times New Roman"/>
            <w:sz w:val="24"/>
            <w:szCs w:val="24"/>
          </w:rPr>
          <w:delText>e</w:delText>
        </w:r>
      </w:del>
      <w:del w:id="921" w:author="sunny" w:date="2016-12-17T18:02:00Z">
        <w:r w:rsidR="00836117" w:rsidRPr="006F644E" w:rsidDel="007814F6">
          <w:rPr>
            <w:rFonts w:ascii="Times New Roman" w:hAnsi="Times New Roman" w:cs="Times New Roman"/>
            <w:sz w:val="24"/>
            <w:szCs w:val="24"/>
          </w:rPr>
          <w:delText xml:space="preserve"> </w:delText>
        </w:r>
      </w:del>
      <w:r w:rsidR="00836117">
        <w:rPr>
          <w:rFonts w:ascii="Times New Roman" w:hAnsi="Times New Roman" w:cs="Times New Roman"/>
          <w:sz w:val="24"/>
          <w:szCs w:val="24"/>
        </w:rPr>
        <w:t xml:space="preserve">specificity </w:t>
      </w:r>
      <w:del w:id="922" w:author="sunny" w:date="2016-12-17T11:58:00Z">
        <w:r w:rsidR="00836117" w:rsidDel="00D60F6B">
          <w:rPr>
            <w:rFonts w:ascii="Times New Roman" w:hAnsi="Times New Roman" w:cs="Times New Roman"/>
            <w:sz w:val="24"/>
            <w:szCs w:val="24"/>
          </w:rPr>
          <w:delText xml:space="preserve">was </w:delText>
        </w:r>
      </w:del>
      <w:ins w:id="923" w:author="sunny" w:date="2016-12-17T11:58:00Z">
        <w:r w:rsidR="00D60F6B">
          <w:rPr>
            <w:rFonts w:ascii="Times New Roman" w:hAnsi="Times New Roman" w:cs="Times New Roman"/>
            <w:sz w:val="24"/>
            <w:szCs w:val="24"/>
          </w:rPr>
          <w:t xml:space="preserve">of </w:t>
        </w:r>
      </w:ins>
      <w:r w:rsidR="00836117">
        <w:rPr>
          <w:rFonts w:ascii="Times New Roman" w:hAnsi="Times New Roman" w:cs="Times New Roman"/>
          <w:sz w:val="24"/>
          <w:szCs w:val="24"/>
        </w:rPr>
        <w:t xml:space="preserve">only </w:t>
      </w:r>
      <w:ins w:id="924" w:author="sunny" w:date="2016-12-17T10:26:00Z">
        <w:r w:rsidR="004012C1">
          <w:rPr>
            <w:rFonts w:ascii="Times New Roman" w:hAnsi="Times New Roman" w:cs="Times New Roman"/>
            <w:sz w:val="24"/>
            <w:szCs w:val="24"/>
          </w:rPr>
          <w:t>79.27 % (</w:t>
        </w:r>
      </w:ins>
      <w:ins w:id="925" w:author="sunny" w:date="2016-12-17T12:00:00Z">
        <w:r w:rsidR="00D60F6B">
          <w:rPr>
            <w:rFonts w:ascii="Times New Roman" w:hAnsi="Times New Roman" w:cs="Times New Roman"/>
            <w:sz w:val="24"/>
            <w:szCs w:val="24"/>
          </w:rPr>
          <w:t xml:space="preserve">95% </w:t>
        </w:r>
      </w:ins>
      <w:ins w:id="926" w:author="sunny" w:date="2016-12-17T10:26:00Z">
        <w:r w:rsidR="004012C1">
          <w:rPr>
            <w:rFonts w:ascii="Times New Roman" w:hAnsi="Times New Roman" w:cs="Times New Roman"/>
            <w:sz w:val="24"/>
            <w:szCs w:val="24"/>
          </w:rPr>
          <w:t>CI: 74.84-</w:t>
        </w:r>
        <w:r w:rsidR="004012C1" w:rsidRPr="00035D56">
          <w:rPr>
            <w:rFonts w:ascii="Times New Roman" w:hAnsi="Times New Roman" w:cs="Times New Roman"/>
            <w:sz w:val="24"/>
            <w:szCs w:val="24"/>
          </w:rPr>
          <w:t>83.23</w:t>
        </w:r>
        <w:r w:rsidR="004012C1">
          <w:rPr>
            <w:rFonts w:ascii="Times New Roman" w:hAnsi="Times New Roman" w:cs="Times New Roman"/>
            <w:sz w:val="24"/>
            <w:szCs w:val="24"/>
          </w:rPr>
          <w:t>).</w:t>
        </w:r>
        <w:r w:rsidR="004012C1" w:rsidDel="004012C1">
          <w:rPr>
            <w:rFonts w:ascii="Times New Roman" w:hAnsi="Times New Roman" w:cs="Times New Roman"/>
            <w:sz w:val="24"/>
            <w:szCs w:val="24"/>
          </w:rPr>
          <w:t xml:space="preserve"> </w:t>
        </w:r>
      </w:ins>
      <w:del w:id="927" w:author="sunny" w:date="2016-12-17T10:26:00Z">
        <w:r w:rsidR="00836117" w:rsidDel="004012C1">
          <w:rPr>
            <w:rFonts w:ascii="Times New Roman" w:hAnsi="Times New Roman" w:cs="Times New Roman"/>
            <w:sz w:val="24"/>
            <w:szCs w:val="24"/>
          </w:rPr>
          <w:delText xml:space="preserve">72.5%, </w:delText>
        </w:r>
        <w:r w:rsidR="00956798" w:rsidDel="004012C1">
          <w:rPr>
            <w:rFonts w:ascii="Times New Roman" w:hAnsi="Times New Roman" w:cs="Times New Roman"/>
            <w:sz w:val="24"/>
            <w:szCs w:val="24"/>
          </w:rPr>
          <w:delText>t</w:delText>
        </w:r>
      </w:del>
      <w:del w:id="928" w:author="sunny" w:date="2016-12-17T18:17:00Z">
        <w:r w:rsidR="00956798" w:rsidDel="003225FF">
          <w:rPr>
            <w:rFonts w:ascii="Times New Roman" w:hAnsi="Times New Roman" w:cs="Times New Roman"/>
            <w:sz w:val="24"/>
            <w:szCs w:val="24"/>
          </w:rPr>
          <w:delText xml:space="preserve">he </w:delText>
        </w:r>
        <w:r w:rsidR="00954C68" w:rsidRPr="006F644E" w:rsidDel="003225FF">
          <w:rPr>
            <w:rFonts w:ascii="Times New Roman" w:hAnsi="Times New Roman" w:cs="Times New Roman"/>
            <w:sz w:val="24"/>
            <w:szCs w:val="24"/>
          </w:rPr>
          <w:delText xml:space="preserve">essential agreement with Etest was </w:delText>
        </w:r>
      </w:del>
      <w:del w:id="929" w:author="sunny" w:date="2016-12-17T12:08:00Z">
        <w:r w:rsidR="00954C68" w:rsidDel="0024199C">
          <w:rPr>
            <w:rFonts w:ascii="Times New Roman" w:hAnsi="Times New Roman" w:cs="Times New Roman"/>
            <w:sz w:val="24"/>
            <w:szCs w:val="24"/>
          </w:rPr>
          <w:delText>suboptimal</w:delText>
        </w:r>
      </w:del>
      <w:del w:id="930" w:author="sunny" w:date="2016-12-17T12:01:00Z">
        <w:r w:rsidR="00954C68" w:rsidDel="00D60F6B">
          <w:rPr>
            <w:rFonts w:ascii="Times New Roman" w:hAnsi="Times New Roman" w:cs="Times New Roman"/>
            <w:sz w:val="24"/>
            <w:szCs w:val="24"/>
          </w:rPr>
          <w:delText xml:space="preserve">, </w:delText>
        </w:r>
        <w:r w:rsidR="00836117" w:rsidDel="00D60F6B">
          <w:rPr>
            <w:rFonts w:ascii="Times New Roman" w:hAnsi="Times New Roman" w:cs="Times New Roman"/>
            <w:sz w:val="24"/>
            <w:szCs w:val="24"/>
          </w:rPr>
          <w:delText xml:space="preserve">and </w:delText>
        </w:r>
        <w:r w:rsidR="00954C68" w:rsidRPr="006F644E" w:rsidDel="00D60F6B">
          <w:rPr>
            <w:rFonts w:ascii="Times New Roman" w:hAnsi="Times New Roman" w:cs="Times New Roman"/>
            <w:sz w:val="24"/>
            <w:szCs w:val="24"/>
          </w:rPr>
          <w:delText xml:space="preserve">the </w:delText>
        </w:r>
        <w:r w:rsidR="00954C68" w:rsidDel="00D60F6B">
          <w:rPr>
            <w:rFonts w:ascii="Times New Roman" w:hAnsi="Times New Roman" w:cs="Times New Roman"/>
            <w:sz w:val="24"/>
            <w:szCs w:val="24"/>
          </w:rPr>
          <w:delText>CIs</w:delText>
        </w:r>
        <w:r w:rsidR="00954C68" w:rsidRPr="006F644E" w:rsidDel="00D60F6B">
          <w:rPr>
            <w:rFonts w:ascii="Times New Roman" w:hAnsi="Times New Roman" w:cs="Times New Roman"/>
            <w:sz w:val="24"/>
            <w:szCs w:val="24"/>
          </w:rPr>
          <w:delText xml:space="preserve"> of the dose</w:delText>
        </w:r>
        <w:r w:rsidR="00954C68" w:rsidDel="00D60F6B">
          <w:rPr>
            <w:rFonts w:ascii="Times New Roman" w:hAnsi="Times New Roman" w:cs="Times New Roman"/>
            <w:sz w:val="24"/>
            <w:szCs w:val="24"/>
          </w:rPr>
          <w:delText>-</w:delText>
        </w:r>
        <w:r w:rsidR="00954C68" w:rsidRPr="006F644E" w:rsidDel="00D60F6B">
          <w:rPr>
            <w:rFonts w:ascii="Times New Roman" w:hAnsi="Times New Roman" w:cs="Times New Roman"/>
            <w:sz w:val="24"/>
            <w:szCs w:val="24"/>
          </w:rPr>
          <w:delText xml:space="preserve">response curves </w:delText>
        </w:r>
        <w:r w:rsidR="002B4A68" w:rsidDel="00D60F6B">
          <w:rPr>
            <w:rFonts w:ascii="Times New Roman" w:hAnsi="Times New Roman" w:cs="Times New Roman"/>
            <w:sz w:val="24"/>
            <w:szCs w:val="24"/>
          </w:rPr>
          <w:delText xml:space="preserve">were </w:delText>
        </w:r>
        <w:r w:rsidR="00954C68" w:rsidRPr="006F644E" w:rsidDel="00D60F6B">
          <w:rPr>
            <w:rFonts w:ascii="Times New Roman" w:hAnsi="Times New Roman" w:cs="Times New Roman"/>
            <w:sz w:val="24"/>
            <w:szCs w:val="24"/>
          </w:rPr>
          <w:delText>large in some cases</w:delText>
        </w:r>
        <w:r w:rsidR="00956798" w:rsidDel="00D60F6B">
          <w:rPr>
            <w:rFonts w:ascii="Times New Roman" w:hAnsi="Times New Roman" w:cs="Times New Roman"/>
            <w:sz w:val="24"/>
            <w:szCs w:val="24"/>
          </w:rPr>
          <w:delText>, which if possible would be valuable to improve</w:delText>
        </w:r>
      </w:del>
      <w:del w:id="931" w:author="sunny" w:date="2016-12-17T18:17:00Z">
        <w:r w:rsidR="00956798" w:rsidDel="003225FF">
          <w:rPr>
            <w:rFonts w:ascii="Times New Roman" w:hAnsi="Times New Roman" w:cs="Times New Roman"/>
            <w:sz w:val="24"/>
            <w:szCs w:val="24"/>
          </w:rPr>
          <w:delText xml:space="preserve">. </w:delText>
        </w:r>
      </w:del>
      <w:ins w:id="932" w:author="sunny" w:date="2016-12-17T18:13:00Z">
        <w:r w:rsidR="003225FF">
          <w:rPr>
            <w:rFonts w:ascii="Times New Roman" w:hAnsi="Times New Roman" w:cs="Times New Roman"/>
            <w:sz w:val="24"/>
            <w:szCs w:val="24"/>
          </w:rPr>
          <w:t xml:space="preserve">The deviation from Etest follows a normal distribution, 95% of the values are within </w:t>
        </w:r>
      </w:ins>
      <w:ins w:id="933" w:author="sunny" w:date="2016-12-17T19:39:00Z">
        <w:r w:rsidR="003F3400" w:rsidRPr="006F644E">
          <w:rPr>
            <w:rFonts w:ascii="Times New Roman" w:hAnsi="Times New Roman" w:cs="Times New Roman"/>
            <w:sz w:val="24"/>
            <w:szCs w:val="24"/>
          </w:rPr>
          <w:t xml:space="preserve"> </w:t>
        </w:r>
        <w:r w:rsidR="003F3400">
          <w:rPr>
            <w:rFonts w:ascii="Times New Roman" w:hAnsi="Times New Roman" w:cs="Times New Roman"/>
            <w:sz w:val="24"/>
            <w:szCs w:val="24"/>
          </w:rPr>
          <w:t xml:space="preserve">± </w:t>
        </w:r>
      </w:ins>
      <w:ins w:id="934" w:author="sunny" w:date="2016-12-17T18:13:00Z">
        <w:r w:rsidR="003F3400">
          <w:rPr>
            <w:rFonts w:ascii="Times New Roman" w:hAnsi="Times New Roman" w:cs="Times New Roman"/>
            <w:sz w:val="24"/>
            <w:szCs w:val="24"/>
          </w:rPr>
          <w:t>4</w:t>
        </w:r>
        <w:r w:rsidR="003225FF">
          <w:rPr>
            <w:rFonts w:ascii="Times New Roman" w:hAnsi="Times New Roman" w:cs="Times New Roman"/>
            <w:sz w:val="24"/>
            <w:szCs w:val="24"/>
          </w:rPr>
          <w:t xml:space="preserve"> doubling dilutions, outliers can be attributed to </w:t>
        </w:r>
      </w:ins>
      <w:ins w:id="935" w:author="sunny" w:date="2016-12-17T18:16:00Z">
        <w:r w:rsidR="003225FF">
          <w:rPr>
            <w:rFonts w:ascii="Times New Roman" w:hAnsi="Times New Roman" w:cs="Times New Roman"/>
            <w:sz w:val="24"/>
            <w:szCs w:val="24"/>
          </w:rPr>
          <w:t xml:space="preserve">the </w:t>
        </w:r>
      </w:ins>
      <w:ins w:id="936" w:author="sunny" w:date="2016-12-17T18:15:00Z">
        <w:r w:rsidR="003225FF">
          <w:rPr>
            <w:rFonts w:ascii="Times New Roman" w:hAnsi="Times New Roman" w:cs="Times New Roman"/>
            <w:sz w:val="24"/>
            <w:szCs w:val="24"/>
          </w:rPr>
          <w:t>β-lactams</w:t>
        </w:r>
      </w:ins>
      <w:ins w:id="937" w:author="sunny" w:date="2016-12-17T18:16:00Z">
        <w:r w:rsidR="003225FF">
          <w:rPr>
            <w:rFonts w:ascii="Times New Roman" w:hAnsi="Times New Roman" w:cs="Times New Roman"/>
            <w:sz w:val="24"/>
            <w:szCs w:val="24"/>
          </w:rPr>
          <w:t xml:space="preserve"> penicillin G (large overestimation in beta lactamase producing strains), cefixime and ceftriaxone (</w:t>
        </w:r>
      </w:ins>
      <w:ins w:id="938" w:author="sunny" w:date="2016-12-17T19:40:00Z">
        <w:r w:rsidR="003F3400">
          <w:rPr>
            <w:rFonts w:ascii="Times New Roman" w:hAnsi="Times New Roman" w:cs="Times New Roman"/>
            <w:sz w:val="24"/>
            <w:szCs w:val="24"/>
          </w:rPr>
          <w:t xml:space="preserve">potentially </w:t>
        </w:r>
      </w:ins>
      <w:ins w:id="939" w:author="sunny" w:date="2016-12-17T18:16:00Z">
        <w:r w:rsidR="003225FF">
          <w:rPr>
            <w:rFonts w:ascii="Times New Roman" w:hAnsi="Times New Roman" w:cs="Times New Roman"/>
            <w:sz w:val="24"/>
            <w:szCs w:val="24"/>
          </w:rPr>
          <w:t xml:space="preserve">biphasic </w:t>
        </w:r>
      </w:ins>
      <w:ins w:id="940" w:author="sunny" w:date="2016-12-17T19:40:00Z">
        <w:r w:rsidR="003F3400">
          <w:rPr>
            <w:rFonts w:ascii="Times New Roman" w:hAnsi="Times New Roman" w:cs="Times New Roman"/>
            <w:sz w:val="24"/>
            <w:szCs w:val="24"/>
          </w:rPr>
          <w:t xml:space="preserve">or triphasic </w:t>
        </w:r>
      </w:ins>
      <w:ins w:id="941" w:author="sunny" w:date="2016-12-17T18:16:00Z">
        <w:r w:rsidR="003225FF">
          <w:rPr>
            <w:rFonts w:ascii="Times New Roman" w:hAnsi="Times New Roman" w:cs="Times New Roman"/>
            <w:sz w:val="24"/>
            <w:szCs w:val="24"/>
          </w:rPr>
          <w:t>curves</w:t>
        </w:r>
      </w:ins>
      <w:ins w:id="942" w:author="sunny" w:date="2016-12-17T18:17:00Z">
        <w:r w:rsidR="003225FF">
          <w:rPr>
            <w:rFonts w:ascii="Times New Roman" w:hAnsi="Times New Roman" w:cs="Times New Roman"/>
            <w:sz w:val="24"/>
            <w:szCs w:val="24"/>
          </w:rPr>
          <w:t xml:space="preserve"> with large confidence intervals</w:t>
        </w:r>
      </w:ins>
      <w:ins w:id="943" w:author="sunny" w:date="2016-12-17T18:16:00Z">
        <w:r w:rsidR="003225FF">
          <w:rPr>
            <w:rFonts w:ascii="Times New Roman" w:hAnsi="Times New Roman" w:cs="Times New Roman"/>
            <w:sz w:val="24"/>
            <w:szCs w:val="24"/>
          </w:rPr>
          <w:t>).</w:t>
        </w:r>
      </w:ins>
      <w:ins w:id="944" w:author="sunny" w:date="2016-12-17T18:17:00Z">
        <w:r w:rsidR="003225FF">
          <w:rPr>
            <w:rFonts w:ascii="Times New Roman" w:hAnsi="Times New Roman" w:cs="Times New Roman"/>
            <w:sz w:val="24"/>
            <w:szCs w:val="24"/>
          </w:rPr>
          <w:t xml:space="preserve"> The </w:t>
        </w:r>
        <w:r w:rsidR="003F3400">
          <w:rPr>
            <w:rFonts w:ascii="Times New Roman" w:hAnsi="Times New Roman" w:cs="Times New Roman"/>
            <w:sz w:val="24"/>
            <w:szCs w:val="24"/>
          </w:rPr>
          <w:t xml:space="preserve">essential agreement </w:t>
        </w:r>
      </w:ins>
      <w:ins w:id="945" w:author="sunny" w:date="2016-12-17T19:45:00Z">
        <w:r w:rsidR="003F3400">
          <w:rPr>
            <w:rFonts w:ascii="Times New Roman" w:hAnsi="Times New Roman" w:cs="Times New Roman"/>
            <w:sz w:val="24"/>
            <w:szCs w:val="24"/>
          </w:rPr>
          <w:t xml:space="preserve">was suboptimal </w:t>
        </w:r>
      </w:ins>
      <w:ins w:id="946" w:author="sunny" w:date="2016-12-17T19:47:00Z">
        <w:r w:rsidR="003F3400">
          <w:rPr>
            <w:rFonts w:ascii="Times New Roman" w:hAnsi="Times New Roman" w:cs="Times New Roman"/>
            <w:sz w:val="24"/>
            <w:szCs w:val="24"/>
          </w:rPr>
          <w:t>and might reflect why it h</w:t>
        </w:r>
      </w:ins>
      <w:ins w:id="947" w:author="sunny" w:date="2016-12-17T19:48:00Z">
        <w:r w:rsidR="003F3400">
          <w:rPr>
            <w:rFonts w:ascii="Times New Roman" w:hAnsi="Times New Roman" w:cs="Times New Roman"/>
            <w:sz w:val="24"/>
            <w:szCs w:val="24"/>
          </w:rPr>
          <w:t xml:space="preserve">as been difficult to establish a broth microdilution assay for fastidious gonococci in the past. </w:t>
        </w:r>
      </w:ins>
      <w:r w:rsidR="00FE2A24" w:rsidRPr="00AD378B">
        <w:rPr>
          <w:rFonts w:ascii="Times New Roman" w:hAnsi="Times New Roman" w:cs="Times New Roman"/>
          <w:sz w:val="24"/>
          <w:szCs w:val="24"/>
        </w:rPr>
        <w:t xml:space="preserve">An endpoint of six hours provided only a snapshot of the antimicrobial properties and </w:t>
      </w:r>
      <w:r w:rsidR="00956798">
        <w:rPr>
          <w:rFonts w:ascii="Times New Roman" w:hAnsi="Times New Roman" w:cs="Times New Roman"/>
          <w:sz w:val="24"/>
          <w:szCs w:val="24"/>
        </w:rPr>
        <w:t xml:space="preserve">examining </w:t>
      </w:r>
      <w:r w:rsidR="00807F60">
        <w:rPr>
          <w:rFonts w:ascii="Times New Roman" w:hAnsi="Times New Roman" w:cs="Times New Roman"/>
          <w:sz w:val="24"/>
          <w:szCs w:val="24"/>
        </w:rPr>
        <w:t>much more</w:t>
      </w:r>
      <w:r w:rsidR="00956798">
        <w:rPr>
          <w:rFonts w:ascii="Times New Roman" w:hAnsi="Times New Roman" w:cs="Times New Roman"/>
          <w:sz w:val="24"/>
          <w:szCs w:val="24"/>
        </w:rPr>
        <w:t xml:space="preserve"> </w:t>
      </w:r>
      <w:r w:rsidR="00FE2A24" w:rsidRPr="00AD378B">
        <w:rPr>
          <w:rFonts w:ascii="Times New Roman" w:hAnsi="Times New Roman" w:cs="Times New Roman"/>
          <w:sz w:val="24"/>
          <w:szCs w:val="24"/>
        </w:rPr>
        <w:t>time-</w:t>
      </w:r>
      <w:r w:rsidR="000E62D0" w:rsidRPr="00AD378B">
        <w:rPr>
          <w:rFonts w:ascii="Times New Roman" w:hAnsi="Times New Roman" w:cs="Times New Roman"/>
          <w:sz w:val="24"/>
          <w:szCs w:val="24"/>
        </w:rPr>
        <w:t xml:space="preserve">points, </w:t>
      </w:r>
      <w:r w:rsidR="00956798" w:rsidRPr="00AD378B">
        <w:rPr>
          <w:rFonts w:ascii="Times New Roman" w:hAnsi="Times New Roman" w:cs="Times New Roman"/>
          <w:sz w:val="24"/>
          <w:szCs w:val="24"/>
        </w:rPr>
        <w:t>starting inocula</w:t>
      </w:r>
      <w:r w:rsidR="00956798">
        <w:rPr>
          <w:rFonts w:ascii="Times New Roman" w:hAnsi="Times New Roman" w:cs="Times New Roman"/>
          <w:sz w:val="24"/>
          <w:szCs w:val="24"/>
        </w:rPr>
        <w:t>,</w:t>
      </w:r>
      <w:r w:rsidR="00956798" w:rsidRPr="00AD378B">
        <w:rPr>
          <w:rFonts w:ascii="Times New Roman" w:hAnsi="Times New Roman" w:cs="Times New Roman"/>
          <w:sz w:val="24"/>
          <w:szCs w:val="24"/>
        </w:rPr>
        <w:t xml:space="preserve"> </w:t>
      </w:r>
      <w:r w:rsidR="00956798">
        <w:rPr>
          <w:rFonts w:ascii="Times New Roman" w:hAnsi="Times New Roman" w:cs="Times New Roman"/>
          <w:sz w:val="24"/>
          <w:szCs w:val="24"/>
        </w:rPr>
        <w:t xml:space="preserve">and very large number of </w:t>
      </w:r>
      <w:r w:rsidR="00FE2A24" w:rsidRPr="00AD378B">
        <w:rPr>
          <w:rFonts w:ascii="Times New Roman" w:hAnsi="Times New Roman" w:cs="Times New Roman"/>
          <w:sz w:val="24"/>
          <w:szCs w:val="24"/>
        </w:rPr>
        <w:t xml:space="preserve">strains </w:t>
      </w:r>
      <w:r w:rsidR="00956798">
        <w:rPr>
          <w:rFonts w:ascii="Times New Roman" w:hAnsi="Times New Roman" w:cs="Times New Roman"/>
          <w:sz w:val="24"/>
          <w:szCs w:val="24"/>
        </w:rPr>
        <w:t xml:space="preserve">might provide valuable data for </w:t>
      </w:r>
      <w:r w:rsidR="00956798">
        <w:rPr>
          <w:rFonts w:ascii="Times New Roman" w:hAnsi="Times New Roman" w:cs="Times New Roman"/>
          <w:sz w:val="24"/>
          <w:szCs w:val="24"/>
        </w:rPr>
        <w:lastRenderedPageBreak/>
        <w:t>improvements</w:t>
      </w:r>
      <w:r w:rsidR="000E62D0" w:rsidRPr="00AD378B">
        <w:rPr>
          <w:rFonts w:ascii="Times New Roman" w:hAnsi="Times New Roman" w:cs="Times New Roman"/>
          <w:sz w:val="24"/>
          <w:szCs w:val="24"/>
        </w:rPr>
        <w:t xml:space="preserve">. </w:t>
      </w:r>
      <w:r w:rsidR="00956798">
        <w:rPr>
          <w:rFonts w:ascii="Times New Roman" w:hAnsi="Times New Roman" w:cs="Times New Roman"/>
          <w:sz w:val="24"/>
          <w:szCs w:val="24"/>
        </w:rPr>
        <w:t>Furthermore, o</w:t>
      </w:r>
      <w:r w:rsidR="000E62D0" w:rsidRPr="006F644E">
        <w:rPr>
          <w:rFonts w:ascii="Times New Roman" w:hAnsi="Times New Roman" w:cs="Times New Roman"/>
          <w:sz w:val="24"/>
          <w:szCs w:val="24"/>
        </w:rPr>
        <w:t xml:space="preserve">btaining </w:t>
      </w:r>
      <w:r w:rsidR="00956798">
        <w:rPr>
          <w:rFonts w:ascii="Times New Roman" w:hAnsi="Times New Roman" w:cs="Times New Roman"/>
          <w:sz w:val="24"/>
          <w:szCs w:val="24"/>
        </w:rPr>
        <w:t xml:space="preserve">significantly </w:t>
      </w:r>
      <w:r w:rsidR="000E62D0" w:rsidRPr="006F644E">
        <w:rPr>
          <w:rFonts w:ascii="Times New Roman" w:hAnsi="Times New Roman" w:cs="Times New Roman"/>
          <w:sz w:val="24"/>
          <w:szCs w:val="24"/>
        </w:rPr>
        <w:t xml:space="preserve">more data, possibly by scaling the assay to a robotic platform, </w:t>
      </w:r>
      <w:r w:rsidR="00956798">
        <w:rPr>
          <w:rFonts w:ascii="Times New Roman" w:hAnsi="Times New Roman" w:cs="Times New Roman"/>
          <w:sz w:val="24"/>
          <w:szCs w:val="24"/>
        </w:rPr>
        <w:t>would</w:t>
      </w:r>
      <w:r w:rsidR="00956798"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enable</w:t>
      </w:r>
      <w:r w:rsidR="00FE2A24" w:rsidRPr="006F644E">
        <w:rPr>
          <w:rFonts w:ascii="Times New Roman" w:hAnsi="Times New Roman" w:cs="Times New Roman"/>
          <w:sz w:val="24"/>
          <w:szCs w:val="24"/>
        </w:rPr>
        <w:t xml:space="preserve"> </w:t>
      </w:r>
      <w:r w:rsidR="000E62D0" w:rsidRPr="006F644E">
        <w:rPr>
          <w:rFonts w:ascii="Times New Roman" w:hAnsi="Times New Roman" w:cs="Times New Roman"/>
          <w:sz w:val="24"/>
          <w:szCs w:val="24"/>
        </w:rPr>
        <w:t>the</w:t>
      </w:r>
      <w:r w:rsidR="00FE2A24" w:rsidRPr="006F644E">
        <w:rPr>
          <w:rFonts w:ascii="Times New Roman" w:hAnsi="Times New Roman" w:cs="Times New Roman"/>
          <w:sz w:val="24"/>
          <w:szCs w:val="24"/>
        </w:rPr>
        <w:t xml:space="preserve"> regression analysis </w:t>
      </w:r>
      <w:r w:rsidR="00807F60">
        <w:rPr>
          <w:rFonts w:ascii="Times New Roman" w:hAnsi="Times New Roman" w:cs="Times New Roman"/>
          <w:sz w:val="24"/>
          <w:szCs w:val="24"/>
        </w:rPr>
        <w:t xml:space="preserve">to be performed </w:t>
      </w:r>
      <w:r w:rsidR="00FE2A24" w:rsidRPr="006F644E">
        <w:rPr>
          <w:rFonts w:ascii="Times New Roman" w:hAnsi="Times New Roman" w:cs="Times New Roman"/>
          <w:sz w:val="24"/>
          <w:szCs w:val="24"/>
        </w:rPr>
        <w:t>for</w:t>
      </w:r>
      <w:r w:rsidR="000E62D0" w:rsidRPr="006F644E">
        <w:rPr>
          <w:rFonts w:ascii="Times New Roman" w:hAnsi="Times New Roman" w:cs="Times New Roman"/>
          <w:sz w:val="24"/>
          <w:szCs w:val="24"/>
        </w:rPr>
        <w:t xml:space="preserve"> the</w:t>
      </w:r>
      <w:r w:rsidR="00FE2A24" w:rsidRPr="006F644E">
        <w:rPr>
          <w:rFonts w:ascii="Times New Roman" w:hAnsi="Times New Roman" w:cs="Times New Roman"/>
          <w:sz w:val="24"/>
          <w:szCs w:val="24"/>
        </w:rPr>
        <w:t xml:space="preserve"> different antimicrobials separately</w:t>
      </w:r>
      <w:ins w:id="948" w:author="sunny" w:date="2016-12-17T19:50:00Z">
        <w:r w:rsidR="00157B3E">
          <w:rPr>
            <w:rFonts w:ascii="Times New Roman" w:hAnsi="Times New Roman" w:cs="Times New Roman"/>
            <w:sz w:val="24"/>
            <w:szCs w:val="24"/>
          </w:rPr>
          <w:t xml:space="preserve"> and also allow fitting a biphasi</w:t>
        </w:r>
      </w:ins>
      <w:ins w:id="949" w:author="sunny" w:date="2016-12-17T19:51:00Z">
        <w:r w:rsidR="00157B3E">
          <w:rPr>
            <w:rFonts w:ascii="Times New Roman" w:hAnsi="Times New Roman" w:cs="Times New Roman"/>
            <w:sz w:val="24"/>
            <w:szCs w:val="24"/>
          </w:rPr>
          <w:t>c model</w:t>
        </w:r>
      </w:ins>
      <w:r w:rsidR="00FE2A24" w:rsidRPr="006F644E">
        <w:rPr>
          <w:rFonts w:ascii="Times New Roman" w:hAnsi="Times New Roman" w:cs="Times New Roman"/>
          <w:sz w:val="24"/>
          <w:szCs w:val="24"/>
        </w:rPr>
        <w:t>.</w:t>
      </w:r>
      <w:r w:rsidR="000E62D0" w:rsidRPr="006F644E">
        <w:rPr>
          <w:rFonts w:ascii="Times New Roman" w:hAnsi="Times New Roman" w:cs="Times New Roman"/>
          <w:sz w:val="24"/>
          <w:szCs w:val="24"/>
        </w:rPr>
        <w:t xml:space="preserve"> </w:t>
      </w:r>
    </w:p>
    <w:p w14:paraId="5554A9BB" w14:textId="254289E1" w:rsidR="00D60F6B" w:rsidDel="00F563D3" w:rsidRDefault="00157B3E" w:rsidP="000A480A">
      <w:pPr>
        <w:spacing w:after="0" w:line="480" w:lineRule="auto"/>
        <w:jc w:val="both"/>
        <w:rPr>
          <w:del w:id="950" w:author="sunny" w:date="2016-12-17T13:57:00Z"/>
          <w:rFonts w:ascii="Times New Roman" w:hAnsi="Times New Roman" w:cs="Times New Roman"/>
          <w:sz w:val="24"/>
          <w:szCs w:val="24"/>
        </w:rPr>
      </w:pPr>
      <w:ins w:id="951" w:author="sunny" w:date="2016-12-17T19:52:00Z">
        <w:r>
          <w:rPr>
            <w:rFonts w:ascii="Times New Roman" w:hAnsi="Times New Roman" w:cs="Times New Roman"/>
            <w:sz w:val="24"/>
            <w:szCs w:val="24"/>
          </w:rPr>
          <w:t xml:space="preserve">Despite these drawbacks, </w:t>
        </w:r>
      </w:ins>
    </w:p>
    <w:p w14:paraId="48F329DB" w14:textId="3FD88DE0" w:rsidR="00FE2A24" w:rsidRPr="006F644E" w:rsidDel="00806C67" w:rsidRDefault="00807F60">
      <w:pPr>
        <w:spacing w:after="0" w:line="480" w:lineRule="auto"/>
        <w:ind w:firstLine="426"/>
        <w:jc w:val="both"/>
        <w:rPr>
          <w:del w:id="952" w:author="sunny" w:date="2016-12-17T23:19:00Z"/>
          <w:rFonts w:ascii="Times New Roman" w:hAnsi="Times New Roman" w:cs="Times New Roman"/>
          <w:sz w:val="24"/>
          <w:szCs w:val="24"/>
        </w:rPr>
      </w:pPr>
      <w:del w:id="953" w:author="sunny" w:date="2016-12-17T19:52:00Z">
        <w:r w:rsidRPr="006F644E" w:rsidDel="00157B3E">
          <w:rPr>
            <w:rFonts w:ascii="Times New Roman" w:hAnsi="Times New Roman" w:cs="Times New Roman"/>
            <w:sz w:val="24"/>
            <w:szCs w:val="24"/>
          </w:rPr>
          <w:delText>T</w:delText>
        </w:r>
      </w:del>
      <w:ins w:id="954" w:author="sunny" w:date="2016-12-17T19:52:00Z">
        <w:r w:rsidR="00157B3E">
          <w:rPr>
            <w:rFonts w:ascii="Times New Roman" w:hAnsi="Times New Roman" w:cs="Times New Roman"/>
            <w:sz w:val="24"/>
            <w:szCs w:val="24"/>
          </w:rPr>
          <w:t>t</w:t>
        </w:r>
      </w:ins>
      <w:r w:rsidRPr="006F644E">
        <w:rPr>
          <w:rFonts w:ascii="Times New Roman" w:hAnsi="Times New Roman" w:cs="Times New Roman"/>
          <w:sz w:val="24"/>
          <w:szCs w:val="24"/>
        </w:rPr>
        <w:t xml:space="preserve">he </w:t>
      </w:r>
      <w:r>
        <w:rPr>
          <w:rFonts w:ascii="Times New Roman" w:hAnsi="Times New Roman" w:cs="Times New Roman"/>
          <w:sz w:val="24"/>
          <w:szCs w:val="24"/>
        </w:rPr>
        <w:t xml:space="preserve">developed rapid </w:t>
      </w:r>
      <w:r w:rsidRPr="006F644E">
        <w:rPr>
          <w:rFonts w:ascii="Times New Roman" w:hAnsi="Times New Roman" w:cs="Times New Roman"/>
          <w:sz w:val="24"/>
          <w:szCs w:val="24"/>
        </w:rPr>
        <w:t>resazurin</w:t>
      </w:r>
      <w:r>
        <w:rPr>
          <w:rFonts w:ascii="Times New Roman" w:hAnsi="Times New Roman" w:cs="Times New Roman"/>
          <w:sz w:val="24"/>
          <w:szCs w:val="24"/>
        </w:rPr>
        <w:t>-based</w:t>
      </w:r>
      <w:r w:rsidRPr="006F644E">
        <w:rPr>
          <w:rFonts w:ascii="Times New Roman" w:hAnsi="Times New Roman" w:cs="Times New Roman"/>
          <w:sz w:val="24"/>
          <w:szCs w:val="24"/>
        </w:rPr>
        <w:t xml:space="preserve"> </w:t>
      </w:r>
      <w:r>
        <w:rPr>
          <w:rFonts w:ascii="Times New Roman" w:hAnsi="Times New Roman" w:cs="Times New Roman"/>
          <w:sz w:val="24"/>
          <w:szCs w:val="24"/>
        </w:rPr>
        <w:t xml:space="preserve">broth microdilution </w:t>
      </w:r>
      <w:r w:rsidRPr="006F644E">
        <w:rPr>
          <w:rFonts w:ascii="Times New Roman" w:hAnsi="Times New Roman" w:cs="Times New Roman"/>
          <w:sz w:val="24"/>
          <w:szCs w:val="24"/>
        </w:rPr>
        <w:t xml:space="preserve">assay </w:t>
      </w:r>
      <w:ins w:id="955" w:author="sunny" w:date="2016-12-17T19:52:00Z">
        <w:r w:rsidR="00157B3E">
          <w:rPr>
            <w:rFonts w:ascii="Times New Roman" w:hAnsi="Times New Roman" w:cs="Times New Roman"/>
            <w:sz w:val="24"/>
            <w:szCs w:val="24"/>
          </w:rPr>
          <w:t xml:space="preserve">is </w:t>
        </w:r>
      </w:ins>
      <w:del w:id="956" w:author="sunny" w:date="2016-12-17T19:52:00Z">
        <w:r w:rsidDel="00157B3E">
          <w:rPr>
            <w:rFonts w:ascii="Times New Roman" w:hAnsi="Times New Roman" w:cs="Times New Roman"/>
            <w:sz w:val="24"/>
            <w:szCs w:val="24"/>
          </w:rPr>
          <w:delText xml:space="preserve">is also </w:delText>
        </w:r>
      </w:del>
      <w:r>
        <w:rPr>
          <w:rFonts w:ascii="Times New Roman" w:hAnsi="Times New Roman" w:cs="Times New Roman"/>
          <w:sz w:val="24"/>
          <w:szCs w:val="24"/>
        </w:rPr>
        <w:t>highly objective (avoids</w:t>
      </w:r>
      <w:r w:rsidR="00C07B67" w:rsidRPr="006F644E">
        <w:rPr>
          <w:rFonts w:ascii="Times New Roman" w:hAnsi="Times New Roman" w:cs="Times New Roman"/>
          <w:sz w:val="24"/>
          <w:szCs w:val="24"/>
        </w:rPr>
        <w:t xml:space="preserve"> visual </w:t>
      </w:r>
      <w:r>
        <w:rPr>
          <w:rFonts w:ascii="Times New Roman" w:hAnsi="Times New Roman" w:cs="Times New Roman"/>
          <w:sz w:val="24"/>
          <w:szCs w:val="24"/>
        </w:rPr>
        <w:t xml:space="preserve">subjective </w:t>
      </w:r>
      <w:r w:rsidR="00C07B67" w:rsidRPr="006F644E">
        <w:rPr>
          <w:rFonts w:ascii="Times New Roman" w:hAnsi="Times New Roman" w:cs="Times New Roman"/>
          <w:sz w:val="24"/>
          <w:szCs w:val="24"/>
        </w:rPr>
        <w:t>readout</w:t>
      </w:r>
      <w:r>
        <w:rPr>
          <w:rFonts w:ascii="Times New Roman" w:hAnsi="Times New Roman" w:cs="Times New Roman"/>
          <w:sz w:val="24"/>
          <w:szCs w:val="24"/>
        </w:rPr>
        <w:t>)</w:t>
      </w:r>
      <w:r w:rsidR="00C07B67" w:rsidRPr="006F644E">
        <w:rPr>
          <w:rFonts w:ascii="Times New Roman" w:hAnsi="Times New Roman" w:cs="Times New Roman"/>
          <w:sz w:val="24"/>
          <w:szCs w:val="24"/>
        </w:rPr>
        <w:t xml:space="preserve"> and employ</w:t>
      </w:r>
      <w:r>
        <w:rPr>
          <w:rFonts w:ascii="Times New Roman" w:hAnsi="Times New Roman" w:cs="Times New Roman"/>
          <w:sz w:val="24"/>
          <w:szCs w:val="24"/>
        </w:rPr>
        <w:t>s</w:t>
      </w:r>
      <w:r w:rsidR="00C07B67" w:rsidRPr="006F644E">
        <w:rPr>
          <w:rFonts w:ascii="Times New Roman" w:hAnsi="Times New Roman" w:cs="Times New Roman"/>
          <w:sz w:val="24"/>
          <w:szCs w:val="24"/>
        </w:rPr>
        <w:t xml:space="preserve"> a standardized algorithm reduc</w:t>
      </w:r>
      <w:r>
        <w:rPr>
          <w:rFonts w:ascii="Times New Roman" w:hAnsi="Times New Roman" w:cs="Times New Roman"/>
          <w:sz w:val="24"/>
          <w:szCs w:val="24"/>
        </w:rPr>
        <w:t>ing</w:t>
      </w:r>
      <w:r w:rsidR="00C07B67" w:rsidRPr="006F644E">
        <w:rPr>
          <w:rFonts w:ascii="Times New Roman" w:hAnsi="Times New Roman" w:cs="Times New Roman"/>
          <w:sz w:val="24"/>
          <w:szCs w:val="24"/>
        </w:rPr>
        <w:t xml:space="preserve"> operator bias, which can be especially valuable in </w:t>
      </w:r>
      <w:r w:rsidR="000E62D0" w:rsidRPr="006F644E">
        <w:rPr>
          <w:rFonts w:ascii="Times New Roman" w:hAnsi="Times New Roman" w:cs="Times New Roman"/>
          <w:sz w:val="24"/>
          <w:szCs w:val="24"/>
        </w:rPr>
        <w:t>multicentre studies</w:t>
      </w:r>
      <w:r w:rsidR="00C07B67" w:rsidRPr="006F644E">
        <w:rPr>
          <w:rFonts w:ascii="Times New Roman" w:hAnsi="Times New Roman" w:cs="Times New Roman"/>
          <w:sz w:val="24"/>
          <w:szCs w:val="24"/>
        </w:rPr>
        <w:t>.</w:t>
      </w:r>
      <w:r w:rsidR="000B46D8" w:rsidRPr="006F644E">
        <w:rPr>
          <w:rFonts w:ascii="Times New Roman" w:hAnsi="Times New Roman" w:cs="Times New Roman"/>
          <w:sz w:val="24"/>
          <w:szCs w:val="24"/>
        </w:rPr>
        <w:t xml:space="preserve"> </w:t>
      </w:r>
      <w:r w:rsidR="00C07B67" w:rsidRPr="006F644E">
        <w:rPr>
          <w:rFonts w:ascii="Times New Roman" w:hAnsi="Times New Roman" w:cs="Times New Roman"/>
          <w:sz w:val="24"/>
          <w:szCs w:val="24"/>
        </w:rPr>
        <w:t>These properties, and the low price of resazurin, are especially valuable when s</w:t>
      </w:r>
      <w:r w:rsidR="00CC4705" w:rsidRPr="006F644E">
        <w:rPr>
          <w:rFonts w:ascii="Times New Roman" w:hAnsi="Times New Roman" w:cs="Times New Roman"/>
          <w:sz w:val="24"/>
          <w:szCs w:val="24"/>
        </w:rPr>
        <w:t xml:space="preserve">creening </w:t>
      </w:r>
      <w:r w:rsidR="00C07B67" w:rsidRPr="006F644E">
        <w:rPr>
          <w:rFonts w:ascii="Times New Roman" w:hAnsi="Times New Roman" w:cs="Times New Roman"/>
          <w:sz w:val="24"/>
          <w:szCs w:val="24"/>
        </w:rPr>
        <w:t>large libraries</w:t>
      </w:r>
      <w:r w:rsidR="00DD713F" w:rsidRPr="006F644E">
        <w:rPr>
          <w:rFonts w:ascii="Times New Roman" w:hAnsi="Times New Roman" w:cs="Times New Roman"/>
          <w:sz w:val="24"/>
          <w:szCs w:val="24"/>
        </w:rPr>
        <w:t xml:space="preserve"> of new compounds</w:t>
      </w:r>
      <w:r w:rsidR="00954C68">
        <w:rPr>
          <w:rFonts w:ascii="Times New Roman" w:hAnsi="Times New Roman" w:cs="Times New Roman"/>
          <w:sz w:val="24"/>
          <w:szCs w:val="24"/>
        </w:rPr>
        <w:t>,</w:t>
      </w:r>
      <w:r w:rsidR="00DD713F" w:rsidRPr="006F644E">
        <w:rPr>
          <w:rFonts w:ascii="Times New Roman" w:hAnsi="Times New Roman" w:cs="Times New Roman"/>
          <w:sz w:val="24"/>
          <w:szCs w:val="24"/>
        </w:rPr>
        <w:t xml:space="preserve"> </w:t>
      </w:r>
      <w:r w:rsidR="00954C68">
        <w:rPr>
          <w:rFonts w:ascii="Times New Roman" w:hAnsi="Times New Roman" w:cs="Times New Roman"/>
          <w:sz w:val="24"/>
          <w:szCs w:val="24"/>
        </w:rPr>
        <w:t xml:space="preserve">antimicrobials </w:t>
      </w:r>
      <w:r w:rsidR="00C07B67" w:rsidRPr="006F644E">
        <w:rPr>
          <w:rFonts w:ascii="Times New Roman" w:hAnsi="Times New Roman" w:cs="Times New Roman"/>
          <w:sz w:val="24"/>
          <w:szCs w:val="24"/>
        </w:rPr>
        <w:t>or antimicrobial combinations. Frequently</w:t>
      </w:r>
      <w:r w:rsidR="009E4A85">
        <w:rPr>
          <w:rFonts w:ascii="Times New Roman" w:hAnsi="Times New Roman" w:cs="Times New Roman"/>
          <w:sz w:val="24"/>
          <w:szCs w:val="24"/>
        </w:rPr>
        <w:t>,</w:t>
      </w:r>
      <w:r w:rsidR="00C07B67" w:rsidRPr="006F644E">
        <w:rPr>
          <w:rFonts w:ascii="Times New Roman" w:hAnsi="Times New Roman" w:cs="Times New Roman"/>
          <w:sz w:val="24"/>
          <w:szCs w:val="24"/>
        </w:rPr>
        <w:t xml:space="preserve"> the question that needs to be answered is </w:t>
      </w:r>
      <w:r w:rsidR="00A7720A" w:rsidRPr="006F644E">
        <w:rPr>
          <w:rFonts w:ascii="Times New Roman" w:hAnsi="Times New Roman" w:cs="Times New Roman"/>
          <w:sz w:val="24"/>
          <w:szCs w:val="24"/>
        </w:rPr>
        <w:t>the potency of antimicrobials relative to each other</w:t>
      </w:r>
      <w:r w:rsidR="00C07B67" w:rsidRPr="006F644E">
        <w:rPr>
          <w:rFonts w:ascii="Times New Roman" w:hAnsi="Times New Roman" w:cs="Times New Roman"/>
          <w:sz w:val="24"/>
          <w:szCs w:val="24"/>
        </w:rPr>
        <w:t xml:space="preserve"> </w:t>
      </w:r>
      <w:r w:rsidR="00A7720A" w:rsidRPr="006F644E">
        <w:rPr>
          <w:rFonts w:ascii="Times New Roman" w:hAnsi="Times New Roman" w:cs="Times New Roman"/>
          <w:sz w:val="24"/>
          <w:szCs w:val="24"/>
        </w:rPr>
        <w:t>rather than</w:t>
      </w:r>
      <w:r w:rsidR="00C07B67" w:rsidRPr="006F644E">
        <w:rPr>
          <w:rFonts w:ascii="Times New Roman" w:hAnsi="Times New Roman" w:cs="Times New Roman"/>
          <w:sz w:val="24"/>
          <w:szCs w:val="24"/>
        </w:rPr>
        <w:t xml:space="preserve"> absolute numbers.</w:t>
      </w:r>
      <w:ins w:id="957" w:author="sunny" w:date="2016-12-17T19:53:00Z">
        <w:r w:rsidR="00157B3E">
          <w:rPr>
            <w:rFonts w:ascii="Times New Roman" w:hAnsi="Times New Roman" w:cs="Times New Roman"/>
            <w:sz w:val="24"/>
            <w:szCs w:val="24"/>
          </w:rPr>
          <w:t xml:space="preserve"> While pH stripe</w:t>
        </w:r>
      </w:ins>
      <w:ins w:id="958" w:author="sunny" w:date="2016-12-17T19:54:00Z">
        <w:r w:rsidR="00157B3E">
          <w:rPr>
            <w:rFonts w:ascii="Times New Roman" w:hAnsi="Times New Roman" w:cs="Times New Roman"/>
            <w:sz w:val="24"/>
            <w:szCs w:val="24"/>
          </w:rPr>
          <w:t>s are excellent for distinguishing acid from basic chemicals, complex questions such as titration curve</w:t>
        </w:r>
      </w:ins>
      <w:ins w:id="959" w:author="sunny" w:date="2016-12-17T19:55:00Z">
        <w:r w:rsidR="00157B3E">
          <w:rPr>
            <w:rFonts w:ascii="Times New Roman" w:hAnsi="Times New Roman" w:cs="Times New Roman"/>
            <w:sz w:val="24"/>
            <w:szCs w:val="24"/>
          </w:rPr>
          <w:t>s</w:t>
        </w:r>
      </w:ins>
      <w:ins w:id="960" w:author="sunny" w:date="2016-12-17T19:54:00Z">
        <w:r w:rsidR="00157B3E">
          <w:rPr>
            <w:rFonts w:ascii="Times New Roman" w:hAnsi="Times New Roman" w:cs="Times New Roman"/>
            <w:sz w:val="24"/>
            <w:szCs w:val="24"/>
          </w:rPr>
          <w:t xml:space="preserve"> of a weak </w:t>
        </w:r>
      </w:ins>
      <w:ins w:id="961" w:author="sunny" w:date="2016-12-17T19:55:00Z">
        <w:r w:rsidR="00157B3E">
          <w:rPr>
            <w:rFonts w:ascii="Times New Roman" w:hAnsi="Times New Roman" w:cs="Times New Roman"/>
            <w:sz w:val="24"/>
            <w:szCs w:val="24"/>
          </w:rPr>
          <w:t>with a strong acid need more quantitative approac</w:t>
        </w:r>
      </w:ins>
      <w:ins w:id="962" w:author="sunny" w:date="2016-12-17T19:56:00Z">
        <w:r w:rsidR="00157B3E">
          <w:rPr>
            <w:rFonts w:ascii="Times New Roman" w:hAnsi="Times New Roman" w:cs="Times New Roman"/>
            <w:sz w:val="24"/>
            <w:szCs w:val="24"/>
          </w:rPr>
          <w:t xml:space="preserve">hes. </w:t>
        </w:r>
      </w:ins>
      <w:ins w:id="963" w:author="sunny" w:date="2016-12-17T23:26:00Z">
        <w:r w:rsidR="00806C67">
          <w:rPr>
            <w:rFonts w:ascii="Times New Roman" w:hAnsi="Times New Roman" w:cs="Times New Roman"/>
            <w:sz w:val="24"/>
            <w:szCs w:val="24"/>
          </w:rPr>
          <w:t xml:space="preserve">The β-lactams </w:t>
        </w:r>
      </w:ins>
      <w:del w:id="964" w:author="sunny" w:date="2016-12-17T19:56:00Z">
        <w:r w:rsidR="00C07B67" w:rsidRPr="006F644E" w:rsidDel="00157B3E">
          <w:rPr>
            <w:rFonts w:ascii="Times New Roman" w:hAnsi="Times New Roman" w:cs="Times New Roman"/>
            <w:sz w:val="24"/>
            <w:szCs w:val="24"/>
          </w:rPr>
          <w:delText xml:space="preserve"> </w:delText>
        </w:r>
      </w:del>
      <w:del w:id="965" w:author="sunny" w:date="2016-12-17T19:57:00Z">
        <w:r w:rsidR="00C07B67" w:rsidRPr="006F644E" w:rsidDel="00157B3E">
          <w:rPr>
            <w:rFonts w:ascii="Times New Roman" w:hAnsi="Times New Roman" w:cs="Times New Roman"/>
            <w:sz w:val="24"/>
            <w:szCs w:val="24"/>
          </w:rPr>
          <w:delText xml:space="preserve">While </w:delText>
        </w:r>
        <w:r w:rsidR="00954C68" w:rsidDel="00157B3E">
          <w:rPr>
            <w:rFonts w:ascii="Times New Roman" w:hAnsi="Times New Roman" w:cs="Times New Roman"/>
            <w:sz w:val="24"/>
            <w:szCs w:val="24"/>
          </w:rPr>
          <w:delText xml:space="preserve">the measured </w:delText>
        </w:r>
        <w:r w:rsidR="00C07B67" w:rsidRPr="00176302" w:rsidDel="00157B3E">
          <w:rPr>
            <w:rFonts w:ascii="Times New Roman" w:hAnsi="Times New Roman" w:cs="Times New Roman"/>
            <w:i/>
            <w:sz w:val="24"/>
            <w:szCs w:val="24"/>
            <w:rPrChange w:id="966" w:author="sunny" w:date="2016-12-08T23:30:00Z">
              <w:rPr>
                <w:rFonts w:ascii="Times New Roman" w:hAnsi="Times New Roman" w:cs="Times New Roman"/>
                <w:sz w:val="24"/>
                <w:szCs w:val="24"/>
              </w:rPr>
            </w:rPrChange>
          </w:rPr>
          <w:delText>EC</w:delText>
        </w:r>
        <w:r w:rsidR="00BD001F" w:rsidRPr="00176302" w:rsidDel="00157B3E">
          <w:rPr>
            <w:rFonts w:ascii="Times New Roman" w:hAnsi="Times New Roman" w:cs="Times New Roman"/>
            <w:i/>
            <w:sz w:val="24"/>
            <w:szCs w:val="24"/>
            <w:vertAlign w:val="subscript"/>
            <w:rPrChange w:id="967" w:author="sunny" w:date="2016-12-08T23:30:00Z">
              <w:rPr>
                <w:rFonts w:ascii="Times New Roman" w:hAnsi="Times New Roman" w:cs="Times New Roman"/>
                <w:sz w:val="24"/>
                <w:szCs w:val="24"/>
                <w:vertAlign w:val="subscript"/>
              </w:rPr>
            </w:rPrChange>
          </w:rPr>
          <w:delText>50</w:delText>
        </w:r>
        <w:r w:rsidR="00C07B67" w:rsidRPr="006F644E" w:rsidDel="00157B3E">
          <w:rPr>
            <w:rFonts w:ascii="Times New Roman" w:hAnsi="Times New Roman" w:cs="Times New Roman"/>
            <w:sz w:val="24"/>
            <w:szCs w:val="24"/>
          </w:rPr>
          <w:delText xml:space="preserve"> </w:delText>
        </w:r>
        <w:r w:rsidR="00A7720A" w:rsidRPr="006F644E" w:rsidDel="00157B3E">
          <w:rPr>
            <w:rFonts w:ascii="Times New Roman" w:hAnsi="Times New Roman" w:cs="Times New Roman"/>
            <w:sz w:val="24"/>
            <w:szCs w:val="24"/>
          </w:rPr>
          <w:delText xml:space="preserve">values </w:delText>
        </w:r>
        <w:r w:rsidR="00954C68" w:rsidDel="00157B3E">
          <w:rPr>
            <w:rFonts w:ascii="Times New Roman" w:hAnsi="Times New Roman" w:cs="Times New Roman"/>
            <w:sz w:val="24"/>
            <w:szCs w:val="24"/>
          </w:rPr>
          <w:delText>were</w:delText>
        </w:r>
        <w:r w:rsidR="00954C68" w:rsidRPr="006F644E" w:rsidDel="00157B3E">
          <w:rPr>
            <w:rFonts w:ascii="Times New Roman" w:hAnsi="Times New Roman" w:cs="Times New Roman"/>
            <w:sz w:val="24"/>
            <w:szCs w:val="24"/>
          </w:rPr>
          <w:delText xml:space="preserve"> </w:delText>
        </w:r>
        <w:r w:rsidR="00954C68" w:rsidDel="00157B3E">
          <w:rPr>
            <w:rFonts w:ascii="Times New Roman" w:hAnsi="Times New Roman" w:cs="Times New Roman"/>
            <w:sz w:val="24"/>
            <w:szCs w:val="24"/>
          </w:rPr>
          <w:delText>substantially</w:delText>
        </w:r>
        <w:r w:rsidR="00954C68" w:rsidRPr="006F644E" w:rsidDel="00157B3E">
          <w:rPr>
            <w:rFonts w:ascii="Times New Roman" w:hAnsi="Times New Roman" w:cs="Times New Roman"/>
            <w:sz w:val="24"/>
            <w:szCs w:val="24"/>
          </w:rPr>
          <w:delText xml:space="preserve"> </w:delText>
        </w:r>
        <w:r w:rsidR="00C07B67" w:rsidRPr="006F644E" w:rsidDel="00157B3E">
          <w:rPr>
            <w:rFonts w:ascii="Times New Roman" w:hAnsi="Times New Roman" w:cs="Times New Roman"/>
            <w:sz w:val="24"/>
            <w:szCs w:val="24"/>
          </w:rPr>
          <w:delText xml:space="preserve">lower than </w:delText>
        </w:r>
        <w:r w:rsidR="00954C68" w:rsidDel="00157B3E">
          <w:rPr>
            <w:rFonts w:ascii="Times New Roman" w:hAnsi="Times New Roman" w:cs="Times New Roman"/>
            <w:sz w:val="24"/>
            <w:szCs w:val="24"/>
          </w:rPr>
          <w:delText xml:space="preserve">the Etest </w:delText>
        </w:r>
        <w:r w:rsidR="00A7720A" w:rsidRPr="006F644E" w:rsidDel="00157B3E">
          <w:rPr>
            <w:rFonts w:ascii="Times New Roman" w:hAnsi="Times New Roman" w:cs="Times New Roman"/>
            <w:sz w:val="24"/>
            <w:szCs w:val="24"/>
          </w:rPr>
          <w:delText>MIC</w:delText>
        </w:r>
        <w:r w:rsidR="00954C68" w:rsidDel="00157B3E">
          <w:rPr>
            <w:rFonts w:ascii="Times New Roman" w:hAnsi="Times New Roman" w:cs="Times New Roman"/>
            <w:sz w:val="24"/>
            <w:szCs w:val="24"/>
          </w:rPr>
          <w:delText>s,</w:delText>
        </w:r>
        <w:r w:rsidR="00A7720A" w:rsidRPr="006F644E" w:rsidDel="00157B3E">
          <w:rPr>
            <w:rFonts w:ascii="Times New Roman" w:hAnsi="Times New Roman" w:cs="Times New Roman"/>
            <w:sz w:val="24"/>
            <w:szCs w:val="24"/>
          </w:rPr>
          <w:delText xml:space="preserve"> they correlate</w:delText>
        </w:r>
        <w:r w:rsidR="00954C68" w:rsidDel="00157B3E">
          <w:rPr>
            <w:rFonts w:ascii="Times New Roman" w:hAnsi="Times New Roman" w:cs="Times New Roman"/>
            <w:sz w:val="24"/>
            <w:szCs w:val="24"/>
          </w:rPr>
          <w:delText>d</w:delText>
        </w:r>
        <w:r w:rsidR="00A7720A" w:rsidRPr="006F644E" w:rsidDel="00157B3E">
          <w:rPr>
            <w:rFonts w:ascii="Times New Roman" w:hAnsi="Times New Roman" w:cs="Times New Roman"/>
            <w:sz w:val="24"/>
            <w:szCs w:val="24"/>
          </w:rPr>
          <w:delText xml:space="preserve"> very</w:delText>
        </w:r>
        <w:r w:rsidR="00A23B49" w:rsidRPr="006F644E" w:rsidDel="00157B3E">
          <w:rPr>
            <w:rFonts w:ascii="Times New Roman" w:hAnsi="Times New Roman" w:cs="Times New Roman"/>
            <w:sz w:val="24"/>
            <w:szCs w:val="24"/>
          </w:rPr>
          <w:delText xml:space="preserve"> well</w:delText>
        </w:r>
        <w:r w:rsidR="00BD001F" w:rsidRPr="006F644E" w:rsidDel="00157B3E">
          <w:rPr>
            <w:rFonts w:ascii="Times New Roman" w:hAnsi="Times New Roman" w:cs="Times New Roman"/>
            <w:sz w:val="24"/>
            <w:szCs w:val="24"/>
          </w:rPr>
          <w:delText xml:space="preserve"> and </w:delText>
        </w:r>
        <w:r w:rsidR="00954C68" w:rsidDel="00157B3E">
          <w:rPr>
            <w:rFonts w:ascii="Times New Roman" w:hAnsi="Times New Roman" w:cs="Times New Roman"/>
            <w:sz w:val="24"/>
            <w:szCs w:val="24"/>
          </w:rPr>
          <w:delText>could</w:delText>
        </w:r>
        <w:r w:rsidR="00954C68" w:rsidRPr="006F644E" w:rsidDel="00157B3E">
          <w:rPr>
            <w:rFonts w:ascii="Times New Roman" w:hAnsi="Times New Roman" w:cs="Times New Roman"/>
            <w:sz w:val="24"/>
            <w:szCs w:val="24"/>
          </w:rPr>
          <w:delText xml:space="preserve"> </w:delText>
        </w:r>
        <w:r w:rsidR="00BD001F" w:rsidRPr="006F644E" w:rsidDel="00157B3E">
          <w:rPr>
            <w:rFonts w:ascii="Times New Roman" w:hAnsi="Times New Roman" w:cs="Times New Roman"/>
            <w:sz w:val="24"/>
            <w:szCs w:val="24"/>
          </w:rPr>
          <w:delText>be linearly transformed into one another</w:delText>
        </w:r>
        <w:r w:rsidR="00D11E58" w:rsidRPr="006F644E" w:rsidDel="00157B3E">
          <w:rPr>
            <w:rFonts w:ascii="Times New Roman" w:hAnsi="Times New Roman" w:cs="Times New Roman"/>
            <w:sz w:val="24"/>
            <w:szCs w:val="24"/>
          </w:rPr>
          <w:delText>.</w:delText>
        </w:r>
        <w:r w:rsidR="001B15B4" w:rsidRPr="006F644E" w:rsidDel="00157B3E">
          <w:rPr>
            <w:rFonts w:ascii="Times New Roman" w:hAnsi="Times New Roman" w:cs="Times New Roman"/>
            <w:sz w:val="24"/>
            <w:szCs w:val="24"/>
          </w:rPr>
          <w:delText xml:space="preserve"> </w:delText>
        </w:r>
      </w:del>
      <w:del w:id="968" w:author="sunny" w:date="2016-12-17T13:56:00Z">
        <w:r w:rsidR="0042419C" w:rsidRPr="006F644E" w:rsidDel="00F563D3">
          <w:rPr>
            <w:rFonts w:ascii="Times New Roman" w:hAnsi="Times New Roman" w:cs="Times New Roman"/>
            <w:sz w:val="24"/>
            <w:szCs w:val="24"/>
          </w:rPr>
          <w:delText>The four parameter dose-response model might not optimally capture the antimicrobial effect and dose</w:delText>
        </w:r>
        <w:r w:rsidR="009D6496" w:rsidDel="00F563D3">
          <w:rPr>
            <w:rFonts w:ascii="Times New Roman" w:hAnsi="Times New Roman" w:cs="Times New Roman"/>
            <w:sz w:val="24"/>
            <w:szCs w:val="24"/>
          </w:rPr>
          <w:delText>-</w:delText>
        </w:r>
        <w:r w:rsidR="0042419C" w:rsidRPr="006F644E" w:rsidDel="00F563D3">
          <w:rPr>
            <w:rFonts w:ascii="Times New Roman" w:hAnsi="Times New Roman" w:cs="Times New Roman"/>
            <w:sz w:val="24"/>
            <w:szCs w:val="24"/>
          </w:rPr>
          <w:delText>response curves with multiple inflection points have been described</w:delText>
        </w:r>
        <w:r w:rsidR="00AA77CE" w:rsidDel="00F563D3">
          <w:rPr>
            <w:rFonts w:ascii="Times New Roman" w:hAnsi="Times New Roman" w:cs="Times New Roman"/>
            <w:sz w:val="24"/>
            <w:szCs w:val="24"/>
          </w:rPr>
          <w:delText>.</w:delText>
        </w:r>
        <w:r w:rsidR="0042419C" w:rsidRPr="006F644E" w:rsidDel="00F563D3">
          <w:rPr>
            <w:rFonts w:ascii="Times New Roman" w:hAnsi="Times New Roman" w:cs="Times New Roman"/>
            <w:sz w:val="24"/>
            <w:szCs w:val="24"/>
          </w:rPr>
          <w:fldChar w:fldCharType="begin"/>
        </w:r>
      </w:del>
      <w:del w:id="969" w:author="sunny" w:date="2016-12-16T13:06:00Z">
        <w:r w:rsidR="00AB7E40" w:rsidDel="004D63EC">
          <w:rPr>
            <w:rFonts w:ascii="Times New Roman" w:hAnsi="Times New Roman" w:cs="Times New Roman"/>
            <w:sz w:val="24"/>
            <w:szCs w:val="24"/>
          </w:rPr>
          <w:delInstrText xml:space="preserve"> ADDIN ZOTERO_ITEM CSL_CITATION {"citationID":"1iplc35g25","properties":{"formattedCitation":"{\\rtf \\super 22,40\\nosupersub{}}","plainCitation":"22,40"},"citationItems":[{"id":250,"uris":["http://zotero.org/users/1321783/items/ETF2UWTJ"],"uri":["http://zotero.org/users/1321783/items/ETF2UWTJ"],"itemData":{"id":250,"type":"article-journal","title":"An automated fitting procedure and software for dose-response curves with multiphasic features","container-title":"Scientific Reports","page":"14701","volume":"5","note":"00000","journalAbbreviation":"Scientific Reports","author":[{"family":"Di Veroli","given":"Giovanni Y."},{"family":"Fornari","given":"Chiara"},{"family":"Goldlust","given":"Ian"},{"family":"Mills","given":"Graham"},{"family":"Koh","given":"Siang Boon"},{"family":"Bramhall","given":"Jo L"},{"family":"Richards","given":"Frances M."},{"family":"Jodrell","given":"Duncan I."}],"issued":{"date-parts":[["2015",10,1]]}},"label":"page"},{"id":240,"uris":["http://zotero.org/users/1321783/items/XFR8KWBI"],"uri":["http://zotero.org/users/1321783/items/XFR8KWBI"],"itemData":{"id":240,"type":"article-journal","title":"Time-kill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delInstrText>
        </w:r>
      </w:del>
      <w:del w:id="970" w:author="sunny" w:date="2016-12-17T13:56:00Z">
        <w:r w:rsidR="0042419C" w:rsidRPr="006F644E" w:rsidDel="00F563D3">
          <w:rPr>
            <w:rFonts w:ascii="Times New Roman" w:hAnsi="Times New Roman" w:cs="Times New Roman"/>
            <w:sz w:val="24"/>
            <w:szCs w:val="24"/>
          </w:rPr>
          <w:fldChar w:fldCharType="separate"/>
        </w:r>
      </w:del>
      <w:del w:id="971" w:author="sunny" w:date="2016-12-16T13:06:00Z">
        <w:r w:rsidR="00AB7E40" w:rsidRPr="00AB7E40" w:rsidDel="004D63EC">
          <w:rPr>
            <w:rFonts w:ascii="Times New Roman" w:hAnsi="Times New Roman" w:cs="Times New Roman"/>
            <w:sz w:val="24"/>
            <w:szCs w:val="24"/>
            <w:vertAlign w:val="superscript"/>
          </w:rPr>
          <w:delText>22,40</w:delText>
        </w:r>
      </w:del>
      <w:del w:id="972" w:author="sunny" w:date="2016-12-17T13:56:00Z">
        <w:r w:rsidR="0042419C" w:rsidRPr="006F644E" w:rsidDel="00F563D3">
          <w:rPr>
            <w:rFonts w:ascii="Times New Roman" w:hAnsi="Times New Roman" w:cs="Times New Roman"/>
            <w:sz w:val="24"/>
            <w:szCs w:val="24"/>
          </w:rPr>
          <w:fldChar w:fldCharType="end"/>
        </w:r>
      </w:del>
    </w:p>
    <w:p w14:paraId="203C234F" w14:textId="4D77A9D9" w:rsidR="00310B24" w:rsidRPr="006F644E" w:rsidRDefault="00310B24" w:rsidP="00806C67">
      <w:pPr>
        <w:spacing w:after="0" w:line="480" w:lineRule="auto"/>
        <w:ind w:firstLine="426"/>
        <w:jc w:val="both"/>
        <w:rPr>
          <w:rFonts w:ascii="Times New Roman" w:hAnsi="Times New Roman" w:cs="Times New Roman"/>
          <w:sz w:val="24"/>
          <w:szCs w:val="24"/>
        </w:rPr>
        <w:pPrChange w:id="973" w:author="sunny" w:date="2016-12-17T23:19:00Z">
          <w:pPr>
            <w:spacing w:after="0" w:line="480" w:lineRule="auto"/>
            <w:ind w:firstLine="426"/>
            <w:jc w:val="both"/>
          </w:pPr>
        </w:pPrChange>
      </w:pPr>
      <w:del w:id="974" w:author="sunny" w:date="2016-12-17T20:01:00Z">
        <w:r w:rsidRPr="006F644E" w:rsidDel="0047196A">
          <w:rPr>
            <w:rFonts w:ascii="Times New Roman" w:hAnsi="Times New Roman" w:cs="Times New Roman"/>
            <w:sz w:val="24"/>
            <w:szCs w:val="24"/>
          </w:rPr>
          <w:delText xml:space="preserve">The </w:delText>
        </w:r>
        <w:r w:rsidRPr="00176302" w:rsidDel="0047196A">
          <w:rPr>
            <w:rFonts w:ascii="Times New Roman" w:hAnsi="Times New Roman" w:cs="Times New Roman"/>
            <w:i/>
            <w:sz w:val="24"/>
            <w:szCs w:val="24"/>
            <w:rPrChange w:id="975" w:author="sunny" w:date="2016-12-08T23:30:00Z">
              <w:rPr>
                <w:rFonts w:ascii="Times New Roman" w:hAnsi="Times New Roman" w:cs="Times New Roman"/>
                <w:sz w:val="24"/>
                <w:szCs w:val="24"/>
              </w:rPr>
            </w:rPrChange>
          </w:rPr>
          <w:delText>EC</w:delText>
        </w:r>
        <w:r w:rsidRPr="00176302" w:rsidDel="0047196A">
          <w:rPr>
            <w:rFonts w:ascii="Times New Roman" w:hAnsi="Times New Roman" w:cs="Times New Roman"/>
            <w:i/>
            <w:sz w:val="24"/>
            <w:szCs w:val="24"/>
            <w:vertAlign w:val="subscript"/>
            <w:rPrChange w:id="976" w:author="sunny" w:date="2016-12-08T23:30:00Z">
              <w:rPr>
                <w:rFonts w:ascii="Times New Roman" w:hAnsi="Times New Roman" w:cs="Times New Roman"/>
                <w:sz w:val="24"/>
                <w:szCs w:val="24"/>
                <w:vertAlign w:val="subscript"/>
              </w:rPr>
            </w:rPrChange>
          </w:rPr>
          <w:delText>50</w:delText>
        </w:r>
        <w:r w:rsidRPr="006F644E" w:rsidDel="0047196A">
          <w:rPr>
            <w:rFonts w:ascii="Times New Roman" w:hAnsi="Times New Roman" w:cs="Times New Roman"/>
            <w:sz w:val="24"/>
            <w:szCs w:val="24"/>
          </w:rPr>
          <w:delText xml:space="preserve"> and 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 xml:space="preserve">coefficient were the two parameters that differed between the antimicrobials. </w:delText>
        </w:r>
      </w:del>
      <w:del w:id="977" w:author="sunny" w:date="2016-12-17T20:02:00Z">
        <w:r w:rsidRPr="006F644E" w:rsidDel="0047196A">
          <w:rPr>
            <w:rFonts w:ascii="Times New Roman" w:hAnsi="Times New Roman" w:cs="Times New Roman"/>
            <w:sz w:val="24"/>
            <w:szCs w:val="24"/>
          </w:rPr>
          <w:delText xml:space="preserve">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coefficient can potentially provide information about the pharmacodynamic properties of an antimicrobial and has been used in modelling studies of single and dual antimicrobial effects</w:delText>
        </w:r>
        <w:r w:rsidR="00AA77CE" w:rsidDel="0047196A">
          <w:rPr>
            <w:rFonts w:ascii="Times New Roman" w:hAnsi="Times New Roman" w:cs="Times New Roman"/>
            <w:sz w:val="24"/>
            <w:szCs w:val="24"/>
          </w:rPr>
          <w:delText>.</w:delText>
        </w:r>
        <w:r w:rsidR="0042419C" w:rsidRPr="006F644E" w:rsidDel="0047196A">
          <w:rPr>
            <w:rFonts w:ascii="Times New Roman" w:hAnsi="Times New Roman" w:cs="Times New Roman"/>
            <w:sz w:val="24"/>
            <w:szCs w:val="24"/>
          </w:rPr>
          <w:fldChar w:fldCharType="begin"/>
        </w:r>
      </w:del>
      <w:del w:id="978" w:author="sunny" w:date="2016-12-16T13:06:00Z">
        <w:r w:rsidR="00AB7E40" w:rsidDel="004D63EC">
          <w:rPr>
            <w:rFonts w:ascii="Times New Roman" w:hAnsi="Times New Roman" w:cs="Times New Roman"/>
            <w:sz w:val="24"/>
            <w:szCs w:val="24"/>
          </w:rPr>
          <w:delInstrText xml:space="preserve"> ADDIN ZOTERO_ITEM CSL_CITATION {"citationID":"bh6yzCiW","properties":{"formattedCitation":"{\\rtf \\super 21,22,41\\uc0\\u8211{}43\\nosupersub{}}","plainCitation":"21,22,41–43"},"citationItems":[{"id":231,"uris":["http://zotero.org/users/1321783/items/FWFC33G6"],"uri":["http://zotero.org/users/1321783/items/FWFC33G6"],"itemData":{"id":231,"type":"article-journal","title":"Pharmacodynamic functions: a multiparameter approach to the design of antibiotic treatment regimens","container-title":"Antimicrobial Agents and Chemotherapy","page":"3670-3676","volume":"48","issue":"10","source":"PubMed","abstract":"There is a complex quantitative relationship between the concentrations of antibiotics and the growth and death rates of bacteria. Despite this complexity, in most cases only a single pharmacodynamic parameter, the MIC of the drug, is employed for the rational development of antibiotic treatment regimens. In this report, we use a mathematical model based on a Hill function-which we call the pharmacodynamic function and which is related to previously published E(max) models-to describe the relationship between the bacterial net growth rates and the concentrations of antibiotics of five different classes: ampicillin, ciprofloxacin, tetracycline, streptomycin, and rifampin. Using Escherichia coli O18:K1:H7, we illustrate how precise estimates of the four parameters of the pharmacodynamic function can be obtained from in vitro time-kill data. We show that, in addition to their respective MICs, these antibiotics differ in the values of the other pharmacodynamic parameters. Using a computer simulation of antibiotic treatment in vivo, we demonstrate that, as a consequence of differences in pharmacodynamic parameters, such as the steepness of the Hill function and the minimum bacterial net growth rate attained at high antibiotic concentrations, there can be profound differences in the microbiological efficacy of antibiotics with identical MICs. We discuss the clinical implications and limitations of these results.","DOI":"10.1128/AAC.48.10.3670-3676.2004","ISSN":"0066-4804","note":"00114 \nPMID: 15388418\nPMCID: PMC521919","shortTitle":"Pharmacodynamic functions","journalAbbreviation":"Antimicrob. Agents Chemother.","language":"eng","author":[{"family":"Regoes","given":"Roland R."},{"family":"Wiuff","given":"Camilla"},{"family":"Zappala","given":"Renata M."},{"family":"Garner","given":"Kim N."},{"family":"Baquero","given":"Fernando"},{"family":"Levin","given":"Bruce R."}],"issued":{"date-parts":[["2004",10]]},"PMID":"15388418","PMCID":"PMC521919"},"label":"page"},{"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delInstrText>
        </w:r>
        <w:r w:rsidR="00AB7E40" w:rsidDel="004D63EC">
          <w:rPr>
            <w:rFonts w:ascii="Cambria Math" w:hAnsi="Cambria Math" w:cs="Cambria Math"/>
            <w:sz w:val="24"/>
            <w:szCs w:val="24"/>
          </w:rPr>
          <w:delInstrText>ﬄ</w:delInstrText>
        </w:r>
        <w:r w:rsidR="00AB7E40" w:rsidDel="004D63EC">
          <w:rPr>
            <w:rFonts w:ascii="Times New Roman" w:hAnsi="Times New Roman" w:cs="Times New Roman"/>
            <w:sz w:val="24"/>
            <w:szCs w:val="24"/>
          </w:rPr>
          <w:del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L."}],"issued":{"date-parts":[["2015",10,6]]}},"label":"page"},{"id":149,"uris":["http://zotero.org/users/1321783/items/STNGUNJK"],"uri":["http://zotero.org/users/1321783/items/STNGUNJK"],"itemData":{"id":149,"type":"article-journal","title":"Analysis of drug combinations: current methodological landscape","container-title":"Pharmacology Research &amp; Perspectives","volume":"3","issue":"3","source":"PubMed Central","abstract":"Combination therapies exploit the chances for better efficacy, decreased toxicity, and reduced development of drug resistance and owing to these advantages, have become a standard for the treatment of several diseases and continue to represent a promising approach in indications of unmet medical need. In this context, studying the effects of a combination of drugs in order to provide evidence of a significant superiority compared to the single agents is of particular interest. Research in this field has resulted in a large number of papers and revealed several issues. Here, we propose an overview of the current methodological landscape concerning the study of combination effects. First, we aim to provide the minimal set of mathematical and pharmacological concepts necessary to understand the most commonly used approaches, divided into effect-based approaches and dose–effect-based approaches, and introduced in light of their respective practical advantages and limitations. Then, we discuss six main common methodological issues that scientists have to face at each step of the development of new combination therapies. In particular, in the absence of a reference methodology suitable for all biomedical situations, the analysis of drug combinations should benefit from a collective, appropriate, and rigorous application of the concepts and methods reviewed here.","URL":"http://www.ncbi.nlm.nih.gov/pmc/articles/PMC4492765/","DOI":"10.1002/prp2.149","ISSN":"2052-1707","note":"00000 \nPMID: 26171228\nPMCID: PMC4492765","shortTitle":"Analysis of drug combinations","journalAbbreviation":"Pharmacol Res Perspect","author":[{"family":"Foucquier","given":"Julie"},{"family":"Guedj","given":"Mickael"}],"issued":{"date-parts":[["2015",6]]},"accessed":{"date-parts":[["2015",11,17]]},"PMID":"26171228","PMCID":"PMC4492765"},"label":"page"},{"id":514,"uris":["http://zotero.org/users/1321783/items/ENHK2Q5F"],"uri":["http://zotero.org/users/1321783/items/ENHK2Q5F"],"itemData":{"id":514,"type":"article-journal","title":"Combination Effects of Antimicrobial Peptides","container-title":"Antimicrobial Agents and Chemotherapy","page":"1717-1724","volume":"60","issue":"3","source":"PubMed Central","abstract":"Antimicrobial peptides (AMPs) are ancient and conserved across the tree of life. Their efficacy over evolutionary time has been largely attributed to their mechanisms of killing. Yet, the understanding of their pharmacodynamics both in vivo and in vitro is very limited. This is, however, crucial for applications of AMPs as drugs and also informs the understanding of the action of AMPs in natural immune systems. Here, we selected six different AMPs from different organisms to test their individual and combined effects in vitro. We analyzed their pharmacodynamics based on the Hill function and evaluated the interaction of combinations of two and three AMPs. Interactions of AMPs in our study were mostly synergistic, and three-AMP combinations displayed stronger synergism than two-AMP combinations. This suggests synergism to be a common phenomenon in AMP interaction. Additionally, AMPs displayed a sharp increase in killing within a narrow dose range, contrasting with those of antibiotics. We suggest that our results could lead a way toward better evaluation of AMP application in practice and shed some light on the evolutionary consequences of antimicrobial peptide interactions within the immune system of organisms.","DOI":"10.1128/AAC.02434-15","ISSN":"0066-4804","note":"PMID: 26729502\nPMCID: PMC4775937","journalAbbreviation":"Antimicrob Agents Chemother","author":[{"family":"Yu","given":"Guozhi"},{"family":"Baeder","given":"Desiree Y."},{"family":"Regoes","given":"Roland R."},{"family":"Rolff","given":"Jens"}],"issued":{"date-parts":[["2016",2,26]]},"PMID":"26729502","PMCID":"PMC4775937"},"label":"page"}],"schema":"https://github.com/citation-style-language/schema/raw/master/csl-citation.json"} </w:delInstrText>
        </w:r>
      </w:del>
      <w:del w:id="979" w:author="sunny" w:date="2016-12-17T20:02:00Z">
        <w:r w:rsidR="0042419C" w:rsidRPr="006F644E" w:rsidDel="0047196A">
          <w:rPr>
            <w:rFonts w:ascii="Times New Roman" w:hAnsi="Times New Roman" w:cs="Times New Roman"/>
            <w:sz w:val="24"/>
            <w:szCs w:val="24"/>
          </w:rPr>
          <w:fldChar w:fldCharType="separate"/>
        </w:r>
      </w:del>
      <w:del w:id="980" w:author="sunny" w:date="2016-12-16T13:06:00Z">
        <w:r w:rsidR="00AB7E40" w:rsidRPr="00AB7E40" w:rsidDel="004D63EC">
          <w:rPr>
            <w:rFonts w:ascii="Times New Roman" w:hAnsi="Times New Roman" w:cs="Times New Roman"/>
            <w:sz w:val="24"/>
            <w:szCs w:val="24"/>
            <w:vertAlign w:val="superscript"/>
          </w:rPr>
          <w:delText>21,22,41–43</w:delText>
        </w:r>
      </w:del>
      <w:del w:id="981" w:author="sunny" w:date="2016-12-17T20:02:00Z">
        <w:r w:rsidR="0042419C" w:rsidRPr="006F644E" w:rsidDel="0047196A">
          <w:rPr>
            <w:rFonts w:ascii="Times New Roman" w:hAnsi="Times New Roman" w:cs="Times New Roman"/>
            <w:sz w:val="24"/>
            <w:szCs w:val="24"/>
          </w:rPr>
          <w:fldChar w:fldCharType="end"/>
        </w:r>
        <w:r w:rsidRPr="006F644E" w:rsidDel="0047196A">
          <w:rPr>
            <w:rFonts w:ascii="Times New Roman" w:hAnsi="Times New Roman" w:cs="Times New Roman"/>
            <w:sz w:val="24"/>
            <w:szCs w:val="24"/>
          </w:rPr>
          <w:delText xml:space="preserve"> However</w:delText>
        </w:r>
        <w:r w:rsidR="00E33509" w:rsidDel="0047196A">
          <w:rPr>
            <w:rFonts w:ascii="Times New Roman" w:hAnsi="Times New Roman" w:cs="Times New Roman"/>
            <w:sz w:val="24"/>
            <w:szCs w:val="24"/>
          </w:rPr>
          <w:delText>,</w:delText>
        </w:r>
        <w:r w:rsidRPr="006F644E" w:rsidDel="0047196A">
          <w:rPr>
            <w:rFonts w:ascii="Times New Roman" w:hAnsi="Times New Roman" w:cs="Times New Roman"/>
            <w:sz w:val="24"/>
            <w:szCs w:val="24"/>
          </w:rPr>
          <w:delText xml:space="preserve"> the interpretation and significance of 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 xml:space="preserve">slope has been unclear in previous studies and laborious colony counting limited these studies to few strains (1-8 strains). </w:delText>
        </w:r>
        <w:commentRangeStart w:id="982"/>
        <w:r w:rsidRPr="00AD378B" w:rsidDel="0047196A">
          <w:rPr>
            <w:rFonts w:ascii="Times New Roman" w:hAnsi="Times New Roman" w:cs="Times New Roman"/>
            <w:sz w:val="24"/>
            <w:szCs w:val="24"/>
          </w:rPr>
          <w:delText xml:space="preserve">Theoretically a steep Hill slope indicates that small increases in antimicrobial concentrations </w:delText>
        </w:r>
        <w:r w:rsidR="00E33509" w:rsidDel="0047196A">
          <w:rPr>
            <w:rFonts w:ascii="Times New Roman" w:hAnsi="Times New Roman" w:cs="Times New Roman"/>
            <w:sz w:val="24"/>
            <w:szCs w:val="24"/>
          </w:rPr>
          <w:delText>result</w:delText>
        </w:r>
        <w:r w:rsidR="00E33509" w:rsidRPr="00AD378B" w:rsidDel="0047196A">
          <w:rPr>
            <w:rFonts w:ascii="Times New Roman" w:hAnsi="Times New Roman" w:cs="Times New Roman"/>
            <w:sz w:val="24"/>
            <w:szCs w:val="24"/>
          </w:rPr>
          <w:delText xml:space="preserve"> </w:delText>
        </w:r>
        <w:r w:rsidRPr="00AD378B" w:rsidDel="0047196A">
          <w:rPr>
            <w:rFonts w:ascii="Times New Roman" w:hAnsi="Times New Roman" w:cs="Times New Roman"/>
            <w:sz w:val="24"/>
            <w:szCs w:val="24"/>
          </w:rPr>
          <w:delText xml:space="preserve">in more effective killing or in terms of enzyme kinetics increased cooperativity of ligand binding. </w:delText>
        </w:r>
        <w:commentRangeEnd w:id="982"/>
        <w:r w:rsidR="00AD378B" w:rsidDel="0047196A">
          <w:rPr>
            <w:rStyle w:val="CommentReference"/>
          </w:rPr>
          <w:commentReference w:id="982"/>
        </w:r>
      </w:del>
      <w:ins w:id="983" w:author="sunny" w:date="2016-12-17T23:26:00Z">
        <w:r w:rsidR="00806C67">
          <w:rPr>
            <w:rFonts w:ascii="Times New Roman" w:hAnsi="Times New Roman" w:cs="Times New Roman"/>
            <w:sz w:val="24"/>
            <w:szCs w:val="24"/>
          </w:rPr>
          <w:t>c</w:t>
        </w:r>
      </w:ins>
      <w:del w:id="984" w:author="sunny" w:date="2016-12-17T23:26:00Z">
        <w:r w:rsidRPr="006F644E" w:rsidDel="00806C67">
          <w:rPr>
            <w:rFonts w:ascii="Times New Roman" w:hAnsi="Times New Roman" w:cs="Times New Roman"/>
            <w:sz w:val="24"/>
            <w:szCs w:val="24"/>
          </w:rPr>
          <w:delText>C</w:delText>
        </w:r>
      </w:del>
      <w:r w:rsidRPr="006F644E">
        <w:rPr>
          <w:rFonts w:ascii="Times New Roman" w:hAnsi="Times New Roman" w:cs="Times New Roman"/>
          <w:sz w:val="24"/>
          <w:szCs w:val="24"/>
        </w:rPr>
        <w:t xml:space="preserve">efixime, ceftriaxone and penicillin G had significantly </w:t>
      </w:r>
      <w:del w:id="985" w:author="sunny" w:date="2016-12-17T23:20:00Z">
        <w:r w:rsidR="00E33509" w:rsidDel="00806C67">
          <w:rPr>
            <w:rFonts w:ascii="Times New Roman" w:hAnsi="Times New Roman" w:cs="Times New Roman"/>
            <w:sz w:val="24"/>
            <w:szCs w:val="24"/>
          </w:rPr>
          <w:delText>flatter</w:delText>
        </w:r>
        <w:r w:rsidR="00E33509" w:rsidRPr="006F644E" w:rsidDel="00806C67">
          <w:rPr>
            <w:rFonts w:ascii="Times New Roman" w:hAnsi="Times New Roman" w:cs="Times New Roman"/>
            <w:sz w:val="24"/>
            <w:szCs w:val="24"/>
          </w:rPr>
          <w:delText xml:space="preserve"> </w:delText>
        </w:r>
      </w:del>
      <w:ins w:id="986" w:author="sunny" w:date="2016-12-17T23:20:00Z">
        <w:r w:rsidR="00806C67">
          <w:rPr>
            <w:rFonts w:ascii="Times New Roman" w:hAnsi="Times New Roman" w:cs="Times New Roman"/>
            <w:sz w:val="24"/>
            <w:szCs w:val="24"/>
          </w:rPr>
          <w:t>lower</w:t>
        </w:r>
        <w:r w:rsidR="00806C67" w:rsidRPr="006F644E">
          <w:rPr>
            <w:rFonts w:ascii="Times New Roman" w:hAnsi="Times New Roman" w:cs="Times New Roman"/>
            <w:sz w:val="24"/>
            <w:szCs w:val="24"/>
          </w:rPr>
          <w:t xml:space="preserve"> </w:t>
        </w:r>
      </w:ins>
      <w:ins w:id="987" w:author="sunny" w:date="2016-12-17T23:21:00Z">
        <w:r w:rsidR="00806C67">
          <w:rPr>
            <w:rFonts w:ascii="Times New Roman" w:hAnsi="Times New Roman" w:cs="Times New Roman"/>
            <w:sz w:val="24"/>
            <w:szCs w:val="24"/>
          </w:rPr>
          <w:t>hill coefficients</w:t>
        </w:r>
      </w:ins>
      <w:del w:id="988" w:author="sunny" w:date="2016-12-17T23:21:00Z">
        <w:r w:rsidRPr="006F644E" w:rsidDel="00806C67">
          <w:rPr>
            <w:rFonts w:ascii="Times New Roman" w:hAnsi="Times New Roman" w:cs="Times New Roman"/>
            <w:sz w:val="24"/>
            <w:szCs w:val="24"/>
          </w:rPr>
          <w:delText>slopes</w:delText>
        </w:r>
      </w:del>
      <w:r w:rsidRPr="006F644E">
        <w:rPr>
          <w:rFonts w:ascii="Times New Roman" w:hAnsi="Times New Roman" w:cs="Times New Roman"/>
          <w:sz w:val="24"/>
          <w:szCs w:val="24"/>
        </w:rPr>
        <w:t xml:space="preserve"> than </w:t>
      </w:r>
      <w:commentRangeStart w:id="989"/>
      <w:r w:rsidRPr="006F644E">
        <w:rPr>
          <w:rFonts w:ascii="Times New Roman" w:hAnsi="Times New Roman" w:cs="Times New Roman"/>
          <w:sz w:val="24"/>
          <w:szCs w:val="24"/>
        </w:rPr>
        <w:t>the other antimicrobials</w:t>
      </w:r>
      <w:commentRangeEnd w:id="989"/>
      <w:r w:rsidR="00E33509">
        <w:rPr>
          <w:rStyle w:val="CommentReference"/>
        </w:rPr>
        <w:commentReference w:id="989"/>
      </w:r>
      <w:ins w:id="990" w:author="sunny" w:date="2016-12-17T23:20:00Z">
        <w:r w:rsidR="00806C67">
          <w:rPr>
            <w:rFonts w:ascii="Times New Roman" w:hAnsi="Times New Roman" w:cs="Times New Roman"/>
            <w:sz w:val="24"/>
            <w:szCs w:val="24"/>
          </w:rPr>
          <w:t xml:space="preserve"> for some strains</w:t>
        </w:r>
      </w:ins>
      <w:del w:id="991" w:author="sunny" w:date="2016-12-17T20:02:00Z">
        <w:r w:rsidRPr="006F644E" w:rsidDel="0047196A">
          <w:rPr>
            <w:rFonts w:ascii="Times New Roman" w:hAnsi="Times New Roman" w:cs="Times New Roman"/>
            <w:sz w:val="24"/>
            <w:szCs w:val="24"/>
          </w:rPr>
          <w:delText xml:space="preserve">. These antimicrobials act slower than the other antimicrobials and it is likely that the maximal effect is not exhibited yet </w:delText>
        </w:r>
        <w:r w:rsidR="009E4A85" w:rsidDel="0047196A">
          <w:rPr>
            <w:rFonts w:ascii="Times New Roman" w:hAnsi="Times New Roman" w:cs="Times New Roman"/>
            <w:sz w:val="24"/>
            <w:szCs w:val="24"/>
          </w:rPr>
          <w:delText>by</w:delText>
        </w:r>
        <w:r w:rsidR="009E4A85" w:rsidRPr="006F644E" w:rsidDel="0047196A">
          <w:rPr>
            <w:rFonts w:ascii="Times New Roman" w:hAnsi="Times New Roman" w:cs="Times New Roman"/>
            <w:sz w:val="24"/>
            <w:szCs w:val="24"/>
          </w:rPr>
          <w:delText xml:space="preserve"> </w:delText>
        </w:r>
        <w:r w:rsidRPr="006F644E" w:rsidDel="0047196A">
          <w:rPr>
            <w:rFonts w:ascii="Times New Roman" w:hAnsi="Times New Roman" w:cs="Times New Roman"/>
            <w:sz w:val="24"/>
            <w:szCs w:val="24"/>
          </w:rPr>
          <w:delText xml:space="preserve">six hours. In </w:delText>
        </w:r>
        <w:commentRangeStart w:id="992"/>
        <w:r w:rsidRPr="006F644E" w:rsidDel="0047196A">
          <w:rPr>
            <w:rFonts w:ascii="Times New Roman" w:hAnsi="Times New Roman" w:cs="Times New Roman"/>
            <w:sz w:val="24"/>
            <w:szCs w:val="24"/>
          </w:rPr>
          <w:delText>future studies</w:delText>
        </w:r>
        <w:r w:rsidR="00E33509" w:rsidDel="0047196A">
          <w:rPr>
            <w:rFonts w:ascii="Times New Roman" w:hAnsi="Times New Roman" w:cs="Times New Roman"/>
            <w:sz w:val="24"/>
            <w:szCs w:val="24"/>
          </w:rPr>
          <w:delText>,</w:delText>
        </w:r>
        <w:r w:rsidRPr="006F644E" w:rsidDel="0047196A">
          <w:rPr>
            <w:rFonts w:ascii="Times New Roman" w:hAnsi="Times New Roman" w:cs="Times New Roman"/>
            <w:sz w:val="24"/>
            <w:szCs w:val="24"/>
          </w:rPr>
          <w:delText xml:space="preserve"> </w:delText>
        </w:r>
        <w:r w:rsidR="00E33509" w:rsidDel="0047196A">
          <w:rPr>
            <w:rFonts w:ascii="Times New Roman" w:hAnsi="Times New Roman" w:cs="Times New Roman"/>
            <w:sz w:val="24"/>
            <w:szCs w:val="24"/>
          </w:rPr>
          <w:delText xml:space="preserve">it might be valuable to extend the time for endpoint as well as monitor </w:delText>
        </w:r>
        <w:r w:rsidRPr="006F644E" w:rsidDel="0047196A">
          <w:rPr>
            <w:rFonts w:ascii="Times New Roman" w:hAnsi="Times New Roman" w:cs="Times New Roman"/>
            <w:sz w:val="24"/>
            <w:szCs w:val="24"/>
          </w:rPr>
          <w:delText xml:space="preserve">the </w:delText>
        </w:r>
        <w:r w:rsidR="00AF166B" w:rsidDel="0047196A">
          <w:rPr>
            <w:rFonts w:ascii="Times New Roman" w:hAnsi="Times New Roman" w:cs="Times New Roman"/>
            <w:sz w:val="24"/>
            <w:szCs w:val="24"/>
          </w:rPr>
          <w:delText>H</w:delText>
        </w:r>
        <w:r w:rsidR="00AF166B" w:rsidRPr="006F644E" w:rsidDel="0047196A">
          <w:rPr>
            <w:rFonts w:ascii="Times New Roman" w:hAnsi="Times New Roman" w:cs="Times New Roman"/>
            <w:sz w:val="24"/>
            <w:szCs w:val="24"/>
          </w:rPr>
          <w:delText xml:space="preserve">ill </w:delText>
        </w:r>
        <w:r w:rsidRPr="006F644E" w:rsidDel="0047196A">
          <w:rPr>
            <w:rFonts w:ascii="Times New Roman" w:hAnsi="Times New Roman" w:cs="Times New Roman"/>
            <w:sz w:val="24"/>
            <w:szCs w:val="24"/>
          </w:rPr>
          <w:delText>slope</w:delText>
        </w:r>
      </w:del>
      <w:r w:rsidRPr="006F644E">
        <w:rPr>
          <w:rFonts w:ascii="Times New Roman" w:hAnsi="Times New Roman" w:cs="Times New Roman"/>
          <w:sz w:val="24"/>
          <w:szCs w:val="24"/>
        </w:rPr>
        <w:t>.</w:t>
      </w:r>
      <w:ins w:id="993" w:author="sunny" w:date="2016-12-17T23:25:00Z">
        <w:r w:rsidR="00806C67">
          <w:rPr>
            <w:rFonts w:ascii="Times New Roman" w:hAnsi="Times New Roman" w:cs="Times New Roman"/>
            <w:sz w:val="24"/>
            <w:szCs w:val="24"/>
          </w:rPr>
          <w:t xml:space="preserve"> </w:t>
        </w:r>
      </w:ins>
      <w:ins w:id="994" w:author="sunny" w:date="2016-12-17T23:26:00Z">
        <w:r w:rsidR="00806C67">
          <w:rPr>
            <w:rFonts w:ascii="Times New Roman" w:hAnsi="Times New Roman" w:cs="Times New Roman"/>
            <w:sz w:val="24"/>
            <w:szCs w:val="24"/>
          </w:rPr>
          <w:t xml:space="preserve">The macrolide azithromycin </w:t>
        </w:r>
      </w:ins>
      <w:ins w:id="995" w:author="sunny" w:date="2016-12-17T23:27:00Z">
        <w:r w:rsidR="006825AF">
          <w:rPr>
            <w:rFonts w:ascii="Times New Roman" w:hAnsi="Times New Roman" w:cs="Times New Roman"/>
            <w:sz w:val="24"/>
            <w:szCs w:val="24"/>
          </w:rPr>
          <w:t>sho</w:t>
        </w:r>
      </w:ins>
      <w:ins w:id="996" w:author="sunny" w:date="2016-12-17T23:28:00Z">
        <w:r w:rsidR="006825AF">
          <w:rPr>
            <w:rFonts w:ascii="Times New Roman" w:hAnsi="Times New Roman" w:cs="Times New Roman"/>
            <w:sz w:val="24"/>
            <w:szCs w:val="24"/>
          </w:rPr>
          <w:t>wed similarity with tetracycline, both antimicrobials target protein translation.</w:t>
        </w:r>
      </w:ins>
      <w:ins w:id="997" w:author="sunny" w:date="2016-12-17T23:26:00Z">
        <w:r w:rsidR="00806C67">
          <w:rPr>
            <w:rFonts w:ascii="Times New Roman" w:hAnsi="Times New Roman" w:cs="Times New Roman"/>
            <w:sz w:val="24"/>
            <w:szCs w:val="24"/>
          </w:rPr>
          <w:t xml:space="preserve"> </w:t>
        </w:r>
      </w:ins>
      <w:ins w:id="998" w:author="sunny" w:date="2016-12-17T23:24:00Z">
        <w:r w:rsidR="00806C67">
          <w:rPr>
            <w:rFonts w:ascii="Times New Roman" w:hAnsi="Times New Roman" w:cs="Times New Roman"/>
            <w:sz w:val="24"/>
            <w:szCs w:val="24"/>
          </w:rPr>
          <w:t xml:space="preserve"> The hill coefficient c</w:t>
        </w:r>
      </w:ins>
      <w:ins w:id="999" w:author="sunny" w:date="2016-12-17T23:25:00Z">
        <w:r w:rsidR="006825AF">
          <w:rPr>
            <w:rFonts w:ascii="Times New Roman" w:hAnsi="Times New Roman" w:cs="Times New Roman"/>
            <w:sz w:val="24"/>
            <w:szCs w:val="24"/>
          </w:rPr>
          <w:t xml:space="preserve">ould be potentially useful </w:t>
        </w:r>
      </w:ins>
      <w:ins w:id="1000" w:author="sunny" w:date="2016-12-17T23:29:00Z">
        <w:r w:rsidR="006825AF">
          <w:rPr>
            <w:rFonts w:ascii="Times New Roman" w:hAnsi="Times New Roman" w:cs="Times New Roman"/>
            <w:sz w:val="24"/>
            <w:szCs w:val="24"/>
          </w:rPr>
          <w:t xml:space="preserve">for research questions beyond MIC such </w:t>
        </w:r>
      </w:ins>
      <w:ins w:id="1001" w:author="sunny" w:date="2016-12-17T23:30:00Z">
        <w:r w:rsidR="006825AF">
          <w:rPr>
            <w:rFonts w:ascii="Times New Roman" w:hAnsi="Times New Roman" w:cs="Times New Roman"/>
            <w:sz w:val="24"/>
            <w:szCs w:val="24"/>
          </w:rPr>
          <w:t xml:space="preserve">as </w:t>
        </w:r>
      </w:ins>
      <w:ins w:id="1002" w:author="sunny" w:date="2016-12-17T23:31:00Z">
        <w:r w:rsidR="006825AF">
          <w:rPr>
            <w:rFonts w:ascii="Times New Roman" w:hAnsi="Times New Roman" w:cs="Times New Roman"/>
            <w:sz w:val="24"/>
            <w:szCs w:val="24"/>
          </w:rPr>
          <w:t xml:space="preserve">combination therapy and </w:t>
        </w:r>
      </w:ins>
      <w:ins w:id="1003" w:author="sunny" w:date="2016-12-17T23:30:00Z">
        <w:r w:rsidR="006825AF">
          <w:rPr>
            <w:rFonts w:ascii="Times New Roman" w:hAnsi="Times New Roman" w:cs="Times New Roman"/>
            <w:sz w:val="24"/>
            <w:szCs w:val="24"/>
          </w:rPr>
          <w:t xml:space="preserve">pharmacodynamic modelling. </w:t>
        </w:r>
      </w:ins>
      <w:del w:id="1004" w:author="sunny" w:date="2016-12-17T23:28:00Z">
        <w:r w:rsidRPr="006F644E" w:rsidDel="006825AF">
          <w:rPr>
            <w:rFonts w:ascii="Times New Roman" w:hAnsi="Times New Roman" w:cs="Times New Roman"/>
            <w:sz w:val="24"/>
            <w:szCs w:val="24"/>
          </w:rPr>
          <w:delText xml:space="preserve"> </w:delText>
        </w:r>
        <w:commentRangeEnd w:id="992"/>
        <w:r w:rsidR="00E33509" w:rsidDel="006825AF">
          <w:rPr>
            <w:rStyle w:val="CommentReference"/>
          </w:rPr>
          <w:commentReference w:id="992"/>
        </w:r>
      </w:del>
    </w:p>
    <w:p w14:paraId="00B0A0F3" w14:textId="47F84EF5" w:rsidR="00205056" w:rsidRPr="006F644E" w:rsidRDefault="00205056" w:rsidP="000A480A">
      <w:pPr>
        <w:spacing w:after="0" w:line="480" w:lineRule="auto"/>
        <w:ind w:firstLine="426"/>
        <w:jc w:val="both"/>
        <w:rPr>
          <w:rFonts w:ascii="Times New Roman" w:hAnsi="Times New Roman" w:cs="Times New Roman"/>
          <w:sz w:val="24"/>
          <w:szCs w:val="24"/>
        </w:rPr>
      </w:pPr>
      <w:r w:rsidRPr="006F644E">
        <w:rPr>
          <w:rFonts w:ascii="Times New Roman" w:hAnsi="Times New Roman" w:cs="Times New Roman"/>
          <w:sz w:val="24"/>
          <w:szCs w:val="24"/>
        </w:rPr>
        <w:t>In summary</w:t>
      </w:r>
      <w:r w:rsidR="003F52C7">
        <w:rPr>
          <w:rFonts w:ascii="Times New Roman" w:hAnsi="Times New Roman" w:cs="Times New Roman"/>
          <w:sz w:val="24"/>
          <w:szCs w:val="24"/>
        </w:rPr>
        <w:t>,</w:t>
      </w:r>
      <w:r w:rsidRPr="006F644E">
        <w:rPr>
          <w:rFonts w:ascii="Times New Roman" w:hAnsi="Times New Roman" w:cs="Times New Roman"/>
          <w:sz w:val="24"/>
          <w:szCs w:val="24"/>
        </w:rPr>
        <w:t xml:space="preserve"> </w:t>
      </w:r>
      <w:r w:rsidR="000622EA" w:rsidRPr="006F644E">
        <w:rPr>
          <w:rFonts w:ascii="Times New Roman" w:hAnsi="Times New Roman" w:cs="Times New Roman"/>
          <w:sz w:val="24"/>
          <w:szCs w:val="24"/>
        </w:rPr>
        <w:t xml:space="preserve">the </w:t>
      </w:r>
      <w:r w:rsidR="003F52C7">
        <w:rPr>
          <w:rFonts w:ascii="Times New Roman" w:hAnsi="Times New Roman" w:cs="Times New Roman"/>
          <w:sz w:val="24"/>
          <w:szCs w:val="24"/>
        </w:rPr>
        <w:t xml:space="preserve">developed </w:t>
      </w:r>
      <w:r w:rsidR="001B15B4" w:rsidRPr="006F644E">
        <w:rPr>
          <w:rFonts w:ascii="Times New Roman" w:hAnsi="Times New Roman" w:cs="Times New Roman"/>
          <w:sz w:val="24"/>
          <w:szCs w:val="24"/>
        </w:rPr>
        <w:t>resazurin</w:t>
      </w:r>
      <w:r w:rsidR="003F52C7">
        <w:rPr>
          <w:rFonts w:ascii="Times New Roman" w:hAnsi="Times New Roman" w:cs="Times New Roman"/>
          <w:sz w:val="24"/>
          <w:szCs w:val="24"/>
        </w:rPr>
        <w:t>-</w:t>
      </w:r>
      <w:r w:rsidR="001B15B4" w:rsidRPr="006F644E">
        <w:rPr>
          <w:rFonts w:ascii="Times New Roman" w:hAnsi="Times New Roman" w:cs="Times New Roman"/>
          <w:sz w:val="24"/>
          <w:szCs w:val="24"/>
        </w:rPr>
        <w:t xml:space="preserve">based </w:t>
      </w:r>
      <w:r w:rsidR="000622EA" w:rsidRPr="006F644E">
        <w:rPr>
          <w:rFonts w:ascii="Times New Roman" w:hAnsi="Times New Roman" w:cs="Times New Roman"/>
          <w:sz w:val="24"/>
          <w:szCs w:val="24"/>
        </w:rPr>
        <w:t>broth microdilution assay</w:t>
      </w:r>
      <w:r w:rsidR="001B15B4" w:rsidRPr="006F644E">
        <w:rPr>
          <w:rFonts w:ascii="Times New Roman" w:hAnsi="Times New Roman" w:cs="Times New Roman"/>
          <w:sz w:val="24"/>
          <w:szCs w:val="24"/>
        </w:rPr>
        <w:t xml:space="preserve"> is </w:t>
      </w:r>
      <w:r w:rsidR="003F52C7">
        <w:rPr>
          <w:rFonts w:ascii="Times New Roman" w:hAnsi="Times New Roman" w:cs="Times New Roman"/>
          <w:sz w:val="24"/>
          <w:szCs w:val="24"/>
        </w:rPr>
        <w:t xml:space="preserve">a </w:t>
      </w:r>
      <w:r w:rsidR="001B15B4" w:rsidRPr="006F644E">
        <w:rPr>
          <w:rFonts w:ascii="Times New Roman" w:hAnsi="Times New Roman" w:cs="Times New Roman"/>
          <w:sz w:val="24"/>
          <w:szCs w:val="24"/>
        </w:rPr>
        <w:t>rapid</w:t>
      </w:r>
      <w:r w:rsidR="003F52C7">
        <w:rPr>
          <w:rFonts w:ascii="Times New Roman" w:hAnsi="Times New Roman" w:cs="Times New Roman"/>
          <w:sz w:val="24"/>
          <w:szCs w:val="24"/>
        </w:rPr>
        <w:t>, objective, high-thoughput, quantitative</w:t>
      </w:r>
      <w:r w:rsidR="001B15B4" w:rsidRPr="006F644E">
        <w:rPr>
          <w:rFonts w:ascii="Times New Roman" w:hAnsi="Times New Roman" w:cs="Times New Roman"/>
          <w:sz w:val="24"/>
          <w:szCs w:val="24"/>
        </w:rPr>
        <w:t xml:space="preserve"> and cost</w:t>
      </w:r>
      <w:r w:rsidR="003F52C7">
        <w:rPr>
          <w:rFonts w:ascii="Times New Roman" w:hAnsi="Times New Roman" w:cs="Times New Roman"/>
          <w:sz w:val="24"/>
          <w:szCs w:val="24"/>
        </w:rPr>
        <w:t>-effective</w:t>
      </w:r>
      <w:r w:rsidR="001B15B4" w:rsidRPr="006F644E">
        <w:rPr>
          <w:rFonts w:ascii="Times New Roman" w:hAnsi="Times New Roman" w:cs="Times New Roman"/>
          <w:sz w:val="24"/>
          <w:szCs w:val="24"/>
        </w:rPr>
        <w:t xml:space="preserve"> new tool</w:t>
      </w:r>
      <w:r w:rsidR="000622EA" w:rsidRPr="006F644E">
        <w:rPr>
          <w:rFonts w:ascii="Times New Roman" w:hAnsi="Times New Roman" w:cs="Times New Roman"/>
          <w:sz w:val="24"/>
          <w:szCs w:val="24"/>
        </w:rPr>
        <w:t xml:space="preserve"> </w:t>
      </w:r>
      <w:r w:rsidR="008A7793" w:rsidRPr="006F644E">
        <w:rPr>
          <w:rFonts w:ascii="Times New Roman" w:hAnsi="Times New Roman" w:cs="Times New Roman"/>
          <w:sz w:val="24"/>
          <w:szCs w:val="24"/>
        </w:rPr>
        <w:t xml:space="preserve">for studying </w:t>
      </w:r>
      <w:r w:rsidR="008A7793" w:rsidRPr="006F644E">
        <w:rPr>
          <w:rFonts w:ascii="Times New Roman" w:hAnsi="Times New Roman" w:cs="Times New Roman"/>
          <w:i/>
          <w:sz w:val="24"/>
          <w:szCs w:val="24"/>
        </w:rPr>
        <w:t>N. gonorrhoeae</w:t>
      </w:r>
      <w:r w:rsidR="008A7793" w:rsidRPr="006F644E">
        <w:rPr>
          <w:rFonts w:ascii="Times New Roman" w:hAnsi="Times New Roman" w:cs="Times New Roman"/>
          <w:sz w:val="24"/>
          <w:szCs w:val="24"/>
        </w:rPr>
        <w:t xml:space="preserve"> in liquid culture</w:t>
      </w:r>
      <w:r w:rsidR="001B15B4" w:rsidRPr="006F644E">
        <w:rPr>
          <w:rFonts w:ascii="Times New Roman" w:hAnsi="Times New Roman" w:cs="Times New Roman"/>
          <w:sz w:val="24"/>
          <w:szCs w:val="24"/>
        </w:rPr>
        <w:t xml:space="preserve">. </w:t>
      </w:r>
      <w:r w:rsidR="0042419C" w:rsidRPr="006F644E">
        <w:rPr>
          <w:rFonts w:ascii="Times New Roman" w:hAnsi="Times New Roman" w:cs="Times New Roman"/>
          <w:sz w:val="24"/>
          <w:szCs w:val="24"/>
        </w:rPr>
        <w:t xml:space="preserve">The </w:t>
      </w:r>
      <w:r w:rsidR="00AF166B">
        <w:rPr>
          <w:rFonts w:ascii="Times New Roman" w:hAnsi="Times New Roman" w:cs="Times New Roman"/>
          <w:sz w:val="24"/>
          <w:szCs w:val="24"/>
        </w:rPr>
        <w:t>H</w:t>
      </w:r>
      <w:r w:rsidR="00AF166B" w:rsidRPr="006F644E">
        <w:rPr>
          <w:rFonts w:ascii="Times New Roman" w:hAnsi="Times New Roman" w:cs="Times New Roman"/>
          <w:sz w:val="24"/>
          <w:szCs w:val="24"/>
        </w:rPr>
        <w:t xml:space="preserve">ill </w:t>
      </w:r>
      <w:r w:rsidR="0042419C" w:rsidRPr="006F644E">
        <w:rPr>
          <w:rFonts w:ascii="Times New Roman" w:hAnsi="Times New Roman" w:cs="Times New Roman"/>
          <w:sz w:val="24"/>
          <w:szCs w:val="24"/>
        </w:rPr>
        <w:t>coefficient could be compared for a large number of strains highlighting differences between antimicrobials. The new assay</w:t>
      </w:r>
      <w:r w:rsidR="001B15B4" w:rsidRPr="006F644E">
        <w:rPr>
          <w:rFonts w:ascii="Times New Roman" w:hAnsi="Times New Roman" w:cs="Times New Roman"/>
          <w:sz w:val="24"/>
          <w:szCs w:val="24"/>
        </w:rPr>
        <w:t xml:space="preserve"> opens up avenues for</w:t>
      </w:r>
      <w:r w:rsidR="00910D6E" w:rsidRPr="006F644E">
        <w:rPr>
          <w:rFonts w:ascii="Times New Roman" w:hAnsi="Times New Roman" w:cs="Times New Roman"/>
          <w:sz w:val="24"/>
          <w:szCs w:val="24"/>
        </w:rPr>
        <w:t xml:space="preserve"> high-throughput</w:t>
      </w:r>
      <w:r w:rsidR="001B15B4" w:rsidRPr="006F644E">
        <w:rPr>
          <w:rFonts w:ascii="Times New Roman" w:hAnsi="Times New Roman" w:cs="Times New Roman"/>
          <w:sz w:val="24"/>
          <w:szCs w:val="24"/>
        </w:rPr>
        <w:t xml:space="preserve"> synergy testing, </w:t>
      </w:r>
      <w:r w:rsidR="00DE7899">
        <w:rPr>
          <w:rFonts w:ascii="Times New Roman" w:hAnsi="Times New Roman" w:cs="Times New Roman"/>
          <w:sz w:val="24"/>
          <w:szCs w:val="24"/>
        </w:rPr>
        <w:t xml:space="preserve">evaluation of </w:t>
      </w:r>
      <w:r w:rsidR="001B15B4" w:rsidRPr="006F644E">
        <w:rPr>
          <w:rFonts w:ascii="Times New Roman" w:hAnsi="Times New Roman" w:cs="Times New Roman"/>
          <w:sz w:val="24"/>
          <w:szCs w:val="24"/>
        </w:rPr>
        <w:t>novel antimicrobials and surveillance of resistance.</w:t>
      </w:r>
    </w:p>
    <w:p w14:paraId="6A14DFCC" w14:textId="5968A3FA" w:rsidR="00AA77CE" w:rsidRDefault="00AA77CE" w:rsidP="006F644E">
      <w:pPr>
        <w:spacing w:after="0" w:line="480" w:lineRule="auto"/>
        <w:rPr>
          <w:rFonts w:ascii="Times New Roman" w:hAnsi="Times New Roman" w:cs="Times New Roman"/>
          <w:b/>
          <w:sz w:val="24"/>
          <w:szCs w:val="24"/>
        </w:rPr>
      </w:pPr>
    </w:p>
    <w:p w14:paraId="447E542F" w14:textId="1BF9DD68" w:rsidR="00F07649" w:rsidRPr="006F644E" w:rsidRDefault="00AA77CE" w:rsidP="006F644E">
      <w:pPr>
        <w:spacing w:after="0" w:line="480" w:lineRule="auto"/>
        <w:rPr>
          <w:rFonts w:ascii="Times New Roman" w:hAnsi="Times New Roman" w:cs="Times New Roman"/>
          <w:b/>
          <w:sz w:val="24"/>
          <w:szCs w:val="24"/>
        </w:rPr>
      </w:pPr>
      <w:r>
        <w:rPr>
          <w:rFonts w:ascii="Times New Roman" w:hAnsi="Times New Roman" w:cs="Times New Roman"/>
          <w:b/>
          <w:sz w:val="24"/>
          <w:szCs w:val="24"/>
        </w:rPr>
        <w:t>Funding</w:t>
      </w:r>
    </w:p>
    <w:p w14:paraId="3D707085" w14:textId="5BAF8E6F" w:rsidR="00F07649" w:rsidRPr="006F644E" w:rsidRDefault="00F07649" w:rsidP="000A480A">
      <w:pPr>
        <w:spacing w:after="0" w:line="480" w:lineRule="auto"/>
        <w:jc w:val="both"/>
        <w:rPr>
          <w:rFonts w:ascii="Times New Roman" w:hAnsi="Times New Roman" w:cs="Times New Roman"/>
          <w:sz w:val="24"/>
          <w:szCs w:val="24"/>
        </w:rPr>
      </w:pPr>
      <w:r w:rsidRPr="006F644E">
        <w:rPr>
          <w:rFonts w:ascii="Times New Roman" w:hAnsi="Times New Roman" w:cs="Times New Roman"/>
          <w:sz w:val="24"/>
          <w:szCs w:val="24"/>
        </w:rPr>
        <w:t>The present study was funded through an Interdisciplinary PhD (IPhD) project from SystemsX.ch (The Swiss Initiative for Systems Biology), R</w:t>
      </w:r>
      <w:r w:rsidR="005134EB">
        <w:rPr>
          <w:rFonts w:ascii="Times New Roman" w:hAnsi="Times New Roman" w:cs="Times New Roman"/>
          <w:sz w:val="24"/>
          <w:szCs w:val="24"/>
        </w:rPr>
        <w:t>a</w:t>
      </w:r>
      <w:r w:rsidRPr="006F644E">
        <w:rPr>
          <w:rFonts w:ascii="Times New Roman" w:hAnsi="Times New Roman" w:cs="Times New Roman"/>
          <w:sz w:val="24"/>
          <w:szCs w:val="24"/>
        </w:rPr>
        <w:t xml:space="preserve">DAR-Go (RApid Diagnosis of </w:t>
      </w:r>
      <w:r w:rsidRPr="006F644E">
        <w:rPr>
          <w:rFonts w:ascii="Times New Roman" w:hAnsi="Times New Roman" w:cs="Times New Roman"/>
          <w:sz w:val="24"/>
          <w:szCs w:val="24"/>
        </w:rPr>
        <w:lastRenderedPageBreak/>
        <w:t>Antibiotic Resistance in Gonorrhoea; funded by the Swiss Platform for Translational Medicine), and the Örebro County Council Research Committee and the Foundation for Medical Research at Örebro University Hospital, Sweden.</w:t>
      </w:r>
    </w:p>
    <w:p w14:paraId="309D1602" w14:textId="77777777" w:rsidR="00677C2F" w:rsidRPr="00463249" w:rsidRDefault="00677C2F">
      <w:pPr>
        <w:spacing w:after="0" w:line="480" w:lineRule="auto"/>
        <w:rPr>
          <w:ins w:id="1005" w:author="Unemo Magnus, USÖ Labmed länsklinik" w:date="2016-11-14T18:37:00Z"/>
          <w:rFonts w:ascii="Times New Roman" w:hAnsi="Times New Roman" w:cs="Times New Roman"/>
          <w:b/>
          <w:sz w:val="24"/>
          <w:szCs w:val="24"/>
          <w:rPrChange w:id="1006" w:author="valdes" w:date="2016-12-17T20:45:00Z">
            <w:rPr>
              <w:ins w:id="1007" w:author="Unemo Magnus, USÖ Labmed länsklinik" w:date="2016-11-14T18:37:00Z"/>
              <w:rFonts w:ascii="Times New Roman" w:hAnsi="Times New Roman" w:cs="Times New Roman"/>
              <w:b/>
              <w:sz w:val="24"/>
              <w:szCs w:val="24"/>
              <w:lang w:val="de-CH"/>
            </w:rPr>
          </w:rPrChange>
        </w:rPr>
        <w:pPrChange w:id="1008" w:author="Unemo Magnus, USÖ Labmed länsklinik" w:date="2016-11-14T17:51:00Z">
          <w:pPr>
            <w:spacing w:line="480" w:lineRule="auto"/>
          </w:pPr>
        </w:pPrChange>
      </w:pPr>
    </w:p>
    <w:p w14:paraId="1D996D98" w14:textId="1E0D00CD" w:rsidR="000B46D8" w:rsidRPr="006F644E" w:rsidRDefault="00677C2F">
      <w:pPr>
        <w:spacing w:after="0" w:line="480" w:lineRule="auto"/>
        <w:rPr>
          <w:rFonts w:ascii="Times New Roman" w:hAnsi="Times New Roman" w:cs="Times New Roman"/>
          <w:b/>
          <w:sz w:val="24"/>
          <w:szCs w:val="24"/>
          <w:lang w:val="de-CH"/>
        </w:rPr>
        <w:pPrChange w:id="1009" w:author="Unemo Magnus, USÖ Labmed länsklinik" w:date="2016-11-14T17:51:00Z">
          <w:pPr>
            <w:spacing w:line="480" w:lineRule="auto"/>
          </w:pPr>
        </w:pPrChange>
      </w:pPr>
      <w:commentRangeStart w:id="1010"/>
      <w:r w:rsidRPr="006F644E">
        <w:rPr>
          <w:rFonts w:ascii="Times New Roman" w:hAnsi="Times New Roman" w:cs="Times New Roman"/>
          <w:b/>
          <w:sz w:val="24"/>
          <w:szCs w:val="24"/>
          <w:lang w:val="de-CH"/>
        </w:rPr>
        <w:t>References</w:t>
      </w:r>
      <w:commentRangeEnd w:id="1010"/>
      <w:r w:rsidR="003E0CDD">
        <w:rPr>
          <w:rStyle w:val="CommentReference"/>
        </w:rPr>
        <w:commentReference w:id="1010"/>
      </w:r>
    </w:p>
    <w:p w14:paraId="0AC174C1" w14:textId="77777777" w:rsidR="00FA3849" w:rsidRDefault="000B46D8">
      <w:pPr>
        <w:pStyle w:val="Bibliography"/>
        <w:rPr>
          <w:ins w:id="1011" w:author="sunny" w:date="2016-12-17T11:37:00Z"/>
          <w:rFonts w:ascii="Times New Roman" w:hAnsi="Times New Roman" w:cs="Times New Roman"/>
          <w:sz w:val="24"/>
          <w:szCs w:val="24"/>
        </w:rPr>
        <w:pPrChange w:id="1012" w:author="sunny" w:date="2016-12-17T11:37:00Z">
          <w:pPr>
            <w:widowControl w:val="0"/>
            <w:autoSpaceDE w:val="0"/>
            <w:autoSpaceDN w:val="0"/>
            <w:adjustRightInd w:val="0"/>
            <w:spacing w:after="0" w:line="240" w:lineRule="auto"/>
          </w:pPr>
        </w:pPrChange>
      </w:pPr>
      <w:r w:rsidRPr="006F644E">
        <w:fldChar w:fldCharType="begin"/>
      </w:r>
      <w:ins w:id="1013" w:author="sunny" w:date="2016-12-16T14:25:00Z">
        <w:r w:rsidR="00AE6796">
          <w:rPr>
            <w:lang w:val="de-CH"/>
          </w:rPr>
          <w:instrText xml:space="preserve"> ADDIN ZOTERO_BIBL {"uncited":[["http://zotero.org/users/1321783/items/SKU3S6A8"]],"custom":[[["http://zotero.org/users/1321783/items/5X365PZU"],"11. Wiegand I, Hilpert K, Hancock REW. Agar and broth dilution methods to determine the minimal inhibitory concentration (MIC) of antimicrobial substances. Nat Protoc 2008; 3: 163\\uc0\\u8211{}75."],[["http://zotero.org/users/1321783/items/CQKB9B2Z"],"27. Khalifa RA, Nasser MS, Gomaa AA et al. Resazurin microtiter assay plate method for detection of susceptibility of multidrug resistant Mycobacterium tuberculosis to second-line anti-tuberculous drugs. Egypt J Chest Dis Tuberc 2013; 62: 241\\uc0\\u8211{}7."],[["http://zotero.org/users/1321783/items/APEMPBP4"],"28. Palomino J-C, Martin A, Camacho M et al. Resazurin microtiter assay plate: simple and inexpensive method for detection of drug resistance in Mycobacterium tuberculosis. Antimicrob Agents Chemother 2002; 46: 2720\\uc0\\u8211{}2."],[["http://zotero.org/users/1321783/items/9T46TF6U"],"26. Rampersad SN. Multiple applications of alamar blue as an indicator of metabolic function and cellular health in cell viability bioassays. Sensors 2012; 12: 12347\\uc0\\u8211{}60."],[["http://zotero.org/users/1321783/items/JKKUIUNK"],"18. Foerster S, Golparian D, Jacobsson S et al. Genetic resistance determinants, in vitro time-kill curve analysis and pharmacodynamic functions for the novel topoisomerase II inhibitor ETX0914 (AZD0914) in Neisseria gonorrhoeae. Front Microbiol 2015; 6: 1377."],[["http://zotero.org/users/1321783/items/XFR8KWBI"],"19. Foerster S, Unemo M, Hathaway LJ et al. Time-kill curve analysis and pharmacodynamic functions for in vitro evaluation of antimicrobials against Neisseria gonorrhoeae. BMC Microbiol 2016; 16: 216."],[["http://zotero.org/users/1321783/items/WDCTI3U7"],"6. Singh V, Bala M, Kakran M et al. Comparative assessment of CDS, CLSI disc diffusion and Etest techniques for antimicrobial susceptibility testing of Neisseria gonorrhoeae: a 6-year study. BMJ Open 2012; 2: e000969."],[["http://zotero.org/users/1321783/items/N8PCPSBP"],"10. Reller LB, Weinstein M, Jorgensen JH et al. Antimicrobial susceptibility testing: a review of general principles and contemporary practices. Clin Infect Dis 2009; 49: 1749\\uc0\\u8211{}55."],[["http://zotero.org/users/1321783/items/UK7MBUAU"],"20. Kassteele J van de, Santen-Verheuvel MG van, Koedijk FDH et al. New statistical technique for analyzing MIC-based susceptibility data. Antimicrob Agents Chemother 2012; 56: 1557\\uc0\\u8211{}63."],[["http://zotero.org/users/1321783/items/XNRNTDG7"],"26. Schmitt DM, Connolly KL, Jerse AE et al. Antibacterial activity of resazurin-based compounds against Neisseria gonorrhoeae in vitro and in vivo. Int J Antimicrob Agents 2016; 48: 367\\uc0\\u8211{}72.\n\n\\uc0\\u160{}"],[["http://zotero.org/users/1321783/items/IMRIVDFR"],"14. Shapiro MA, Heifetz CL, Sesnie JC. Comparison of microdilution and agar dilution procedures for testing antibiotic susceptibility of Neisseria gonorrhoeae. J Clin Microbiol 1984; 20: 828\\uc0\\u8211{}30."],[["http://zotero.org/users/1321783/items/2K4VDV9U"],"13. Geers TA, Donabedian AM. Comparison of broth microdilution and agar dilution for susceptibility testing of Neisseria gonorrhoeae. Antimicrob Agents Chemother 1989; 33: 233\\uc0\\u8211{}4."],[["http://zotero.org/users/1321783/items/FNRSPIQW"],"5. Liu H, Taylor TH, Pettus K et al. Assessment of Etest as an alternative to agar dilution for antimicrobial susceptibility testing of Neisseria gonorrhoeae. J Clin Microbiol 2014; 52: 1435\\uc0\\u8211{}40."],[["http://zotero.org/users/1321783/items/B9I3K5MX"],"7. Gose S, Kong CJ, Lee Y et al. Comparison of Neisseria gonorrhoeae MICs obtained by Etest and agar dilution for ceftriaxone, cefpodoxime, cefixime and azithromycin. J Microbiol Methods 2013; 95: 379\\uc0\\u8211{}80."],[["http://zotero.org/users/1321783/items/7SRKJ6PI"],"9. Ison CA, Martin IMC, Lowndes CM et al. Comparability of laboratory diagnosis and antimicrobial susceptibility testing of Neisseria gonorrhoeae from reference laboratories in Western Europe. J Antimicrob Chemother 2006; 58: 580\\uc0\\u8211{}6."],[["http://zotero.org/users/1321783/items/ZDQXET76"],"8. Liao C-H, Lai C-C, Hsu M-S et al. Antimicrobial susceptibility of Neisseria gonorrhoeae isolates determined by the agar dilution, disk diffusion and Etest methods: comparison of results using GC agar and chocolate agar. Int J Antimicrob Agents 2010; 35: 457\\uc0\\u8211{}60."],[["http://zotero.org/users/1321783/items/EIWQFKKA"],"12. Takei M, Yamaguchi Y, Fukuda H et al. Cultivation of Neisseria gonorrhoeae in liquid media and determination of its in vitro susceptibilities to quinolones. J Clin Microbiol 2005; 43: 4321\\uc0\\u8211{}7."],[["http://zotero.org/users/1321783/items/66SSQ7IM"],"17. Chan YA, Hackett KT, Dillard JP. The lytic transglycosylases of Neisseria gonorrhoeae. Microb Drug Resist 2012; 18: 271\\uc0\\u8211{}9."],[["http://zotero.org/users/1321783/items/8ISPR7J8"],"15. Dillard JP, Seifert HS. A peptidoglycan hydrolase similar to bacteriophage endolysins acts as an autolysin in Neisseria gonorrhoeae. Mol Microbiol 1997; 25: 893\\uc0\\u8211{}901."],[["http://zotero.org/users/1321783/items/9GN6SJB6"],"16. Elmros T, Burman LG, Bloom GD. Autolysis of Neisseria gonorrhoeae. J Bacteriol 1976; 126: 969\\uc0\\u8211{}76."],[["http://zotero.org/users/1321783/items/4NDETHNA"],"25. Sampah MES, Shen L, Jilek BL et al. Dose\\uc0\\u8211{}response curve slope is a missing dimension in the analysis of HIV-1 drug resistance. Proc Natl Acad Sci U S A 2011; 108: 7613\\uc0\\u82</w:instrText>
        </w:r>
        <w:r w:rsidR="00AE6796" w:rsidRPr="00464C18">
          <w:rPr>
            <w:rPrChange w:id="1014" w:author="valdes" w:date="2016-12-17T21:04:00Z">
              <w:rPr>
                <w:lang w:val="de-CH"/>
              </w:rPr>
            </w:rPrChange>
          </w:rPr>
          <w:instrText xml:space="preserve">11{}8."],[["http://zotero.org/users/1321783/items/V6H7Z6BI"],"23. Davis JA, Gift JS, Zhao QJ. Introduction to benchmark dose methods and U.S. EPA\\uc0\\u8217{}s benchmark dose software (BMDS) version 2.1.1. Toxicol Appl Pharmacol 2011; 254: 181\\uc0\\u8211{}91."],[["http://zotero.org/users/1321783/items/6CWPS2GJ"],"24. Filipsson AF, Sand S, Nilsson J et al. The benchmark dose method--review of available models, and recommendations for application in health risk assessment. Crit Rev Toxicol 2003; 33: 505\\uc0\\u8211{}42."],[["http://zotero.org/users/1321783/items/8S5URJIZ"],"21. Slob W. Benchmark dose and the three Rs. Part I. Getting more information from the same number of animals. Crit Rev Toxicol 2014; 44: 557\\uc0\\u8211{}67."],[["http://zotero.org/users/1321783/items/UERB9STT"],"22. Slob W. Benchmark dose and the three Rs. Part II. Consequences for study design and animal use. Crit Rev Toxicol 2014; 44: 568\\uc0\\u8211{}80."],[["http://zotero.org/users/1321783/items/9NI37BFB"],"29. Wade JJ, Graver MA. A fully defined, clear and protein-free liquid medium permitting dense growth of Neisseria gonorrhoeae from very low inocula. FEMS Microbiol Lett 2007; 273: 35\\uc0\\u8211{}7."],[["http://zotero.org/users/1321783/items/XJ6SF593"],"35. Schultheiss, O.C., Stanton, S.J. (2009). Assessment of salivary hormones. In: Harmon-Jones, E., Beer, J.S., eds. Methods in Social Neuroscience. New York: Guilford Press."]]} CSL_BIBLIOGRAPHY </w:instrText>
        </w:r>
      </w:ins>
      <w:del w:id="1015" w:author="sunny" w:date="2016-12-06T17:18:00Z">
        <w:r w:rsidR="0054156B" w:rsidRPr="00464C18" w:rsidDel="007E01ED">
          <w:rPr>
            <w:rPrChange w:id="1016" w:author="valdes" w:date="2016-12-17T21:04:00Z">
              <w:rPr>
                <w:lang w:val="de-CH"/>
              </w:rPr>
            </w:rPrChange>
          </w:rPr>
          <w:delInstrText xml:space="preserve"> ADDIN ZOTERO_BIBL {"custom":[]} CSL_BIBLIOGRAPHY </w:delInstrText>
        </w:r>
      </w:del>
      <w:r w:rsidRPr="006F644E">
        <w:fldChar w:fldCharType="separate"/>
      </w:r>
      <w:ins w:id="1017" w:author="sunny" w:date="2016-12-17T11:37:00Z">
        <w:r w:rsidR="00FA3849">
          <w:rPr>
            <w:rFonts w:ascii="Times New Roman" w:hAnsi="Times New Roman" w:cs="Times New Roman"/>
            <w:sz w:val="24"/>
            <w:szCs w:val="24"/>
          </w:rPr>
          <w:t>1. WHO. Global action plan to control the spread and impact of antimicrobial resistance in Neisseria gonorrhoeae. 2012. Available at: http://apps.who.int/iris/bitstream/10665/44863/1/9789241503501_eng.pdf. Accessed December 6, 2016.</w:t>
        </w:r>
      </w:ins>
    </w:p>
    <w:p w14:paraId="3AA8CF6E" w14:textId="77777777" w:rsidR="00FA3849" w:rsidRDefault="00FA3849">
      <w:pPr>
        <w:pStyle w:val="Bibliography"/>
        <w:rPr>
          <w:ins w:id="1018" w:author="sunny" w:date="2016-12-17T11:37:00Z"/>
          <w:rFonts w:ascii="Times New Roman" w:hAnsi="Times New Roman" w:cs="Times New Roman"/>
          <w:sz w:val="24"/>
          <w:szCs w:val="24"/>
        </w:rPr>
        <w:pPrChange w:id="1019" w:author="sunny" w:date="2016-12-17T11:37:00Z">
          <w:pPr>
            <w:widowControl w:val="0"/>
            <w:autoSpaceDE w:val="0"/>
            <w:autoSpaceDN w:val="0"/>
            <w:adjustRightInd w:val="0"/>
            <w:spacing w:after="0" w:line="240" w:lineRule="auto"/>
          </w:pPr>
        </w:pPrChange>
      </w:pPr>
      <w:ins w:id="1020" w:author="sunny" w:date="2016-12-17T11:37:00Z">
        <w:r>
          <w:rPr>
            <w:rFonts w:ascii="Times New Roman" w:hAnsi="Times New Roman" w:cs="Times New Roman"/>
            <w:sz w:val="24"/>
            <w:szCs w:val="24"/>
          </w:rPr>
          <w:t xml:space="preserve">2. Newman L, Rowley J, Hoorn SV, </w:t>
        </w:r>
        <w:r>
          <w:rPr>
            <w:rFonts w:ascii="Times New Roman" w:hAnsi="Times New Roman" w:cs="Times New Roman"/>
            <w:i/>
            <w:iCs/>
            <w:sz w:val="24"/>
            <w:szCs w:val="24"/>
          </w:rPr>
          <w:t>et al.</w:t>
        </w:r>
        <w:r>
          <w:rPr>
            <w:rFonts w:ascii="Times New Roman" w:hAnsi="Times New Roman" w:cs="Times New Roman"/>
            <w:sz w:val="24"/>
            <w:szCs w:val="24"/>
          </w:rPr>
          <w:t xml:space="preserve"> Global Estimates of the Prevalence and Incidence of Four Curable Sexually Transmitted Infections in 2012 Based on Systematic Review and Global Reporting. </w:t>
        </w:r>
        <w:r>
          <w:rPr>
            <w:rFonts w:ascii="Times New Roman" w:hAnsi="Times New Roman" w:cs="Times New Roman"/>
            <w:i/>
            <w:iCs/>
            <w:sz w:val="24"/>
            <w:szCs w:val="24"/>
          </w:rPr>
          <w:t>PLOS ONE</w:t>
        </w:r>
        <w:r>
          <w:rPr>
            <w:rFonts w:ascii="Times New Roman" w:hAnsi="Times New Roman" w:cs="Times New Roman"/>
            <w:sz w:val="24"/>
            <w:szCs w:val="24"/>
          </w:rPr>
          <w:t xml:space="preserve"> 2015; </w:t>
        </w:r>
        <w:r>
          <w:rPr>
            <w:rFonts w:ascii="Times New Roman" w:hAnsi="Times New Roman" w:cs="Times New Roman"/>
            <w:b/>
            <w:bCs/>
            <w:sz w:val="24"/>
            <w:szCs w:val="24"/>
          </w:rPr>
          <w:t>10</w:t>
        </w:r>
        <w:r>
          <w:rPr>
            <w:rFonts w:ascii="Times New Roman" w:hAnsi="Times New Roman" w:cs="Times New Roman"/>
            <w:sz w:val="24"/>
            <w:szCs w:val="24"/>
          </w:rPr>
          <w:t>: e0143304.</w:t>
        </w:r>
      </w:ins>
    </w:p>
    <w:p w14:paraId="792A7517" w14:textId="77777777" w:rsidR="00FA3849" w:rsidRDefault="00FA3849">
      <w:pPr>
        <w:pStyle w:val="Bibliography"/>
        <w:rPr>
          <w:ins w:id="1021" w:author="sunny" w:date="2016-12-17T11:37:00Z"/>
          <w:rFonts w:ascii="Times New Roman" w:hAnsi="Times New Roman" w:cs="Times New Roman"/>
          <w:sz w:val="24"/>
          <w:szCs w:val="24"/>
        </w:rPr>
        <w:pPrChange w:id="1022" w:author="sunny" w:date="2016-12-17T11:37:00Z">
          <w:pPr>
            <w:widowControl w:val="0"/>
            <w:autoSpaceDE w:val="0"/>
            <w:autoSpaceDN w:val="0"/>
            <w:adjustRightInd w:val="0"/>
            <w:spacing w:after="0" w:line="240" w:lineRule="auto"/>
          </w:pPr>
        </w:pPrChange>
      </w:pPr>
      <w:ins w:id="1023" w:author="sunny" w:date="2016-12-17T11:37:00Z">
        <w:r>
          <w:rPr>
            <w:rFonts w:ascii="Times New Roman" w:hAnsi="Times New Roman" w:cs="Times New Roman"/>
            <w:sz w:val="24"/>
            <w:szCs w:val="24"/>
          </w:rPr>
          <w:t xml:space="preserve">3. Unemo M, Shafer WM. Antimicrobial Resistance in Neisseria gonorrhoeae in the 21st Century: Past, Evolution, and Future. </w:t>
        </w:r>
        <w:r>
          <w:rPr>
            <w:rFonts w:ascii="Times New Roman" w:hAnsi="Times New Roman" w:cs="Times New Roman"/>
            <w:i/>
            <w:iCs/>
            <w:sz w:val="24"/>
            <w:szCs w:val="24"/>
          </w:rPr>
          <w:t>Clin Microbiol Rev</w:t>
        </w:r>
        <w:r>
          <w:rPr>
            <w:rFonts w:ascii="Times New Roman" w:hAnsi="Times New Roman" w:cs="Times New Roman"/>
            <w:sz w:val="24"/>
            <w:szCs w:val="24"/>
          </w:rPr>
          <w:t xml:space="preserve"> 2014; </w:t>
        </w:r>
        <w:r>
          <w:rPr>
            <w:rFonts w:ascii="Times New Roman" w:hAnsi="Times New Roman" w:cs="Times New Roman"/>
            <w:b/>
            <w:bCs/>
            <w:sz w:val="24"/>
            <w:szCs w:val="24"/>
          </w:rPr>
          <w:t>27</w:t>
        </w:r>
        <w:r>
          <w:rPr>
            <w:rFonts w:ascii="Times New Roman" w:hAnsi="Times New Roman" w:cs="Times New Roman"/>
            <w:sz w:val="24"/>
            <w:szCs w:val="24"/>
          </w:rPr>
          <w:t>: 587–613.</w:t>
        </w:r>
      </w:ins>
    </w:p>
    <w:p w14:paraId="6CDAF428" w14:textId="77777777" w:rsidR="00FA3849" w:rsidRDefault="00FA3849">
      <w:pPr>
        <w:pStyle w:val="Bibliography"/>
        <w:rPr>
          <w:ins w:id="1024" w:author="sunny" w:date="2016-12-17T11:37:00Z"/>
          <w:rFonts w:ascii="Times New Roman" w:hAnsi="Times New Roman" w:cs="Times New Roman"/>
          <w:sz w:val="24"/>
          <w:szCs w:val="24"/>
        </w:rPr>
        <w:pPrChange w:id="1025" w:author="sunny" w:date="2016-12-17T11:37:00Z">
          <w:pPr>
            <w:widowControl w:val="0"/>
            <w:autoSpaceDE w:val="0"/>
            <w:autoSpaceDN w:val="0"/>
            <w:adjustRightInd w:val="0"/>
            <w:spacing w:after="0" w:line="240" w:lineRule="auto"/>
          </w:pPr>
        </w:pPrChange>
      </w:pPr>
      <w:ins w:id="1026" w:author="sunny" w:date="2016-12-17T11:37:00Z">
        <w:r>
          <w:rPr>
            <w:rFonts w:ascii="Times New Roman" w:hAnsi="Times New Roman" w:cs="Times New Roman"/>
            <w:sz w:val="24"/>
            <w:szCs w:val="24"/>
          </w:rPr>
          <w: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t>
        </w:r>
        <w:r>
          <w:rPr>
            <w:rFonts w:ascii="Times New Roman" w:hAnsi="Times New Roman" w:cs="Times New Roman"/>
            <w:i/>
            <w:iCs/>
            <w:sz w:val="24"/>
            <w:szCs w:val="24"/>
          </w:rPr>
          <w:t>J Clin Microbiol</w:t>
        </w:r>
        <w:r>
          <w:rPr>
            <w:rFonts w:ascii="Times New Roman" w:hAnsi="Times New Roman" w:cs="Times New Roman"/>
            <w:sz w:val="24"/>
            <w:szCs w:val="24"/>
          </w:rPr>
          <w:t xml:space="preserve"> 1996; </w:t>
        </w:r>
        <w:r>
          <w:rPr>
            <w:rFonts w:ascii="Times New Roman" w:hAnsi="Times New Roman" w:cs="Times New Roman"/>
            <w:b/>
            <w:bCs/>
            <w:sz w:val="24"/>
            <w:szCs w:val="24"/>
          </w:rPr>
          <w:t>34</w:t>
        </w:r>
        <w:r>
          <w:rPr>
            <w:rFonts w:ascii="Times New Roman" w:hAnsi="Times New Roman" w:cs="Times New Roman"/>
            <w:sz w:val="24"/>
            <w:szCs w:val="24"/>
          </w:rPr>
          <w:t>: 3214–7.</w:t>
        </w:r>
      </w:ins>
    </w:p>
    <w:p w14:paraId="26D585AA" w14:textId="77777777" w:rsidR="00FA3849" w:rsidRDefault="00FA3849">
      <w:pPr>
        <w:pStyle w:val="Bibliography"/>
        <w:rPr>
          <w:ins w:id="1027" w:author="sunny" w:date="2016-12-17T11:37:00Z"/>
          <w:rFonts w:ascii="Times New Roman" w:hAnsi="Times New Roman" w:cs="Times New Roman"/>
          <w:sz w:val="24"/>
          <w:szCs w:val="24"/>
        </w:rPr>
        <w:pPrChange w:id="1028" w:author="sunny" w:date="2016-12-17T11:37:00Z">
          <w:pPr>
            <w:widowControl w:val="0"/>
            <w:autoSpaceDE w:val="0"/>
            <w:autoSpaceDN w:val="0"/>
            <w:adjustRightInd w:val="0"/>
            <w:spacing w:after="0" w:line="240" w:lineRule="auto"/>
          </w:pPr>
        </w:pPrChange>
      </w:pPr>
      <w:ins w:id="1029" w:author="sunny" w:date="2016-12-17T11:37:00Z">
        <w:r>
          <w:rPr>
            <w:rFonts w:ascii="Times New Roman" w:hAnsi="Times New Roman" w:cs="Times New Roman"/>
            <w:sz w:val="24"/>
            <w:szCs w:val="24"/>
          </w:rPr>
          <w:t>5. Liu H, Taylor TH, Pettus K et al. Assessment of Etest as an alternative to agar dilution for antimicrobial susceptibility testing of Neisseria gonorrhoeae. J Clin Microbiol 2014; 52: 1435–40.</w:t>
        </w:r>
      </w:ins>
    </w:p>
    <w:p w14:paraId="68758A38" w14:textId="77777777" w:rsidR="00FA3849" w:rsidRDefault="00FA3849">
      <w:pPr>
        <w:pStyle w:val="Bibliography"/>
        <w:rPr>
          <w:ins w:id="1030" w:author="sunny" w:date="2016-12-17T11:37:00Z"/>
          <w:rFonts w:ascii="Times New Roman" w:hAnsi="Times New Roman" w:cs="Times New Roman"/>
          <w:sz w:val="24"/>
          <w:szCs w:val="24"/>
        </w:rPr>
        <w:pPrChange w:id="1031" w:author="sunny" w:date="2016-12-17T11:37:00Z">
          <w:pPr>
            <w:widowControl w:val="0"/>
            <w:autoSpaceDE w:val="0"/>
            <w:autoSpaceDN w:val="0"/>
            <w:adjustRightInd w:val="0"/>
            <w:spacing w:after="0" w:line="240" w:lineRule="auto"/>
          </w:pPr>
        </w:pPrChange>
      </w:pPr>
      <w:ins w:id="1032" w:author="sunny" w:date="2016-12-17T11:37:00Z">
        <w:r>
          <w:rPr>
            <w:rFonts w:ascii="Times New Roman" w:hAnsi="Times New Roman" w:cs="Times New Roman"/>
            <w:sz w:val="24"/>
            <w:szCs w:val="24"/>
          </w:rPr>
          <w:t>6. Singh V, Bala M, Kakran M et al. Comparative assessment of CDS, CLSI disc diffusion and Etest techniques for antimicrobial susceptibility testing of Neisseria gonorrhoeae: a 6-year study. BMJ Open 2012; 2: e000969.</w:t>
        </w:r>
      </w:ins>
    </w:p>
    <w:p w14:paraId="004480C8" w14:textId="77777777" w:rsidR="00FA3849" w:rsidRDefault="00FA3849">
      <w:pPr>
        <w:pStyle w:val="Bibliography"/>
        <w:rPr>
          <w:ins w:id="1033" w:author="sunny" w:date="2016-12-17T11:37:00Z"/>
          <w:rFonts w:ascii="Times New Roman" w:hAnsi="Times New Roman" w:cs="Times New Roman"/>
          <w:sz w:val="24"/>
          <w:szCs w:val="24"/>
        </w:rPr>
        <w:pPrChange w:id="1034" w:author="sunny" w:date="2016-12-17T11:37:00Z">
          <w:pPr>
            <w:widowControl w:val="0"/>
            <w:autoSpaceDE w:val="0"/>
            <w:autoSpaceDN w:val="0"/>
            <w:adjustRightInd w:val="0"/>
            <w:spacing w:after="0" w:line="240" w:lineRule="auto"/>
          </w:pPr>
        </w:pPrChange>
      </w:pPr>
      <w:ins w:id="1035" w:author="sunny" w:date="2016-12-17T11:37:00Z">
        <w:r>
          <w:rPr>
            <w:rFonts w:ascii="Times New Roman" w:hAnsi="Times New Roman" w:cs="Times New Roman"/>
            <w:sz w:val="24"/>
            <w:szCs w:val="24"/>
          </w:rPr>
          <w:t>7. Gose S, Kong CJ, Lee Y et al. Comparison of Neisseria gonorrhoeae MICs obtained by Etest and agar dilution for ceftriaxone, cefpodoxime, cefixime and azithromycin. J Microbiol Methods 2013; 95: 379–80.</w:t>
        </w:r>
      </w:ins>
    </w:p>
    <w:p w14:paraId="5F0D247D" w14:textId="77777777" w:rsidR="00FA3849" w:rsidRPr="00464C18" w:rsidRDefault="00FA3849">
      <w:pPr>
        <w:pStyle w:val="Bibliography"/>
        <w:rPr>
          <w:ins w:id="1036" w:author="sunny" w:date="2016-12-17T11:37:00Z"/>
          <w:rFonts w:ascii="Times New Roman" w:hAnsi="Times New Roman" w:cs="Times New Roman"/>
          <w:sz w:val="24"/>
          <w:szCs w:val="24"/>
          <w:lang w:val="fr-CH"/>
          <w:rPrChange w:id="1037" w:author="valdes" w:date="2016-12-17T21:04:00Z">
            <w:rPr>
              <w:ins w:id="1038" w:author="sunny" w:date="2016-12-17T11:37:00Z"/>
              <w:rFonts w:ascii="Times New Roman" w:hAnsi="Times New Roman" w:cs="Times New Roman"/>
              <w:sz w:val="24"/>
              <w:szCs w:val="24"/>
            </w:rPr>
          </w:rPrChange>
        </w:rPr>
        <w:pPrChange w:id="1039" w:author="sunny" w:date="2016-12-17T11:37:00Z">
          <w:pPr>
            <w:widowControl w:val="0"/>
            <w:autoSpaceDE w:val="0"/>
            <w:autoSpaceDN w:val="0"/>
            <w:adjustRightInd w:val="0"/>
            <w:spacing w:after="0" w:line="240" w:lineRule="auto"/>
          </w:pPr>
        </w:pPrChange>
      </w:pPr>
      <w:ins w:id="1040" w:author="sunny" w:date="2016-12-17T11:37:00Z">
        <w:r>
          <w:rPr>
            <w:rFonts w:ascii="Times New Roman" w:hAnsi="Times New Roman" w:cs="Times New Roman"/>
            <w:sz w:val="24"/>
            <w:szCs w:val="24"/>
          </w:rPr>
          <w:t xml:space="preserve">8. Liao C-H, Lai C-C, Hsu M-S et al. Antimicrobial susceptibility of Neisseria gonorrhoeae isolates determined by the agar dilution, disk diffusion and Etest methods: comparison of results using GC agar and chocolate agar. </w:t>
        </w:r>
        <w:r w:rsidRPr="00464C18">
          <w:rPr>
            <w:rFonts w:ascii="Times New Roman" w:hAnsi="Times New Roman" w:cs="Times New Roman"/>
            <w:sz w:val="24"/>
            <w:szCs w:val="24"/>
            <w:lang w:val="fr-CH"/>
            <w:rPrChange w:id="1041" w:author="valdes" w:date="2016-12-17T21:04:00Z">
              <w:rPr>
                <w:rFonts w:ascii="Times New Roman" w:hAnsi="Times New Roman" w:cs="Times New Roman"/>
                <w:sz w:val="24"/>
                <w:szCs w:val="24"/>
              </w:rPr>
            </w:rPrChange>
          </w:rPr>
          <w:t>Int J Antimicrob Agents 2010; 35: 457–60.</w:t>
        </w:r>
      </w:ins>
    </w:p>
    <w:p w14:paraId="163DB338" w14:textId="77777777" w:rsidR="00FA3849" w:rsidRDefault="00FA3849">
      <w:pPr>
        <w:pStyle w:val="Bibliography"/>
        <w:rPr>
          <w:ins w:id="1042" w:author="sunny" w:date="2016-12-17T11:37:00Z"/>
          <w:rFonts w:ascii="Times New Roman" w:hAnsi="Times New Roman" w:cs="Times New Roman"/>
          <w:sz w:val="24"/>
          <w:szCs w:val="24"/>
        </w:rPr>
        <w:pPrChange w:id="1043" w:author="sunny" w:date="2016-12-17T11:37:00Z">
          <w:pPr>
            <w:widowControl w:val="0"/>
            <w:autoSpaceDE w:val="0"/>
            <w:autoSpaceDN w:val="0"/>
            <w:adjustRightInd w:val="0"/>
            <w:spacing w:after="0" w:line="240" w:lineRule="auto"/>
          </w:pPr>
        </w:pPrChange>
      </w:pPr>
      <w:ins w:id="1044" w:author="sunny" w:date="2016-12-17T11:37:00Z">
        <w:r w:rsidRPr="00464C18">
          <w:rPr>
            <w:rFonts w:ascii="Times New Roman" w:hAnsi="Times New Roman" w:cs="Times New Roman"/>
            <w:sz w:val="24"/>
            <w:szCs w:val="24"/>
            <w:lang w:val="fr-CH"/>
            <w:rPrChange w:id="1045" w:author="valdes" w:date="2016-12-17T21:04:00Z">
              <w:rPr>
                <w:rFonts w:ascii="Times New Roman" w:hAnsi="Times New Roman" w:cs="Times New Roman"/>
                <w:sz w:val="24"/>
                <w:szCs w:val="24"/>
              </w:rPr>
            </w:rPrChange>
          </w:rPr>
          <w:t xml:space="preserve">9. Ison CA, Martin IMC, Lowndes CM et al. </w:t>
        </w:r>
        <w:r>
          <w:rPr>
            <w:rFonts w:ascii="Times New Roman" w:hAnsi="Times New Roman" w:cs="Times New Roman"/>
            <w:sz w:val="24"/>
            <w:szCs w:val="24"/>
          </w:rPr>
          <w:t>Comparability of laboratory diagnosis and antimicrobial susceptibility testing of Neisseria gonorrhoeae from reference laboratories in Western Europe. J Antimicrob Chemother 2006; 58: 580–6.</w:t>
        </w:r>
      </w:ins>
    </w:p>
    <w:p w14:paraId="58112B1B" w14:textId="77777777" w:rsidR="00FA3849" w:rsidRPr="00464C18" w:rsidRDefault="00FA3849">
      <w:pPr>
        <w:pStyle w:val="Bibliography"/>
        <w:rPr>
          <w:ins w:id="1046" w:author="sunny" w:date="2016-12-17T11:37:00Z"/>
          <w:rFonts w:ascii="Times New Roman" w:hAnsi="Times New Roman" w:cs="Times New Roman"/>
          <w:sz w:val="24"/>
          <w:szCs w:val="24"/>
          <w:lang w:val="fr-CH"/>
          <w:rPrChange w:id="1047" w:author="valdes" w:date="2016-12-17T21:04:00Z">
            <w:rPr>
              <w:ins w:id="1048" w:author="sunny" w:date="2016-12-17T11:37:00Z"/>
              <w:rFonts w:ascii="Times New Roman" w:hAnsi="Times New Roman" w:cs="Times New Roman"/>
              <w:sz w:val="24"/>
              <w:szCs w:val="24"/>
            </w:rPr>
          </w:rPrChange>
        </w:rPr>
        <w:pPrChange w:id="1049" w:author="sunny" w:date="2016-12-17T11:37:00Z">
          <w:pPr>
            <w:widowControl w:val="0"/>
            <w:autoSpaceDE w:val="0"/>
            <w:autoSpaceDN w:val="0"/>
            <w:adjustRightInd w:val="0"/>
            <w:spacing w:after="0" w:line="240" w:lineRule="auto"/>
          </w:pPr>
        </w:pPrChange>
      </w:pPr>
      <w:ins w:id="1050" w:author="sunny" w:date="2016-12-17T11:37:00Z">
        <w:r>
          <w:rPr>
            <w:rFonts w:ascii="Times New Roman" w:hAnsi="Times New Roman" w:cs="Times New Roman"/>
            <w:sz w:val="24"/>
            <w:szCs w:val="24"/>
          </w:rPr>
          <w:t xml:space="preserve">10. Kelly MT, Leicester C. Evaluation of the Autoscan Walkaway system for rapid identification and susceptibility testing of gram-negative bacilli. </w:t>
        </w:r>
        <w:r w:rsidRPr="00464C18">
          <w:rPr>
            <w:rFonts w:ascii="Times New Roman" w:hAnsi="Times New Roman" w:cs="Times New Roman"/>
            <w:i/>
            <w:iCs/>
            <w:sz w:val="24"/>
            <w:szCs w:val="24"/>
            <w:lang w:val="fr-CH"/>
            <w:rPrChange w:id="1051" w:author="valdes" w:date="2016-12-17T21:04:00Z">
              <w:rPr>
                <w:rFonts w:ascii="Times New Roman" w:hAnsi="Times New Roman" w:cs="Times New Roman"/>
                <w:i/>
                <w:iCs/>
                <w:sz w:val="24"/>
                <w:szCs w:val="24"/>
              </w:rPr>
            </w:rPrChange>
          </w:rPr>
          <w:t>J Clin Microbiol</w:t>
        </w:r>
        <w:r w:rsidRPr="00464C18">
          <w:rPr>
            <w:rFonts w:ascii="Times New Roman" w:hAnsi="Times New Roman" w:cs="Times New Roman"/>
            <w:sz w:val="24"/>
            <w:szCs w:val="24"/>
            <w:lang w:val="fr-CH"/>
            <w:rPrChange w:id="1052" w:author="valdes" w:date="2016-12-17T21:04:00Z">
              <w:rPr>
                <w:rFonts w:ascii="Times New Roman" w:hAnsi="Times New Roman" w:cs="Times New Roman"/>
                <w:sz w:val="24"/>
                <w:szCs w:val="24"/>
              </w:rPr>
            </w:rPrChange>
          </w:rPr>
          <w:t xml:space="preserve"> 1992; </w:t>
        </w:r>
        <w:r w:rsidRPr="00464C18">
          <w:rPr>
            <w:rFonts w:ascii="Times New Roman" w:hAnsi="Times New Roman" w:cs="Times New Roman"/>
            <w:b/>
            <w:bCs/>
            <w:sz w:val="24"/>
            <w:szCs w:val="24"/>
            <w:lang w:val="fr-CH"/>
            <w:rPrChange w:id="1053" w:author="valdes" w:date="2016-12-17T21:04:00Z">
              <w:rPr>
                <w:rFonts w:ascii="Times New Roman" w:hAnsi="Times New Roman" w:cs="Times New Roman"/>
                <w:b/>
                <w:bCs/>
                <w:sz w:val="24"/>
                <w:szCs w:val="24"/>
              </w:rPr>
            </w:rPrChange>
          </w:rPr>
          <w:t>30</w:t>
        </w:r>
        <w:r w:rsidRPr="00464C18">
          <w:rPr>
            <w:rFonts w:ascii="Times New Roman" w:hAnsi="Times New Roman" w:cs="Times New Roman"/>
            <w:sz w:val="24"/>
            <w:szCs w:val="24"/>
            <w:lang w:val="fr-CH"/>
            <w:rPrChange w:id="1054" w:author="valdes" w:date="2016-12-17T21:04:00Z">
              <w:rPr>
                <w:rFonts w:ascii="Times New Roman" w:hAnsi="Times New Roman" w:cs="Times New Roman"/>
                <w:sz w:val="24"/>
                <w:szCs w:val="24"/>
              </w:rPr>
            </w:rPrChange>
          </w:rPr>
          <w:t>: 1568–71.</w:t>
        </w:r>
      </w:ins>
    </w:p>
    <w:p w14:paraId="25AF9AC1" w14:textId="77777777" w:rsidR="00FA3849" w:rsidRDefault="00FA3849">
      <w:pPr>
        <w:pStyle w:val="Bibliography"/>
        <w:rPr>
          <w:ins w:id="1055" w:author="sunny" w:date="2016-12-17T11:37:00Z"/>
          <w:rFonts w:ascii="Times New Roman" w:hAnsi="Times New Roman" w:cs="Times New Roman"/>
          <w:sz w:val="24"/>
          <w:szCs w:val="24"/>
        </w:rPr>
        <w:pPrChange w:id="1056" w:author="sunny" w:date="2016-12-17T11:37:00Z">
          <w:pPr>
            <w:widowControl w:val="0"/>
            <w:autoSpaceDE w:val="0"/>
            <w:autoSpaceDN w:val="0"/>
            <w:adjustRightInd w:val="0"/>
            <w:spacing w:after="0" w:line="240" w:lineRule="auto"/>
          </w:pPr>
        </w:pPrChange>
      </w:pPr>
      <w:ins w:id="1057" w:author="sunny" w:date="2016-12-17T11:37:00Z">
        <w:r w:rsidRPr="00464C18">
          <w:rPr>
            <w:rFonts w:ascii="Times New Roman" w:hAnsi="Times New Roman" w:cs="Times New Roman"/>
            <w:sz w:val="24"/>
            <w:szCs w:val="24"/>
            <w:lang w:val="fr-CH"/>
            <w:rPrChange w:id="1058" w:author="valdes" w:date="2016-12-17T21:04:00Z">
              <w:rPr>
                <w:rFonts w:ascii="Times New Roman" w:hAnsi="Times New Roman" w:cs="Times New Roman"/>
                <w:sz w:val="24"/>
                <w:szCs w:val="24"/>
              </w:rPr>
            </w:rPrChange>
          </w:rPr>
          <w:lastRenderedPageBreak/>
          <w:t xml:space="preserve">11. Godsey JH, Bascomb S, Bonnette T, </w:t>
        </w:r>
        <w:r w:rsidRPr="00464C18">
          <w:rPr>
            <w:rFonts w:ascii="Times New Roman" w:hAnsi="Times New Roman" w:cs="Times New Roman"/>
            <w:i/>
            <w:iCs/>
            <w:sz w:val="24"/>
            <w:szCs w:val="24"/>
            <w:lang w:val="fr-CH"/>
            <w:rPrChange w:id="1059" w:author="valdes" w:date="2016-12-17T21:04:00Z">
              <w:rPr>
                <w:rFonts w:ascii="Times New Roman" w:hAnsi="Times New Roman" w:cs="Times New Roman"/>
                <w:i/>
                <w:iCs/>
                <w:sz w:val="24"/>
                <w:szCs w:val="24"/>
              </w:rPr>
            </w:rPrChange>
          </w:rPr>
          <w:t>et al.</w:t>
        </w:r>
        <w:r w:rsidRPr="00464C18">
          <w:rPr>
            <w:rFonts w:ascii="Times New Roman" w:hAnsi="Times New Roman" w:cs="Times New Roman"/>
            <w:sz w:val="24"/>
            <w:szCs w:val="24"/>
            <w:lang w:val="fr-CH"/>
            <w:rPrChange w:id="1060" w:author="valdes" w:date="2016-12-17T21:04:00Z">
              <w:rPr>
                <w:rFonts w:ascii="Times New Roman" w:hAnsi="Times New Roman" w:cs="Times New Roman"/>
                <w:sz w:val="24"/>
                <w:szCs w:val="24"/>
              </w:rPr>
            </w:rPrChange>
          </w:rPr>
          <w:t xml:space="preserve"> </w:t>
        </w:r>
        <w:r>
          <w:rPr>
            <w:rFonts w:ascii="Times New Roman" w:hAnsi="Times New Roman" w:cs="Times New Roman"/>
            <w:sz w:val="24"/>
            <w:szCs w:val="24"/>
          </w:rPr>
          <w:t xml:space="preserve">Rapid antimicrobial susceptibility testing of gram-negative bacilli using Baxter MicroScan rapid fluorogenic panels and autoSCAN-W/A. </w:t>
        </w:r>
        <w:r>
          <w:rPr>
            <w:rFonts w:ascii="Times New Roman" w:hAnsi="Times New Roman" w:cs="Times New Roman"/>
            <w:i/>
            <w:iCs/>
            <w:sz w:val="24"/>
            <w:szCs w:val="24"/>
          </w:rPr>
          <w:t>Pathol Biol (Paris)</w:t>
        </w:r>
        <w:r>
          <w:rPr>
            <w:rFonts w:ascii="Times New Roman" w:hAnsi="Times New Roman" w:cs="Times New Roman"/>
            <w:sz w:val="24"/>
            <w:szCs w:val="24"/>
          </w:rPr>
          <w:t xml:space="preserve"> 1991; </w:t>
        </w:r>
        <w:r>
          <w:rPr>
            <w:rFonts w:ascii="Times New Roman" w:hAnsi="Times New Roman" w:cs="Times New Roman"/>
            <w:b/>
            <w:bCs/>
            <w:sz w:val="24"/>
            <w:szCs w:val="24"/>
          </w:rPr>
          <w:t>39</w:t>
        </w:r>
        <w:r>
          <w:rPr>
            <w:rFonts w:ascii="Times New Roman" w:hAnsi="Times New Roman" w:cs="Times New Roman"/>
            <w:sz w:val="24"/>
            <w:szCs w:val="24"/>
          </w:rPr>
          <w:t>: 461–5.</w:t>
        </w:r>
      </w:ins>
    </w:p>
    <w:p w14:paraId="5CD09FD3" w14:textId="77777777" w:rsidR="00FA3849" w:rsidRDefault="00FA3849">
      <w:pPr>
        <w:pStyle w:val="Bibliography"/>
        <w:rPr>
          <w:ins w:id="1061" w:author="sunny" w:date="2016-12-17T11:37:00Z"/>
          <w:rFonts w:ascii="Times New Roman" w:hAnsi="Times New Roman" w:cs="Times New Roman"/>
          <w:sz w:val="24"/>
          <w:szCs w:val="24"/>
        </w:rPr>
        <w:pPrChange w:id="1062" w:author="sunny" w:date="2016-12-17T11:37:00Z">
          <w:pPr>
            <w:widowControl w:val="0"/>
            <w:autoSpaceDE w:val="0"/>
            <w:autoSpaceDN w:val="0"/>
            <w:adjustRightInd w:val="0"/>
            <w:spacing w:after="0" w:line="240" w:lineRule="auto"/>
          </w:pPr>
        </w:pPrChange>
      </w:pPr>
      <w:ins w:id="1063" w:author="sunny" w:date="2016-12-17T11:37:00Z">
        <w:r w:rsidRPr="00464C18">
          <w:rPr>
            <w:rFonts w:ascii="Times New Roman" w:hAnsi="Times New Roman" w:cs="Times New Roman"/>
            <w:sz w:val="24"/>
            <w:szCs w:val="24"/>
            <w:lang w:val="de-CH"/>
            <w:rPrChange w:id="1064" w:author="valdes" w:date="2016-12-17T21:04:00Z">
              <w:rPr>
                <w:rFonts w:ascii="Times New Roman" w:hAnsi="Times New Roman" w:cs="Times New Roman"/>
                <w:sz w:val="24"/>
                <w:szCs w:val="24"/>
              </w:rPr>
            </w:rPrChange>
          </w:rPr>
          <w:t xml:space="preserve">10. Reller LB, Weinstein M, Jorgensen JH et al. </w:t>
        </w:r>
        <w:r>
          <w:rPr>
            <w:rFonts w:ascii="Times New Roman" w:hAnsi="Times New Roman" w:cs="Times New Roman"/>
            <w:sz w:val="24"/>
            <w:szCs w:val="24"/>
          </w:rPr>
          <w:t>Antimicrobial susceptibility testing: a review of general principles and contemporary practices. Clin Infect Dis 2009; 49: 1749–55.</w:t>
        </w:r>
      </w:ins>
    </w:p>
    <w:p w14:paraId="4A9046F4" w14:textId="77777777" w:rsidR="00FA3849" w:rsidRPr="00464C18" w:rsidRDefault="00FA3849">
      <w:pPr>
        <w:pStyle w:val="Bibliography"/>
        <w:rPr>
          <w:ins w:id="1065" w:author="sunny" w:date="2016-12-17T11:37:00Z"/>
          <w:rFonts w:ascii="Times New Roman" w:hAnsi="Times New Roman" w:cs="Times New Roman"/>
          <w:sz w:val="24"/>
          <w:szCs w:val="24"/>
          <w:lang w:val="fr-CH"/>
          <w:rPrChange w:id="1066" w:author="valdes" w:date="2016-12-17T21:04:00Z">
            <w:rPr>
              <w:ins w:id="1067" w:author="sunny" w:date="2016-12-17T11:37:00Z"/>
              <w:rFonts w:ascii="Times New Roman" w:hAnsi="Times New Roman" w:cs="Times New Roman"/>
              <w:sz w:val="24"/>
              <w:szCs w:val="24"/>
            </w:rPr>
          </w:rPrChange>
        </w:rPr>
        <w:pPrChange w:id="1068" w:author="sunny" w:date="2016-12-17T11:37:00Z">
          <w:pPr>
            <w:widowControl w:val="0"/>
            <w:autoSpaceDE w:val="0"/>
            <w:autoSpaceDN w:val="0"/>
            <w:adjustRightInd w:val="0"/>
            <w:spacing w:after="0" w:line="240" w:lineRule="auto"/>
          </w:pPr>
        </w:pPrChange>
      </w:pPr>
      <w:ins w:id="1069" w:author="sunny" w:date="2016-12-17T11:37:00Z">
        <w:r>
          <w:rPr>
            <w:rFonts w:ascii="Times New Roman" w:hAnsi="Times New Roman" w:cs="Times New Roman"/>
            <w:sz w:val="24"/>
            <w:szCs w:val="24"/>
          </w:rPr>
          <w:t xml:space="preserve">11. Wiegand I, Hilpert K, Hancock REW. Agar and broth dilution methods to determine the minimal inhibitory concentration (MIC) of antimicrobial substances. </w:t>
        </w:r>
        <w:r w:rsidRPr="00464C18">
          <w:rPr>
            <w:rFonts w:ascii="Times New Roman" w:hAnsi="Times New Roman" w:cs="Times New Roman"/>
            <w:sz w:val="24"/>
            <w:szCs w:val="24"/>
            <w:lang w:val="fr-CH"/>
            <w:rPrChange w:id="1070" w:author="valdes" w:date="2016-12-17T21:04:00Z">
              <w:rPr>
                <w:rFonts w:ascii="Times New Roman" w:hAnsi="Times New Roman" w:cs="Times New Roman"/>
                <w:sz w:val="24"/>
                <w:szCs w:val="24"/>
              </w:rPr>
            </w:rPrChange>
          </w:rPr>
          <w:t>Nat Protoc 2008; 3: 163–75.</w:t>
        </w:r>
      </w:ins>
    </w:p>
    <w:p w14:paraId="1BFEEEA9" w14:textId="77777777" w:rsidR="00FA3849" w:rsidRDefault="00FA3849">
      <w:pPr>
        <w:pStyle w:val="Bibliography"/>
        <w:rPr>
          <w:ins w:id="1071" w:author="sunny" w:date="2016-12-17T11:37:00Z"/>
          <w:rFonts w:ascii="Times New Roman" w:hAnsi="Times New Roman" w:cs="Times New Roman"/>
          <w:sz w:val="24"/>
          <w:szCs w:val="24"/>
        </w:rPr>
        <w:pPrChange w:id="1072" w:author="sunny" w:date="2016-12-17T11:37:00Z">
          <w:pPr>
            <w:widowControl w:val="0"/>
            <w:autoSpaceDE w:val="0"/>
            <w:autoSpaceDN w:val="0"/>
            <w:adjustRightInd w:val="0"/>
            <w:spacing w:after="0" w:line="240" w:lineRule="auto"/>
          </w:pPr>
        </w:pPrChange>
      </w:pPr>
      <w:ins w:id="1073" w:author="sunny" w:date="2016-12-17T11:37:00Z">
        <w:r w:rsidRPr="00464C18">
          <w:rPr>
            <w:rFonts w:ascii="Times New Roman" w:hAnsi="Times New Roman" w:cs="Times New Roman"/>
            <w:sz w:val="24"/>
            <w:szCs w:val="24"/>
            <w:lang w:val="fr-CH"/>
            <w:rPrChange w:id="1074" w:author="valdes" w:date="2016-12-17T21:04:00Z">
              <w:rPr>
                <w:rFonts w:ascii="Times New Roman" w:hAnsi="Times New Roman" w:cs="Times New Roman"/>
                <w:sz w:val="24"/>
                <w:szCs w:val="24"/>
              </w:rPr>
            </w:rPrChange>
          </w:rPr>
          <w:t xml:space="preserve">12. Takei M, Yamaguchi Y, Fukuda H et al. </w:t>
        </w:r>
        <w:r>
          <w:rPr>
            <w:rFonts w:ascii="Times New Roman" w:hAnsi="Times New Roman" w:cs="Times New Roman"/>
            <w:sz w:val="24"/>
            <w:szCs w:val="24"/>
          </w:rPr>
          <w:t>Cultivation of Neisseria gonorrhoeae in liquid media and determination of its in vitro susceptibilities to quinolones. J Clin Microbiol 2005; 43: 4321–7.</w:t>
        </w:r>
      </w:ins>
    </w:p>
    <w:p w14:paraId="1E169214" w14:textId="77777777" w:rsidR="00FA3849" w:rsidRDefault="00FA3849">
      <w:pPr>
        <w:pStyle w:val="Bibliography"/>
        <w:rPr>
          <w:ins w:id="1075" w:author="sunny" w:date="2016-12-17T11:37:00Z"/>
          <w:rFonts w:ascii="Times New Roman" w:hAnsi="Times New Roman" w:cs="Times New Roman"/>
          <w:sz w:val="24"/>
          <w:szCs w:val="24"/>
        </w:rPr>
        <w:pPrChange w:id="1076" w:author="sunny" w:date="2016-12-17T11:37:00Z">
          <w:pPr>
            <w:widowControl w:val="0"/>
            <w:autoSpaceDE w:val="0"/>
            <w:autoSpaceDN w:val="0"/>
            <w:adjustRightInd w:val="0"/>
            <w:spacing w:after="0" w:line="240" w:lineRule="auto"/>
          </w:pPr>
        </w:pPrChange>
      </w:pPr>
      <w:ins w:id="1077" w:author="sunny" w:date="2016-12-17T11:37:00Z">
        <w:r>
          <w:rPr>
            <w:rFonts w:ascii="Times New Roman" w:hAnsi="Times New Roman" w:cs="Times New Roman"/>
            <w:sz w:val="24"/>
            <w:szCs w:val="24"/>
          </w:rPr>
          <w:t>13. Geers TA, Donabedian AM. Comparison of broth microdilution and agar dilution for susceptibility testing of Neisseria gonorrhoeae. Antimicrob Agents Chemother 1989; 33: 233–4.</w:t>
        </w:r>
      </w:ins>
    </w:p>
    <w:p w14:paraId="62EEC415" w14:textId="77777777" w:rsidR="00FA3849" w:rsidRDefault="00FA3849">
      <w:pPr>
        <w:pStyle w:val="Bibliography"/>
        <w:rPr>
          <w:ins w:id="1078" w:author="sunny" w:date="2016-12-17T11:37:00Z"/>
          <w:rFonts w:ascii="Times New Roman" w:hAnsi="Times New Roman" w:cs="Times New Roman"/>
          <w:sz w:val="24"/>
          <w:szCs w:val="24"/>
        </w:rPr>
        <w:pPrChange w:id="1079" w:author="sunny" w:date="2016-12-17T11:37:00Z">
          <w:pPr>
            <w:widowControl w:val="0"/>
            <w:autoSpaceDE w:val="0"/>
            <w:autoSpaceDN w:val="0"/>
            <w:adjustRightInd w:val="0"/>
            <w:spacing w:after="0" w:line="240" w:lineRule="auto"/>
          </w:pPr>
        </w:pPrChange>
      </w:pPr>
      <w:ins w:id="1080" w:author="sunny" w:date="2016-12-17T11:37:00Z">
        <w:r>
          <w:rPr>
            <w:rFonts w:ascii="Times New Roman" w:hAnsi="Times New Roman" w:cs="Times New Roman"/>
            <w:sz w:val="24"/>
            <w:szCs w:val="24"/>
          </w:rPr>
          <w:t>14. Shapiro MA, Heifetz CL, Sesnie JC. Comparison of microdilution and agar dilution procedures for testing antibiotic susceptibility of Neisseria gonorrhoeae. J Clin Microbiol 1984; 20: 828–30.</w:t>
        </w:r>
      </w:ins>
    </w:p>
    <w:p w14:paraId="7CE54A05" w14:textId="77777777" w:rsidR="00FA3849" w:rsidRDefault="00FA3849">
      <w:pPr>
        <w:pStyle w:val="Bibliography"/>
        <w:rPr>
          <w:ins w:id="1081" w:author="sunny" w:date="2016-12-17T11:37:00Z"/>
          <w:rFonts w:ascii="Times New Roman" w:hAnsi="Times New Roman" w:cs="Times New Roman"/>
          <w:sz w:val="24"/>
          <w:szCs w:val="24"/>
        </w:rPr>
        <w:pPrChange w:id="1082" w:author="sunny" w:date="2016-12-17T11:37:00Z">
          <w:pPr>
            <w:widowControl w:val="0"/>
            <w:autoSpaceDE w:val="0"/>
            <w:autoSpaceDN w:val="0"/>
            <w:adjustRightInd w:val="0"/>
            <w:spacing w:after="0" w:line="240" w:lineRule="auto"/>
          </w:pPr>
        </w:pPrChange>
      </w:pPr>
      <w:ins w:id="1083" w:author="sunny" w:date="2016-12-17T11:37:00Z">
        <w:r>
          <w:rPr>
            <w:rFonts w:ascii="Times New Roman" w:hAnsi="Times New Roman" w:cs="Times New Roman"/>
            <w:sz w:val="24"/>
            <w:szCs w:val="24"/>
          </w:rPr>
          <w:t>15. Dillard JP, Seifert HS. A peptidoglycan hydrolase similar to bacteriophage endolysins acts as an autolysin in Neisseria gonorrhoeae. Mol Microbiol 1997; 25: 893–901.</w:t>
        </w:r>
      </w:ins>
    </w:p>
    <w:p w14:paraId="03558D58" w14:textId="77777777" w:rsidR="00FA3849" w:rsidRDefault="00FA3849">
      <w:pPr>
        <w:pStyle w:val="Bibliography"/>
        <w:rPr>
          <w:ins w:id="1084" w:author="sunny" w:date="2016-12-17T11:37:00Z"/>
          <w:rFonts w:ascii="Times New Roman" w:hAnsi="Times New Roman" w:cs="Times New Roman"/>
          <w:sz w:val="24"/>
          <w:szCs w:val="24"/>
        </w:rPr>
        <w:pPrChange w:id="1085" w:author="sunny" w:date="2016-12-17T11:37:00Z">
          <w:pPr>
            <w:widowControl w:val="0"/>
            <w:autoSpaceDE w:val="0"/>
            <w:autoSpaceDN w:val="0"/>
            <w:adjustRightInd w:val="0"/>
            <w:spacing w:after="0" w:line="240" w:lineRule="auto"/>
          </w:pPr>
        </w:pPrChange>
      </w:pPr>
      <w:ins w:id="1086" w:author="sunny" w:date="2016-12-17T11:37:00Z">
        <w:r>
          <w:rPr>
            <w:rFonts w:ascii="Times New Roman" w:hAnsi="Times New Roman" w:cs="Times New Roman"/>
            <w:sz w:val="24"/>
            <w:szCs w:val="24"/>
          </w:rPr>
          <w:t>16. Elmros T, Burman LG, Bloom GD. Autolysis of Neisseria gonorrhoeae. J Bacteriol 1976; 126: 969–76.</w:t>
        </w:r>
      </w:ins>
    </w:p>
    <w:p w14:paraId="041C0F43" w14:textId="77777777" w:rsidR="00FA3849" w:rsidRDefault="00FA3849">
      <w:pPr>
        <w:pStyle w:val="Bibliography"/>
        <w:rPr>
          <w:ins w:id="1087" w:author="sunny" w:date="2016-12-17T11:37:00Z"/>
          <w:rFonts w:ascii="Times New Roman" w:hAnsi="Times New Roman" w:cs="Times New Roman"/>
          <w:sz w:val="24"/>
          <w:szCs w:val="24"/>
        </w:rPr>
        <w:pPrChange w:id="1088" w:author="sunny" w:date="2016-12-17T11:37:00Z">
          <w:pPr>
            <w:widowControl w:val="0"/>
            <w:autoSpaceDE w:val="0"/>
            <w:autoSpaceDN w:val="0"/>
            <w:adjustRightInd w:val="0"/>
            <w:spacing w:after="0" w:line="240" w:lineRule="auto"/>
          </w:pPr>
        </w:pPrChange>
      </w:pPr>
      <w:ins w:id="1089" w:author="sunny" w:date="2016-12-17T11:37:00Z">
        <w:r>
          <w:rPr>
            <w:rFonts w:ascii="Times New Roman" w:hAnsi="Times New Roman" w:cs="Times New Roman"/>
            <w:sz w:val="24"/>
            <w:szCs w:val="24"/>
          </w:rPr>
          <w:t>17. Chan YA, Hackett KT, Dillard JP. The lytic transglycosylases of Neisseria gonorrhoeae. Microb Drug Resist 2012; 18: 271–9.</w:t>
        </w:r>
      </w:ins>
    </w:p>
    <w:p w14:paraId="438229D9" w14:textId="77777777" w:rsidR="00FA3849" w:rsidRDefault="00FA3849">
      <w:pPr>
        <w:pStyle w:val="Bibliography"/>
        <w:rPr>
          <w:ins w:id="1090" w:author="sunny" w:date="2016-12-17T11:37:00Z"/>
          <w:rFonts w:ascii="Times New Roman" w:hAnsi="Times New Roman" w:cs="Times New Roman"/>
          <w:sz w:val="24"/>
          <w:szCs w:val="24"/>
        </w:rPr>
        <w:pPrChange w:id="1091" w:author="sunny" w:date="2016-12-17T11:37:00Z">
          <w:pPr>
            <w:widowControl w:val="0"/>
            <w:autoSpaceDE w:val="0"/>
            <w:autoSpaceDN w:val="0"/>
            <w:adjustRightInd w:val="0"/>
            <w:spacing w:after="0" w:line="240" w:lineRule="auto"/>
          </w:pPr>
        </w:pPrChange>
      </w:pPr>
      <w:ins w:id="1092" w:author="sunny" w:date="2016-12-17T11:37:00Z">
        <w:r>
          <w:rPr>
            <w:rFonts w:ascii="Times New Roman" w:hAnsi="Times New Roman" w:cs="Times New Roman"/>
            <w:sz w:val="24"/>
            <w:szCs w:val="24"/>
          </w:rPr>
          <w:t>29. Wade JJ, Graver MA. A fully defined, clear and protein-free liquid medium permitting dense growth of Neisseria gonorrhoeae from very low inocula. FEMS Microbiol Lett 2007; 273: 35–7.</w:t>
        </w:r>
      </w:ins>
    </w:p>
    <w:p w14:paraId="738C3F9F" w14:textId="77777777" w:rsidR="00FA3849" w:rsidRDefault="00FA3849">
      <w:pPr>
        <w:pStyle w:val="Bibliography"/>
        <w:rPr>
          <w:ins w:id="1093" w:author="sunny" w:date="2016-12-17T11:37:00Z"/>
          <w:rFonts w:ascii="Times New Roman" w:hAnsi="Times New Roman" w:cs="Times New Roman"/>
          <w:sz w:val="24"/>
          <w:szCs w:val="24"/>
        </w:rPr>
        <w:pPrChange w:id="1094" w:author="sunny" w:date="2016-12-17T11:37:00Z">
          <w:pPr>
            <w:widowControl w:val="0"/>
            <w:autoSpaceDE w:val="0"/>
            <w:autoSpaceDN w:val="0"/>
            <w:adjustRightInd w:val="0"/>
            <w:spacing w:after="0" w:line="240" w:lineRule="auto"/>
          </w:pPr>
        </w:pPrChange>
      </w:pPr>
      <w:ins w:id="1095" w:author="sunny" w:date="2016-12-17T11:37:00Z">
        <w:r>
          <w:rPr>
            <w:rFonts w:ascii="Times New Roman" w:hAnsi="Times New Roman" w:cs="Times New Roman"/>
            <w:sz w:val="24"/>
            <w:szCs w:val="24"/>
          </w:rPr>
          <w:t>18. Foerster S, Golparian D, Jacobsson S et al. Genetic resistance determinants, in vitro time-kill curve analysis and pharmacodynamic functions for the novel topoisomerase II inhibitor ETX0914 (AZD0914) in Neisseria gonorrhoeae. Front Microbiol 2015; 6: 1377.</w:t>
        </w:r>
      </w:ins>
    </w:p>
    <w:p w14:paraId="6671B623" w14:textId="77777777" w:rsidR="00FA3849" w:rsidRDefault="00FA3849">
      <w:pPr>
        <w:pStyle w:val="Bibliography"/>
        <w:rPr>
          <w:ins w:id="1096" w:author="sunny" w:date="2016-12-17T11:37:00Z"/>
          <w:rFonts w:ascii="Times New Roman" w:hAnsi="Times New Roman" w:cs="Times New Roman"/>
          <w:sz w:val="24"/>
          <w:szCs w:val="24"/>
        </w:rPr>
        <w:pPrChange w:id="1097" w:author="sunny" w:date="2016-12-17T11:37:00Z">
          <w:pPr>
            <w:widowControl w:val="0"/>
            <w:autoSpaceDE w:val="0"/>
            <w:autoSpaceDN w:val="0"/>
            <w:adjustRightInd w:val="0"/>
            <w:spacing w:after="0" w:line="240" w:lineRule="auto"/>
          </w:pPr>
        </w:pPrChange>
      </w:pPr>
      <w:ins w:id="1098" w:author="sunny" w:date="2016-12-17T11:37:00Z">
        <w:r>
          <w:rPr>
            <w:rFonts w:ascii="Times New Roman" w:hAnsi="Times New Roman" w:cs="Times New Roman"/>
            <w:sz w:val="24"/>
            <w:szCs w:val="24"/>
          </w:rPr>
          <w:t>19. Foerster S, Unemo M, Hathaway LJ et al. Time-kill curve analysis and pharmacodynamic functions for in vitro evaluation of antimicrobials against Neisseria gonorrhoeae. BMC Microbiol 2016; 16: 216.</w:t>
        </w:r>
      </w:ins>
    </w:p>
    <w:p w14:paraId="336554D3" w14:textId="77777777" w:rsidR="00FA3849" w:rsidRDefault="00FA3849">
      <w:pPr>
        <w:pStyle w:val="Bibliography"/>
        <w:rPr>
          <w:ins w:id="1099" w:author="sunny" w:date="2016-12-17T11:37:00Z"/>
          <w:rFonts w:ascii="Times New Roman" w:hAnsi="Times New Roman" w:cs="Times New Roman"/>
          <w:sz w:val="24"/>
          <w:szCs w:val="24"/>
        </w:rPr>
        <w:pPrChange w:id="1100" w:author="sunny" w:date="2016-12-17T11:37:00Z">
          <w:pPr>
            <w:widowControl w:val="0"/>
            <w:autoSpaceDE w:val="0"/>
            <w:autoSpaceDN w:val="0"/>
            <w:adjustRightInd w:val="0"/>
            <w:spacing w:after="0" w:line="240" w:lineRule="auto"/>
          </w:pPr>
        </w:pPrChange>
      </w:pPr>
      <w:ins w:id="1101" w:author="sunny" w:date="2016-12-17T11:37:00Z">
        <w:r>
          <w:rPr>
            <w:rFonts w:ascii="Times New Roman" w:hAnsi="Times New Roman" w:cs="Times New Roman"/>
            <w:sz w:val="24"/>
            <w:szCs w:val="24"/>
          </w:rPr>
          <w:t>20. Kassteele J van de, Santen-Verheuvel MG van, Koedijk FDH et al. New statistical technique for analyzing MIC-based susceptibility data. Antimicrob Agents Chemother 2012; 56: 1557–63.</w:t>
        </w:r>
      </w:ins>
    </w:p>
    <w:p w14:paraId="51740302" w14:textId="77777777" w:rsidR="00FA3849" w:rsidRDefault="00FA3849">
      <w:pPr>
        <w:pStyle w:val="Bibliography"/>
        <w:rPr>
          <w:ins w:id="1102" w:author="sunny" w:date="2016-12-17T11:37:00Z"/>
          <w:rFonts w:ascii="Times New Roman" w:hAnsi="Times New Roman" w:cs="Times New Roman"/>
          <w:sz w:val="24"/>
          <w:szCs w:val="24"/>
        </w:rPr>
        <w:pPrChange w:id="1103" w:author="sunny" w:date="2016-12-17T11:37:00Z">
          <w:pPr>
            <w:widowControl w:val="0"/>
            <w:autoSpaceDE w:val="0"/>
            <w:autoSpaceDN w:val="0"/>
            <w:adjustRightInd w:val="0"/>
            <w:spacing w:after="0" w:line="240" w:lineRule="auto"/>
          </w:pPr>
        </w:pPrChange>
      </w:pPr>
      <w:ins w:id="1104" w:author="sunny" w:date="2016-12-17T11:37:00Z">
        <w:r>
          <w:rPr>
            <w:rFonts w:ascii="Times New Roman" w:hAnsi="Times New Roman" w:cs="Times New Roman"/>
            <w:sz w:val="24"/>
            <w:szCs w:val="24"/>
          </w:rPr>
          <w:t>21. Slob W. Benchmark dose and the three Rs. Part I. Getting more information from the same number of animals. Crit Rev Toxicol 2014; 44: 557–67.</w:t>
        </w:r>
      </w:ins>
    </w:p>
    <w:p w14:paraId="6AA45431" w14:textId="77777777" w:rsidR="00FA3849" w:rsidRDefault="00FA3849">
      <w:pPr>
        <w:pStyle w:val="Bibliography"/>
        <w:rPr>
          <w:ins w:id="1105" w:author="sunny" w:date="2016-12-17T11:37:00Z"/>
          <w:rFonts w:ascii="Times New Roman" w:hAnsi="Times New Roman" w:cs="Times New Roman"/>
          <w:sz w:val="24"/>
          <w:szCs w:val="24"/>
        </w:rPr>
        <w:pPrChange w:id="1106" w:author="sunny" w:date="2016-12-17T11:37:00Z">
          <w:pPr>
            <w:widowControl w:val="0"/>
            <w:autoSpaceDE w:val="0"/>
            <w:autoSpaceDN w:val="0"/>
            <w:adjustRightInd w:val="0"/>
            <w:spacing w:after="0" w:line="240" w:lineRule="auto"/>
          </w:pPr>
        </w:pPrChange>
      </w:pPr>
      <w:ins w:id="1107" w:author="sunny" w:date="2016-12-17T11:37:00Z">
        <w:r>
          <w:rPr>
            <w:rFonts w:ascii="Times New Roman" w:hAnsi="Times New Roman" w:cs="Times New Roman"/>
            <w:sz w:val="24"/>
            <w:szCs w:val="24"/>
          </w:rPr>
          <w:lastRenderedPageBreak/>
          <w:t>22. Slob W. Benchmark dose and the three Rs. Part II. Consequences for study design and animal use. Crit Rev Toxicol 2014; 44: 568–80.</w:t>
        </w:r>
      </w:ins>
    </w:p>
    <w:p w14:paraId="3D3ECE4B" w14:textId="77777777" w:rsidR="00FA3849" w:rsidRDefault="00FA3849">
      <w:pPr>
        <w:pStyle w:val="Bibliography"/>
        <w:rPr>
          <w:ins w:id="1108" w:author="sunny" w:date="2016-12-17T11:37:00Z"/>
          <w:rFonts w:ascii="Times New Roman" w:hAnsi="Times New Roman" w:cs="Times New Roman"/>
          <w:sz w:val="24"/>
          <w:szCs w:val="24"/>
        </w:rPr>
        <w:pPrChange w:id="1109" w:author="sunny" w:date="2016-12-17T11:37:00Z">
          <w:pPr>
            <w:widowControl w:val="0"/>
            <w:autoSpaceDE w:val="0"/>
            <w:autoSpaceDN w:val="0"/>
            <w:adjustRightInd w:val="0"/>
            <w:spacing w:after="0" w:line="240" w:lineRule="auto"/>
          </w:pPr>
        </w:pPrChange>
      </w:pPr>
      <w:ins w:id="1110" w:author="sunny" w:date="2016-12-17T11:37:00Z">
        <w:r>
          <w:rPr>
            <w:rFonts w:ascii="Times New Roman" w:hAnsi="Times New Roman" w:cs="Times New Roman"/>
            <w:sz w:val="24"/>
            <w:szCs w:val="24"/>
          </w:rPr>
          <w:t>23. Davis JA, Gift JS, Zhao QJ. Introduction to benchmark dose methods and U.S. EPA’s benchmark dose software (BMDS) version 2.1.1. Toxicol Appl Pharmacol 2011; 254: 181–91.</w:t>
        </w:r>
      </w:ins>
    </w:p>
    <w:p w14:paraId="2D7CDBB4" w14:textId="77777777" w:rsidR="00FA3849" w:rsidRDefault="00FA3849">
      <w:pPr>
        <w:pStyle w:val="Bibliography"/>
        <w:rPr>
          <w:ins w:id="1111" w:author="sunny" w:date="2016-12-17T11:37:00Z"/>
          <w:rFonts w:ascii="Times New Roman" w:hAnsi="Times New Roman" w:cs="Times New Roman"/>
          <w:sz w:val="24"/>
          <w:szCs w:val="24"/>
        </w:rPr>
        <w:pPrChange w:id="1112" w:author="sunny" w:date="2016-12-17T11:37:00Z">
          <w:pPr>
            <w:widowControl w:val="0"/>
            <w:autoSpaceDE w:val="0"/>
            <w:autoSpaceDN w:val="0"/>
            <w:adjustRightInd w:val="0"/>
            <w:spacing w:after="0" w:line="240" w:lineRule="auto"/>
          </w:pPr>
        </w:pPrChange>
      </w:pPr>
      <w:ins w:id="1113" w:author="sunny" w:date="2016-12-17T11:37:00Z">
        <w:r>
          <w:rPr>
            <w:rFonts w:ascii="Times New Roman" w:hAnsi="Times New Roman" w:cs="Times New Roman"/>
            <w:sz w:val="24"/>
            <w:szCs w:val="24"/>
          </w:rPr>
          <w:t>24. Filipsson AF, Sand S, Nilsson J et al. The benchmark dose method--review of available models, and recommendations for application in health risk assessment. Crit Rev Toxicol 2003; 33: 505–42.</w:t>
        </w:r>
      </w:ins>
    </w:p>
    <w:p w14:paraId="2A0554AB" w14:textId="77777777" w:rsidR="00FA3849" w:rsidRDefault="00FA3849">
      <w:pPr>
        <w:pStyle w:val="Bibliography"/>
        <w:rPr>
          <w:ins w:id="1114" w:author="sunny" w:date="2016-12-17T11:37:00Z"/>
          <w:rFonts w:ascii="Times New Roman" w:hAnsi="Times New Roman" w:cs="Times New Roman"/>
          <w:sz w:val="24"/>
          <w:szCs w:val="24"/>
        </w:rPr>
        <w:pPrChange w:id="1115" w:author="sunny" w:date="2016-12-17T11:37:00Z">
          <w:pPr>
            <w:widowControl w:val="0"/>
            <w:autoSpaceDE w:val="0"/>
            <w:autoSpaceDN w:val="0"/>
            <w:adjustRightInd w:val="0"/>
            <w:spacing w:after="0" w:line="240" w:lineRule="auto"/>
          </w:pPr>
        </w:pPrChange>
      </w:pPr>
      <w:ins w:id="1116" w:author="sunny" w:date="2016-12-17T11:37:00Z">
        <w:r>
          <w:rPr>
            <w:rFonts w:ascii="Times New Roman" w:hAnsi="Times New Roman" w:cs="Times New Roman"/>
            <w:sz w:val="24"/>
            <w:szCs w:val="24"/>
          </w:rPr>
          <w:t>25. Sampah MES, Shen L, Jilek BL et al. Dose–response curve slope is a missing dimension in the analysis of HIV-1 drug resistance. Proc Natl Acad Sci U S A 2011; 108: 7613–8.</w:t>
        </w:r>
      </w:ins>
    </w:p>
    <w:p w14:paraId="298DFA84" w14:textId="77777777" w:rsidR="00FA3849" w:rsidRDefault="00FA3849">
      <w:pPr>
        <w:pStyle w:val="Bibliography"/>
        <w:rPr>
          <w:ins w:id="1117" w:author="sunny" w:date="2016-12-17T11:37:00Z"/>
          <w:rFonts w:ascii="Times New Roman" w:hAnsi="Times New Roman" w:cs="Times New Roman"/>
          <w:sz w:val="24"/>
          <w:szCs w:val="24"/>
        </w:rPr>
        <w:pPrChange w:id="1118" w:author="sunny" w:date="2016-12-17T11:37:00Z">
          <w:pPr>
            <w:widowControl w:val="0"/>
            <w:autoSpaceDE w:val="0"/>
            <w:autoSpaceDN w:val="0"/>
            <w:adjustRightInd w:val="0"/>
            <w:spacing w:after="0" w:line="240" w:lineRule="auto"/>
          </w:pPr>
        </w:pPrChange>
      </w:pPr>
      <w:ins w:id="1119" w:author="sunny" w:date="2016-12-17T11:37:00Z">
        <w:r>
          <w:rPr>
            <w:rFonts w:ascii="Times New Roman" w:hAnsi="Times New Roman" w:cs="Times New Roman"/>
            <w:sz w:val="24"/>
            <w:szCs w:val="24"/>
          </w:rPr>
          <w:t>26. Rampersad SN. Multiple applications of alamar blue as an indicator of metabolic function and cellular health in cell viability bioassays. Sensors 2012; 12: 12347–60.</w:t>
        </w:r>
      </w:ins>
    </w:p>
    <w:p w14:paraId="46D05DFD" w14:textId="77777777" w:rsidR="00FA3849" w:rsidRPr="00464C18" w:rsidRDefault="00FA3849">
      <w:pPr>
        <w:pStyle w:val="Bibliography"/>
        <w:rPr>
          <w:ins w:id="1120" w:author="sunny" w:date="2016-12-17T11:37:00Z"/>
          <w:rFonts w:ascii="Times New Roman" w:hAnsi="Times New Roman" w:cs="Times New Roman"/>
          <w:sz w:val="24"/>
          <w:szCs w:val="24"/>
          <w:lang w:val="fr-CH"/>
          <w:rPrChange w:id="1121" w:author="valdes" w:date="2016-12-17T21:04:00Z">
            <w:rPr>
              <w:ins w:id="1122" w:author="sunny" w:date="2016-12-17T11:37:00Z"/>
              <w:rFonts w:ascii="Times New Roman" w:hAnsi="Times New Roman" w:cs="Times New Roman"/>
              <w:sz w:val="24"/>
              <w:szCs w:val="24"/>
            </w:rPr>
          </w:rPrChange>
        </w:rPr>
        <w:pPrChange w:id="1123" w:author="sunny" w:date="2016-12-17T11:37:00Z">
          <w:pPr>
            <w:widowControl w:val="0"/>
            <w:autoSpaceDE w:val="0"/>
            <w:autoSpaceDN w:val="0"/>
            <w:adjustRightInd w:val="0"/>
            <w:spacing w:after="0" w:line="240" w:lineRule="auto"/>
          </w:pPr>
        </w:pPrChange>
      </w:pPr>
      <w:ins w:id="1124" w:author="sunny" w:date="2016-12-17T11:37:00Z">
        <w:r>
          <w:rPr>
            <w:rFonts w:ascii="Times New Roman" w:hAnsi="Times New Roman" w:cs="Times New Roman"/>
            <w:sz w:val="24"/>
            <w:szCs w:val="24"/>
          </w:rPr>
          <w:t xml:space="preserve">27. Khalifa RA, Nasser MS, Gomaa AA et al. Resazurin microtiter assay plate method for detection of susceptibility of multidrug resistant Mycobacterium tuberculosis to second-line anti-tuberculous drugs. </w:t>
        </w:r>
        <w:r w:rsidRPr="00464C18">
          <w:rPr>
            <w:rFonts w:ascii="Times New Roman" w:hAnsi="Times New Roman" w:cs="Times New Roman"/>
            <w:sz w:val="24"/>
            <w:szCs w:val="24"/>
            <w:lang w:val="fr-CH"/>
            <w:rPrChange w:id="1125" w:author="valdes" w:date="2016-12-17T21:04:00Z">
              <w:rPr>
                <w:rFonts w:ascii="Times New Roman" w:hAnsi="Times New Roman" w:cs="Times New Roman"/>
                <w:sz w:val="24"/>
                <w:szCs w:val="24"/>
              </w:rPr>
            </w:rPrChange>
          </w:rPr>
          <w:t>Egypt J Chest Dis Tuberc 2013; 62: 241–7.</w:t>
        </w:r>
      </w:ins>
    </w:p>
    <w:p w14:paraId="42B28A0D" w14:textId="77777777" w:rsidR="00FA3849" w:rsidRDefault="00FA3849">
      <w:pPr>
        <w:pStyle w:val="Bibliography"/>
        <w:rPr>
          <w:ins w:id="1126" w:author="sunny" w:date="2016-12-17T11:37:00Z"/>
          <w:rFonts w:ascii="Times New Roman" w:hAnsi="Times New Roman" w:cs="Times New Roman"/>
          <w:sz w:val="24"/>
          <w:szCs w:val="24"/>
        </w:rPr>
        <w:pPrChange w:id="1127" w:author="sunny" w:date="2016-12-17T11:37:00Z">
          <w:pPr>
            <w:widowControl w:val="0"/>
            <w:autoSpaceDE w:val="0"/>
            <w:autoSpaceDN w:val="0"/>
            <w:adjustRightInd w:val="0"/>
            <w:spacing w:after="0" w:line="240" w:lineRule="auto"/>
          </w:pPr>
        </w:pPrChange>
      </w:pPr>
      <w:ins w:id="1128" w:author="sunny" w:date="2016-12-17T11:37:00Z">
        <w:r w:rsidRPr="00464C18">
          <w:rPr>
            <w:rFonts w:ascii="Times New Roman" w:hAnsi="Times New Roman" w:cs="Times New Roman"/>
            <w:sz w:val="24"/>
            <w:szCs w:val="24"/>
            <w:lang w:val="fr-CH"/>
            <w:rPrChange w:id="1129" w:author="valdes" w:date="2016-12-17T21:04:00Z">
              <w:rPr>
                <w:rFonts w:ascii="Times New Roman" w:hAnsi="Times New Roman" w:cs="Times New Roman"/>
                <w:sz w:val="24"/>
                <w:szCs w:val="24"/>
              </w:rPr>
            </w:rPrChange>
          </w:rPr>
          <w:t xml:space="preserve">28. Palomino J-C, Martin A, Camacho M et al. </w:t>
        </w:r>
        <w:r>
          <w:rPr>
            <w:rFonts w:ascii="Times New Roman" w:hAnsi="Times New Roman" w:cs="Times New Roman"/>
            <w:sz w:val="24"/>
            <w:szCs w:val="24"/>
          </w:rPr>
          <w:t>Resazurin microtiter assay plate: simple and inexpensive method for detection of drug resistance in Mycobacterium tuberculosis. Antimicrob Agents Chemother 2002; 46: 2720–2.</w:t>
        </w:r>
      </w:ins>
    </w:p>
    <w:p w14:paraId="5666F814" w14:textId="77777777" w:rsidR="00FA3849" w:rsidRPr="00464C18" w:rsidRDefault="00FA3849">
      <w:pPr>
        <w:pStyle w:val="Bibliography"/>
        <w:rPr>
          <w:ins w:id="1130" w:author="sunny" w:date="2016-12-17T11:37:00Z"/>
          <w:rFonts w:ascii="Times New Roman" w:hAnsi="Times New Roman" w:cs="Times New Roman"/>
          <w:sz w:val="24"/>
          <w:szCs w:val="24"/>
          <w:lang w:val="fr-CH"/>
          <w:rPrChange w:id="1131" w:author="valdes" w:date="2016-12-17T21:04:00Z">
            <w:rPr>
              <w:ins w:id="1132" w:author="sunny" w:date="2016-12-17T11:37:00Z"/>
              <w:rFonts w:ascii="Times New Roman" w:hAnsi="Times New Roman" w:cs="Times New Roman"/>
              <w:sz w:val="24"/>
              <w:szCs w:val="24"/>
            </w:rPr>
          </w:rPrChange>
        </w:rPr>
        <w:pPrChange w:id="1133" w:author="sunny" w:date="2016-12-17T11:37:00Z">
          <w:pPr>
            <w:widowControl w:val="0"/>
            <w:autoSpaceDE w:val="0"/>
            <w:autoSpaceDN w:val="0"/>
            <w:adjustRightInd w:val="0"/>
            <w:spacing w:after="0" w:line="240" w:lineRule="auto"/>
          </w:pPr>
        </w:pPrChange>
      </w:pPr>
      <w:ins w:id="1134" w:author="sunny" w:date="2016-12-17T11:37:00Z">
        <w:r>
          <w:rPr>
            <w:rFonts w:ascii="Times New Roman" w:hAnsi="Times New Roman" w:cs="Times New Roman"/>
            <w:sz w:val="24"/>
            <w:szCs w:val="24"/>
          </w:rPr>
          <w:t xml:space="preserve">26. Schmitt DM, Connolly KL, Jerse AE et al. Antibacterial activity of resazurin-based compounds against Neisseria gonorrhoeae in vitro and in vivo. </w:t>
        </w:r>
        <w:r w:rsidRPr="00464C18">
          <w:rPr>
            <w:rFonts w:ascii="Times New Roman" w:hAnsi="Times New Roman" w:cs="Times New Roman"/>
            <w:sz w:val="24"/>
            <w:szCs w:val="24"/>
            <w:lang w:val="fr-CH"/>
            <w:rPrChange w:id="1135" w:author="valdes" w:date="2016-12-17T21:04:00Z">
              <w:rPr>
                <w:rFonts w:ascii="Times New Roman" w:hAnsi="Times New Roman" w:cs="Times New Roman"/>
                <w:sz w:val="24"/>
                <w:szCs w:val="24"/>
              </w:rPr>
            </w:rPrChange>
          </w:rPr>
          <w:t>Int J Antimicrob Agents 2016; 48: 367–72. </w:t>
        </w:r>
      </w:ins>
    </w:p>
    <w:p w14:paraId="4747EB8F" w14:textId="77777777" w:rsidR="00FA3849" w:rsidRDefault="00FA3849">
      <w:pPr>
        <w:pStyle w:val="Bibliography"/>
        <w:rPr>
          <w:ins w:id="1136" w:author="sunny" w:date="2016-12-17T11:37:00Z"/>
          <w:rFonts w:ascii="Times New Roman" w:hAnsi="Times New Roman" w:cs="Times New Roman"/>
          <w:sz w:val="24"/>
          <w:szCs w:val="24"/>
        </w:rPr>
        <w:pPrChange w:id="1137" w:author="sunny" w:date="2016-12-17T11:37:00Z">
          <w:pPr>
            <w:widowControl w:val="0"/>
            <w:autoSpaceDE w:val="0"/>
            <w:autoSpaceDN w:val="0"/>
            <w:adjustRightInd w:val="0"/>
            <w:spacing w:after="0" w:line="240" w:lineRule="auto"/>
          </w:pPr>
        </w:pPrChange>
      </w:pPr>
      <w:ins w:id="1138" w:author="sunny" w:date="2016-12-17T11:37:00Z">
        <w:r w:rsidRPr="00464C18">
          <w:rPr>
            <w:rFonts w:ascii="Times New Roman" w:hAnsi="Times New Roman" w:cs="Times New Roman"/>
            <w:sz w:val="24"/>
            <w:szCs w:val="24"/>
            <w:lang w:val="fr-CH"/>
            <w:rPrChange w:id="1139" w:author="valdes" w:date="2016-12-17T21:04:00Z">
              <w:rPr>
                <w:rFonts w:ascii="Times New Roman" w:hAnsi="Times New Roman" w:cs="Times New Roman"/>
                <w:sz w:val="24"/>
                <w:szCs w:val="24"/>
              </w:rPr>
            </w:rPrChange>
          </w:rPr>
          <w:t xml:space="preserve">33. Unemo M, Golparian D, Sánchez-Busó L, </w:t>
        </w:r>
        <w:r w:rsidRPr="00464C18">
          <w:rPr>
            <w:rFonts w:ascii="Times New Roman" w:hAnsi="Times New Roman" w:cs="Times New Roman"/>
            <w:i/>
            <w:iCs/>
            <w:sz w:val="24"/>
            <w:szCs w:val="24"/>
            <w:lang w:val="fr-CH"/>
            <w:rPrChange w:id="1140" w:author="valdes" w:date="2016-12-17T21:04:00Z">
              <w:rPr>
                <w:rFonts w:ascii="Times New Roman" w:hAnsi="Times New Roman" w:cs="Times New Roman"/>
                <w:i/>
                <w:iCs/>
                <w:sz w:val="24"/>
                <w:szCs w:val="24"/>
              </w:rPr>
            </w:rPrChange>
          </w:rPr>
          <w:t>et al.</w:t>
        </w:r>
        <w:r w:rsidRPr="00464C18">
          <w:rPr>
            <w:rFonts w:ascii="Times New Roman" w:hAnsi="Times New Roman" w:cs="Times New Roman"/>
            <w:sz w:val="24"/>
            <w:szCs w:val="24"/>
            <w:lang w:val="fr-CH"/>
            <w:rPrChange w:id="1141" w:author="valdes" w:date="2016-12-17T21:04:00Z">
              <w:rPr>
                <w:rFonts w:ascii="Times New Roman" w:hAnsi="Times New Roman" w:cs="Times New Roman"/>
                <w:sz w:val="24"/>
                <w:szCs w:val="24"/>
              </w:rPr>
            </w:rPrChange>
          </w:rPr>
          <w:t xml:space="preserve"> </w:t>
        </w:r>
        <w:r>
          <w:rPr>
            <w:rFonts w:ascii="Times New Roman" w:hAnsi="Times New Roman" w:cs="Times New Roman"/>
            <w:sz w:val="24"/>
            <w:szCs w:val="24"/>
          </w:rPr>
          <w:t xml:space="preserve">The novel 2016 WHO Neisseria gonorrhoeae reference strains for global quality assurance of laboratory investigations: phenotypic, genetic and reference genome characterization.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2016; </w:t>
        </w:r>
        <w:r>
          <w:rPr>
            <w:rFonts w:ascii="Times New Roman" w:hAnsi="Times New Roman" w:cs="Times New Roman"/>
            <w:b/>
            <w:bCs/>
            <w:sz w:val="24"/>
            <w:szCs w:val="24"/>
          </w:rPr>
          <w:t>71</w:t>
        </w:r>
        <w:r>
          <w:rPr>
            <w:rFonts w:ascii="Times New Roman" w:hAnsi="Times New Roman" w:cs="Times New Roman"/>
            <w:sz w:val="24"/>
            <w:szCs w:val="24"/>
          </w:rPr>
          <w:t>: 3096–108.</w:t>
        </w:r>
      </w:ins>
    </w:p>
    <w:p w14:paraId="2D24B40D" w14:textId="77777777" w:rsidR="00FA3849" w:rsidRDefault="00FA3849">
      <w:pPr>
        <w:pStyle w:val="Bibliography"/>
        <w:rPr>
          <w:ins w:id="1142" w:author="sunny" w:date="2016-12-17T11:37:00Z"/>
          <w:rFonts w:ascii="Times New Roman" w:hAnsi="Times New Roman" w:cs="Times New Roman"/>
          <w:sz w:val="24"/>
          <w:szCs w:val="24"/>
        </w:rPr>
        <w:pPrChange w:id="1143" w:author="sunny" w:date="2016-12-17T11:37:00Z">
          <w:pPr>
            <w:widowControl w:val="0"/>
            <w:autoSpaceDE w:val="0"/>
            <w:autoSpaceDN w:val="0"/>
            <w:adjustRightInd w:val="0"/>
            <w:spacing w:after="0" w:line="240" w:lineRule="auto"/>
          </w:pPr>
        </w:pPrChange>
      </w:pPr>
      <w:ins w:id="1144" w:author="sunny" w:date="2016-12-17T11:37:00Z">
        <w:r>
          <w:rPr>
            <w:rFonts w:ascii="Times New Roman" w:hAnsi="Times New Roman" w:cs="Times New Roman"/>
            <w:sz w:val="24"/>
            <w:szCs w:val="24"/>
          </w:rPr>
          <w:t xml:space="preserve">34. Unemo M, Fasth O, Fredlund H, Limnios A, Tapsall J. Phenotypic and genetic characterization of the 2008 WHO Neisseria gonorrhoeae reference strain panel intended for global quality assurance and quality control of gonococcal antimicrobial resistance surveillance for public health purposes. </w:t>
        </w:r>
        <w:r>
          <w:rPr>
            <w:rFonts w:ascii="Times New Roman" w:hAnsi="Times New Roman" w:cs="Times New Roman"/>
            <w:i/>
            <w:iCs/>
            <w:sz w:val="24"/>
            <w:szCs w:val="24"/>
          </w:rPr>
          <w:t>J Antimicrob Chemother</w:t>
        </w:r>
        <w:r>
          <w:rPr>
            <w:rFonts w:ascii="Times New Roman" w:hAnsi="Times New Roman" w:cs="Times New Roman"/>
            <w:sz w:val="24"/>
            <w:szCs w:val="24"/>
          </w:rPr>
          <w:t xml:space="preserve"> 2009; </w:t>
        </w:r>
        <w:r>
          <w:rPr>
            <w:rFonts w:ascii="Times New Roman" w:hAnsi="Times New Roman" w:cs="Times New Roman"/>
            <w:b/>
            <w:bCs/>
            <w:sz w:val="24"/>
            <w:szCs w:val="24"/>
          </w:rPr>
          <w:t>63</w:t>
        </w:r>
        <w:r>
          <w:rPr>
            <w:rFonts w:ascii="Times New Roman" w:hAnsi="Times New Roman" w:cs="Times New Roman"/>
            <w:sz w:val="24"/>
            <w:szCs w:val="24"/>
          </w:rPr>
          <w:t>: 1142–51.</w:t>
        </w:r>
      </w:ins>
    </w:p>
    <w:p w14:paraId="741C2E29" w14:textId="77777777" w:rsidR="00FA3849" w:rsidRDefault="00FA3849">
      <w:pPr>
        <w:pStyle w:val="Bibliography"/>
        <w:rPr>
          <w:ins w:id="1145" w:author="sunny" w:date="2016-12-17T11:37:00Z"/>
          <w:rFonts w:ascii="Times New Roman" w:hAnsi="Times New Roman" w:cs="Times New Roman"/>
          <w:sz w:val="24"/>
          <w:szCs w:val="24"/>
        </w:rPr>
        <w:pPrChange w:id="1146" w:author="sunny" w:date="2016-12-17T11:37:00Z">
          <w:pPr>
            <w:widowControl w:val="0"/>
            <w:autoSpaceDE w:val="0"/>
            <w:autoSpaceDN w:val="0"/>
            <w:adjustRightInd w:val="0"/>
            <w:spacing w:after="0" w:line="240" w:lineRule="auto"/>
          </w:pPr>
        </w:pPrChange>
      </w:pPr>
      <w:ins w:id="1147" w:author="sunny" w:date="2016-12-17T11:37:00Z">
        <w:r>
          <w:rPr>
            <w:rFonts w:ascii="Times New Roman" w:hAnsi="Times New Roman" w:cs="Times New Roman"/>
            <w:sz w:val="24"/>
            <w:szCs w:val="24"/>
          </w:rPr>
          <w:t>35. Schultheiss, O.C., Stanton, S.J. (2009). Assessment of salivary hormones. In: Harmon-Jones, E., Beer, J.S., eds. Methods in Social Neuroscience. New York: Guilford Press.</w:t>
        </w:r>
      </w:ins>
    </w:p>
    <w:p w14:paraId="7823DA1F" w14:textId="77777777" w:rsidR="00FA3849" w:rsidRDefault="00FA3849">
      <w:pPr>
        <w:pStyle w:val="Bibliography"/>
        <w:rPr>
          <w:ins w:id="1148" w:author="sunny" w:date="2016-12-17T11:37:00Z"/>
          <w:rFonts w:ascii="Times New Roman" w:hAnsi="Times New Roman" w:cs="Times New Roman"/>
          <w:sz w:val="24"/>
          <w:szCs w:val="24"/>
        </w:rPr>
        <w:pPrChange w:id="1149" w:author="sunny" w:date="2016-12-17T11:37:00Z">
          <w:pPr>
            <w:widowControl w:val="0"/>
            <w:autoSpaceDE w:val="0"/>
            <w:autoSpaceDN w:val="0"/>
            <w:adjustRightInd w:val="0"/>
            <w:spacing w:after="0" w:line="240" w:lineRule="auto"/>
          </w:pPr>
        </w:pPrChange>
      </w:pPr>
      <w:ins w:id="1150" w:author="sunny" w:date="2016-12-17T11:37:00Z">
        <w:r>
          <w:rPr>
            <w:rFonts w:ascii="Times New Roman" w:hAnsi="Times New Roman" w:cs="Times New Roman"/>
            <w:sz w:val="24"/>
            <w:szCs w:val="24"/>
          </w:rPr>
          <w:t>36. Anon. Bioassay Analysis Using R | Ritz | Journal of Statistical Software. Available at: https://www.jstatsoft.org/article/view/v012i05. Accessed March 16, 2016.</w:t>
        </w:r>
      </w:ins>
    </w:p>
    <w:p w14:paraId="1273C197" w14:textId="77777777" w:rsidR="00FA3849" w:rsidRDefault="00FA3849">
      <w:pPr>
        <w:pStyle w:val="Bibliography"/>
        <w:rPr>
          <w:ins w:id="1151" w:author="sunny" w:date="2016-12-17T11:37:00Z"/>
          <w:rFonts w:ascii="Times New Roman" w:hAnsi="Times New Roman" w:cs="Times New Roman"/>
          <w:sz w:val="24"/>
          <w:szCs w:val="24"/>
        </w:rPr>
        <w:pPrChange w:id="1152" w:author="sunny" w:date="2016-12-17T11:37:00Z">
          <w:pPr>
            <w:widowControl w:val="0"/>
            <w:autoSpaceDE w:val="0"/>
            <w:autoSpaceDN w:val="0"/>
            <w:adjustRightInd w:val="0"/>
            <w:spacing w:after="0" w:line="240" w:lineRule="auto"/>
          </w:pPr>
        </w:pPrChange>
      </w:pPr>
      <w:ins w:id="1153" w:author="sunny" w:date="2016-12-17T11:37:00Z">
        <w:r>
          <w:rPr>
            <w:rFonts w:ascii="Times New Roman" w:hAnsi="Times New Roman" w:cs="Times New Roman"/>
            <w:sz w:val="24"/>
            <w:szCs w:val="24"/>
          </w:rPr>
          <w:t>37. EUCAST. The European Committee on Antimicrobial Susceptibility Testing. Breakpoint tables for interpretation of MICs and zone diameters. 2016.</w:t>
        </w:r>
      </w:ins>
    </w:p>
    <w:p w14:paraId="7DD667BD" w14:textId="77777777" w:rsidR="00FA3849" w:rsidRDefault="00FA3849">
      <w:pPr>
        <w:pStyle w:val="Bibliography"/>
        <w:rPr>
          <w:ins w:id="1154" w:author="sunny" w:date="2016-12-17T11:37:00Z"/>
          <w:rFonts w:ascii="Times New Roman" w:hAnsi="Times New Roman" w:cs="Times New Roman"/>
          <w:sz w:val="24"/>
          <w:szCs w:val="24"/>
        </w:rPr>
        <w:pPrChange w:id="1155" w:author="sunny" w:date="2016-12-17T11:37:00Z">
          <w:pPr>
            <w:widowControl w:val="0"/>
            <w:autoSpaceDE w:val="0"/>
            <w:autoSpaceDN w:val="0"/>
            <w:adjustRightInd w:val="0"/>
            <w:spacing w:after="0" w:line="240" w:lineRule="auto"/>
          </w:pPr>
        </w:pPrChange>
      </w:pPr>
      <w:ins w:id="1156" w:author="sunny" w:date="2016-12-17T11:37:00Z">
        <w:r>
          <w:rPr>
            <w:rFonts w:ascii="Times New Roman" w:hAnsi="Times New Roman" w:cs="Times New Roman"/>
            <w:sz w:val="24"/>
            <w:szCs w:val="24"/>
          </w:rPr>
          <w:t>38. CLSI, Wayne, PA, USA. Clinical and Laboratory Standards Institute. Development of In Vitro Susceptibility Testing Criteria and Quality Control Parameters, 2nd edn. Approved Guideline M23-A2. 2001. Available at: http://shop.clsi.org/site/Sample_pdf/M23A3_sample.pdf. Accessed December 7, 2016.</w:t>
        </w:r>
      </w:ins>
    </w:p>
    <w:p w14:paraId="2556AC1B" w14:textId="77777777" w:rsidR="00FA3849" w:rsidRDefault="00FA3849">
      <w:pPr>
        <w:pStyle w:val="Bibliography"/>
        <w:rPr>
          <w:ins w:id="1157" w:author="sunny" w:date="2016-12-17T11:37:00Z"/>
          <w:rFonts w:ascii="Times New Roman" w:hAnsi="Times New Roman" w:cs="Times New Roman"/>
          <w:sz w:val="24"/>
          <w:szCs w:val="24"/>
        </w:rPr>
        <w:pPrChange w:id="1158" w:author="sunny" w:date="2016-12-17T11:37:00Z">
          <w:pPr>
            <w:widowControl w:val="0"/>
            <w:autoSpaceDE w:val="0"/>
            <w:autoSpaceDN w:val="0"/>
            <w:adjustRightInd w:val="0"/>
            <w:spacing w:after="0" w:line="240" w:lineRule="auto"/>
          </w:pPr>
        </w:pPrChange>
      </w:pPr>
      <w:ins w:id="1159" w:author="sunny" w:date="2016-12-17T11:37:00Z">
        <w:r>
          <w:rPr>
            <w:rFonts w:ascii="Times New Roman" w:hAnsi="Times New Roman" w:cs="Times New Roman"/>
            <w:sz w:val="24"/>
            <w:szCs w:val="24"/>
          </w:rPr>
          <w:lastRenderedPageBreak/>
          <w:t xml:space="preserve">39. Parikh R, Mathai A, Parikh S, Chandra Sekhar G, Thomas R. Understanding and using sensitivity, specificity and predictive values. </w:t>
        </w:r>
        <w:r>
          <w:rPr>
            <w:rFonts w:ascii="Times New Roman" w:hAnsi="Times New Roman" w:cs="Times New Roman"/>
            <w:i/>
            <w:iCs/>
            <w:sz w:val="24"/>
            <w:szCs w:val="24"/>
          </w:rPr>
          <w:t>Indian J Ophthalmol</w:t>
        </w:r>
        <w:r>
          <w:rPr>
            <w:rFonts w:ascii="Times New Roman" w:hAnsi="Times New Roman" w:cs="Times New Roman"/>
            <w:sz w:val="24"/>
            <w:szCs w:val="24"/>
          </w:rPr>
          <w:t xml:space="preserve"> 2008; </w:t>
        </w:r>
        <w:r>
          <w:rPr>
            <w:rFonts w:ascii="Times New Roman" w:hAnsi="Times New Roman" w:cs="Times New Roman"/>
            <w:b/>
            <w:bCs/>
            <w:sz w:val="24"/>
            <w:szCs w:val="24"/>
          </w:rPr>
          <w:t>56</w:t>
        </w:r>
        <w:r>
          <w:rPr>
            <w:rFonts w:ascii="Times New Roman" w:hAnsi="Times New Roman" w:cs="Times New Roman"/>
            <w:sz w:val="24"/>
            <w:szCs w:val="24"/>
          </w:rPr>
          <w:t>: 45–50.</w:t>
        </w:r>
      </w:ins>
    </w:p>
    <w:p w14:paraId="091557C3" w14:textId="77777777" w:rsidR="00FA3849" w:rsidRDefault="00FA3849">
      <w:pPr>
        <w:pStyle w:val="Bibliography"/>
        <w:rPr>
          <w:ins w:id="1160" w:author="sunny" w:date="2016-12-17T11:37:00Z"/>
          <w:rFonts w:ascii="Times New Roman" w:hAnsi="Times New Roman" w:cs="Times New Roman"/>
          <w:sz w:val="24"/>
          <w:szCs w:val="24"/>
        </w:rPr>
        <w:pPrChange w:id="1161" w:author="sunny" w:date="2016-12-17T11:37:00Z">
          <w:pPr>
            <w:widowControl w:val="0"/>
            <w:autoSpaceDE w:val="0"/>
            <w:autoSpaceDN w:val="0"/>
            <w:adjustRightInd w:val="0"/>
            <w:spacing w:after="0" w:line="240" w:lineRule="auto"/>
          </w:pPr>
        </w:pPrChange>
      </w:pPr>
      <w:ins w:id="1162" w:author="sunny" w:date="2016-12-17T11:37:00Z">
        <w:r>
          <w:rPr>
            <w:rFonts w:ascii="Times New Roman" w:hAnsi="Times New Roman" w:cs="Times New Roman"/>
            <w:sz w:val="24"/>
            <w:szCs w:val="24"/>
          </w:rPr>
          <w:t xml:space="preserve">40. Kocaoglu O, Tsui H-CT, Winkler ME, Carlson EE. Profiling of β-Lactam Selectivity for Penicillin-Binding Proteins in Streptococcus pneumoniae D39.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2015; </w:t>
        </w:r>
        <w:r>
          <w:rPr>
            <w:rFonts w:ascii="Times New Roman" w:hAnsi="Times New Roman" w:cs="Times New Roman"/>
            <w:b/>
            <w:bCs/>
            <w:sz w:val="24"/>
            <w:szCs w:val="24"/>
          </w:rPr>
          <w:t>59</w:t>
        </w:r>
        <w:r>
          <w:rPr>
            <w:rFonts w:ascii="Times New Roman" w:hAnsi="Times New Roman" w:cs="Times New Roman"/>
            <w:sz w:val="24"/>
            <w:szCs w:val="24"/>
          </w:rPr>
          <w:t>: 3548–55.</w:t>
        </w:r>
      </w:ins>
    </w:p>
    <w:p w14:paraId="12D4800D" w14:textId="77777777" w:rsidR="00FA3849" w:rsidRDefault="00FA3849">
      <w:pPr>
        <w:pStyle w:val="Bibliography"/>
        <w:rPr>
          <w:ins w:id="1163" w:author="sunny" w:date="2016-12-17T11:37:00Z"/>
          <w:rFonts w:ascii="Times New Roman" w:hAnsi="Times New Roman" w:cs="Times New Roman"/>
          <w:sz w:val="24"/>
          <w:szCs w:val="24"/>
        </w:rPr>
        <w:pPrChange w:id="1164" w:author="sunny" w:date="2016-12-17T11:37:00Z">
          <w:pPr>
            <w:widowControl w:val="0"/>
            <w:autoSpaceDE w:val="0"/>
            <w:autoSpaceDN w:val="0"/>
            <w:adjustRightInd w:val="0"/>
            <w:spacing w:after="0" w:line="240" w:lineRule="auto"/>
          </w:pPr>
        </w:pPrChange>
      </w:pPr>
      <w:ins w:id="1165" w:author="sunny" w:date="2016-12-17T11:37:00Z">
        <w:r>
          <w:rPr>
            <w:rFonts w:ascii="Times New Roman" w:hAnsi="Times New Roman" w:cs="Times New Roman"/>
            <w:sz w:val="24"/>
            <w:szCs w:val="24"/>
          </w:rPr>
          <w:t xml:space="preserve">41. Di Veroli GY, Fornari C, Goldlust I, </w:t>
        </w:r>
        <w:r>
          <w:rPr>
            <w:rFonts w:ascii="Times New Roman" w:hAnsi="Times New Roman" w:cs="Times New Roman"/>
            <w:i/>
            <w:iCs/>
            <w:sz w:val="24"/>
            <w:szCs w:val="24"/>
          </w:rPr>
          <w:t>et al.</w:t>
        </w:r>
        <w:r>
          <w:rPr>
            <w:rFonts w:ascii="Times New Roman" w:hAnsi="Times New Roman" w:cs="Times New Roman"/>
            <w:sz w:val="24"/>
            <w:szCs w:val="24"/>
          </w:rPr>
          <w:t xml:space="preserve"> An automated fitting procedure and software for dose-response curves with multiphasic features. </w:t>
        </w:r>
        <w:r>
          <w:rPr>
            <w:rFonts w:ascii="Times New Roman" w:hAnsi="Times New Roman" w:cs="Times New Roman"/>
            <w:i/>
            <w:iCs/>
            <w:sz w:val="24"/>
            <w:szCs w:val="24"/>
          </w:rPr>
          <w:t>Sci Rep</w:t>
        </w:r>
        <w:r>
          <w:rPr>
            <w:rFonts w:ascii="Times New Roman" w:hAnsi="Times New Roman" w:cs="Times New Roman"/>
            <w:sz w:val="24"/>
            <w:szCs w:val="24"/>
          </w:rPr>
          <w:t xml:space="preserve"> 2015; </w:t>
        </w:r>
        <w:r>
          <w:rPr>
            <w:rFonts w:ascii="Times New Roman" w:hAnsi="Times New Roman" w:cs="Times New Roman"/>
            <w:b/>
            <w:bCs/>
            <w:sz w:val="24"/>
            <w:szCs w:val="24"/>
          </w:rPr>
          <w:t>5</w:t>
        </w:r>
        <w:r>
          <w:rPr>
            <w:rFonts w:ascii="Times New Roman" w:hAnsi="Times New Roman" w:cs="Times New Roman"/>
            <w:sz w:val="24"/>
            <w:szCs w:val="24"/>
          </w:rPr>
          <w:t>: 14701.</w:t>
        </w:r>
      </w:ins>
    </w:p>
    <w:p w14:paraId="7D412CA4" w14:textId="77777777" w:rsidR="00FA3849" w:rsidRDefault="00FA3849">
      <w:pPr>
        <w:pStyle w:val="Bibliography"/>
        <w:rPr>
          <w:ins w:id="1166" w:author="sunny" w:date="2016-12-17T11:37:00Z"/>
          <w:rFonts w:ascii="Times New Roman" w:hAnsi="Times New Roman" w:cs="Times New Roman"/>
          <w:sz w:val="24"/>
          <w:szCs w:val="24"/>
        </w:rPr>
        <w:pPrChange w:id="1167" w:author="sunny" w:date="2016-12-17T11:37:00Z">
          <w:pPr>
            <w:widowControl w:val="0"/>
            <w:autoSpaceDE w:val="0"/>
            <w:autoSpaceDN w:val="0"/>
            <w:adjustRightInd w:val="0"/>
            <w:spacing w:after="0" w:line="240" w:lineRule="auto"/>
          </w:pPr>
        </w:pPrChange>
      </w:pPr>
      <w:ins w:id="1168" w:author="sunny" w:date="2016-12-17T11:37:00Z">
        <w:r>
          <w:rPr>
            <w:rFonts w:ascii="Times New Roman" w:hAnsi="Times New Roman" w:cs="Times New Roman"/>
            <w:sz w:val="24"/>
            <w:szCs w:val="24"/>
          </w:rPr>
          <w:t xml:space="preserve">42. Regoes RR, Wiuff C, Zappala RM, Garner KN, Baquero F, Levin BR. Pharmacodynamic functions: a multiparameter approach to the design of antibiotic treatment regimens.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2004; </w:t>
        </w:r>
        <w:r>
          <w:rPr>
            <w:rFonts w:ascii="Times New Roman" w:hAnsi="Times New Roman" w:cs="Times New Roman"/>
            <w:b/>
            <w:bCs/>
            <w:sz w:val="24"/>
            <w:szCs w:val="24"/>
          </w:rPr>
          <w:t>48</w:t>
        </w:r>
        <w:r>
          <w:rPr>
            <w:rFonts w:ascii="Times New Roman" w:hAnsi="Times New Roman" w:cs="Times New Roman"/>
            <w:sz w:val="24"/>
            <w:szCs w:val="24"/>
          </w:rPr>
          <w:t>: 3670–6.</w:t>
        </w:r>
      </w:ins>
    </w:p>
    <w:p w14:paraId="485A7914" w14:textId="77777777" w:rsidR="00FA3849" w:rsidRDefault="00FA3849">
      <w:pPr>
        <w:pStyle w:val="Bibliography"/>
        <w:rPr>
          <w:ins w:id="1169" w:author="sunny" w:date="2016-12-17T11:37:00Z"/>
          <w:rFonts w:ascii="Times New Roman" w:hAnsi="Times New Roman" w:cs="Times New Roman"/>
          <w:sz w:val="24"/>
          <w:szCs w:val="24"/>
        </w:rPr>
        <w:pPrChange w:id="1170" w:author="sunny" w:date="2016-12-17T11:37:00Z">
          <w:pPr>
            <w:widowControl w:val="0"/>
            <w:autoSpaceDE w:val="0"/>
            <w:autoSpaceDN w:val="0"/>
            <w:adjustRightInd w:val="0"/>
            <w:spacing w:after="0" w:line="240" w:lineRule="auto"/>
          </w:pPr>
        </w:pPrChange>
      </w:pPr>
      <w:ins w:id="1171" w:author="sunny" w:date="2016-12-17T11:37:00Z">
        <w:r>
          <w:rPr>
            <w:rFonts w:ascii="Times New Roman" w:hAnsi="Times New Roman" w:cs="Times New Roman"/>
            <w:sz w:val="24"/>
            <w:szCs w:val="24"/>
          </w:rPr>
          <w:t xml:space="preserve">43. Foucquier J, Guedj M. Analysis of drug combinations: current methodological landscape. </w:t>
        </w:r>
        <w:r>
          <w:rPr>
            <w:rFonts w:ascii="Times New Roman" w:hAnsi="Times New Roman" w:cs="Times New Roman"/>
            <w:i/>
            <w:iCs/>
            <w:sz w:val="24"/>
            <w:szCs w:val="24"/>
          </w:rPr>
          <w:t>Pharmacol Res Perspect</w:t>
        </w:r>
        <w:r>
          <w:rPr>
            <w:rFonts w:ascii="Times New Roman" w:hAnsi="Times New Roman" w:cs="Times New Roman"/>
            <w:sz w:val="24"/>
            <w:szCs w:val="24"/>
          </w:rPr>
          <w:t xml:space="preserve"> 2015; </w:t>
        </w:r>
        <w:r>
          <w:rPr>
            <w:rFonts w:ascii="Times New Roman" w:hAnsi="Times New Roman" w:cs="Times New Roman"/>
            <w:b/>
            <w:bCs/>
            <w:sz w:val="24"/>
            <w:szCs w:val="24"/>
          </w:rPr>
          <w:t>3</w:t>
        </w:r>
        <w:r>
          <w:rPr>
            <w:rFonts w:ascii="Times New Roman" w:hAnsi="Times New Roman" w:cs="Times New Roman"/>
            <w:sz w:val="24"/>
            <w:szCs w:val="24"/>
          </w:rPr>
          <w:t>. Available at: http://www.ncbi.nlm.nih.gov/pmc/articles/PMC4492765/. Accessed November 17, 2015.</w:t>
        </w:r>
      </w:ins>
    </w:p>
    <w:p w14:paraId="51E3C483" w14:textId="77777777" w:rsidR="00FA3849" w:rsidRDefault="00FA3849">
      <w:pPr>
        <w:pStyle w:val="Bibliography"/>
        <w:rPr>
          <w:ins w:id="1172" w:author="sunny" w:date="2016-12-17T11:37:00Z"/>
          <w:rFonts w:ascii="Times New Roman" w:hAnsi="Times New Roman" w:cs="Times New Roman"/>
          <w:sz w:val="24"/>
          <w:szCs w:val="24"/>
        </w:rPr>
        <w:pPrChange w:id="1173" w:author="sunny" w:date="2016-12-17T11:37:00Z">
          <w:pPr>
            <w:widowControl w:val="0"/>
            <w:autoSpaceDE w:val="0"/>
            <w:autoSpaceDN w:val="0"/>
            <w:adjustRightInd w:val="0"/>
            <w:spacing w:after="0" w:line="240" w:lineRule="auto"/>
          </w:pPr>
        </w:pPrChange>
      </w:pPr>
      <w:ins w:id="1174" w:author="sunny" w:date="2016-12-17T11:37:00Z">
        <w:r>
          <w:rPr>
            <w:rFonts w:ascii="Times New Roman" w:hAnsi="Times New Roman" w:cs="Times New Roman"/>
            <w:sz w:val="24"/>
            <w:szCs w:val="24"/>
          </w:rPr>
          <w:t xml:space="preserve">44. Yu G, Baeder DY, Regoes RR, Rolff J. Combination Effects of Antimicrobial Peptides. </w:t>
        </w:r>
        <w:r>
          <w:rPr>
            <w:rFonts w:ascii="Times New Roman" w:hAnsi="Times New Roman" w:cs="Times New Roman"/>
            <w:i/>
            <w:iCs/>
            <w:sz w:val="24"/>
            <w:szCs w:val="24"/>
          </w:rPr>
          <w:t>Antimicrob Agents Chemother</w:t>
        </w:r>
        <w:r>
          <w:rPr>
            <w:rFonts w:ascii="Times New Roman" w:hAnsi="Times New Roman" w:cs="Times New Roman"/>
            <w:sz w:val="24"/>
            <w:szCs w:val="24"/>
          </w:rPr>
          <w:t xml:space="preserve"> 2016; </w:t>
        </w:r>
        <w:r>
          <w:rPr>
            <w:rFonts w:ascii="Times New Roman" w:hAnsi="Times New Roman" w:cs="Times New Roman"/>
            <w:b/>
            <w:bCs/>
            <w:sz w:val="24"/>
            <w:szCs w:val="24"/>
          </w:rPr>
          <w:t>60</w:t>
        </w:r>
        <w:r>
          <w:rPr>
            <w:rFonts w:ascii="Times New Roman" w:hAnsi="Times New Roman" w:cs="Times New Roman"/>
            <w:sz w:val="24"/>
            <w:szCs w:val="24"/>
          </w:rPr>
          <w:t>: 1717–24.</w:t>
        </w:r>
      </w:ins>
    </w:p>
    <w:p w14:paraId="29F6C409" w14:textId="77777777" w:rsidR="00FA3849" w:rsidRDefault="00FA3849">
      <w:pPr>
        <w:pStyle w:val="Bibliography"/>
        <w:rPr>
          <w:ins w:id="1175" w:author="sunny" w:date="2016-12-17T11:37:00Z"/>
          <w:rFonts w:ascii="Times New Roman" w:hAnsi="Times New Roman" w:cs="Times New Roman"/>
          <w:sz w:val="24"/>
          <w:szCs w:val="24"/>
        </w:rPr>
        <w:pPrChange w:id="1176" w:author="sunny" w:date="2016-12-17T11:37:00Z">
          <w:pPr>
            <w:widowControl w:val="0"/>
            <w:autoSpaceDE w:val="0"/>
            <w:autoSpaceDN w:val="0"/>
            <w:adjustRightInd w:val="0"/>
            <w:spacing w:after="0" w:line="240" w:lineRule="auto"/>
          </w:pPr>
        </w:pPrChange>
      </w:pPr>
      <w:ins w:id="1177" w:author="sunny" w:date="2016-12-17T11:37:00Z">
        <w:r>
          <w:rPr>
            <w:rFonts w:ascii="Times New Roman" w:hAnsi="Times New Roman" w:cs="Times New Roman"/>
            <w:sz w:val="24"/>
            <w:szCs w:val="24"/>
          </w:rPr>
          <w:t xml:space="preserve">45. Schmitt DM, Connolly KL, Jerse AE, Detrick MS, Horzempa J. Antibacterial activity of resazurin-based compounds against Neisseria gonorrhoeae in vitro and in vivo. </w:t>
        </w:r>
        <w:r>
          <w:rPr>
            <w:rFonts w:ascii="Times New Roman" w:hAnsi="Times New Roman" w:cs="Times New Roman"/>
            <w:i/>
            <w:iCs/>
            <w:sz w:val="24"/>
            <w:szCs w:val="24"/>
          </w:rPr>
          <w:t>Int J Antimicrob Agents</w:t>
        </w:r>
        <w:r>
          <w:rPr>
            <w:rFonts w:ascii="Times New Roman" w:hAnsi="Times New Roman" w:cs="Times New Roman"/>
            <w:sz w:val="24"/>
            <w:szCs w:val="24"/>
          </w:rPr>
          <w:t xml:space="preserve"> 2016; </w:t>
        </w:r>
        <w:r>
          <w:rPr>
            <w:rFonts w:ascii="Times New Roman" w:hAnsi="Times New Roman" w:cs="Times New Roman"/>
            <w:b/>
            <w:bCs/>
            <w:sz w:val="24"/>
            <w:szCs w:val="24"/>
          </w:rPr>
          <w:t>48</w:t>
        </w:r>
        <w:r>
          <w:rPr>
            <w:rFonts w:ascii="Times New Roman" w:hAnsi="Times New Roman" w:cs="Times New Roman"/>
            <w:sz w:val="24"/>
            <w:szCs w:val="24"/>
          </w:rPr>
          <w:t>: 367–72.</w:t>
        </w:r>
      </w:ins>
    </w:p>
    <w:p w14:paraId="631FD744" w14:textId="7ACB5D11" w:rsidR="007E01ED" w:rsidDel="00FE2A90" w:rsidRDefault="007E01ED">
      <w:pPr>
        <w:pStyle w:val="Bibliography"/>
        <w:rPr>
          <w:del w:id="1178" w:author="sunny" w:date="2016-12-06T17:48:00Z"/>
          <w:rFonts w:ascii="Times New Roman" w:hAnsi="Times New Roman" w:cs="Times New Roman"/>
          <w:sz w:val="24"/>
          <w:szCs w:val="24"/>
        </w:rPr>
        <w:pPrChange w:id="1179" w:author="sunny" w:date="2016-12-06T17:28:00Z">
          <w:pPr>
            <w:widowControl w:val="0"/>
            <w:autoSpaceDE w:val="0"/>
            <w:autoSpaceDN w:val="0"/>
            <w:adjustRightInd w:val="0"/>
            <w:spacing w:after="0" w:line="240" w:lineRule="auto"/>
          </w:pPr>
        </w:pPrChange>
      </w:pPr>
      <w:del w:id="1180" w:author="sunny" w:date="2016-12-06T17:48:00Z">
        <w:r w:rsidDel="00FE2A90">
          <w:rPr>
            <w:rFonts w:ascii="Times New Roman" w:hAnsi="Times New Roman" w:cs="Times New Roman"/>
            <w:sz w:val="24"/>
            <w:szCs w:val="24"/>
          </w:rPr>
          <w:lastRenderedPageBreak/>
          <w:delText>1. WHO. WHO. Global action plan to control the spread and impact of antimicrobial resistance in Neisseria gonorrhoeae. 2012. Available at: http://apps.who.int/iris/bitstream/10665/44863/1/9789241503501_eng.pdf. Accessed December 6, 2016.</w:delText>
        </w:r>
      </w:del>
    </w:p>
    <w:p w14:paraId="579246CF" w14:textId="050638EB" w:rsidR="007E01ED" w:rsidDel="00FE2A90" w:rsidRDefault="007E01ED">
      <w:pPr>
        <w:pStyle w:val="Bibliography"/>
        <w:rPr>
          <w:del w:id="1181" w:author="sunny" w:date="2016-12-06T17:48:00Z"/>
          <w:rFonts w:ascii="Times New Roman" w:hAnsi="Times New Roman" w:cs="Times New Roman"/>
          <w:sz w:val="24"/>
          <w:szCs w:val="24"/>
        </w:rPr>
        <w:pPrChange w:id="1182" w:author="sunny" w:date="2016-12-06T17:28:00Z">
          <w:pPr>
            <w:widowControl w:val="0"/>
            <w:autoSpaceDE w:val="0"/>
            <w:autoSpaceDN w:val="0"/>
            <w:adjustRightInd w:val="0"/>
            <w:spacing w:after="0" w:line="240" w:lineRule="auto"/>
          </w:pPr>
        </w:pPrChange>
      </w:pPr>
      <w:del w:id="1183" w:author="sunny" w:date="2016-12-06T17:48:00Z">
        <w:r w:rsidDel="00FE2A90">
          <w:rPr>
            <w:rFonts w:ascii="Times New Roman" w:hAnsi="Times New Roman" w:cs="Times New Roman"/>
            <w:sz w:val="24"/>
            <w:szCs w:val="24"/>
          </w:rPr>
          <w:delText xml:space="preserve">2. Newman L, Rowley J, Hoorn SV,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Global Estimates of the Prevalence and Incidence of Four Curable Sexually Transmitted Infections in 2012 Based on Systematic Review and Global Reporting. </w:delText>
        </w:r>
        <w:r w:rsidDel="00FE2A90">
          <w:rPr>
            <w:rFonts w:ascii="Times New Roman" w:hAnsi="Times New Roman" w:cs="Times New Roman"/>
            <w:i/>
            <w:iCs/>
            <w:sz w:val="24"/>
            <w:szCs w:val="24"/>
          </w:rPr>
          <w:delText>PLOS ONE</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10</w:delText>
        </w:r>
        <w:r w:rsidDel="00FE2A90">
          <w:rPr>
            <w:rFonts w:ascii="Times New Roman" w:hAnsi="Times New Roman" w:cs="Times New Roman"/>
            <w:sz w:val="24"/>
            <w:szCs w:val="24"/>
          </w:rPr>
          <w:delText>: e0143304.</w:delText>
        </w:r>
      </w:del>
    </w:p>
    <w:p w14:paraId="21B35DC0" w14:textId="6B7FA6C2" w:rsidR="007E01ED" w:rsidDel="00FE2A90" w:rsidRDefault="007E01ED">
      <w:pPr>
        <w:pStyle w:val="Bibliography"/>
        <w:rPr>
          <w:del w:id="1184" w:author="sunny" w:date="2016-12-06T17:48:00Z"/>
          <w:rFonts w:ascii="Times New Roman" w:hAnsi="Times New Roman" w:cs="Times New Roman"/>
          <w:sz w:val="24"/>
          <w:szCs w:val="24"/>
        </w:rPr>
        <w:pPrChange w:id="1185" w:author="sunny" w:date="2016-12-06T17:28:00Z">
          <w:pPr>
            <w:widowControl w:val="0"/>
            <w:autoSpaceDE w:val="0"/>
            <w:autoSpaceDN w:val="0"/>
            <w:adjustRightInd w:val="0"/>
            <w:spacing w:after="0" w:line="240" w:lineRule="auto"/>
          </w:pPr>
        </w:pPrChange>
      </w:pPr>
      <w:del w:id="1186" w:author="sunny" w:date="2016-12-06T17:48:00Z">
        <w:r w:rsidDel="00FE2A90">
          <w:rPr>
            <w:rFonts w:ascii="Times New Roman" w:hAnsi="Times New Roman" w:cs="Times New Roman"/>
            <w:sz w:val="24"/>
            <w:szCs w:val="24"/>
          </w:rPr>
          <w:delText xml:space="preserve">3. Unemo M, Shafer WM. Antimicrobial Resistance in Neisseria gonorrhoeae in the 21st Century: Past, Evolution, and Future. </w:delText>
        </w:r>
        <w:r w:rsidDel="00FE2A90">
          <w:rPr>
            <w:rFonts w:ascii="Times New Roman" w:hAnsi="Times New Roman" w:cs="Times New Roman"/>
            <w:i/>
            <w:iCs/>
            <w:sz w:val="24"/>
            <w:szCs w:val="24"/>
          </w:rPr>
          <w:delText>Clin Microbiol Rev</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27</w:delText>
        </w:r>
        <w:r w:rsidDel="00FE2A90">
          <w:rPr>
            <w:rFonts w:ascii="Times New Roman" w:hAnsi="Times New Roman" w:cs="Times New Roman"/>
            <w:sz w:val="24"/>
            <w:szCs w:val="24"/>
          </w:rPr>
          <w:delText>: 587–613.</w:delText>
        </w:r>
      </w:del>
    </w:p>
    <w:p w14:paraId="79204D76" w14:textId="33DEA2AE" w:rsidR="007E01ED" w:rsidDel="00FE2A90" w:rsidRDefault="007E01ED">
      <w:pPr>
        <w:pStyle w:val="Bibliography"/>
        <w:rPr>
          <w:del w:id="1187" w:author="sunny" w:date="2016-12-06T17:48:00Z"/>
          <w:rFonts w:ascii="Times New Roman" w:hAnsi="Times New Roman" w:cs="Times New Roman"/>
          <w:sz w:val="24"/>
          <w:szCs w:val="24"/>
        </w:rPr>
        <w:pPrChange w:id="1188" w:author="sunny" w:date="2016-12-06T17:28:00Z">
          <w:pPr>
            <w:widowControl w:val="0"/>
            <w:autoSpaceDE w:val="0"/>
            <w:autoSpaceDN w:val="0"/>
            <w:adjustRightInd w:val="0"/>
            <w:spacing w:after="0" w:line="240" w:lineRule="auto"/>
          </w:pPr>
        </w:pPrChange>
      </w:pPr>
      <w:del w:id="1189" w:author="sunny" w:date="2016-12-06T17:48:00Z">
        <w:r w:rsidDel="00FE2A90">
          <w:rPr>
            <w:rFonts w:ascii="Times New Roman" w:hAnsi="Times New Roman" w:cs="Times New Roman"/>
            <w:sz w:val="24"/>
            <w:szCs w:val="24"/>
          </w:rPr>
          <w:delText xml:space="preserve">4. Biedenbach DJ, Jones RN. Comparative assessment of Etest for testing susceptibilities of Neisseria gonorrhoeae to penicillin, tetracycline, ceftriaxone, cefotaxime, and ciprofloxacin: investigation using 510(k) review criteria, recommended by the Food and Drug Administration. </w:delText>
        </w:r>
        <w:r w:rsidDel="00FE2A90">
          <w:rPr>
            <w:rFonts w:ascii="Times New Roman" w:hAnsi="Times New Roman" w:cs="Times New Roman"/>
            <w:i/>
            <w:iCs/>
            <w:sz w:val="24"/>
            <w:szCs w:val="24"/>
          </w:rPr>
          <w:delText>J Clin Microbiol</w:delText>
        </w:r>
        <w:r w:rsidDel="00FE2A90">
          <w:rPr>
            <w:rFonts w:ascii="Times New Roman" w:hAnsi="Times New Roman" w:cs="Times New Roman"/>
            <w:sz w:val="24"/>
            <w:szCs w:val="24"/>
          </w:rPr>
          <w:delText xml:space="preserve"> 1996; </w:delText>
        </w:r>
        <w:r w:rsidDel="00FE2A90">
          <w:rPr>
            <w:rFonts w:ascii="Times New Roman" w:hAnsi="Times New Roman" w:cs="Times New Roman"/>
            <w:b/>
            <w:bCs/>
            <w:sz w:val="24"/>
            <w:szCs w:val="24"/>
          </w:rPr>
          <w:delText>34</w:delText>
        </w:r>
        <w:r w:rsidDel="00FE2A90">
          <w:rPr>
            <w:rFonts w:ascii="Times New Roman" w:hAnsi="Times New Roman" w:cs="Times New Roman"/>
            <w:sz w:val="24"/>
            <w:szCs w:val="24"/>
          </w:rPr>
          <w:delText>: 3214–7.</w:delText>
        </w:r>
      </w:del>
    </w:p>
    <w:p w14:paraId="6748A957" w14:textId="7F13B716" w:rsidR="007E01ED" w:rsidDel="00FE2A90" w:rsidRDefault="007E01ED">
      <w:pPr>
        <w:pStyle w:val="Bibliography"/>
        <w:rPr>
          <w:del w:id="1190" w:author="sunny" w:date="2016-12-06T17:48:00Z"/>
          <w:rFonts w:ascii="Times New Roman" w:hAnsi="Times New Roman" w:cs="Times New Roman"/>
          <w:sz w:val="24"/>
          <w:szCs w:val="24"/>
        </w:rPr>
        <w:pPrChange w:id="1191" w:author="sunny" w:date="2016-12-06T17:28:00Z">
          <w:pPr>
            <w:widowControl w:val="0"/>
            <w:autoSpaceDE w:val="0"/>
            <w:autoSpaceDN w:val="0"/>
            <w:adjustRightInd w:val="0"/>
            <w:spacing w:after="0" w:line="240" w:lineRule="auto"/>
          </w:pPr>
        </w:pPrChange>
      </w:pPr>
      <w:del w:id="1192" w:author="sunny" w:date="2016-12-06T17:48:00Z">
        <w:r w:rsidDel="00FE2A90">
          <w:rPr>
            <w:rFonts w:ascii="Times New Roman" w:hAnsi="Times New Roman" w:cs="Times New Roman"/>
            <w:sz w:val="24"/>
            <w:szCs w:val="24"/>
          </w:rPr>
          <w:delText>5. Liu H, Taylor TH, Pettus K et al. Assessment of Etest as an alternative to agar dilution for antimicrobial susceptibility testing of Neisseria gonorrhoeae. J Clin Microbiol 2014; 52: 1435–40.</w:delText>
        </w:r>
      </w:del>
    </w:p>
    <w:p w14:paraId="69956A03" w14:textId="396D5472" w:rsidR="007E01ED" w:rsidDel="00FE2A90" w:rsidRDefault="007E01ED">
      <w:pPr>
        <w:pStyle w:val="Bibliography"/>
        <w:rPr>
          <w:del w:id="1193" w:author="sunny" w:date="2016-12-06T17:48:00Z"/>
          <w:rFonts w:ascii="Times New Roman" w:hAnsi="Times New Roman" w:cs="Times New Roman"/>
          <w:sz w:val="24"/>
          <w:szCs w:val="24"/>
        </w:rPr>
        <w:pPrChange w:id="1194" w:author="sunny" w:date="2016-12-06T17:28:00Z">
          <w:pPr>
            <w:widowControl w:val="0"/>
            <w:autoSpaceDE w:val="0"/>
            <w:autoSpaceDN w:val="0"/>
            <w:adjustRightInd w:val="0"/>
            <w:spacing w:after="0" w:line="240" w:lineRule="auto"/>
          </w:pPr>
        </w:pPrChange>
      </w:pPr>
      <w:del w:id="1195" w:author="sunny" w:date="2016-12-06T17:48:00Z">
        <w:r w:rsidDel="00FE2A90">
          <w:rPr>
            <w:rFonts w:ascii="Times New Roman" w:hAnsi="Times New Roman" w:cs="Times New Roman"/>
            <w:sz w:val="24"/>
            <w:szCs w:val="24"/>
          </w:rPr>
          <w:delText>6. Singh V, Bala M, Kakran M et al. Comparative assessment of CDS, CLSI disc diffusion and Etest techniques for antimicrobial susceptibility testing of Neisseria gonorrhoeae: a 6-year study. BMJ Open 2012; 2: e000969.</w:delText>
        </w:r>
      </w:del>
    </w:p>
    <w:p w14:paraId="2410D526" w14:textId="5F23439B" w:rsidR="007E01ED" w:rsidDel="00FE2A90" w:rsidRDefault="007E01ED">
      <w:pPr>
        <w:pStyle w:val="Bibliography"/>
        <w:rPr>
          <w:del w:id="1196" w:author="sunny" w:date="2016-12-06T17:48:00Z"/>
          <w:rFonts w:ascii="Times New Roman" w:hAnsi="Times New Roman" w:cs="Times New Roman"/>
          <w:sz w:val="24"/>
          <w:szCs w:val="24"/>
        </w:rPr>
        <w:pPrChange w:id="1197" w:author="sunny" w:date="2016-12-06T17:28:00Z">
          <w:pPr>
            <w:widowControl w:val="0"/>
            <w:autoSpaceDE w:val="0"/>
            <w:autoSpaceDN w:val="0"/>
            <w:adjustRightInd w:val="0"/>
            <w:spacing w:after="0" w:line="240" w:lineRule="auto"/>
          </w:pPr>
        </w:pPrChange>
      </w:pPr>
      <w:del w:id="1198" w:author="sunny" w:date="2016-12-06T17:48:00Z">
        <w:r w:rsidDel="00FE2A90">
          <w:rPr>
            <w:rFonts w:ascii="Times New Roman" w:hAnsi="Times New Roman" w:cs="Times New Roman"/>
            <w:sz w:val="24"/>
            <w:szCs w:val="24"/>
          </w:rPr>
          <w:delText>7. Gose S, Kong CJ, Lee Y et al. Comparison of Neisseria gonorrhoeae MICs obtained by Etest and agar dilution for ceftriaxone, cefpodoxime, cefixime and azithromycin. J Microbiol Methods 2013; 95: 379–80.</w:delText>
        </w:r>
      </w:del>
    </w:p>
    <w:p w14:paraId="34CDE766" w14:textId="0A99FEFD" w:rsidR="007E01ED" w:rsidDel="00FE2A90" w:rsidRDefault="007E01ED">
      <w:pPr>
        <w:pStyle w:val="Bibliography"/>
        <w:rPr>
          <w:del w:id="1199" w:author="sunny" w:date="2016-12-06T17:48:00Z"/>
          <w:rFonts w:ascii="Times New Roman" w:hAnsi="Times New Roman" w:cs="Times New Roman"/>
          <w:sz w:val="24"/>
          <w:szCs w:val="24"/>
        </w:rPr>
        <w:pPrChange w:id="1200" w:author="sunny" w:date="2016-12-06T17:28:00Z">
          <w:pPr>
            <w:widowControl w:val="0"/>
            <w:autoSpaceDE w:val="0"/>
            <w:autoSpaceDN w:val="0"/>
            <w:adjustRightInd w:val="0"/>
            <w:spacing w:after="0" w:line="240" w:lineRule="auto"/>
          </w:pPr>
        </w:pPrChange>
      </w:pPr>
      <w:del w:id="1201" w:author="sunny" w:date="2016-12-06T17:48:00Z">
        <w:r w:rsidDel="00FE2A90">
          <w:rPr>
            <w:rFonts w:ascii="Times New Roman" w:hAnsi="Times New Roman" w:cs="Times New Roman"/>
            <w:sz w:val="24"/>
            <w:szCs w:val="24"/>
          </w:rPr>
          <w:delText>8. Liao C-H, Lai C-C, Hsu M-S et al. Antimicrobial susceptibility of Neisseria gonorrhoeae isolates determined by the agar dilution, disk diffusion and Etest methods: comparison of results using GC agar and chocolate agar. Int J Antimicrob Agents 2010; 35: 457–60.</w:delText>
        </w:r>
      </w:del>
    </w:p>
    <w:p w14:paraId="5A3310AA" w14:textId="05BC78D2" w:rsidR="007E01ED" w:rsidDel="00FE2A90" w:rsidRDefault="007E01ED">
      <w:pPr>
        <w:pStyle w:val="Bibliography"/>
        <w:rPr>
          <w:del w:id="1202" w:author="sunny" w:date="2016-12-06T17:48:00Z"/>
          <w:rFonts w:ascii="Times New Roman" w:hAnsi="Times New Roman" w:cs="Times New Roman"/>
          <w:sz w:val="24"/>
          <w:szCs w:val="24"/>
        </w:rPr>
        <w:pPrChange w:id="1203" w:author="sunny" w:date="2016-12-06T17:28:00Z">
          <w:pPr>
            <w:widowControl w:val="0"/>
            <w:autoSpaceDE w:val="0"/>
            <w:autoSpaceDN w:val="0"/>
            <w:adjustRightInd w:val="0"/>
            <w:spacing w:after="0" w:line="240" w:lineRule="auto"/>
          </w:pPr>
        </w:pPrChange>
      </w:pPr>
      <w:del w:id="1204" w:author="sunny" w:date="2016-12-06T17:48:00Z">
        <w:r w:rsidDel="00FE2A90">
          <w:rPr>
            <w:rFonts w:ascii="Times New Roman" w:hAnsi="Times New Roman" w:cs="Times New Roman"/>
            <w:sz w:val="24"/>
            <w:szCs w:val="24"/>
          </w:rPr>
          <w:delText>9. Ison CA, Martin IMC, Lowndes CM et al. Comparability of laboratory diagnosis and antimicrobial susceptibility testing of Neisseria gonorrhoeae from reference laboratories in Western Europe. J Antimicrob Chemother 2006; 58: 580–6.</w:delText>
        </w:r>
      </w:del>
    </w:p>
    <w:p w14:paraId="74133713" w14:textId="370D1DA9" w:rsidR="007E01ED" w:rsidDel="00FE2A90" w:rsidRDefault="007E01ED">
      <w:pPr>
        <w:pStyle w:val="Bibliography"/>
        <w:rPr>
          <w:del w:id="1205" w:author="sunny" w:date="2016-12-06T17:48:00Z"/>
          <w:rFonts w:ascii="Times New Roman" w:hAnsi="Times New Roman" w:cs="Times New Roman"/>
          <w:sz w:val="24"/>
          <w:szCs w:val="24"/>
        </w:rPr>
        <w:pPrChange w:id="1206" w:author="sunny" w:date="2016-12-06T17:28:00Z">
          <w:pPr>
            <w:widowControl w:val="0"/>
            <w:autoSpaceDE w:val="0"/>
            <w:autoSpaceDN w:val="0"/>
            <w:adjustRightInd w:val="0"/>
            <w:spacing w:after="0" w:line="240" w:lineRule="auto"/>
          </w:pPr>
        </w:pPrChange>
      </w:pPr>
      <w:del w:id="1207" w:author="sunny" w:date="2016-12-06T17:48:00Z">
        <w:r w:rsidDel="00FE2A90">
          <w:rPr>
            <w:rFonts w:ascii="Times New Roman" w:hAnsi="Times New Roman" w:cs="Times New Roman"/>
            <w:sz w:val="24"/>
            <w:szCs w:val="24"/>
          </w:rPr>
          <w:delText>10. Reller LB, Weinstein M, Jorgensen JH et al. Antimicrobial susceptibility testing: a review of general principles and contemporary practices. Clin Infect Dis 2009; 49: 1749–55.</w:delText>
        </w:r>
      </w:del>
    </w:p>
    <w:p w14:paraId="2034D4A2" w14:textId="0D37A321" w:rsidR="007E01ED" w:rsidDel="00FE2A90" w:rsidRDefault="007E01ED">
      <w:pPr>
        <w:pStyle w:val="Bibliography"/>
        <w:rPr>
          <w:del w:id="1208" w:author="sunny" w:date="2016-12-06T17:48:00Z"/>
          <w:rFonts w:ascii="Times New Roman" w:hAnsi="Times New Roman" w:cs="Times New Roman"/>
          <w:sz w:val="24"/>
          <w:szCs w:val="24"/>
        </w:rPr>
        <w:pPrChange w:id="1209" w:author="sunny" w:date="2016-12-06T17:28:00Z">
          <w:pPr>
            <w:widowControl w:val="0"/>
            <w:autoSpaceDE w:val="0"/>
            <w:autoSpaceDN w:val="0"/>
            <w:adjustRightInd w:val="0"/>
            <w:spacing w:after="0" w:line="240" w:lineRule="auto"/>
          </w:pPr>
        </w:pPrChange>
      </w:pPr>
      <w:del w:id="1210" w:author="sunny" w:date="2016-12-06T17:48:00Z">
        <w:r w:rsidDel="00FE2A90">
          <w:rPr>
            <w:rFonts w:ascii="Times New Roman" w:hAnsi="Times New Roman" w:cs="Times New Roman"/>
            <w:sz w:val="24"/>
            <w:szCs w:val="24"/>
          </w:rPr>
          <w:delText>11. Wiegand I, Hilpert K, Hancock REW. Agar and broth dilution methods to determine the minimal inhibitory concentration (MIC) of antimicrobial substances. Nat Protoc 2008; 3: 163–75.</w:delText>
        </w:r>
      </w:del>
    </w:p>
    <w:p w14:paraId="25CE00BA" w14:textId="22BD73DE" w:rsidR="007E01ED" w:rsidDel="00FE2A90" w:rsidRDefault="007E01ED">
      <w:pPr>
        <w:pStyle w:val="Bibliography"/>
        <w:rPr>
          <w:del w:id="1211" w:author="sunny" w:date="2016-12-06T17:48:00Z"/>
          <w:rFonts w:ascii="Times New Roman" w:hAnsi="Times New Roman" w:cs="Times New Roman"/>
          <w:sz w:val="24"/>
          <w:szCs w:val="24"/>
        </w:rPr>
        <w:pPrChange w:id="1212" w:author="sunny" w:date="2016-12-06T17:28:00Z">
          <w:pPr>
            <w:widowControl w:val="0"/>
            <w:autoSpaceDE w:val="0"/>
            <w:autoSpaceDN w:val="0"/>
            <w:adjustRightInd w:val="0"/>
            <w:spacing w:after="0" w:line="240" w:lineRule="auto"/>
          </w:pPr>
        </w:pPrChange>
      </w:pPr>
      <w:del w:id="1213" w:author="sunny" w:date="2016-12-06T17:48:00Z">
        <w:r w:rsidDel="00FE2A90">
          <w:rPr>
            <w:rFonts w:ascii="Times New Roman" w:hAnsi="Times New Roman" w:cs="Times New Roman"/>
            <w:sz w:val="24"/>
            <w:szCs w:val="24"/>
          </w:rPr>
          <w:delText>12. Takei M, Yamaguchi Y, Fukuda H et al. Cultivation of Neisseria gonorrhoeae in liquid media and determination of its in vitro susceptibilities to quinolones. J Clin Microbiol 2005; 43: 4321–7.</w:delText>
        </w:r>
      </w:del>
    </w:p>
    <w:p w14:paraId="6AFEAA0C" w14:textId="406BB297" w:rsidR="007E01ED" w:rsidDel="00FE2A90" w:rsidRDefault="007E01ED">
      <w:pPr>
        <w:pStyle w:val="Bibliography"/>
        <w:rPr>
          <w:del w:id="1214" w:author="sunny" w:date="2016-12-06T17:48:00Z"/>
          <w:rFonts w:ascii="Times New Roman" w:hAnsi="Times New Roman" w:cs="Times New Roman"/>
          <w:sz w:val="24"/>
          <w:szCs w:val="24"/>
        </w:rPr>
        <w:pPrChange w:id="1215" w:author="sunny" w:date="2016-12-06T17:28:00Z">
          <w:pPr>
            <w:widowControl w:val="0"/>
            <w:autoSpaceDE w:val="0"/>
            <w:autoSpaceDN w:val="0"/>
            <w:adjustRightInd w:val="0"/>
            <w:spacing w:after="0" w:line="240" w:lineRule="auto"/>
          </w:pPr>
        </w:pPrChange>
      </w:pPr>
      <w:del w:id="1216" w:author="sunny" w:date="2016-12-06T17:48:00Z">
        <w:r w:rsidDel="00FE2A90">
          <w:rPr>
            <w:rFonts w:ascii="Times New Roman" w:hAnsi="Times New Roman" w:cs="Times New Roman"/>
            <w:sz w:val="24"/>
            <w:szCs w:val="24"/>
          </w:rPr>
          <w:delText>13. Geers TA, Donabedian AM. Comparison of broth microdilution and agar dilution for susceptibility testing of Neisseria gonorrhoeae. Antimicrob Agents Chemother 1989; 33: 233–4.</w:delText>
        </w:r>
      </w:del>
    </w:p>
    <w:p w14:paraId="46CE7D54" w14:textId="1DD52CB9" w:rsidR="007E01ED" w:rsidDel="00FE2A90" w:rsidRDefault="007E01ED">
      <w:pPr>
        <w:pStyle w:val="Bibliography"/>
        <w:rPr>
          <w:del w:id="1217" w:author="sunny" w:date="2016-12-06T17:48:00Z"/>
          <w:rFonts w:ascii="Times New Roman" w:hAnsi="Times New Roman" w:cs="Times New Roman"/>
          <w:sz w:val="24"/>
          <w:szCs w:val="24"/>
        </w:rPr>
        <w:pPrChange w:id="1218" w:author="sunny" w:date="2016-12-06T17:28:00Z">
          <w:pPr>
            <w:widowControl w:val="0"/>
            <w:autoSpaceDE w:val="0"/>
            <w:autoSpaceDN w:val="0"/>
            <w:adjustRightInd w:val="0"/>
            <w:spacing w:after="0" w:line="240" w:lineRule="auto"/>
          </w:pPr>
        </w:pPrChange>
      </w:pPr>
      <w:del w:id="1219" w:author="sunny" w:date="2016-12-06T17:48:00Z">
        <w:r w:rsidDel="00FE2A90">
          <w:rPr>
            <w:rFonts w:ascii="Times New Roman" w:hAnsi="Times New Roman" w:cs="Times New Roman"/>
            <w:sz w:val="24"/>
            <w:szCs w:val="24"/>
          </w:rPr>
          <w:delText>14. Shapiro MA, Heifetz CL, Sesnie JC. Comparison of microdilution and agar dilution procedures for testing antibiotic susceptibility of Neisseria gonorrhoeae. J Clin Microbiol 1984; 20: 828–30.</w:delText>
        </w:r>
      </w:del>
    </w:p>
    <w:p w14:paraId="7AAAD9CD" w14:textId="16216517" w:rsidR="007E01ED" w:rsidDel="00FE2A90" w:rsidRDefault="007E01ED">
      <w:pPr>
        <w:pStyle w:val="Bibliography"/>
        <w:rPr>
          <w:del w:id="1220" w:author="sunny" w:date="2016-12-06T17:48:00Z"/>
          <w:rFonts w:ascii="Times New Roman" w:hAnsi="Times New Roman" w:cs="Times New Roman"/>
          <w:sz w:val="24"/>
          <w:szCs w:val="24"/>
        </w:rPr>
        <w:pPrChange w:id="1221" w:author="sunny" w:date="2016-12-06T17:28:00Z">
          <w:pPr>
            <w:widowControl w:val="0"/>
            <w:autoSpaceDE w:val="0"/>
            <w:autoSpaceDN w:val="0"/>
            <w:adjustRightInd w:val="0"/>
            <w:spacing w:after="0" w:line="240" w:lineRule="auto"/>
          </w:pPr>
        </w:pPrChange>
      </w:pPr>
      <w:del w:id="1222" w:author="sunny" w:date="2016-12-06T17:48:00Z">
        <w:r w:rsidDel="00FE2A90">
          <w:rPr>
            <w:rFonts w:ascii="Times New Roman" w:hAnsi="Times New Roman" w:cs="Times New Roman"/>
            <w:sz w:val="24"/>
            <w:szCs w:val="24"/>
          </w:rPr>
          <w:delText>15. Dillard JP, Seifert HS. A peptidoglycan hydrolase similar to bacteriophage endolysins acts as an autolysin in Neisseria gonorrhoeae. Mol Microbiol 1997; 25: 893–901.</w:delText>
        </w:r>
      </w:del>
    </w:p>
    <w:p w14:paraId="077288F5" w14:textId="38B61686" w:rsidR="007E01ED" w:rsidDel="00FE2A90" w:rsidRDefault="007E01ED">
      <w:pPr>
        <w:pStyle w:val="Bibliography"/>
        <w:rPr>
          <w:del w:id="1223" w:author="sunny" w:date="2016-12-06T17:48:00Z"/>
          <w:rFonts w:ascii="Times New Roman" w:hAnsi="Times New Roman" w:cs="Times New Roman"/>
          <w:sz w:val="24"/>
          <w:szCs w:val="24"/>
        </w:rPr>
        <w:pPrChange w:id="1224" w:author="sunny" w:date="2016-12-06T17:28:00Z">
          <w:pPr>
            <w:widowControl w:val="0"/>
            <w:autoSpaceDE w:val="0"/>
            <w:autoSpaceDN w:val="0"/>
            <w:adjustRightInd w:val="0"/>
            <w:spacing w:after="0" w:line="240" w:lineRule="auto"/>
          </w:pPr>
        </w:pPrChange>
      </w:pPr>
      <w:del w:id="1225" w:author="sunny" w:date="2016-12-06T17:48:00Z">
        <w:r w:rsidDel="00FE2A90">
          <w:rPr>
            <w:rFonts w:ascii="Times New Roman" w:hAnsi="Times New Roman" w:cs="Times New Roman"/>
            <w:sz w:val="24"/>
            <w:szCs w:val="24"/>
          </w:rPr>
          <w:delText>16. Elmros T, Burman LG, Bloom GD. Autolysis of Neisseria gonorrhoeae. J Bacteriol 1976; 126: 969–76.</w:delText>
        </w:r>
      </w:del>
    </w:p>
    <w:p w14:paraId="4FFCDFAB" w14:textId="3C8AF549" w:rsidR="007E01ED" w:rsidDel="00FE2A90" w:rsidRDefault="007E01ED">
      <w:pPr>
        <w:pStyle w:val="Bibliography"/>
        <w:rPr>
          <w:del w:id="1226" w:author="sunny" w:date="2016-12-06T17:48:00Z"/>
          <w:rFonts w:ascii="Times New Roman" w:hAnsi="Times New Roman" w:cs="Times New Roman"/>
          <w:sz w:val="24"/>
          <w:szCs w:val="24"/>
        </w:rPr>
        <w:pPrChange w:id="1227" w:author="sunny" w:date="2016-12-06T17:28:00Z">
          <w:pPr>
            <w:widowControl w:val="0"/>
            <w:autoSpaceDE w:val="0"/>
            <w:autoSpaceDN w:val="0"/>
            <w:adjustRightInd w:val="0"/>
            <w:spacing w:after="0" w:line="240" w:lineRule="auto"/>
          </w:pPr>
        </w:pPrChange>
      </w:pPr>
      <w:del w:id="1228" w:author="sunny" w:date="2016-12-06T17:48:00Z">
        <w:r w:rsidDel="00FE2A90">
          <w:rPr>
            <w:rFonts w:ascii="Times New Roman" w:hAnsi="Times New Roman" w:cs="Times New Roman"/>
            <w:sz w:val="24"/>
            <w:szCs w:val="24"/>
          </w:rPr>
          <w:delText>17. Chan YA, Hackett KT, Dillard JP. The lytic transglycosylases of Neisseria gonorrhoeae. Microb Drug Resist 2012; 18: 271–9.</w:delText>
        </w:r>
      </w:del>
    </w:p>
    <w:p w14:paraId="331D7398" w14:textId="65EFD781" w:rsidR="007E01ED" w:rsidDel="00FE2A90" w:rsidRDefault="007E01ED">
      <w:pPr>
        <w:pStyle w:val="Bibliography"/>
        <w:rPr>
          <w:del w:id="1229" w:author="sunny" w:date="2016-12-06T17:48:00Z"/>
          <w:rFonts w:ascii="Times New Roman" w:hAnsi="Times New Roman" w:cs="Times New Roman"/>
          <w:sz w:val="24"/>
          <w:szCs w:val="24"/>
        </w:rPr>
        <w:pPrChange w:id="1230" w:author="sunny" w:date="2016-12-06T17:28:00Z">
          <w:pPr>
            <w:widowControl w:val="0"/>
            <w:autoSpaceDE w:val="0"/>
            <w:autoSpaceDN w:val="0"/>
            <w:adjustRightInd w:val="0"/>
            <w:spacing w:after="0" w:line="240" w:lineRule="auto"/>
          </w:pPr>
        </w:pPrChange>
      </w:pPr>
      <w:del w:id="1231" w:author="sunny" w:date="2016-12-06T17:48:00Z">
        <w:r w:rsidDel="00FE2A90">
          <w:rPr>
            <w:rFonts w:ascii="Times New Roman" w:hAnsi="Times New Roman" w:cs="Times New Roman"/>
            <w:sz w:val="24"/>
            <w:szCs w:val="24"/>
          </w:rPr>
          <w:delText>18. Foerster S, Golparian D, Jacobsson S et al. Genetic resistance determinants, in vitro time-kill curve analysis and pharmacodynamic functions for the novel topoisomerase II inhibitor ETX0914 (AZD0914) in Neisseria gonorrhoeae. Front Microbiol 2015; 6: 1377.</w:delText>
        </w:r>
      </w:del>
    </w:p>
    <w:p w14:paraId="0BE86B35" w14:textId="458B5874" w:rsidR="007E01ED" w:rsidDel="00FE2A90" w:rsidRDefault="007E01ED">
      <w:pPr>
        <w:pStyle w:val="Bibliography"/>
        <w:rPr>
          <w:del w:id="1232" w:author="sunny" w:date="2016-12-06T17:48:00Z"/>
          <w:rFonts w:ascii="Times New Roman" w:hAnsi="Times New Roman" w:cs="Times New Roman"/>
          <w:sz w:val="24"/>
          <w:szCs w:val="24"/>
        </w:rPr>
        <w:pPrChange w:id="1233" w:author="sunny" w:date="2016-12-06T17:28:00Z">
          <w:pPr>
            <w:widowControl w:val="0"/>
            <w:autoSpaceDE w:val="0"/>
            <w:autoSpaceDN w:val="0"/>
            <w:adjustRightInd w:val="0"/>
            <w:spacing w:after="0" w:line="240" w:lineRule="auto"/>
          </w:pPr>
        </w:pPrChange>
      </w:pPr>
      <w:del w:id="1234" w:author="sunny" w:date="2016-12-06T17:48:00Z">
        <w:r w:rsidDel="00FE2A90">
          <w:rPr>
            <w:rFonts w:ascii="Times New Roman" w:hAnsi="Times New Roman" w:cs="Times New Roman"/>
            <w:sz w:val="24"/>
            <w:szCs w:val="24"/>
          </w:rPr>
          <w:delText>19. Foerster S, Unemo M, Hathaway LJ et al. Time-kill curve analysis and pharmacodynamic functions for in vitro evaluation of antimicrobials against Neisseria gonorrhoeae. BMC Microbiol 2016; 16: 216.</w:delText>
        </w:r>
      </w:del>
    </w:p>
    <w:p w14:paraId="6E6593B0" w14:textId="1325034F" w:rsidR="007E01ED" w:rsidDel="00FE2A90" w:rsidRDefault="007E01ED">
      <w:pPr>
        <w:pStyle w:val="Bibliography"/>
        <w:rPr>
          <w:del w:id="1235" w:author="sunny" w:date="2016-12-06T17:48:00Z"/>
          <w:rFonts w:ascii="Times New Roman" w:hAnsi="Times New Roman" w:cs="Times New Roman"/>
          <w:sz w:val="24"/>
          <w:szCs w:val="24"/>
        </w:rPr>
        <w:pPrChange w:id="1236" w:author="sunny" w:date="2016-12-06T17:28:00Z">
          <w:pPr>
            <w:widowControl w:val="0"/>
            <w:autoSpaceDE w:val="0"/>
            <w:autoSpaceDN w:val="0"/>
            <w:adjustRightInd w:val="0"/>
            <w:spacing w:after="0" w:line="240" w:lineRule="auto"/>
          </w:pPr>
        </w:pPrChange>
      </w:pPr>
      <w:del w:id="1237" w:author="sunny" w:date="2016-12-06T17:48:00Z">
        <w:r w:rsidDel="00FE2A90">
          <w:rPr>
            <w:rFonts w:ascii="Times New Roman" w:hAnsi="Times New Roman" w:cs="Times New Roman"/>
            <w:sz w:val="24"/>
            <w:szCs w:val="24"/>
          </w:rPr>
          <w:delText>20. Kassteele J van de, Santen-Verheuvel MG van, Koedijk FDH et al. New statistical technique for analyzing MIC-based susceptibility data. Antimicrob Agents Chemother 2012; 56: 1557–63.</w:delText>
        </w:r>
      </w:del>
    </w:p>
    <w:p w14:paraId="49DFB30F" w14:textId="0DFCA753" w:rsidR="007E01ED" w:rsidDel="00FE2A90" w:rsidRDefault="007E01ED">
      <w:pPr>
        <w:pStyle w:val="Bibliography"/>
        <w:rPr>
          <w:del w:id="1238" w:author="sunny" w:date="2016-12-06T17:48:00Z"/>
          <w:rFonts w:ascii="Times New Roman" w:hAnsi="Times New Roman" w:cs="Times New Roman"/>
          <w:sz w:val="24"/>
          <w:szCs w:val="24"/>
        </w:rPr>
        <w:pPrChange w:id="1239" w:author="sunny" w:date="2016-12-06T17:28:00Z">
          <w:pPr>
            <w:widowControl w:val="0"/>
            <w:autoSpaceDE w:val="0"/>
            <w:autoSpaceDN w:val="0"/>
            <w:adjustRightInd w:val="0"/>
            <w:spacing w:after="0" w:line="240" w:lineRule="auto"/>
          </w:pPr>
        </w:pPrChange>
      </w:pPr>
      <w:del w:id="1240" w:author="sunny" w:date="2016-12-06T17:48:00Z">
        <w:r w:rsidDel="00FE2A90">
          <w:rPr>
            <w:rFonts w:ascii="Times New Roman" w:hAnsi="Times New Roman" w:cs="Times New Roman"/>
            <w:sz w:val="24"/>
            <w:szCs w:val="24"/>
          </w:rPr>
          <w:delText>21. Slob W. Benchmark dose and the three Rs. Part I. Getting more information from the same number of animals. Crit Rev Toxicol 2014; 44: 557–67.</w:delText>
        </w:r>
      </w:del>
    </w:p>
    <w:p w14:paraId="25E5247C" w14:textId="484E3D3D" w:rsidR="007E01ED" w:rsidDel="00FE2A90" w:rsidRDefault="007E01ED">
      <w:pPr>
        <w:pStyle w:val="Bibliography"/>
        <w:rPr>
          <w:del w:id="1241" w:author="sunny" w:date="2016-12-06T17:48:00Z"/>
          <w:rFonts w:ascii="Times New Roman" w:hAnsi="Times New Roman" w:cs="Times New Roman"/>
          <w:sz w:val="24"/>
          <w:szCs w:val="24"/>
        </w:rPr>
        <w:pPrChange w:id="1242" w:author="sunny" w:date="2016-12-06T17:28:00Z">
          <w:pPr>
            <w:widowControl w:val="0"/>
            <w:autoSpaceDE w:val="0"/>
            <w:autoSpaceDN w:val="0"/>
            <w:adjustRightInd w:val="0"/>
            <w:spacing w:after="0" w:line="240" w:lineRule="auto"/>
          </w:pPr>
        </w:pPrChange>
      </w:pPr>
      <w:del w:id="1243" w:author="sunny" w:date="2016-12-06T17:48:00Z">
        <w:r w:rsidDel="00FE2A90">
          <w:rPr>
            <w:rFonts w:ascii="Times New Roman" w:hAnsi="Times New Roman" w:cs="Times New Roman"/>
            <w:sz w:val="24"/>
            <w:szCs w:val="24"/>
          </w:rPr>
          <w:delText>22. Slob W. Benchmark dose and the three Rs. Part II. Consequences for study design and animal use. Crit Rev Toxicol 2014; 44: 568–80.</w:delText>
        </w:r>
      </w:del>
    </w:p>
    <w:p w14:paraId="62B58150" w14:textId="4411FBB2" w:rsidR="007E01ED" w:rsidDel="00FE2A90" w:rsidRDefault="007E01ED">
      <w:pPr>
        <w:pStyle w:val="Bibliography"/>
        <w:rPr>
          <w:del w:id="1244" w:author="sunny" w:date="2016-12-06T17:48:00Z"/>
          <w:rFonts w:ascii="Times New Roman" w:hAnsi="Times New Roman" w:cs="Times New Roman"/>
          <w:sz w:val="24"/>
          <w:szCs w:val="24"/>
        </w:rPr>
        <w:pPrChange w:id="1245" w:author="sunny" w:date="2016-12-06T17:28:00Z">
          <w:pPr>
            <w:widowControl w:val="0"/>
            <w:autoSpaceDE w:val="0"/>
            <w:autoSpaceDN w:val="0"/>
            <w:adjustRightInd w:val="0"/>
            <w:spacing w:after="0" w:line="240" w:lineRule="auto"/>
          </w:pPr>
        </w:pPrChange>
      </w:pPr>
      <w:del w:id="1246" w:author="sunny" w:date="2016-12-06T17:48:00Z">
        <w:r w:rsidDel="00FE2A90">
          <w:rPr>
            <w:rFonts w:ascii="Times New Roman" w:hAnsi="Times New Roman" w:cs="Times New Roman"/>
            <w:sz w:val="24"/>
            <w:szCs w:val="24"/>
          </w:rPr>
          <w:delText>23. Davis JA, Gift JS, Zhao QJ. Introduction to benchmark dose methods and U.S. EPA’s benchmark dose software (BMDS) version 2.1.1. Toxicol Appl Pharmacol 2011; 254: 181–91.</w:delText>
        </w:r>
      </w:del>
    </w:p>
    <w:p w14:paraId="682EB2DA" w14:textId="00F1A612" w:rsidR="007E01ED" w:rsidDel="00FE2A90" w:rsidRDefault="007E01ED">
      <w:pPr>
        <w:pStyle w:val="Bibliography"/>
        <w:rPr>
          <w:del w:id="1247" w:author="sunny" w:date="2016-12-06T17:48:00Z"/>
          <w:rFonts w:ascii="Times New Roman" w:hAnsi="Times New Roman" w:cs="Times New Roman"/>
          <w:sz w:val="24"/>
          <w:szCs w:val="24"/>
        </w:rPr>
        <w:pPrChange w:id="1248" w:author="sunny" w:date="2016-12-06T17:28:00Z">
          <w:pPr>
            <w:widowControl w:val="0"/>
            <w:autoSpaceDE w:val="0"/>
            <w:autoSpaceDN w:val="0"/>
            <w:adjustRightInd w:val="0"/>
            <w:spacing w:after="0" w:line="240" w:lineRule="auto"/>
          </w:pPr>
        </w:pPrChange>
      </w:pPr>
      <w:del w:id="1249" w:author="sunny" w:date="2016-12-06T17:48:00Z">
        <w:r w:rsidDel="00FE2A90">
          <w:rPr>
            <w:rFonts w:ascii="Times New Roman" w:hAnsi="Times New Roman" w:cs="Times New Roman"/>
            <w:sz w:val="24"/>
            <w:szCs w:val="24"/>
          </w:rPr>
          <w:delText>24. Filipsson AF, Sand S, Nilsson J et al. The benchmark dose method--review of available models, and recommendations for application in health risk assessment. Crit Rev Toxicol 2003; 33: 505–42.</w:delText>
        </w:r>
      </w:del>
    </w:p>
    <w:p w14:paraId="62903866" w14:textId="3A3216AF" w:rsidR="007E01ED" w:rsidDel="00FE2A90" w:rsidRDefault="007E01ED">
      <w:pPr>
        <w:pStyle w:val="Bibliography"/>
        <w:rPr>
          <w:del w:id="1250" w:author="sunny" w:date="2016-12-06T17:48:00Z"/>
          <w:rFonts w:ascii="Times New Roman" w:hAnsi="Times New Roman" w:cs="Times New Roman"/>
          <w:sz w:val="24"/>
          <w:szCs w:val="24"/>
        </w:rPr>
        <w:pPrChange w:id="1251" w:author="sunny" w:date="2016-12-06T17:28:00Z">
          <w:pPr>
            <w:widowControl w:val="0"/>
            <w:autoSpaceDE w:val="0"/>
            <w:autoSpaceDN w:val="0"/>
            <w:adjustRightInd w:val="0"/>
            <w:spacing w:after="0" w:line="240" w:lineRule="auto"/>
          </w:pPr>
        </w:pPrChange>
      </w:pPr>
      <w:del w:id="1252" w:author="sunny" w:date="2016-12-06T17:48:00Z">
        <w:r w:rsidDel="00FE2A90">
          <w:rPr>
            <w:rFonts w:ascii="Times New Roman" w:hAnsi="Times New Roman" w:cs="Times New Roman"/>
            <w:sz w:val="24"/>
            <w:szCs w:val="24"/>
          </w:rPr>
          <w:delText>25. Sampah MES, Shen L, Jilek BL et al. Dose–response curve slope is a missing dimension in the analysis of HIV-1 drug resistance. Proc Natl Acad Sci U S A 2011; 108: 7613–8.</w:delText>
        </w:r>
      </w:del>
    </w:p>
    <w:p w14:paraId="51D08DC6" w14:textId="5A9AE237" w:rsidR="007E01ED" w:rsidDel="00FE2A90" w:rsidRDefault="007E01ED">
      <w:pPr>
        <w:pStyle w:val="Bibliography"/>
        <w:rPr>
          <w:del w:id="1253" w:author="sunny" w:date="2016-12-06T17:48:00Z"/>
          <w:rFonts w:ascii="Times New Roman" w:hAnsi="Times New Roman" w:cs="Times New Roman"/>
          <w:sz w:val="24"/>
          <w:szCs w:val="24"/>
        </w:rPr>
        <w:pPrChange w:id="1254" w:author="sunny" w:date="2016-12-06T17:28:00Z">
          <w:pPr>
            <w:widowControl w:val="0"/>
            <w:autoSpaceDE w:val="0"/>
            <w:autoSpaceDN w:val="0"/>
            <w:adjustRightInd w:val="0"/>
            <w:spacing w:after="0" w:line="240" w:lineRule="auto"/>
          </w:pPr>
        </w:pPrChange>
      </w:pPr>
      <w:del w:id="1255" w:author="sunny" w:date="2016-12-06T17:48:00Z">
        <w:r w:rsidDel="00FE2A90">
          <w:rPr>
            <w:rFonts w:ascii="Times New Roman" w:hAnsi="Times New Roman" w:cs="Times New Roman"/>
            <w:sz w:val="24"/>
            <w:szCs w:val="24"/>
          </w:rPr>
          <w:delText>26. Rampersad SN. Multiple applications of alamar blue as an indicator of metabolic function and cellular health in cell viability bioassays. Sensors 2012; 12: 12347–60.</w:delText>
        </w:r>
      </w:del>
    </w:p>
    <w:p w14:paraId="48DBD446" w14:textId="2CD4E10D" w:rsidR="007E01ED" w:rsidDel="00FE2A90" w:rsidRDefault="007E01ED">
      <w:pPr>
        <w:pStyle w:val="Bibliography"/>
        <w:rPr>
          <w:del w:id="1256" w:author="sunny" w:date="2016-12-06T17:48:00Z"/>
          <w:rFonts w:ascii="Times New Roman" w:hAnsi="Times New Roman" w:cs="Times New Roman"/>
          <w:sz w:val="24"/>
          <w:szCs w:val="24"/>
        </w:rPr>
        <w:pPrChange w:id="1257" w:author="sunny" w:date="2016-12-06T17:28:00Z">
          <w:pPr>
            <w:widowControl w:val="0"/>
            <w:autoSpaceDE w:val="0"/>
            <w:autoSpaceDN w:val="0"/>
            <w:adjustRightInd w:val="0"/>
            <w:spacing w:after="0" w:line="240" w:lineRule="auto"/>
          </w:pPr>
        </w:pPrChange>
      </w:pPr>
      <w:del w:id="1258" w:author="sunny" w:date="2016-12-06T17:48:00Z">
        <w:r w:rsidDel="00FE2A90">
          <w:rPr>
            <w:rFonts w:ascii="Times New Roman" w:hAnsi="Times New Roman" w:cs="Times New Roman"/>
            <w:sz w:val="24"/>
            <w:szCs w:val="24"/>
          </w:rPr>
          <w:delText>27. Khalifa RA, Nasser MS, Gomaa AA et al. Resazurin microtiter assay plate method for detection of susceptibility of multidrug resistant Mycobacterium tuberculosis to second-line anti-tuberculous drugs. Egypt J Chest Dis Tuberc 2013; 62: 241–7.</w:delText>
        </w:r>
      </w:del>
    </w:p>
    <w:p w14:paraId="346B581F" w14:textId="7DCA7149" w:rsidR="007E01ED" w:rsidDel="00FE2A90" w:rsidRDefault="007E01ED">
      <w:pPr>
        <w:pStyle w:val="Bibliography"/>
        <w:rPr>
          <w:del w:id="1259" w:author="sunny" w:date="2016-12-06T17:48:00Z"/>
          <w:rFonts w:ascii="Times New Roman" w:hAnsi="Times New Roman" w:cs="Times New Roman"/>
          <w:sz w:val="24"/>
          <w:szCs w:val="24"/>
        </w:rPr>
        <w:pPrChange w:id="1260" w:author="sunny" w:date="2016-12-06T17:28:00Z">
          <w:pPr>
            <w:widowControl w:val="0"/>
            <w:autoSpaceDE w:val="0"/>
            <w:autoSpaceDN w:val="0"/>
            <w:adjustRightInd w:val="0"/>
            <w:spacing w:after="0" w:line="240" w:lineRule="auto"/>
          </w:pPr>
        </w:pPrChange>
      </w:pPr>
      <w:del w:id="1261" w:author="sunny" w:date="2016-12-06T17:48:00Z">
        <w:r w:rsidDel="00FE2A90">
          <w:rPr>
            <w:rFonts w:ascii="Times New Roman" w:hAnsi="Times New Roman" w:cs="Times New Roman"/>
            <w:sz w:val="24"/>
            <w:szCs w:val="24"/>
          </w:rPr>
          <w:delText>28. Palomino J-C, Martin A, Camacho M et al. Resazurin microtiter assay plate: simple and inexpensive method for detection of drug resistance in Mycobacterium tuberculosis. Antimicrob Agents Chemother 2002; 46: 2720–2.</w:delText>
        </w:r>
      </w:del>
    </w:p>
    <w:p w14:paraId="15207D2C" w14:textId="5A68EBE3" w:rsidR="007E01ED" w:rsidDel="00FE2A90" w:rsidRDefault="007E01ED">
      <w:pPr>
        <w:pStyle w:val="Bibliography"/>
        <w:rPr>
          <w:del w:id="1262" w:author="sunny" w:date="2016-12-06T17:48:00Z"/>
          <w:rFonts w:ascii="Times New Roman" w:hAnsi="Times New Roman" w:cs="Times New Roman"/>
          <w:sz w:val="24"/>
          <w:szCs w:val="24"/>
        </w:rPr>
        <w:pPrChange w:id="1263" w:author="sunny" w:date="2016-12-06T17:28:00Z">
          <w:pPr>
            <w:widowControl w:val="0"/>
            <w:autoSpaceDE w:val="0"/>
            <w:autoSpaceDN w:val="0"/>
            <w:adjustRightInd w:val="0"/>
            <w:spacing w:after="0" w:line="240" w:lineRule="auto"/>
          </w:pPr>
        </w:pPrChange>
      </w:pPr>
      <w:del w:id="1264" w:author="sunny" w:date="2016-12-06T17:48:00Z">
        <w:r w:rsidDel="00FE2A90">
          <w:rPr>
            <w:rFonts w:ascii="Times New Roman" w:hAnsi="Times New Roman" w:cs="Times New Roman"/>
            <w:sz w:val="24"/>
            <w:szCs w:val="24"/>
          </w:rPr>
          <w:delText>29. Wade JJ, Graver MA. A fully defined, clear and protein-free liquid medium permitting dense growth of Neisseria gonorrhoeae from very low inocula. FEMS Microbiol Lett 2007; 273: 35–7.</w:delText>
        </w:r>
      </w:del>
    </w:p>
    <w:p w14:paraId="1A6EC7A5" w14:textId="3A28C605" w:rsidR="007E01ED" w:rsidDel="00FE2A90" w:rsidRDefault="007E01ED">
      <w:pPr>
        <w:pStyle w:val="Bibliography"/>
        <w:rPr>
          <w:del w:id="1265" w:author="sunny" w:date="2016-12-06T17:48:00Z"/>
          <w:rFonts w:ascii="Times New Roman" w:hAnsi="Times New Roman" w:cs="Times New Roman"/>
          <w:sz w:val="24"/>
          <w:szCs w:val="24"/>
        </w:rPr>
        <w:pPrChange w:id="1266" w:author="sunny" w:date="2016-12-06T17:28:00Z">
          <w:pPr>
            <w:widowControl w:val="0"/>
            <w:autoSpaceDE w:val="0"/>
            <w:autoSpaceDN w:val="0"/>
            <w:adjustRightInd w:val="0"/>
            <w:spacing w:after="0" w:line="240" w:lineRule="auto"/>
          </w:pPr>
        </w:pPrChange>
      </w:pPr>
      <w:del w:id="1267" w:author="sunny" w:date="2016-12-06T17:48:00Z">
        <w:r w:rsidDel="00FE2A90">
          <w:rPr>
            <w:rFonts w:ascii="Times New Roman" w:hAnsi="Times New Roman" w:cs="Times New Roman"/>
            <w:sz w:val="24"/>
            <w:szCs w:val="24"/>
          </w:rPr>
          <w:delText>31. Anon. Bioassay Analysis Using R | Ritz | Journal of Statistical Software. Available at: https://www.jstatsoft.org/article/view/v012i05. Accessed March 16, 2016.</w:delText>
        </w:r>
      </w:del>
    </w:p>
    <w:p w14:paraId="26EDC36F" w14:textId="494191D8" w:rsidR="007E01ED" w:rsidDel="00FE2A90" w:rsidRDefault="007E01ED">
      <w:pPr>
        <w:pStyle w:val="Bibliography"/>
        <w:rPr>
          <w:del w:id="1268" w:author="sunny" w:date="2016-12-06T17:48:00Z"/>
          <w:rFonts w:ascii="Times New Roman" w:hAnsi="Times New Roman" w:cs="Times New Roman"/>
          <w:sz w:val="24"/>
          <w:szCs w:val="24"/>
        </w:rPr>
        <w:pPrChange w:id="1269" w:author="sunny" w:date="2016-12-06T17:28:00Z">
          <w:pPr>
            <w:widowControl w:val="0"/>
            <w:autoSpaceDE w:val="0"/>
            <w:autoSpaceDN w:val="0"/>
            <w:adjustRightInd w:val="0"/>
            <w:spacing w:after="0" w:line="240" w:lineRule="auto"/>
          </w:pPr>
        </w:pPrChange>
      </w:pPr>
      <w:del w:id="1270" w:author="sunny" w:date="2016-12-06T17:48:00Z">
        <w:r w:rsidDel="00FE2A90">
          <w:rPr>
            <w:rFonts w:ascii="Times New Roman" w:hAnsi="Times New Roman" w:cs="Times New Roman"/>
            <w:sz w:val="24"/>
            <w:szCs w:val="24"/>
          </w:rPr>
          <w:delText>32. EUCAST. The European Committee on Antimicrobial Susceptibility Testing. Breakpoint tables for interpretation of MICs and zone diameters. 2016.</w:delText>
        </w:r>
      </w:del>
    </w:p>
    <w:p w14:paraId="0A6F3F89" w14:textId="520C2CDC" w:rsidR="007E01ED" w:rsidDel="00FE2A90" w:rsidRDefault="007E01ED">
      <w:pPr>
        <w:pStyle w:val="Bibliography"/>
        <w:rPr>
          <w:del w:id="1271" w:author="sunny" w:date="2016-12-06T17:48:00Z"/>
          <w:rFonts w:ascii="Times New Roman" w:hAnsi="Times New Roman" w:cs="Times New Roman"/>
          <w:sz w:val="24"/>
          <w:szCs w:val="24"/>
        </w:rPr>
        <w:pPrChange w:id="1272" w:author="sunny" w:date="2016-12-06T17:28:00Z">
          <w:pPr>
            <w:widowControl w:val="0"/>
            <w:autoSpaceDE w:val="0"/>
            <w:autoSpaceDN w:val="0"/>
            <w:adjustRightInd w:val="0"/>
            <w:spacing w:after="0" w:line="240" w:lineRule="auto"/>
          </w:pPr>
        </w:pPrChange>
      </w:pPr>
      <w:del w:id="1273" w:author="sunny" w:date="2016-12-06T17:48:00Z">
        <w:r w:rsidDel="00FE2A90">
          <w:rPr>
            <w:rFonts w:ascii="Times New Roman" w:hAnsi="Times New Roman" w:cs="Times New Roman"/>
            <w:sz w:val="24"/>
            <w:szCs w:val="24"/>
          </w:rPr>
          <w:delText xml:space="preserve">33. Parikh R, Mathai A, Parikh S, Chandra Sekhar G, Thomas R. Understanding and using sensitivity, specificity and predictive values. </w:delText>
        </w:r>
        <w:r w:rsidDel="00FE2A90">
          <w:rPr>
            <w:rFonts w:ascii="Times New Roman" w:hAnsi="Times New Roman" w:cs="Times New Roman"/>
            <w:i/>
            <w:iCs/>
            <w:sz w:val="24"/>
            <w:szCs w:val="24"/>
          </w:rPr>
          <w:delText>Indian J Ophthalmol</w:delText>
        </w:r>
        <w:r w:rsidDel="00FE2A90">
          <w:rPr>
            <w:rFonts w:ascii="Times New Roman" w:hAnsi="Times New Roman" w:cs="Times New Roman"/>
            <w:sz w:val="24"/>
            <w:szCs w:val="24"/>
          </w:rPr>
          <w:delText xml:space="preserve"> 2008; </w:delText>
        </w:r>
        <w:r w:rsidDel="00FE2A90">
          <w:rPr>
            <w:rFonts w:ascii="Times New Roman" w:hAnsi="Times New Roman" w:cs="Times New Roman"/>
            <w:b/>
            <w:bCs/>
            <w:sz w:val="24"/>
            <w:szCs w:val="24"/>
          </w:rPr>
          <w:delText>56</w:delText>
        </w:r>
        <w:r w:rsidDel="00FE2A90">
          <w:rPr>
            <w:rFonts w:ascii="Times New Roman" w:hAnsi="Times New Roman" w:cs="Times New Roman"/>
            <w:sz w:val="24"/>
            <w:szCs w:val="24"/>
          </w:rPr>
          <w:delText>: 45–50.</w:delText>
        </w:r>
      </w:del>
    </w:p>
    <w:p w14:paraId="68E525D0" w14:textId="5C672BE1" w:rsidR="007E01ED" w:rsidDel="00FE2A90" w:rsidRDefault="007E01ED">
      <w:pPr>
        <w:pStyle w:val="Bibliography"/>
        <w:rPr>
          <w:del w:id="1274" w:author="sunny" w:date="2016-12-06T17:48:00Z"/>
          <w:rFonts w:ascii="Times New Roman" w:hAnsi="Times New Roman" w:cs="Times New Roman"/>
          <w:sz w:val="24"/>
          <w:szCs w:val="24"/>
        </w:rPr>
        <w:pPrChange w:id="1275" w:author="sunny" w:date="2016-12-06T17:28:00Z">
          <w:pPr>
            <w:widowControl w:val="0"/>
            <w:autoSpaceDE w:val="0"/>
            <w:autoSpaceDN w:val="0"/>
            <w:adjustRightInd w:val="0"/>
            <w:spacing w:after="0" w:line="240" w:lineRule="auto"/>
          </w:pPr>
        </w:pPrChange>
      </w:pPr>
      <w:del w:id="1276" w:author="sunny" w:date="2016-12-06T17:48:00Z">
        <w:r w:rsidDel="00FE2A90">
          <w:rPr>
            <w:rFonts w:ascii="Times New Roman" w:hAnsi="Times New Roman" w:cs="Times New Roman"/>
            <w:sz w:val="24"/>
            <w:szCs w:val="24"/>
          </w:rPr>
          <w:delText xml:space="preserve">34. Zhao S, Guo Y, Sheng Q, Shyr Y. Advanced Heat Map and Clustering Analysis Using Heatmap3. </w:delText>
        </w:r>
        <w:r w:rsidDel="00FE2A90">
          <w:rPr>
            <w:rFonts w:ascii="Times New Roman" w:hAnsi="Times New Roman" w:cs="Times New Roman"/>
            <w:i/>
            <w:iCs/>
            <w:sz w:val="24"/>
            <w:szCs w:val="24"/>
          </w:rPr>
          <w:delText>BioMed Res Int</w:delText>
        </w:r>
        <w:r w:rsidDel="00FE2A90">
          <w:rPr>
            <w:rFonts w:ascii="Times New Roman" w:hAnsi="Times New Roman" w:cs="Times New Roman"/>
            <w:sz w:val="24"/>
            <w:szCs w:val="24"/>
          </w:rPr>
          <w:delText xml:space="preserve"> 2014; </w:delText>
        </w:r>
        <w:r w:rsidDel="00FE2A90">
          <w:rPr>
            <w:rFonts w:ascii="Times New Roman" w:hAnsi="Times New Roman" w:cs="Times New Roman"/>
            <w:b/>
            <w:bCs/>
            <w:sz w:val="24"/>
            <w:szCs w:val="24"/>
          </w:rPr>
          <w:delText>2014</w:delText>
        </w:r>
        <w:r w:rsidDel="00FE2A90">
          <w:rPr>
            <w:rFonts w:ascii="Times New Roman" w:hAnsi="Times New Roman" w:cs="Times New Roman"/>
            <w:sz w:val="24"/>
            <w:szCs w:val="24"/>
          </w:rPr>
          <w:delText>: e986048.</w:delText>
        </w:r>
      </w:del>
    </w:p>
    <w:p w14:paraId="39E87B7F" w14:textId="6E58AB8D" w:rsidR="007E01ED" w:rsidDel="00FE2A90" w:rsidRDefault="007E01ED">
      <w:pPr>
        <w:pStyle w:val="Bibliography"/>
        <w:rPr>
          <w:del w:id="1277" w:author="sunny" w:date="2016-12-06T17:48:00Z"/>
          <w:rFonts w:ascii="Times New Roman" w:hAnsi="Times New Roman" w:cs="Times New Roman"/>
          <w:sz w:val="24"/>
          <w:szCs w:val="24"/>
        </w:rPr>
        <w:pPrChange w:id="1278" w:author="sunny" w:date="2016-12-06T17:28:00Z">
          <w:pPr>
            <w:widowControl w:val="0"/>
            <w:autoSpaceDE w:val="0"/>
            <w:autoSpaceDN w:val="0"/>
            <w:adjustRightInd w:val="0"/>
            <w:spacing w:after="0" w:line="240" w:lineRule="auto"/>
          </w:pPr>
        </w:pPrChange>
      </w:pPr>
      <w:del w:id="1279" w:author="sunny" w:date="2016-12-06T17:48:00Z">
        <w:r w:rsidDel="00FE2A90">
          <w:rPr>
            <w:rFonts w:ascii="Times New Roman" w:hAnsi="Times New Roman" w:cs="Times New Roman"/>
            <w:sz w:val="24"/>
            <w:szCs w:val="24"/>
          </w:rPr>
          <w:delText xml:space="preserve">35. Di Veroli GY, Fornari C, Goldlust I, </w:delText>
        </w:r>
        <w:r w:rsidDel="00FE2A90">
          <w:rPr>
            <w:rFonts w:ascii="Times New Roman" w:hAnsi="Times New Roman" w:cs="Times New Roman"/>
            <w:i/>
            <w:iCs/>
            <w:sz w:val="24"/>
            <w:szCs w:val="24"/>
          </w:rPr>
          <w:delText>et al.</w:delText>
        </w:r>
        <w:r w:rsidDel="00FE2A90">
          <w:rPr>
            <w:rFonts w:ascii="Times New Roman" w:hAnsi="Times New Roman" w:cs="Times New Roman"/>
            <w:sz w:val="24"/>
            <w:szCs w:val="24"/>
          </w:rPr>
          <w:delText xml:space="preserve"> An automated fitting procedure and software for dose-response curves with multiphasic features. </w:delText>
        </w:r>
        <w:r w:rsidDel="00FE2A90">
          <w:rPr>
            <w:rFonts w:ascii="Times New Roman" w:hAnsi="Times New Roman" w:cs="Times New Roman"/>
            <w:i/>
            <w:iCs/>
            <w:sz w:val="24"/>
            <w:szCs w:val="24"/>
          </w:rPr>
          <w:delText>Sci Rep</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5</w:delText>
        </w:r>
        <w:r w:rsidDel="00FE2A90">
          <w:rPr>
            <w:rFonts w:ascii="Times New Roman" w:hAnsi="Times New Roman" w:cs="Times New Roman"/>
            <w:sz w:val="24"/>
            <w:szCs w:val="24"/>
          </w:rPr>
          <w:delText>: 14701.</w:delText>
        </w:r>
      </w:del>
    </w:p>
    <w:p w14:paraId="26D6964C" w14:textId="541615A9" w:rsidR="007E01ED" w:rsidDel="00FE2A90" w:rsidRDefault="007E01ED">
      <w:pPr>
        <w:pStyle w:val="Bibliography"/>
        <w:rPr>
          <w:del w:id="1280" w:author="sunny" w:date="2016-12-06T17:48:00Z"/>
          <w:rFonts w:ascii="Times New Roman" w:hAnsi="Times New Roman" w:cs="Times New Roman"/>
          <w:sz w:val="24"/>
          <w:szCs w:val="24"/>
        </w:rPr>
        <w:pPrChange w:id="1281" w:author="sunny" w:date="2016-12-06T17:28:00Z">
          <w:pPr>
            <w:widowControl w:val="0"/>
            <w:autoSpaceDE w:val="0"/>
            <w:autoSpaceDN w:val="0"/>
            <w:adjustRightInd w:val="0"/>
            <w:spacing w:after="0" w:line="240" w:lineRule="auto"/>
          </w:pPr>
        </w:pPrChange>
      </w:pPr>
      <w:del w:id="1282" w:author="sunny" w:date="2016-12-06T17:48:00Z">
        <w:r w:rsidDel="00FE2A90">
          <w:rPr>
            <w:rFonts w:ascii="Times New Roman" w:hAnsi="Times New Roman" w:cs="Times New Roman"/>
            <w:sz w:val="24"/>
            <w:szCs w:val="24"/>
          </w:rPr>
          <w:delText xml:space="preserve">36. Regoes RR, Wiuff C, Zappala RM, Garner KN, Baquero F, Levin BR. Pharmacodynamic functions: a multiparameter approach to the design of antibiotic treatment regimens.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2004;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3670–6.</w:delText>
        </w:r>
      </w:del>
    </w:p>
    <w:p w14:paraId="1150AF50" w14:textId="05B3E457" w:rsidR="007E01ED" w:rsidDel="00FE2A90" w:rsidRDefault="007E01ED">
      <w:pPr>
        <w:pStyle w:val="Bibliography"/>
        <w:rPr>
          <w:del w:id="1283" w:author="sunny" w:date="2016-12-06T17:48:00Z"/>
          <w:rFonts w:ascii="Times New Roman" w:hAnsi="Times New Roman" w:cs="Times New Roman"/>
          <w:sz w:val="24"/>
          <w:szCs w:val="24"/>
        </w:rPr>
        <w:pPrChange w:id="1284" w:author="sunny" w:date="2016-12-06T17:28:00Z">
          <w:pPr>
            <w:widowControl w:val="0"/>
            <w:autoSpaceDE w:val="0"/>
            <w:autoSpaceDN w:val="0"/>
            <w:adjustRightInd w:val="0"/>
            <w:spacing w:after="0" w:line="240" w:lineRule="auto"/>
          </w:pPr>
        </w:pPrChange>
      </w:pPr>
      <w:del w:id="1285" w:author="sunny" w:date="2016-12-06T17:48:00Z">
        <w:r w:rsidDel="00FE2A90">
          <w:rPr>
            <w:rFonts w:ascii="Times New Roman" w:hAnsi="Times New Roman" w:cs="Times New Roman"/>
            <w:sz w:val="24"/>
            <w:szCs w:val="24"/>
          </w:rPr>
          <w:delText xml:space="preserve">37. Foucquier J, Guedj M. Analysis of drug combinations: current methodological landscape. </w:delText>
        </w:r>
        <w:r w:rsidDel="00FE2A90">
          <w:rPr>
            <w:rFonts w:ascii="Times New Roman" w:hAnsi="Times New Roman" w:cs="Times New Roman"/>
            <w:i/>
            <w:iCs/>
            <w:sz w:val="24"/>
            <w:szCs w:val="24"/>
          </w:rPr>
          <w:delText>Pharmacol Res Perspect</w:delText>
        </w:r>
        <w:r w:rsidDel="00FE2A90">
          <w:rPr>
            <w:rFonts w:ascii="Times New Roman" w:hAnsi="Times New Roman" w:cs="Times New Roman"/>
            <w:sz w:val="24"/>
            <w:szCs w:val="24"/>
          </w:rPr>
          <w:delText xml:space="preserve"> 2015; </w:delText>
        </w:r>
        <w:r w:rsidDel="00FE2A90">
          <w:rPr>
            <w:rFonts w:ascii="Times New Roman" w:hAnsi="Times New Roman" w:cs="Times New Roman"/>
            <w:b/>
            <w:bCs/>
            <w:sz w:val="24"/>
            <w:szCs w:val="24"/>
          </w:rPr>
          <w:delText>3</w:delText>
        </w:r>
        <w:r w:rsidDel="00FE2A90">
          <w:rPr>
            <w:rFonts w:ascii="Times New Roman" w:hAnsi="Times New Roman" w:cs="Times New Roman"/>
            <w:sz w:val="24"/>
            <w:szCs w:val="24"/>
          </w:rPr>
          <w:delText>. Available at: http://www.ncbi.nlm.nih.gov/pmc/articles/PMC4492765/. Accessed November 17, 2015.</w:delText>
        </w:r>
      </w:del>
    </w:p>
    <w:p w14:paraId="5F625166" w14:textId="0B3BD3DC" w:rsidR="007E01ED" w:rsidDel="00FE2A90" w:rsidRDefault="007E01ED">
      <w:pPr>
        <w:pStyle w:val="Bibliography"/>
        <w:rPr>
          <w:del w:id="1286" w:author="sunny" w:date="2016-12-06T17:48:00Z"/>
          <w:rFonts w:ascii="Times New Roman" w:hAnsi="Times New Roman" w:cs="Times New Roman"/>
          <w:sz w:val="24"/>
          <w:szCs w:val="24"/>
        </w:rPr>
        <w:pPrChange w:id="1287" w:author="sunny" w:date="2016-12-06T17:28:00Z">
          <w:pPr>
            <w:widowControl w:val="0"/>
            <w:autoSpaceDE w:val="0"/>
            <w:autoSpaceDN w:val="0"/>
            <w:adjustRightInd w:val="0"/>
            <w:spacing w:after="0" w:line="240" w:lineRule="auto"/>
          </w:pPr>
        </w:pPrChange>
      </w:pPr>
      <w:del w:id="1288" w:author="sunny" w:date="2016-12-06T17:48:00Z">
        <w:r w:rsidDel="00FE2A90">
          <w:rPr>
            <w:rFonts w:ascii="Times New Roman" w:hAnsi="Times New Roman" w:cs="Times New Roman"/>
            <w:sz w:val="24"/>
            <w:szCs w:val="24"/>
          </w:rPr>
          <w:delText xml:space="preserve">38. Yu G, Baeder DY, Regoes RR, Rolff J. Combination Effects of Antimicrobial Peptides. </w:delText>
        </w:r>
        <w:r w:rsidDel="00FE2A90">
          <w:rPr>
            <w:rFonts w:ascii="Times New Roman" w:hAnsi="Times New Roman" w:cs="Times New Roman"/>
            <w:i/>
            <w:iCs/>
            <w:sz w:val="24"/>
            <w:szCs w:val="24"/>
          </w:rPr>
          <w:delText>Antimicrob Agents Chemother</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60</w:delText>
        </w:r>
        <w:r w:rsidDel="00FE2A90">
          <w:rPr>
            <w:rFonts w:ascii="Times New Roman" w:hAnsi="Times New Roman" w:cs="Times New Roman"/>
            <w:sz w:val="24"/>
            <w:szCs w:val="24"/>
          </w:rPr>
          <w:delText>: 1717–24.</w:delText>
        </w:r>
      </w:del>
    </w:p>
    <w:p w14:paraId="59D99EE1" w14:textId="7DC7C757" w:rsidR="007E01ED" w:rsidDel="00FE2A90" w:rsidRDefault="007E01ED">
      <w:pPr>
        <w:pStyle w:val="Bibliography"/>
        <w:rPr>
          <w:del w:id="1289" w:author="sunny" w:date="2016-12-06T17:48:00Z"/>
          <w:rFonts w:ascii="Times New Roman" w:hAnsi="Times New Roman" w:cs="Times New Roman"/>
          <w:sz w:val="24"/>
          <w:szCs w:val="24"/>
        </w:rPr>
        <w:pPrChange w:id="1290" w:author="sunny" w:date="2016-12-06T17:28:00Z">
          <w:pPr>
            <w:widowControl w:val="0"/>
            <w:autoSpaceDE w:val="0"/>
            <w:autoSpaceDN w:val="0"/>
            <w:adjustRightInd w:val="0"/>
            <w:spacing w:after="0" w:line="240" w:lineRule="auto"/>
          </w:pPr>
        </w:pPrChange>
      </w:pPr>
      <w:del w:id="1291" w:author="sunny" w:date="2016-12-06T17:48:00Z">
        <w:r w:rsidDel="00FE2A90">
          <w:rPr>
            <w:rFonts w:ascii="Times New Roman" w:hAnsi="Times New Roman" w:cs="Times New Roman"/>
            <w:sz w:val="24"/>
            <w:szCs w:val="24"/>
          </w:rPr>
          <w:delText xml:space="preserve">39. Schmitt DM, Connolly KL, Jerse AE, Detrick MS, Horzempa J. Antibacterial activity of resazurin-based compounds against Neisseria gonorrhoeae in vitro and in vivo. </w:delText>
        </w:r>
        <w:r w:rsidDel="00FE2A90">
          <w:rPr>
            <w:rFonts w:ascii="Times New Roman" w:hAnsi="Times New Roman" w:cs="Times New Roman"/>
            <w:i/>
            <w:iCs/>
            <w:sz w:val="24"/>
            <w:szCs w:val="24"/>
          </w:rPr>
          <w:delText>Int J Antimicrob Agents</w:delText>
        </w:r>
        <w:r w:rsidDel="00FE2A90">
          <w:rPr>
            <w:rFonts w:ascii="Times New Roman" w:hAnsi="Times New Roman" w:cs="Times New Roman"/>
            <w:sz w:val="24"/>
            <w:szCs w:val="24"/>
          </w:rPr>
          <w:delText xml:space="preserve"> 2016; </w:delText>
        </w:r>
        <w:r w:rsidDel="00FE2A90">
          <w:rPr>
            <w:rFonts w:ascii="Times New Roman" w:hAnsi="Times New Roman" w:cs="Times New Roman"/>
            <w:b/>
            <w:bCs/>
            <w:sz w:val="24"/>
            <w:szCs w:val="24"/>
          </w:rPr>
          <w:delText>48</w:delText>
        </w:r>
        <w:r w:rsidDel="00FE2A90">
          <w:rPr>
            <w:rFonts w:ascii="Times New Roman" w:hAnsi="Times New Roman" w:cs="Times New Roman"/>
            <w:sz w:val="24"/>
            <w:szCs w:val="24"/>
          </w:rPr>
          <w:delText>: 367–72.</w:delText>
        </w:r>
      </w:del>
    </w:p>
    <w:p w14:paraId="149D7E46" w14:textId="0CB0FC00" w:rsidR="00377FDC" w:rsidRPr="006F644E" w:rsidDel="00C63D81" w:rsidRDefault="00377FDC">
      <w:pPr>
        <w:pStyle w:val="Bibliography"/>
        <w:spacing w:after="0" w:line="480" w:lineRule="auto"/>
        <w:jc w:val="both"/>
        <w:rPr>
          <w:del w:id="1292" w:author="sunny" w:date="2016-12-06T16:14:00Z"/>
          <w:rFonts w:ascii="Times New Roman" w:hAnsi="Times New Roman" w:cs="Times New Roman"/>
          <w:sz w:val="24"/>
          <w:szCs w:val="24"/>
          <w:rPrChange w:id="1293" w:author="Unemo Magnus, USÖ Labmed länsklinik" w:date="2016-11-14T17:51:00Z">
            <w:rPr>
              <w:del w:id="1294" w:author="sunny" w:date="2016-12-06T16:14:00Z"/>
              <w:rFonts w:ascii="Calibri" w:hAnsi="Calibri"/>
            </w:rPr>
          </w:rPrChange>
        </w:rPr>
        <w:pPrChange w:id="1295" w:author="Unemo Magnus, USÖ Labmed länsklinik" w:date="2016-11-14T18:38:00Z">
          <w:pPr>
            <w:pStyle w:val="Bibliography"/>
          </w:pPr>
        </w:pPrChange>
      </w:pPr>
      <w:del w:id="1296" w:author="sunny" w:date="2016-12-06T16:14:00Z">
        <w:r w:rsidRPr="006F644E" w:rsidDel="00C63D81">
          <w:rPr>
            <w:rFonts w:ascii="Times New Roman" w:hAnsi="Times New Roman" w:cs="Times New Roman"/>
            <w:sz w:val="24"/>
            <w:szCs w:val="24"/>
            <w:lang w:val="de-CH"/>
            <w:rPrChange w:id="1297" w:author="Unemo Magnus, USÖ Labmed länsklinik" w:date="2016-11-14T17:51:00Z">
              <w:rPr>
                <w:rFonts w:ascii="Calibri" w:hAnsi="Calibri"/>
                <w:lang w:val="de-CH"/>
              </w:rPr>
            </w:rPrChange>
          </w:rPr>
          <w:delText xml:space="preserve">1. Biedenbach DJ, Jones RN. </w:delText>
        </w:r>
        <w:r w:rsidRPr="006F644E" w:rsidDel="00C63D81">
          <w:rPr>
            <w:rFonts w:ascii="Times New Roman" w:hAnsi="Times New Roman" w:cs="Times New Roman"/>
            <w:sz w:val="24"/>
            <w:szCs w:val="24"/>
            <w:rPrChange w:id="1298" w:author="Unemo Magnus, USÖ Labmed länsklinik" w:date="2016-11-14T17:51:00Z">
              <w:rPr>
                <w:rFonts w:ascii="Calibri" w:hAnsi="Calibri"/>
              </w:rPr>
            </w:rPrChange>
          </w:rPr>
          <w:delText xml:space="preserve">Comparative assessment of Etest for testing susceptibilities of </w:delText>
        </w:r>
        <w:r w:rsidRPr="004333CD" w:rsidDel="00C63D81">
          <w:rPr>
            <w:rFonts w:ascii="Times New Roman" w:hAnsi="Times New Roman" w:cs="Times New Roman"/>
            <w:i/>
            <w:sz w:val="24"/>
            <w:szCs w:val="24"/>
            <w:rPrChange w:id="1299" w:author="Unemo Magnus, USÖ Labmed länsklinik" w:date="2016-11-14T18:38:00Z">
              <w:rPr>
                <w:rFonts w:ascii="Calibri" w:hAnsi="Calibri"/>
              </w:rPr>
            </w:rPrChange>
          </w:rPr>
          <w:delText>Neisseria gonorrhoeae</w:delText>
        </w:r>
        <w:r w:rsidRPr="006F644E" w:rsidDel="00C63D81">
          <w:rPr>
            <w:rFonts w:ascii="Times New Roman" w:hAnsi="Times New Roman" w:cs="Times New Roman"/>
            <w:sz w:val="24"/>
            <w:szCs w:val="24"/>
            <w:rPrChange w:id="1300" w:author="Unemo Magnus, USÖ Labmed länsklinik" w:date="2016-11-14T17:51:00Z">
              <w:rPr>
                <w:rFonts w:ascii="Calibri" w:hAnsi="Calibri"/>
              </w:rPr>
            </w:rPrChange>
          </w:rPr>
          <w:delText xml:space="preserve"> to penicillin, tetracycline, ceftriaxone, cefotaxime, and ciprofloxacin: investigation using 510(k) review criteria, recommended by the Food and Drug Administration. </w:delText>
        </w:r>
        <w:r w:rsidRPr="006F644E" w:rsidDel="00C63D81">
          <w:rPr>
            <w:rFonts w:ascii="Times New Roman" w:hAnsi="Times New Roman" w:cs="Times New Roman"/>
            <w:i/>
            <w:iCs/>
            <w:sz w:val="24"/>
            <w:szCs w:val="24"/>
            <w:rPrChange w:id="1301"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302" w:author="Unemo Magnus, USÖ Labmed länsklinik" w:date="2016-11-14T17:51:00Z">
              <w:rPr>
                <w:rFonts w:ascii="Calibri" w:hAnsi="Calibri"/>
              </w:rPr>
            </w:rPrChange>
          </w:rPr>
          <w:delText xml:space="preserve"> 1996; </w:delText>
        </w:r>
        <w:r w:rsidRPr="006F644E" w:rsidDel="00C63D81">
          <w:rPr>
            <w:rFonts w:ascii="Times New Roman" w:hAnsi="Times New Roman" w:cs="Times New Roman"/>
            <w:b/>
            <w:bCs/>
            <w:sz w:val="24"/>
            <w:szCs w:val="24"/>
            <w:rPrChange w:id="1303" w:author="Unemo Magnus, USÖ Labmed länsklinik" w:date="2016-11-14T17:51:00Z">
              <w:rPr>
                <w:rFonts w:ascii="Calibri" w:hAnsi="Calibri"/>
                <w:b/>
                <w:bCs/>
              </w:rPr>
            </w:rPrChange>
          </w:rPr>
          <w:delText>34</w:delText>
        </w:r>
        <w:r w:rsidRPr="006F644E" w:rsidDel="00C63D81">
          <w:rPr>
            <w:rFonts w:ascii="Times New Roman" w:hAnsi="Times New Roman" w:cs="Times New Roman"/>
            <w:sz w:val="24"/>
            <w:szCs w:val="24"/>
            <w:rPrChange w:id="1304" w:author="Unemo Magnus, USÖ Labmed länsklinik" w:date="2016-11-14T17:51:00Z">
              <w:rPr>
                <w:rFonts w:ascii="Calibri" w:hAnsi="Calibri"/>
              </w:rPr>
            </w:rPrChange>
          </w:rPr>
          <w:delText>: 3214–7.</w:delText>
        </w:r>
      </w:del>
    </w:p>
    <w:p w14:paraId="79020E5B" w14:textId="5B601798" w:rsidR="00377FDC" w:rsidRPr="00AF166B" w:rsidDel="00C63D81" w:rsidRDefault="00377FDC">
      <w:pPr>
        <w:pStyle w:val="Bibliography"/>
        <w:spacing w:after="0" w:line="480" w:lineRule="auto"/>
        <w:jc w:val="both"/>
        <w:rPr>
          <w:del w:id="1305" w:author="sunny" w:date="2016-12-06T16:14:00Z"/>
          <w:rFonts w:ascii="Times New Roman" w:hAnsi="Times New Roman" w:cs="Times New Roman"/>
          <w:sz w:val="24"/>
          <w:szCs w:val="24"/>
          <w:lang w:val="sv-SE"/>
          <w:rPrChange w:id="1306" w:author="Unemo Magnus, USÖ Labmed länsklinik" w:date="2016-11-15T15:02:00Z">
            <w:rPr>
              <w:del w:id="1307" w:author="sunny" w:date="2016-12-06T16:14:00Z"/>
              <w:rFonts w:ascii="Calibri" w:hAnsi="Calibri"/>
            </w:rPr>
          </w:rPrChange>
        </w:rPr>
        <w:pPrChange w:id="1308" w:author="Unemo Magnus, USÖ Labmed länsklinik" w:date="2016-11-14T18:38:00Z">
          <w:pPr>
            <w:pStyle w:val="Bibliography"/>
          </w:pPr>
        </w:pPrChange>
      </w:pPr>
      <w:del w:id="1309" w:author="sunny" w:date="2016-12-06T16:14:00Z">
        <w:r w:rsidRPr="006F644E" w:rsidDel="00C63D81">
          <w:rPr>
            <w:rFonts w:ascii="Times New Roman" w:hAnsi="Times New Roman" w:cs="Times New Roman"/>
            <w:sz w:val="24"/>
            <w:szCs w:val="24"/>
            <w:rPrChange w:id="1310" w:author="Unemo Magnus, USÖ Labmed länsklinik" w:date="2016-11-14T17:51:00Z">
              <w:rPr>
                <w:rFonts w:ascii="Calibri" w:hAnsi="Calibri"/>
              </w:rPr>
            </w:rPrChange>
          </w:rPr>
          <w:delText>2. Liu H, Taylor TH, Pettus K</w:delText>
        </w:r>
      </w:del>
      <w:ins w:id="1311" w:author="Unemo Magnus, USÖ Labmed länsklinik" w:date="2016-11-14T18:39:00Z">
        <w:del w:id="1312" w:author="sunny" w:date="2016-12-06T16:14:00Z">
          <w:r w:rsidR="004333CD" w:rsidDel="00C63D81">
            <w:rPr>
              <w:rFonts w:ascii="Times New Roman" w:hAnsi="Times New Roman" w:cs="Times New Roman"/>
              <w:sz w:val="24"/>
              <w:szCs w:val="24"/>
            </w:rPr>
            <w:delText xml:space="preserve"> </w:delText>
          </w:r>
          <w:r w:rsidR="004333CD" w:rsidDel="00C63D81">
            <w:rPr>
              <w:rFonts w:ascii="Times New Roman" w:hAnsi="Times New Roman" w:cs="Times New Roman"/>
              <w:i/>
              <w:sz w:val="24"/>
              <w:szCs w:val="24"/>
            </w:rPr>
            <w:delText>et al</w:delText>
          </w:r>
        </w:del>
      </w:ins>
      <w:del w:id="1313" w:author="sunny" w:date="2016-12-06T16:14:00Z">
        <w:r w:rsidRPr="006F644E" w:rsidDel="00C63D81">
          <w:rPr>
            <w:rFonts w:ascii="Times New Roman" w:hAnsi="Times New Roman" w:cs="Times New Roman"/>
            <w:sz w:val="24"/>
            <w:szCs w:val="24"/>
            <w:rPrChange w:id="1314" w:author="Unemo Magnus, USÖ Labmed länsklinik" w:date="2016-11-14T17:51:00Z">
              <w:rPr>
                <w:rFonts w:ascii="Calibri" w:hAnsi="Calibri"/>
              </w:rPr>
            </w:rPrChange>
          </w:rPr>
          <w:delText xml:space="preserve">, Trees D. Assessment of Etest as an Alternative </w:delText>
        </w:r>
      </w:del>
      <w:ins w:id="1315" w:author="Unemo Magnus, USÖ Labmed länsklinik" w:date="2016-11-14T18:39:00Z">
        <w:del w:id="1316"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317" w:author="Unemo Magnus, USÖ Labmed länsklinik" w:date="2016-11-14T17:51:00Z">
                <w:rPr>
                  <w:rFonts w:ascii="Calibri" w:hAnsi="Calibri"/>
                </w:rPr>
              </w:rPrChange>
            </w:rPr>
            <w:delText xml:space="preserve">lternative </w:delText>
          </w:r>
        </w:del>
      </w:ins>
      <w:del w:id="1318" w:author="sunny" w:date="2016-12-06T16:14:00Z">
        <w:r w:rsidRPr="006F644E" w:rsidDel="00C63D81">
          <w:rPr>
            <w:rFonts w:ascii="Times New Roman" w:hAnsi="Times New Roman" w:cs="Times New Roman"/>
            <w:sz w:val="24"/>
            <w:szCs w:val="24"/>
            <w:rPrChange w:id="1319" w:author="Unemo Magnus, USÖ Labmed länsklinik" w:date="2016-11-14T17:51:00Z">
              <w:rPr>
                <w:rFonts w:ascii="Calibri" w:hAnsi="Calibri"/>
              </w:rPr>
            </w:rPrChange>
          </w:rPr>
          <w:delText xml:space="preserve">to Agar </w:delText>
        </w:r>
      </w:del>
      <w:ins w:id="1320" w:author="Unemo Magnus, USÖ Labmed länsklinik" w:date="2016-11-14T18:39:00Z">
        <w:del w:id="1321"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322" w:author="Unemo Magnus, USÖ Labmed länsklinik" w:date="2016-11-14T17:51:00Z">
                <w:rPr>
                  <w:rFonts w:ascii="Calibri" w:hAnsi="Calibri"/>
                </w:rPr>
              </w:rPrChange>
            </w:rPr>
            <w:delText xml:space="preserve">gar </w:delText>
          </w:r>
        </w:del>
      </w:ins>
      <w:del w:id="1323" w:author="sunny" w:date="2016-12-06T16:14:00Z">
        <w:r w:rsidRPr="006F644E" w:rsidDel="00C63D81">
          <w:rPr>
            <w:rFonts w:ascii="Times New Roman" w:hAnsi="Times New Roman" w:cs="Times New Roman"/>
            <w:sz w:val="24"/>
            <w:szCs w:val="24"/>
            <w:rPrChange w:id="1324" w:author="Unemo Magnus, USÖ Labmed länsklinik" w:date="2016-11-14T17:51:00Z">
              <w:rPr>
                <w:rFonts w:ascii="Calibri" w:hAnsi="Calibri"/>
              </w:rPr>
            </w:rPrChange>
          </w:rPr>
          <w:delText xml:space="preserve">Dilution </w:delText>
        </w:r>
      </w:del>
      <w:ins w:id="1325" w:author="Unemo Magnus, USÖ Labmed länsklinik" w:date="2016-11-14T18:39:00Z">
        <w:del w:id="1326" w:author="sunny" w:date="2016-12-06T16:14:00Z">
          <w:r w:rsidR="004333CD" w:rsidDel="00C63D81">
            <w:rPr>
              <w:rFonts w:ascii="Times New Roman" w:hAnsi="Times New Roman" w:cs="Times New Roman"/>
              <w:sz w:val="24"/>
              <w:szCs w:val="24"/>
            </w:rPr>
            <w:delText>d</w:delText>
          </w:r>
          <w:r w:rsidR="004333CD" w:rsidRPr="006F644E" w:rsidDel="00C63D81">
            <w:rPr>
              <w:rFonts w:ascii="Times New Roman" w:hAnsi="Times New Roman" w:cs="Times New Roman"/>
              <w:sz w:val="24"/>
              <w:szCs w:val="24"/>
              <w:rPrChange w:id="1327" w:author="Unemo Magnus, USÖ Labmed länsklinik" w:date="2016-11-14T17:51:00Z">
                <w:rPr>
                  <w:rFonts w:ascii="Calibri" w:hAnsi="Calibri"/>
                </w:rPr>
              </w:rPrChange>
            </w:rPr>
            <w:delText xml:space="preserve">ilution </w:delText>
          </w:r>
        </w:del>
      </w:ins>
      <w:del w:id="1328" w:author="sunny" w:date="2016-12-06T16:14:00Z">
        <w:r w:rsidRPr="006F644E" w:rsidDel="00C63D81">
          <w:rPr>
            <w:rFonts w:ascii="Times New Roman" w:hAnsi="Times New Roman" w:cs="Times New Roman"/>
            <w:sz w:val="24"/>
            <w:szCs w:val="24"/>
            <w:rPrChange w:id="1329" w:author="Unemo Magnus, USÖ Labmed länsklinik" w:date="2016-11-14T17:51:00Z">
              <w:rPr>
                <w:rFonts w:ascii="Calibri" w:hAnsi="Calibri"/>
              </w:rPr>
            </w:rPrChange>
          </w:rPr>
          <w:delText xml:space="preserve">for Antimicrobial </w:delText>
        </w:r>
      </w:del>
      <w:ins w:id="1330" w:author="Unemo Magnus, USÖ Labmed länsklinik" w:date="2016-11-14T18:39:00Z">
        <w:del w:id="1331" w:author="sunny" w:date="2016-12-06T16:14:00Z">
          <w:r w:rsidR="004333CD" w:rsidDel="00C63D81">
            <w:rPr>
              <w:rFonts w:ascii="Times New Roman" w:hAnsi="Times New Roman" w:cs="Times New Roman"/>
              <w:sz w:val="24"/>
              <w:szCs w:val="24"/>
            </w:rPr>
            <w:delText>a</w:delText>
          </w:r>
          <w:r w:rsidR="004333CD" w:rsidRPr="006F644E" w:rsidDel="00C63D81">
            <w:rPr>
              <w:rFonts w:ascii="Times New Roman" w:hAnsi="Times New Roman" w:cs="Times New Roman"/>
              <w:sz w:val="24"/>
              <w:szCs w:val="24"/>
              <w:rPrChange w:id="1332" w:author="Unemo Magnus, USÖ Labmed länsklinik" w:date="2016-11-14T17:51:00Z">
                <w:rPr>
                  <w:rFonts w:ascii="Calibri" w:hAnsi="Calibri"/>
                </w:rPr>
              </w:rPrChange>
            </w:rPr>
            <w:delText xml:space="preserve">ntimicrobial </w:delText>
          </w:r>
        </w:del>
      </w:ins>
      <w:del w:id="1333" w:author="sunny" w:date="2016-12-06T16:14:00Z">
        <w:r w:rsidRPr="006F644E" w:rsidDel="00C63D81">
          <w:rPr>
            <w:rFonts w:ascii="Times New Roman" w:hAnsi="Times New Roman" w:cs="Times New Roman"/>
            <w:sz w:val="24"/>
            <w:szCs w:val="24"/>
            <w:rPrChange w:id="1334" w:author="Unemo Magnus, USÖ Labmed länsklinik" w:date="2016-11-14T17:51:00Z">
              <w:rPr>
                <w:rFonts w:ascii="Calibri" w:hAnsi="Calibri"/>
              </w:rPr>
            </w:rPrChange>
          </w:rPr>
          <w:delText xml:space="preserve">Susceptibility </w:delText>
        </w:r>
      </w:del>
      <w:ins w:id="1335" w:author="Unemo Magnus, USÖ Labmed länsklinik" w:date="2016-11-14T18:39:00Z">
        <w:del w:id="1336" w:author="sunny" w:date="2016-12-06T16:14:00Z">
          <w:r w:rsidR="004333CD" w:rsidDel="00C63D81">
            <w:rPr>
              <w:rFonts w:ascii="Times New Roman" w:hAnsi="Times New Roman" w:cs="Times New Roman"/>
              <w:sz w:val="24"/>
              <w:szCs w:val="24"/>
            </w:rPr>
            <w:delText>s</w:delText>
          </w:r>
          <w:r w:rsidR="004333CD" w:rsidRPr="006F644E" w:rsidDel="00C63D81">
            <w:rPr>
              <w:rFonts w:ascii="Times New Roman" w:hAnsi="Times New Roman" w:cs="Times New Roman"/>
              <w:sz w:val="24"/>
              <w:szCs w:val="24"/>
              <w:rPrChange w:id="1337" w:author="Unemo Magnus, USÖ Labmed länsklinik" w:date="2016-11-14T17:51:00Z">
                <w:rPr>
                  <w:rFonts w:ascii="Calibri" w:hAnsi="Calibri"/>
                </w:rPr>
              </w:rPrChange>
            </w:rPr>
            <w:delText xml:space="preserve">usceptibility </w:delText>
          </w:r>
        </w:del>
      </w:ins>
      <w:del w:id="1338" w:author="sunny" w:date="2016-12-06T16:14:00Z">
        <w:r w:rsidRPr="006F644E" w:rsidDel="00C63D81">
          <w:rPr>
            <w:rFonts w:ascii="Times New Roman" w:hAnsi="Times New Roman" w:cs="Times New Roman"/>
            <w:sz w:val="24"/>
            <w:szCs w:val="24"/>
            <w:rPrChange w:id="1339" w:author="Unemo Magnus, USÖ Labmed länsklinik" w:date="2016-11-14T17:51:00Z">
              <w:rPr>
                <w:rFonts w:ascii="Calibri" w:hAnsi="Calibri"/>
              </w:rPr>
            </w:rPrChange>
          </w:rPr>
          <w:delText xml:space="preserve">Testing </w:delText>
        </w:r>
      </w:del>
      <w:ins w:id="1340" w:author="Unemo Magnus, USÖ Labmed länsklinik" w:date="2016-11-14T18:39:00Z">
        <w:del w:id="1341" w:author="sunny" w:date="2016-12-06T16:14:00Z">
          <w:r w:rsidR="004333CD" w:rsidDel="00C63D81">
            <w:rPr>
              <w:rFonts w:ascii="Times New Roman" w:hAnsi="Times New Roman" w:cs="Times New Roman"/>
              <w:sz w:val="24"/>
              <w:szCs w:val="24"/>
            </w:rPr>
            <w:delText>t</w:delText>
          </w:r>
          <w:r w:rsidR="004333CD" w:rsidRPr="006F644E" w:rsidDel="00C63D81">
            <w:rPr>
              <w:rFonts w:ascii="Times New Roman" w:hAnsi="Times New Roman" w:cs="Times New Roman"/>
              <w:sz w:val="24"/>
              <w:szCs w:val="24"/>
              <w:rPrChange w:id="1342" w:author="Unemo Magnus, USÖ Labmed länsklinik" w:date="2016-11-14T17:51:00Z">
                <w:rPr>
                  <w:rFonts w:ascii="Calibri" w:hAnsi="Calibri"/>
                </w:rPr>
              </w:rPrChange>
            </w:rPr>
            <w:delText xml:space="preserve">esting </w:delText>
          </w:r>
        </w:del>
      </w:ins>
      <w:del w:id="1343" w:author="sunny" w:date="2016-12-06T16:14:00Z">
        <w:r w:rsidRPr="006F644E" w:rsidDel="00C63D81">
          <w:rPr>
            <w:rFonts w:ascii="Times New Roman" w:hAnsi="Times New Roman" w:cs="Times New Roman"/>
            <w:sz w:val="24"/>
            <w:szCs w:val="24"/>
            <w:rPrChange w:id="1344" w:author="Unemo Magnus, USÖ Labmed länsklinik" w:date="2016-11-14T17:51:00Z">
              <w:rPr>
                <w:rFonts w:ascii="Calibri" w:hAnsi="Calibri"/>
              </w:rPr>
            </w:rPrChange>
          </w:rPr>
          <w:delText xml:space="preserve">of </w:delText>
        </w:r>
        <w:r w:rsidRPr="004333CD" w:rsidDel="00C63D81">
          <w:rPr>
            <w:rFonts w:ascii="Times New Roman" w:hAnsi="Times New Roman" w:cs="Times New Roman"/>
            <w:i/>
            <w:sz w:val="24"/>
            <w:szCs w:val="24"/>
            <w:rPrChange w:id="1345" w:author="Unemo Magnus, USÖ Labmed länsklinik" w:date="2016-11-14T18:39:00Z">
              <w:rPr>
                <w:rFonts w:ascii="Calibri" w:hAnsi="Calibri"/>
              </w:rPr>
            </w:rPrChange>
          </w:rPr>
          <w:delText>Neisseria gonorrhoeae</w:delText>
        </w:r>
        <w:r w:rsidRPr="006F644E" w:rsidDel="00C63D81">
          <w:rPr>
            <w:rFonts w:ascii="Times New Roman" w:hAnsi="Times New Roman" w:cs="Times New Roman"/>
            <w:sz w:val="24"/>
            <w:szCs w:val="24"/>
            <w:rPrChange w:id="1346"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sv-SE"/>
            <w:rPrChange w:id="1347" w:author="Unemo Magnus, USÖ Labmed länsklinik" w:date="2016-11-15T15:02:00Z">
              <w:rPr>
                <w:rFonts w:ascii="Calibri" w:hAnsi="Calibri"/>
                <w:i/>
                <w:iCs/>
              </w:rPr>
            </w:rPrChange>
          </w:rPr>
          <w:delText>J Clin Microbiol</w:delText>
        </w:r>
        <w:r w:rsidRPr="00AF166B" w:rsidDel="00C63D81">
          <w:rPr>
            <w:rFonts w:ascii="Times New Roman" w:hAnsi="Times New Roman" w:cs="Times New Roman"/>
            <w:sz w:val="24"/>
            <w:szCs w:val="24"/>
            <w:lang w:val="sv-SE"/>
            <w:rPrChange w:id="1348" w:author="Unemo Magnus, USÖ Labmed länsklinik" w:date="2016-11-15T15:02:00Z">
              <w:rPr>
                <w:rFonts w:ascii="Calibri" w:hAnsi="Calibri"/>
              </w:rPr>
            </w:rPrChange>
          </w:rPr>
          <w:delText xml:space="preserve"> 2014; </w:delText>
        </w:r>
        <w:r w:rsidRPr="00AF166B" w:rsidDel="00C63D81">
          <w:rPr>
            <w:rFonts w:ascii="Times New Roman" w:hAnsi="Times New Roman" w:cs="Times New Roman"/>
            <w:b/>
            <w:bCs/>
            <w:sz w:val="24"/>
            <w:szCs w:val="24"/>
            <w:lang w:val="sv-SE"/>
            <w:rPrChange w:id="1349" w:author="Unemo Magnus, USÖ Labmed länsklinik" w:date="2016-11-15T15:02:00Z">
              <w:rPr>
                <w:rFonts w:ascii="Calibri" w:hAnsi="Calibri"/>
                <w:b/>
                <w:bCs/>
              </w:rPr>
            </w:rPrChange>
          </w:rPr>
          <w:delText>52</w:delText>
        </w:r>
        <w:r w:rsidRPr="00AF166B" w:rsidDel="00C63D81">
          <w:rPr>
            <w:rFonts w:ascii="Times New Roman" w:hAnsi="Times New Roman" w:cs="Times New Roman"/>
            <w:sz w:val="24"/>
            <w:szCs w:val="24"/>
            <w:lang w:val="sv-SE"/>
            <w:rPrChange w:id="1350" w:author="Unemo Magnus, USÖ Labmed länsklinik" w:date="2016-11-15T15:02:00Z">
              <w:rPr>
                <w:rFonts w:ascii="Calibri" w:hAnsi="Calibri"/>
              </w:rPr>
            </w:rPrChange>
          </w:rPr>
          <w:delText>: 1435–40.</w:delText>
        </w:r>
      </w:del>
    </w:p>
    <w:p w14:paraId="5EEDAB79" w14:textId="62580C1B" w:rsidR="00377FDC" w:rsidRPr="006F644E" w:rsidDel="00C63D81" w:rsidRDefault="00377FDC">
      <w:pPr>
        <w:pStyle w:val="Bibliography"/>
        <w:spacing w:after="0" w:line="480" w:lineRule="auto"/>
        <w:jc w:val="both"/>
        <w:rPr>
          <w:del w:id="1351" w:author="sunny" w:date="2016-12-06T16:14:00Z"/>
          <w:rFonts w:ascii="Times New Roman" w:hAnsi="Times New Roman" w:cs="Times New Roman"/>
          <w:sz w:val="24"/>
          <w:szCs w:val="24"/>
          <w:rPrChange w:id="1352" w:author="Unemo Magnus, USÖ Labmed länsklinik" w:date="2016-11-14T17:51:00Z">
            <w:rPr>
              <w:del w:id="1353" w:author="sunny" w:date="2016-12-06T16:14:00Z"/>
              <w:rFonts w:ascii="Calibri" w:hAnsi="Calibri"/>
            </w:rPr>
          </w:rPrChange>
        </w:rPr>
        <w:pPrChange w:id="1354" w:author="Unemo Magnus, USÖ Labmed länsklinik" w:date="2016-11-14T18:38:00Z">
          <w:pPr>
            <w:pStyle w:val="Bibliography"/>
          </w:pPr>
        </w:pPrChange>
      </w:pPr>
      <w:del w:id="1355" w:author="sunny" w:date="2016-12-06T16:14:00Z">
        <w:r w:rsidRPr="00AF166B" w:rsidDel="00C63D81">
          <w:rPr>
            <w:rFonts w:ascii="Times New Roman" w:hAnsi="Times New Roman" w:cs="Times New Roman"/>
            <w:sz w:val="24"/>
            <w:szCs w:val="24"/>
            <w:lang w:val="sv-SE"/>
            <w:rPrChange w:id="1356" w:author="Unemo Magnus, USÖ Labmed länsklinik" w:date="2016-11-15T15:02:00Z">
              <w:rPr>
                <w:rFonts w:ascii="Calibri" w:hAnsi="Calibri"/>
              </w:rPr>
            </w:rPrChange>
          </w:rPr>
          <w:delText>3. Singh V, Bala M, Kakran M</w:delText>
        </w:r>
      </w:del>
      <w:ins w:id="1357" w:author="Unemo Magnus, USÖ Labmed länsklinik" w:date="2016-11-14T18:39:00Z">
        <w:del w:id="1358" w:author="sunny" w:date="2016-12-06T16:14:00Z">
          <w:r w:rsidR="003E0CDD" w:rsidRPr="00AF166B" w:rsidDel="00C63D81">
            <w:rPr>
              <w:rFonts w:ascii="Times New Roman" w:hAnsi="Times New Roman" w:cs="Times New Roman"/>
              <w:sz w:val="24"/>
              <w:szCs w:val="24"/>
              <w:lang w:val="sv-SE"/>
              <w:rPrChange w:id="1359"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1360" w:author="Unemo Magnus, USÖ Labmed länsklinik" w:date="2016-11-15T15:02:00Z">
                <w:rPr>
                  <w:rFonts w:ascii="Times New Roman" w:hAnsi="Times New Roman" w:cs="Times New Roman"/>
                  <w:i/>
                  <w:sz w:val="24"/>
                  <w:szCs w:val="24"/>
                </w:rPr>
              </w:rPrChange>
            </w:rPr>
            <w:delText>et al</w:delText>
          </w:r>
        </w:del>
      </w:ins>
      <w:del w:id="1361" w:author="sunny" w:date="2016-12-06T16:14:00Z">
        <w:r w:rsidRPr="00AF166B" w:rsidDel="00C63D81">
          <w:rPr>
            <w:rFonts w:ascii="Times New Roman" w:hAnsi="Times New Roman" w:cs="Times New Roman"/>
            <w:sz w:val="24"/>
            <w:szCs w:val="24"/>
            <w:lang w:val="sv-SE"/>
            <w:rPrChange w:id="1362" w:author="Unemo Magnus, USÖ Labmed länsklinik" w:date="2016-11-15T15:02:00Z">
              <w:rPr>
                <w:rFonts w:ascii="Calibri" w:hAnsi="Calibri"/>
              </w:rPr>
            </w:rPrChange>
          </w:rPr>
          <w:delText xml:space="preserve">, Ramesh V. </w:delText>
        </w:r>
        <w:r w:rsidRPr="006F644E" w:rsidDel="00C63D81">
          <w:rPr>
            <w:rFonts w:ascii="Times New Roman" w:hAnsi="Times New Roman" w:cs="Times New Roman"/>
            <w:sz w:val="24"/>
            <w:szCs w:val="24"/>
            <w:rPrChange w:id="1363" w:author="Unemo Magnus, USÖ Labmed länsklinik" w:date="2016-11-14T17:51:00Z">
              <w:rPr>
                <w:rFonts w:ascii="Calibri" w:hAnsi="Calibri"/>
              </w:rPr>
            </w:rPrChange>
          </w:rPr>
          <w:delText xml:space="preserve">Comparative assessment of CDS, CLSI disc diffusion and Etest techniques for antimicrobial susceptibility testing of </w:delText>
        </w:r>
        <w:r w:rsidRPr="003E0CDD" w:rsidDel="00C63D81">
          <w:rPr>
            <w:rFonts w:ascii="Times New Roman" w:hAnsi="Times New Roman" w:cs="Times New Roman"/>
            <w:i/>
            <w:sz w:val="24"/>
            <w:szCs w:val="24"/>
            <w:rPrChange w:id="1364"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365" w:author="Unemo Magnus, USÖ Labmed länsklinik" w:date="2016-11-14T17:51:00Z">
              <w:rPr>
                <w:rFonts w:ascii="Calibri" w:hAnsi="Calibri"/>
              </w:rPr>
            </w:rPrChange>
          </w:rPr>
          <w:delText xml:space="preserve">: a 6-year study. </w:delText>
        </w:r>
        <w:r w:rsidRPr="006F644E" w:rsidDel="00C63D81">
          <w:rPr>
            <w:rFonts w:ascii="Times New Roman" w:hAnsi="Times New Roman" w:cs="Times New Roman"/>
            <w:i/>
            <w:iCs/>
            <w:sz w:val="24"/>
            <w:szCs w:val="24"/>
            <w:rPrChange w:id="1366" w:author="Unemo Magnus, USÖ Labmed länsklinik" w:date="2016-11-14T17:51:00Z">
              <w:rPr>
                <w:rFonts w:ascii="Calibri" w:hAnsi="Calibri"/>
                <w:i/>
                <w:iCs/>
              </w:rPr>
            </w:rPrChange>
          </w:rPr>
          <w:delText>BMJ Open</w:delText>
        </w:r>
        <w:r w:rsidRPr="006F644E" w:rsidDel="00C63D81">
          <w:rPr>
            <w:rFonts w:ascii="Times New Roman" w:hAnsi="Times New Roman" w:cs="Times New Roman"/>
            <w:sz w:val="24"/>
            <w:szCs w:val="24"/>
            <w:rPrChange w:id="1367"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368" w:author="Unemo Magnus, USÖ Labmed länsklinik" w:date="2016-11-14T17:51:00Z">
              <w:rPr>
                <w:rFonts w:ascii="Calibri" w:hAnsi="Calibri"/>
                <w:b/>
                <w:bCs/>
              </w:rPr>
            </w:rPrChange>
          </w:rPr>
          <w:delText>2</w:delText>
        </w:r>
        <w:r w:rsidRPr="006F644E" w:rsidDel="00C63D81">
          <w:rPr>
            <w:rFonts w:ascii="Times New Roman" w:hAnsi="Times New Roman" w:cs="Times New Roman"/>
            <w:sz w:val="24"/>
            <w:szCs w:val="24"/>
            <w:rPrChange w:id="1369" w:author="Unemo Magnus, USÖ Labmed länsklinik" w:date="2016-11-14T17:51:00Z">
              <w:rPr>
                <w:rFonts w:ascii="Calibri" w:hAnsi="Calibri"/>
              </w:rPr>
            </w:rPrChange>
          </w:rPr>
          <w:delText>: e000969.</w:delText>
        </w:r>
      </w:del>
    </w:p>
    <w:p w14:paraId="5ED828E2" w14:textId="4BF22E21" w:rsidR="00377FDC" w:rsidRPr="006F644E" w:rsidDel="00C63D81" w:rsidRDefault="00377FDC">
      <w:pPr>
        <w:pStyle w:val="Bibliography"/>
        <w:spacing w:after="0" w:line="480" w:lineRule="auto"/>
        <w:jc w:val="both"/>
        <w:rPr>
          <w:del w:id="1370" w:author="sunny" w:date="2016-12-06T16:14:00Z"/>
          <w:rFonts w:ascii="Times New Roman" w:hAnsi="Times New Roman" w:cs="Times New Roman"/>
          <w:sz w:val="24"/>
          <w:szCs w:val="24"/>
          <w:rPrChange w:id="1371" w:author="Unemo Magnus, USÖ Labmed länsklinik" w:date="2016-11-14T17:51:00Z">
            <w:rPr>
              <w:del w:id="1372" w:author="sunny" w:date="2016-12-06T16:14:00Z"/>
              <w:rFonts w:ascii="Calibri" w:hAnsi="Calibri"/>
            </w:rPr>
          </w:rPrChange>
        </w:rPr>
        <w:pPrChange w:id="1373" w:author="Unemo Magnus, USÖ Labmed länsklinik" w:date="2016-11-14T18:38:00Z">
          <w:pPr>
            <w:pStyle w:val="Bibliography"/>
          </w:pPr>
        </w:pPrChange>
      </w:pPr>
      <w:del w:id="1374" w:author="sunny" w:date="2016-12-06T16:14:00Z">
        <w:r w:rsidRPr="006F644E" w:rsidDel="00C63D81">
          <w:rPr>
            <w:rFonts w:ascii="Times New Roman" w:hAnsi="Times New Roman" w:cs="Times New Roman"/>
            <w:sz w:val="24"/>
            <w:szCs w:val="24"/>
            <w:rPrChange w:id="1375" w:author="Unemo Magnus, USÖ Labmed länsklinik" w:date="2016-11-14T17:51:00Z">
              <w:rPr>
                <w:rFonts w:ascii="Calibri" w:hAnsi="Calibri"/>
              </w:rPr>
            </w:rPrChange>
          </w:rPr>
          <w:delText xml:space="preserve">4. Gose S, Kong CJ, Lee Y, </w:delText>
        </w:r>
        <w:r w:rsidRPr="006F644E" w:rsidDel="00C63D81">
          <w:rPr>
            <w:rFonts w:ascii="Times New Roman" w:hAnsi="Times New Roman" w:cs="Times New Roman"/>
            <w:i/>
            <w:iCs/>
            <w:sz w:val="24"/>
            <w:szCs w:val="24"/>
            <w:rPrChange w:id="1376"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377" w:author="Unemo Magnus, USÖ Labmed länsklinik" w:date="2016-11-14T17:51:00Z">
              <w:rPr>
                <w:rFonts w:ascii="Calibri" w:hAnsi="Calibri"/>
              </w:rPr>
            </w:rPrChange>
          </w:rPr>
          <w:delText xml:space="preserve"> Comparison of </w:delText>
        </w:r>
        <w:r w:rsidRPr="003E0CDD" w:rsidDel="00C63D81">
          <w:rPr>
            <w:rFonts w:ascii="Times New Roman" w:hAnsi="Times New Roman" w:cs="Times New Roman"/>
            <w:i/>
            <w:sz w:val="24"/>
            <w:szCs w:val="24"/>
            <w:rPrChange w:id="1378"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379" w:author="Unemo Magnus, USÖ Labmed länsklinik" w:date="2016-11-14T17:51:00Z">
              <w:rPr>
                <w:rFonts w:ascii="Calibri" w:hAnsi="Calibri"/>
              </w:rPr>
            </w:rPrChange>
          </w:rPr>
          <w:delText xml:space="preserve"> MICs obtained by Etest and agar dilution for ceftriaxone, cefpodoxime, cefixime and azithromycin. </w:delText>
        </w:r>
        <w:r w:rsidRPr="006F644E" w:rsidDel="00C63D81">
          <w:rPr>
            <w:rFonts w:ascii="Times New Roman" w:hAnsi="Times New Roman" w:cs="Times New Roman"/>
            <w:i/>
            <w:iCs/>
            <w:sz w:val="24"/>
            <w:szCs w:val="24"/>
            <w:rPrChange w:id="1380" w:author="Unemo Magnus, USÖ Labmed länsklinik" w:date="2016-11-14T17:51:00Z">
              <w:rPr>
                <w:rFonts w:ascii="Calibri" w:hAnsi="Calibri"/>
                <w:i/>
                <w:iCs/>
              </w:rPr>
            </w:rPrChange>
          </w:rPr>
          <w:delText>J Microbiol Methods</w:delText>
        </w:r>
        <w:r w:rsidRPr="006F644E" w:rsidDel="00C63D81">
          <w:rPr>
            <w:rFonts w:ascii="Times New Roman" w:hAnsi="Times New Roman" w:cs="Times New Roman"/>
            <w:sz w:val="24"/>
            <w:szCs w:val="24"/>
            <w:rPrChange w:id="1381"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382" w:author="Unemo Magnus, USÖ Labmed länsklinik" w:date="2016-11-14T17:51:00Z">
              <w:rPr>
                <w:rFonts w:ascii="Calibri" w:hAnsi="Calibri"/>
                <w:b/>
                <w:bCs/>
              </w:rPr>
            </w:rPrChange>
          </w:rPr>
          <w:delText>95</w:delText>
        </w:r>
        <w:r w:rsidRPr="006F644E" w:rsidDel="00C63D81">
          <w:rPr>
            <w:rFonts w:ascii="Times New Roman" w:hAnsi="Times New Roman" w:cs="Times New Roman"/>
            <w:sz w:val="24"/>
            <w:szCs w:val="24"/>
            <w:rPrChange w:id="1383" w:author="Unemo Magnus, USÖ Labmed länsklinik" w:date="2016-11-14T17:51:00Z">
              <w:rPr>
                <w:rFonts w:ascii="Calibri" w:hAnsi="Calibri"/>
              </w:rPr>
            </w:rPrChange>
          </w:rPr>
          <w:delText>: 379–80.</w:delText>
        </w:r>
      </w:del>
    </w:p>
    <w:p w14:paraId="25A53D78" w14:textId="22948F19" w:rsidR="00377FDC" w:rsidRPr="006F644E" w:rsidDel="00C63D81" w:rsidRDefault="00377FDC">
      <w:pPr>
        <w:pStyle w:val="Bibliography"/>
        <w:spacing w:after="0" w:line="480" w:lineRule="auto"/>
        <w:jc w:val="both"/>
        <w:rPr>
          <w:del w:id="1384" w:author="sunny" w:date="2016-12-06T16:14:00Z"/>
          <w:rFonts w:ascii="Times New Roman" w:hAnsi="Times New Roman" w:cs="Times New Roman"/>
          <w:sz w:val="24"/>
          <w:szCs w:val="24"/>
          <w:rPrChange w:id="1385" w:author="Unemo Magnus, USÖ Labmed länsklinik" w:date="2016-11-14T17:51:00Z">
            <w:rPr>
              <w:del w:id="1386" w:author="sunny" w:date="2016-12-06T16:14:00Z"/>
              <w:rFonts w:ascii="Calibri" w:hAnsi="Calibri"/>
            </w:rPr>
          </w:rPrChange>
        </w:rPr>
        <w:pPrChange w:id="1387" w:author="Unemo Magnus, USÖ Labmed länsklinik" w:date="2016-11-14T18:38:00Z">
          <w:pPr>
            <w:pStyle w:val="Bibliography"/>
          </w:pPr>
        </w:pPrChange>
      </w:pPr>
      <w:del w:id="1388" w:author="sunny" w:date="2016-12-06T16:14:00Z">
        <w:r w:rsidRPr="006F644E" w:rsidDel="00C63D81">
          <w:rPr>
            <w:rFonts w:ascii="Times New Roman" w:hAnsi="Times New Roman" w:cs="Times New Roman"/>
            <w:sz w:val="24"/>
            <w:szCs w:val="24"/>
            <w:rPrChange w:id="1389" w:author="Unemo Magnus, USÖ Labmed länsklinik" w:date="2016-11-14T17:51:00Z">
              <w:rPr>
                <w:rFonts w:ascii="Calibri" w:hAnsi="Calibri"/>
              </w:rPr>
            </w:rPrChange>
          </w:rPr>
          <w:delText xml:space="preserve">5. Liao C-H, Lai C-C, Hsu M-S, </w:delText>
        </w:r>
        <w:r w:rsidRPr="006F644E" w:rsidDel="00C63D81">
          <w:rPr>
            <w:rFonts w:ascii="Times New Roman" w:hAnsi="Times New Roman" w:cs="Times New Roman"/>
            <w:i/>
            <w:iCs/>
            <w:sz w:val="24"/>
            <w:szCs w:val="24"/>
            <w:rPrChange w:id="1390"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391" w:author="Unemo Magnus, USÖ Labmed länsklinik" w:date="2016-11-14T17:51:00Z">
              <w:rPr>
                <w:rFonts w:ascii="Calibri" w:hAnsi="Calibri"/>
              </w:rPr>
            </w:rPrChange>
          </w:rPr>
          <w:delText xml:space="preserve"> Antimicrobial susceptibility of </w:delText>
        </w:r>
        <w:r w:rsidRPr="003E0CDD" w:rsidDel="00C63D81">
          <w:rPr>
            <w:rFonts w:ascii="Times New Roman" w:hAnsi="Times New Roman" w:cs="Times New Roman"/>
            <w:i/>
            <w:sz w:val="24"/>
            <w:szCs w:val="24"/>
            <w:rPrChange w:id="1392" w:author="Unemo Magnus, USÖ Labmed länsklinik" w:date="2016-11-14T18:40:00Z">
              <w:rPr>
                <w:rFonts w:ascii="Calibri" w:hAnsi="Calibri"/>
              </w:rPr>
            </w:rPrChange>
          </w:rPr>
          <w:delText>Neisseria gonorrhoeae</w:delText>
        </w:r>
        <w:r w:rsidRPr="006F644E" w:rsidDel="00C63D81">
          <w:rPr>
            <w:rFonts w:ascii="Times New Roman" w:hAnsi="Times New Roman" w:cs="Times New Roman"/>
            <w:sz w:val="24"/>
            <w:szCs w:val="24"/>
            <w:rPrChange w:id="1393" w:author="Unemo Magnus, USÖ Labmed länsklinik" w:date="2016-11-14T17:51:00Z">
              <w:rPr>
                <w:rFonts w:ascii="Calibri" w:hAnsi="Calibri"/>
              </w:rPr>
            </w:rPrChange>
          </w:rPr>
          <w:delText xml:space="preserve"> isolates determined by the agar dilution, disk diffusion and Etest methods: comparison of results using GC agar and chocolate agar. </w:delText>
        </w:r>
        <w:r w:rsidRPr="006F644E" w:rsidDel="00C63D81">
          <w:rPr>
            <w:rFonts w:ascii="Times New Roman" w:hAnsi="Times New Roman" w:cs="Times New Roman"/>
            <w:i/>
            <w:iCs/>
            <w:sz w:val="24"/>
            <w:szCs w:val="24"/>
            <w:rPrChange w:id="1394"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1395" w:author="Unemo Magnus, USÖ Labmed länsklinik" w:date="2016-11-14T17:51:00Z">
              <w:rPr>
                <w:rFonts w:ascii="Calibri" w:hAnsi="Calibri"/>
              </w:rPr>
            </w:rPrChange>
          </w:rPr>
          <w:delText xml:space="preserve"> 2010; </w:delText>
        </w:r>
        <w:r w:rsidRPr="006F644E" w:rsidDel="00C63D81">
          <w:rPr>
            <w:rFonts w:ascii="Times New Roman" w:hAnsi="Times New Roman" w:cs="Times New Roman"/>
            <w:b/>
            <w:bCs/>
            <w:sz w:val="24"/>
            <w:szCs w:val="24"/>
            <w:rPrChange w:id="1396" w:author="Unemo Magnus, USÖ Labmed länsklinik" w:date="2016-11-14T17:51:00Z">
              <w:rPr>
                <w:rFonts w:ascii="Calibri" w:hAnsi="Calibri"/>
                <w:b/>
                <w:bCs/>
              </w:rPr>
            </w:rPrChange>
          </w:rPr>
          <w:delText>35</w:delText>
        </w:r>
        <w:r w:rsidRPr="006F644E" w:rsidDel="00C63D81">
          <w:rPr>
            <w:rFonts w:ascii="Times New Roman" w:hAnsi="Times New Roman" w:cs="Times New Roman"/>
            <w:sz w:val="24"/>
            <w:szCs w:val="24"/>
            <w:rPrChange w:id="1397" w:author="Unemo Magnus, USÖ Labmed länsklinik" w:date="2016-11-14T17:51:00Z">
              <w:rPr>
                <w:rFonts w:ascii="Calibri" w:hAnsi="Calibri"/>
              </w:rPr>
            </w:rPrChange>
          </w:rPr>
          <w:delText>: 457–60.</w:delText>
        </w:r>
      </w:del>
    </w:p>
    <w:p w14:paraId="4F33F67D" w14:textId="71A771B2" w:rsidR="00377FDC" w:rsidRPr="006F644E" w:rsidDel="00C63D81" w:rsidRDefault="00377FDC">
      <w:pPr>
        <w:pStyle w:val="Bibliography"/>
        <w:spacing w:after="0" w:line="480" w:lineRule="auto"/>
        <w:jc w:val="both"/>
        <w:rPr>
          <w:del w:id="1398" w:author="sunny" w:date="2016-12-06T16:14:00Z"/>
          <w:rFonts w:ascii="Times New Roman" w:hAnsi="Times New Roman" w:cs="Times New Roman"/>
          <w:sz w:val="24"/>
          <w:szCs w:val="24"/>
          <w:lang w:val="de-CH"/>
          <w:rPrChange w:id="1399" w:author="Unemo Magnus, USÖ Labmed länsklinik" w:date="2016-11-14T17:51:00Z">
            <w:rPr>
              <w:del w:id="1400" w:author="sunny" w:date="2016-12-06T16:14:00Z"/>
              <w:rFonts w:ascii="Calibri" w:hAnsi="Calibri"/>
              <w:lang w:val="de-CH"/>
            </w:rPr>
          </w:rPrChange>
        </w:rPr>
        <w:pPrChange w:id="1401" w:author="Unemo Magnus, USÖ Labmed länsklinik" w:date="2016-11-14T18:38:00Z">
          <w:pPr>
            <w:pStyle w:val="Bibliography"/>
          </w:pPr>
        </w:pPrChange>
      </w:pPr>
      <w:del w:id="1402" w:author="sunny" w:date="2016-12-06T16:14:00Z">
        <w:r w:rsidRPr="006F644E" w:rsidDel="00C63D81">
          <w:rPr>
            <w:rFonts w:ascii="Times New Roman" w:hAnsi="Times New Roman" w:cs="Times New Roman"/>
            <w:sz w:val="24"/>
            <w:szCs w:val="24"/>
            <w:rPrChange w:id="1403" w:author="Unemo Magnus, USÖ Labmed länsklinik" w:date="2016-11-14T17:51:00Z">
              <w:rPr>
                <w:rFonts w:ascii="Calibri" w:hAnsi="Calibri"/>
              </w:rPr>
            </w:rPrChange>
          </w:rPr>
          <w:delText>6. Ison CA, Martin IMC, Lowndes CM</w:delText>
        </w:r>
      </w:del>
      <w:ins w:id="1404" w:author="Unemo Magnus, USÖ Labmed länsklinik" w:date="2016-11-14T18:40:00Z">
        <w:del w:id="1405" w:author="sunny" w:date="2016-12-06T16:14:00Z">
          <w:r w:rsidR="003E0CDD" w:rsidDel="00C63D81">
            <w:rPr>
              <w:rFonts w:ascii="Times New Roman" w:hAnsi="Times New Roman" w:cs="Times New Roman"/>
              <w:sz w:val="24"/>
              <w:szCs w:val="24"/>
            </w:rPr>
            <w:delText xml:space="preserve"> </w:delText>
          </w:r>
          <w:r w:rsidR="003E0CDD" w:rsidDel="00C63D81">
            <w:rPr>
              <w:rFonts w:ascii="Times New Roman" w:hAnsi="Times New Roman" w:cs="Times New Roman"/>
              <w:i/>
              <w:sz w:val="24"/>
              <w:szCs w:val="24"/>
            </w:rPr>
            <w:delText>et al</w:delText>
          </w:r>
        </w:del>
      </w:ins>
      <w:del w:id="1406" w:author="sunny" w:date="2016-12-06T16:14:00Z">
        <w:r w:rsidRPr="006F644E" w:rsidDel="00C63D81">
          <w:rPr>
            <w:rFonts w:ascii="Times New Roman" w:hAnsi="Times New Roman" w:cs="Times New Roman"/>
            <w:sz w:val="24"/>
            <w:szCs w:val="24"/>
            <w:rPrChange w:id="1407" w:author="Unemo Magnus, USÖ Labmed länsklinik" w:date="2016-11-14T17:51:00Z">
              <w:rPr>
                <w:rFonts w:ascii="Calibri" w:hAnsi="Calibri"/>
              </w:rPr>
            </w:rPrChange>
          </w:rPr>
          <w:delText xml:space="preserve">, Fenton KA, ESSTI Network. Comparability of laboratory diagnosis and antimicrobial susceptibility testing of </w:delText>
        </w:r>
        <w:r w:rsidRPr="003E0CDD" w:rsidDel="00C63D81">
          <w:rPr>
            <w:rFonts w:ascii="Times New Roman" w:hAnsi="Times New Roman" w:cs="Times New Roman"/>
            <w:i/>
            <w:sz w:val="24"/>
            <w:szCs w:val="24"/>
            <w:rPrChange w:id="1408"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409" w:author="Unemo Magnus, USÖ Labmed länsklinik" w:date="2016-11-14T17:51:00Z">
              <w:rPr>
                <w:rFonts w:ascii="Calibri" w:hAnsi="Calibri"/>
              </w:rPr>
            </w:rPrChange>
          </w:rPr>
          <w:delText xml:space="preserve"> from reference laboratories in Western Europe. </w:delText>
        </w:r>
        <w:r w:rsidRPr="006F644E" w:rsidDel="00C63D81">
          <w:rPr>
            <w:rFonts w:ascii="Times New Roman" w:hAnsi="Times New Roman" w:cs="Times New Roman"/>
            <w:i/>
            <w:iCs/>
            <w:sz w:val="24"/>
            <w:szCs w:val="24"/>
            <w:lang w:val="de-CH"/>
            <w:rPrChange w:id="1410" w:author="Unemo Magnus, USÖ Labmed länsklinik" w:date="2016-11-14T17:51:00Z">
              <w:rPr>
                <w:rFonts w:ascii="Calibri" w:hAnsi="Calibri"/>
                <w:i/>
                <w:iCs/>
                <w:lang w:val="de-CH"/>
              </w:rPr>
            </w:rPrChange>
          </w:rPr>
          <w:delText>J Antimicrob Chemother</w:delText>
        </w:r>
        <w:r w:rsidRPr="006F644E" w:rsidDel="00C63D81">
          <w:rPr>
            <w:rFonts w:ascii="Times New Roman" w:hAnsi="Times New Roman" w:cs="Times New Roman"/>
            <w:sz w:val="24"/>
            <w:szCs w:val="24"/>
            <w:lang w:val="de-CH"/>
            <w:rPrChange w:id="1411" w:author="Unemo Magnus, USÖ Labmed länsklinik" w:date="2016-11-14T17:51:00Z">
              <w:rPr>
                <w:rFonts w:ascii="Calibri" w:hAnsi="Calibri"/>
                <w:lang w:val="de-CH"/>
              </w:rPr>
            </w:rPrChange>
          </w:rPr>
          <w:delText xml:space="preserve"> 2006; </w:delText>
        </w:r>
        <w:r w:rsidRPr="006F644E" w:rsidDel="00C63D81">
          <w:rPr>
            <w:rFonts w:ascii="Times New Roman" w:hAnsi="Times New Roman" w:cs="Times New Roman"/>
            <w:b/>
            <w:bCs/>
            <w:sz w:val="24"/>
            <w:szCs w:val="24"/>
            <w:lang w:val="de-CH"/>
            <w:rPrChange w:id="1412" w:author="Unemo Magnus, USÖ Labmed länsklinik" w:date="2016-11-14T17:51:00Z">
              <w:rPr>
                <w:rFonts w:ascii="Calibri" w:hAnsi="Calibri"/>
                <w:b/>
                <w:bCs/>
                <w:lang w:val="de-CH"/>
              </w:rPr>
            </w:rPrChange>
          </w:rPr>
          <w:delText>58</w:delText>
        </w:r>
        <w:r w:rsidRPr="006F644E" w:rsidDel="00C63D81">
          <w:rPr>
            <w:rFonts w:ascii="Times New Roman" w:hAnsi="Times New Roman" w:cs="Times New Roman"/>
            <w:sz w:val="24"/>
            <w:szCs w:val="24"/>
            <w:lang w:val="de-CH"/>
            <w:rPrChange w:id="1413" w:author="Unemo Magnus, USÖ Labmed länsklinik" w:date="2016-11-14T17:51:00Z">
              <w:rPr>
                <w:rFonts w:ascii="Calibri" w:hAnsi="Calibri"/>
                <w:lang w:val="de-CH"/>
              </w:rPr>
            </w:rPrChange>
          </w:rPr>
          <w:delText>: 580–6.</w:delText>
        </w:r>
      </w:del>
    </w:p>
    <w:p w14:paraId="178407B5" w14:textId="2C038FBD" w:rsidR="00377FDC" w:rsidRPr="006F644E" w:rsidDel="00C63D81" w:rsidRDefault="00377FDC">
      <w:pPr>
        <w:pStyle w:val="Bibliography"/>
        <w:spacing w:after="0" w:line="480" w:lineRule="auto"/>
        <w:jc w:val="both"/>
        <w:rPr>
          <w:del w:id="1414" w:author="sunny" w:date="2016-12-06T16:14:00Z"/>
          <w:rFonts w:ascii="Times New Roman" w:hAnsi="Times New Roman" w:cs="Times New Roman"/>
          <w:sz w:val="24"/>
          <w:szCs w:val="24"/>
          <w:rPrChange w:id="1415" w:author="Unemo Magnus, USÖ Labmed länsklinik" w:date="2016-11-14T17:51:00Z">
            <w:rPr>
              <w:del w:id="1416" w:author="sunny" w:date="2016-12-06T16:14:00Z"/>
              <w:rFonts w:ascii="Calibri" w:hAnsi="Calibri"/>
            </w:rPr>
          </w:rPrChange>
        </w:rPr>
        <w:pPrChange w:id="1417" w:author="Unemo Magnus, USÖ Labmed länsklinik" w:date="2016-11-14T18:38:00Z">
          <w:pPr>
            <w:pStyle w:val="Bibliography"/>
          </w:pPr>
        </w:pPrChange>
      </w:pPr>
      <w:del w:id="1418" w:author="sunny" w:date="2016-12-06T16:14:00Z">
        <w:r w:rsidRPr="006F644E" w:rsidDel="00C63D81">
          <w:rPr>
            <w:rFonts w:ascii="Times New Roman" w:hAnsi="Times New Roman" w:cs="Times New Roman"/>
            <w:sz w:val="24"/>
            <w:szCs w:val="24"/>
            <w:lang w:val="de-CH"/>
            <w:rPrChange w:id="1419" w:author="Unemo Magnus, USÖ Labmed länsklinik" w:date="2016-11-14T17:51:00Z">
              <w:rPr>
                <w:rFonts w:ascii="Calibri" w:hAnsi="Calibri"/>
                <w:lang w:val="de-CH"/>
              </w:rPr>
            </w:rPrChange>
          </w:rPr>
          <w:delText>7. Reller LB, Weinstein M, Jorgensen JH</w:delText>
        </w:r>
      </w:del>
      <w:ins w:id="1420" w:author="Unemo Magnus, USÖ Labmed länsklinik" w:date="2016-11-14T18:41:00Z">
        <w:del w:id="1421" w:author="sunny" w:date="2016-12-06T16:14:00Z">
          <w:r w:rsidR="003E0CDD" w:rsidDel="00C63D81">
            <w:rPr>
              <w:rFonts w:ascii="Times New Roman" w:hAnsi="Times New Roman" w:cs="Times New Roman"/>
              <w:sz w:val="24"/>
              <w:szCs w:val="24"/>
              <w:lang w:val="de-CH"/>
            </w:rPr>
            <w:delText xml:space="preserve"> </w:delText>
          </w:r>
          <w:r w:rsidR="003E0CDD" w:rsidRPr="00AF166B" w:rsidDel="00C63D81">
            <w:rPr>
              <w:rFonts w:ascii="Times New Roman" w:hAnsi="Times New Roman" w:cs="Times New Roman"/>
              <w:i/>
              <w:sz w:val="24"/>
              <w:szCs w:val="24"/>
              <w:lang w:val="en-US"/>
              <w:rPrChange w:id="1422" w:author="Unemo Magnus, USÖ Labmed länsklinik" w:date="2016-11-15T15:02:00Z">
                <w:rPr>
                  <w:rFonts w:ascii="Times New Roman" w:hAnsi="Times New Roman" w:cs="Times New Roman"/>
                  <w:i/>
                  <w:sz w:val="24"/>
                  <w:szCs w:val="24"/>
                </w:rPr>
              </w:rPrChange>
            </w:rPr>
            <w:delText>et al</w:delText>
          </w:r>
        </w:del>
      </w:ins>
      <w:del w:id="1423" w:author="sunny" w:date="2016-12-06T16:14:00Z">
        <w:r w:rsidRPr="006F644E" w:rsidDel="00C63D81">
          <w:rPr>
            <w:rFonts w:ascii="Times New Roman" w:hAnsi="Times New Roman" w:cs="Times New Roman"/>
            <w:sz w:val="24"/>
            <w:szCs w:val="24"/>
            <w:lang w:val="de-CH"/>
            <w:rPrChange w:id="1424" w:author="Unemo Magnus, USÖ Labmed länsklinik" w:date="2016-11-14T17:51:00Z">
              <w:rPr>
                <w:rFonts w:ascii="Calibri" w:hAnsi="Calibri"/>
                <w:lang w:val="de-CH"/>
              </w:rPr>
            </w:rPrChange>
          </w:rPr>
          <w:delText xml:space="preserve">, Ferraro MJ. </w:delText>
        </w:r>
        <w:r w:rsidRPr="006F644E" w:rsidDel="00C63D81">
          <w:rPr>
            <w:rFonts w:ascii="Times New Roman" w:hAnsi="Times New Roman" w:cs="Times New Roman"/>
            <w:sz w:val="24"/>
            <w:szCs w:val="24"/>
            <w:rPrChange w:id="1425" w:author="Unemo Magnus, USÖ Labmed länsklinik" w:date="2016-11-14T17:51:00Z">
              <w:rPr>
                <w:rFonts w:ascii="Calibri" w:hAnsi="Calibri"/>
              </w:rPr>
            </w:rPrChange>
          </w:rPr>
          <w:delText xml:space="preserve">Antimicrobial Susceptibility </w:delText>
        </w:r>
      </w:del>
      <w:ins w:id="1426" w:author="Unemo Magnus, USÖ Labmed länsklinik" w:date="2016-11-14T18:41:00Z">
        <w:del w:id="1427" w:author="sunny" w:date="2016-12-06T16:14:00Z">
          <w:r w:rsidR="003E0CDD" w:rsidDel="00C63D81">
            <w:rPr>
              <w:rFonts w:ascii="Times New Roman" w:hAnsi="Times New Roman" w:cs="Times New Roman"/>
              <w:sz w:val="24"/>
              <w:szCs w:val="24"/>
            </w:rPr>
            <w:delText>s</w:delText>
          </w:r>
          <w:r w:rsidR="003E0CDD" w:rsidRPr="006F644E" w:rsidDel="00C63D81">
            <w:rPr>
              <w:rFonts w:ascii="Times New Roman" w:hAnsi="Times New Roman" w:cs="Times New Roman"/>
              <w:sz w:val="24"/>
              <w:szCs w:val="24"/>
              <w:rPrChange w:id="1428" w:author="Unemo Magnus, USÖ Labmed länsklinik" w:date="2016-11-14T17:51:00Z">
                <w:rPr>
                  <w:rFonts w:ascii="Calibri" w:hAnsi="Calibri"/>
                </w:rPr>
              </w:rPrChange>
            </w:rPr>
            <w:delText xml:space="preserve">usceptibility </w:delText>
          </w:r>
        </w:del>
      </w:ins>
      <w:del w:id="1429" w:author="sunny" w:date="2016-12-06T16:14:00Z">
        <w:r w:rsidRPr="006F644E" w:rsidDel="00C63D81">
          <w:rPr>
            <w:rFonts w:ascii="Times New Roman" w:hAnsi="Times New Roman" w:cs="Times New Roman"/>
            <w:sz w:val="24"/>
            <w:szCs w:val="24"/>
            <w:rPrChange w:id="1430" w:author="Unemo Magnus, USÖ Labmed länsklinik" w:date="2016-11-14T17:51:00Z">
              <w:rPr>
                <w:rFonts w:ascii="Calibri" w:hAnsi="Calibri"/>
              </w:rPr>
            </w:rPrChange>
          </w:rPr>
          <w:delText>Testing</w:delText>
        </w:r>
      </w:del>
      <w:ins w:id="1431" w:author="Unemo Magnus, USÖ Labmed länsklinik" w:date="2016-11-14T18:41:00Z">
        <w:del w:id="1432" w:author="sunny" w:date="2016-12-06T16:14:00Z">
          <w:r w:rsidR="003E0CDD" w:rsidDel="00C63D81">
            <w:rPr>
              <w:rFonts w:ascii="Times New Roman" w:hAnsi="Times New Roman" w:cs="Times New Roman"/>
              <w:sz w:val="24"/>
              <w:szCs w:val="24"/>
            </w:rPr>
            <w:delText>t</w:delText>
          </w:r>
          <w:r w:rsidR="003E0CDD" w:rsidRPr="006F644E" w:rsidDel="00C63D81">
            <w:rPr>
              <w:rFonts w:ascii="Times New Roman" w:hAnsi="Times New Roman" w:cs="Times New Roman"/>
              <w:sz w:val="24"/>
              <w:szCs w:val="24"/>
              <w:rPrChange w:id="1433" w:author="Unemo Magnus, USÖ Labmed länsklinik" w:date="2016-11-14T17:51:00Z">
                <w:rPr>
                  <w:rFonts w:ascii="Calibri" w:hAnsi="Calibri"/>
                </w:rPr>
              </w:rPrChange>
            </w:rPr>
            <w:delText>esting</w:delText>
          </w:r>
        </w:del>
      </w:ins>
      <w:del w:id="1434" w:author="sunny" w:date="2016-12-06T16:14:00Z">
        <w:r w:rsidRPr="006F644E" w:rsidDel="00C63D81">
          <w:rPr>
            <w:rFonts w:ascii="Times New Roman" w:hAnsi="Times New Roman" w:cs="Times New Roman"/>
            <w:sz w:val="24"/>
            <w:szCs w:val="24"/>
            <w:rPrChange w:id="1435" w:author="Unemo Magnus, USÖ Labmed länsklinik" w:date="2016-11-14T17:51:00Z">
              <w:rPr>
                <w:rFonts w:ascii="Calibri" w:hAnsi="Calibri"/>
              </w:rPr>
            </w:rPrChange>
          </w:rPr>
          <w:delText xml:space="preserve">: A </w:delText>
        </w:r>
      </w:del>
      <w:ins w:id="1436" w:author="Unemo Magnus, USÖ Labmed länsklinik" w:date="2016-11-14T18:41:00Z">
        <w:del w:id="1437" w:author="sunny" w:date="2016-12-06T16:14:00Z">
          <w:r w:rsidR="003E0CDD" w:rsidDel="00C63D81">
            <w:rPr>
              <w:rFonts w:ascii="Times New Roman" w:hAnsi="Times New Roman" w:cs="Times New Roman"/>
              <w:sz w:val="24"/>
              <w:szCs w:val="24"/>
            </w:rPr>
            <w:delText>a</w:delText>
          </w:r>
          <w:r w:rsidR="003E0CDD" w:rsidRPr="006F644E" w:rsidDel="00C63D81">
            <w:rPr>
              <w:rFonts w:ascii="Times New Roman" w:hAnsi="Times New Roman" w:cs="Times New Roman"/>
              <w:sz w:val="24"/>
              <w:szCs w:val="24"/>
              <w:rPrChange w:id="1438" w:author="Unemo Magnus, USÖ Labmed länsklinik" w:date="2016-11-14T17:51:00Z">
                <w:rPr>
                  <w:rFonts w:ascii="Calibri" w:hAnsi="Calibri"/>
                </w:rPr>
              </w:rPrChange>
            </w:rPr>
            <w:delText xml:space="preserve"> </w:delText>
          </w:r>
        </w:del>
      </w:ins>
      <w:del w:id="1439" w:author="sunny" w:date="2016-12-06T16:14:00Z">
        <w:r w:rsidRPr="006F644E" w:rsidDel="00C63D81">
          <w:rPr>
            <w:rFonts w:ascii="Times New Roman" w:hAnsi="Times New Roman" w:cs="Times New Roman"/>
            <w:sz w:val="24"/>
            <w:szCs w:val="24"/>
            <w:rPrChange w:id="1440" w:author="Unemo Magnus, USÖ Labmed länsklinik" w:date="2016-11-14T17:51:00Z">
              <w:rPr>
                <w:rFonts w:ascii="Calibri" w:hAnsi="Calibri"/>
              </w:rPr>
            </w:rPrChange>
          </w:rPr>
          <w:delText xml:space="preserve">Review </w:delText>
        </w:r>
      </w:del>
      <w:ins w:id="1441" w:author="Unemo Magnus, USÖ Labmed länsklinik" w:date="2016-11-14T18:41:00Z">
        <w:del w:id="1442" w:author="sunny" w:date="2016-12-06T16:14:00Z">
          <w:r w:rsidR="003E0CDD" w:rsidDel="00C63D81">
            <w:rPr>
              <w:rFonts w:ascii="Times New Roman" w:hAnsi="Times New Roman" w:cs="Times New Roman"/>
              <w:sz w:val="24"/>
              <w:szCs w:val="24"/>
            </w:rPr>
            <w:delText>r</w:delText>
          </w:r>
          <w:r w:rsidR="003E0CDD" w:rsidRPr="006F644E" w:rsidDel="00C63D81">
            <w:rPr>
              <w:rFonts w:ascii="Times New Roman" w:hAnsi="Times New Roman" w:cs="Times New Roman"/>
              <w:sz w:val="24"/>
              <w:szCs w:val="24"/>
              <w:rPrChange w:id="1443" w:author="Unemo Magnus, USÖ Labmed länsklinik" w:date="2016-11-14T17:51:00Z">
                <w:rPr>
                  <w:rFonts w:ascii="Calibri" w:hAnsi="Calibri"/>
                </w:rPr>
              </w:rPrChange>
            </w:rPr>
            <w:delText xml:space="preserve">eview </w:delText>
          </w:r>
        </w:del>
      </w:ins>
      <w:del w:id="1444" w:author="sunny" w:date="2016-12-06T16:14:00Z">
        <w:r w:rsidRPr="006F644E" w:rsidDel="00C63D81">
          <w:rPr>
            <w:rFonts w:ascii="Times New Roman" w:hAnsi="Times New Roman" w:cs="Times New Roman"/>
            <w:sz w:val="24"/>
            <w:szCs w:val="24"/>
            <w:rPrChange w:id="1445" w:author="Unemo Magnus, USÖ Labmed länsklinik" w:date="2016-11-14T17:51:00Z">
              <w:rPr>
                <w:rFonts w:ascii="Calibri" w:hAnsi="Calibri"/>
              </w:rPr>
            </w:rPrChange>
          </w:rPr>
          <w:delText xml:space="preserve">of General </w:delText>
        </w:r>
      </w:del>
      <w:ins w:id="1446" w:author="Unemo Magnus, USÖ Labmed länsklinik" w:date="2016-11-14T18:41:00Z">
        <w:del w:id="1447" w:author="sunny" w:date="2016-12-06T16:14:00Z">
          <w:r w:rsidR="003E0CDD" w:rsidDel="00C63D81">
            <w:rPr>
              <w:rFonts w:ascii="Times New Roman" w:hAnsi="Times New Roman" w:cs="Times New Roman"/>
              <w:sz w:val="24"/>
              <w:szCs w:val="24"/>
            </w:rPr>
            <w:delText>g</w:delText>
          </w:r>
          <w:r w:rsidR="003E0CDD" w:rsidRPr="006F644E" w:rsidDel="00C63D81">
            <w:rPr>
              <w:rFonts w:ascii="Times New Roman" w:hAnsi="Times New Roman" w:cs="Times New Roman"/>
              <w:sz w:val="24"/>
              <w:szCs w:val="24"/>
              <w:rPrChange w:id="1448" w:author="Unemo Magnus, USÖ Labmed länsklinik" w:date="2016-11-14T17:51:00Z">
                <w:rPr>
                  <w:rFonts w:ascii="Calibri" w:hAnsi="Calibri"/>
                </w:rPr>
              </w:rPrChange>
            </w:rPr>
            <w:delText xml:space="preserve">eneral </w:delText>
          </w:r>
        </w:del>
      </w:ins>
      <w:del w:id="1449" w:author="sunny" w:date="2016-12-06T16:14:00Z">
        <w:r w:rsidRPr="006F644E" w:rsidDel="00C63D81">
          <w:rPr>
            <w:rFonts w:ascii="Times New Roman" w:hAnsi="Times New Roman" w:cs="Times New Roman"/>
            <w:sz w:val="24"/>
            <w:szCs w:val="24"/>
            <w:rPrChange w:id="1450" w:author="Unemo Magnus, USÖ Labmed länsklinik" w:date="2016-11-14T17:51:00Z">
              <w:rPr>
                <w:rFonts w:ascii="Calibri" w:hAnsi="Calibri"/>
              </w:rPr>
            </w:rPrChange>
          </w:rPr>
          <w:delText xml:space="preserve">Principles </w:delText>
        </w:r>
      </w:del>
      <w:ins w:id="1451" w:author="Unemo Magnus, USÖ Labmed länsklinik" w:date="2016-11-14T18:41:00Z">
        <w:del w:id="1452"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1453" w:author="Unemo Magnus, USÖ Labmed länsklinik" w:date="2016-11-14T17:51:00Z">
                <w:rPr>
                  <w:rFonts w:ascii="Calibri" w:hAnsi="Calibri"/>
                </w:rPr>
              </w:rPrChange>
            </w:rPr>
            <w:delText xml:space="preserve">rinciples </w:delText>
          </w:r>
        </w:del>
      </w:ins>
      <w:del w:id="1454" w:author="sunny" w:date="2016-12-06T16:14:00Z">
        <w:r w:rsidRPr="006F644E" w:rsidDel="00C63D81">
          <w:rPr>
            <w:rFonts w:ascii="Times New Roman" w:hAnsi="Times New Roman" w:cs="Times New Roman"/>
            <w:sz w:val="24"/>
            <w:szCs w:val="24"/>
            <w:rPrChange w:id="1455" w:author="Unemo Magnus, USÖ Labmed länsklinik" w:date="2016-11-14T17:51:00Z">
              <w:rPr>
                <w:rFonts w:ascii="Calibri" w:hAnsi="Calibri"/>
              </w:rPr>
            </w:rPrChange>
          </w:rPr>
          <w:delText xml:space="preserve">and Contemporary </w:delText>
        </w:r>
      </w:del>
      <w:ins w:id="1456" w:author="Unemo Magnus, USÖ Labmed länsklinik" w:date="2016-11-14T18:41:00Z">
        <w:del w:id="1457" w:author="sunny" w:date="2016-12-06T16:14:00Z">
          <w:r w:rsidR="003E0CDD" w:rsidDel="00C63D81">
            <w:rPr>
              <w:rFonts w:ascii="Times New Roman" w:hAnsi="Times New Roman" w:cs="Times New Roman"/>
              <w:sz w:val="24"/>
              <w:szCs w:val="24"/>
            </w:rPr>
            <w:delText>c</w:delText>
          </w:r>
          <w:r w:rsidR="003E0CDD" w:rsidRPr="006F644E" w:rsidDel="00C63D81">
            <w:rPr>
              <w:rFonts w:ascii="Times New Roman" w:hAnsi="Times New Roman" w:cs="Times New Roman"/>
              <w:sz w:val="24"/>
              <w:szCs w:val="24"/>
              <w:rPrChange w:id="1458" w:author="Unemo Magnus, USÖ Labmed länsklinik" w:date="2016-11-14T17:51:00Z">
                <w:rPr>
                  <w:rFonts w:ascii="Calibri" w:hAnsi="Calibri"/>
                </w:rPr>
              </w:rPrChange>
            </w:rPr>
            <w:delText xml:space="preserve">ontemporary </w:delText>
          </w:r>
        </w:del>
      </w:ins>
      <w:del w:id="1459" w:author="sunny" w:date="2016-12-06T16:14:00Z">
        <w:r w:rsidRPr="006F644E" w:rsidDel="00C63D81">
          <w:rPr>
            <w:rFonts w:ascii="Times New Roman" w:hAnsi="Times New Roman" w:cs="Times New Roman"/>
            <w:sz w:val="24"/>
            <w:szCs w:val="24"/>
            <w:rPrChange w:id="1460" w:author="Unemo Magnus, USÖ Labmed länsklinik" w:date="2016-11-14T17:51:00Z">
              <w:rPr>
                <w:rFonts w:ascii="Calibri" w:hAnsi="Calibri"/>
              </w:rPr>
            </w:rPrChange>
          </w:rPr>
          <w:delText>Practices</w:delText>
        </w:r>
      </w:del>
      <w:ins w:id="1461" w:author="Unemo Magnus, USÖ Labmed länsklinik" w:date="2016-11-14T18:41:00Z">
        <w:del w:id="1462" w:author="sunny" w:date="2016-12-06T16:14:00Z">
          <w:r w:rsidR="003E0CDD" w:rsidDel="00C63D81">
            <w:rPr>
              <w:rFonts w:ascii="Times New Roman" w:hAnsi="Times New Roman" w:cs="Times New Roman"/>
              <w:sz w:val="24"/>
              <w:szCs w:val="24"/>
            </w:rPr>
            <w:delText>p</w:delText>
          </w:r>
          <w:r w:rsidR="003E0CDD" w:rsidRPr="006F644E" w:rsidDel="00C63D81">
            <w:rPr>
              <w:rFonts w:ascii="Times New Roman" w:hAnsi="Times New Roman" w:cs="Times New Roman"/>
              <w:sz w:val="24"/>
              <w:szCs w:val="24"/>
              <w:rPrChange w:id="1463" w:author="Unemo Magnus, USÖ Labmed länsklinik" w:date="2016-11-14T17:51:00Z">
                <w:rPr>
                  <w:rFonts w:ascii="Calibri" w:hAnsi="Calibri"/>
                </w:rPr>
              </w:rPrChange>
            </w:rPr>
            <w:delText>ractices</w:delText>
          </w:r>
        </w:del>
      </w:ins>
      <w:del w:id="1464" w:author="sunny" w:date="2016-12-06T16:14:00Z">
        <w:r w:rsidRPr="006F644E" w:rsidDel="00C63D81">
          <w:rPr>
            <w:rFonts w:ascii="Times New Roman" w:hAnsi="Times New Roman" w:cs="Times New Roman"/>
            <w:sz w:val="24"/>
            <w:szCs w:val="24"/>
            <w:rPrChange w:id="1465"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466" w:author="Unemo Magnus, USÖ Labmed länsklinik" w:date="2016-11-14T17:51:00Z">
              <w:rPr>
                <w:rFonts w:ascii="Calibri" w:hAnsi="Calibri"/>
                <w:i/>
                <w:iCs/>
              </w:rPr>
            </w:rPrChange>
          </w:rPr>
          <w:delText>Clin Infect Dis</w:delText>
        </w:r>
        <w:r w:rsidRPr="006F644E" w:rsidDel="00C63D81">
          <w:rPr>
            <w:rFonts w:ascii="Times New Roman" w:hAnsi="Times New Roman" w:cs="Times New Roman"/>
            <w:sz w:val="24"/>
            <w:szCs w:val="24"/>
            <w:rPrChange w:id="1467" w:author="Unemo Magnus, USÖ Labmed länsklinik" w:date="2016-11-14T17:51:00Z">
              <w:rPr>
                <w:rFonts w:ascii="Calibri" w:hAnsi="Calibri"/>
              </w:rPr>
            </w:rPrChange>
          </w:rPr>
          <w:delText xml:space="preserve"> 2009; </w:delText>
        </w:r>
        <w:r w:rsidRPr="006F644E" w:rsidDel="00C63D81">
          <w:rPr>
            <w:rFonts w:ascii="Times New Roman" w:hAnsi="Times New Roman" w:cs="Times New Roman"/>
            <w:b/>
            <w:bCs/>
            <w:sz w:val="24"/>
            <w:szCs w:val="24"/>
            <w:rPrChange w:id="1468" w:author="Unemo Magnus, USÖ Labmed länsklinik" w:date="2016-11-14T17:51:00Z">
              <w:rPr>
                <w:rFonts w:ascii="Calibri" w:hAnsi="Calibri"/>
                <w:b/>
                <w:bCs/>
              </w:rPr>
            </w:rPrChange>
          </w:rPr>
          <w:delText>49</w:delText>
        </w:r>
        <w:r w:rsidRPr="006F644E" w:rsidDel="00C63D81">
          <w:rPr>
            <w:rFonts w:ascii="Times New Roman" w:hAnsi="Times New Roman" w:cs="Times New Roman"/>
            <w:sz w:val="24"/>
            <w:szCs w:val="24"/>
            <w:rPrChange w:id="1469" w:author="Unemo Magnus, USÖ Labmed länsklinik" w:date="2016-11-14T17:51:00Z">
              <w:rPr>
                <w:rFonts w:ascii="Calibri" w:hAnsi="Calibri"/>
              </w:rPr>
            </w:rPrChange>
          </w:rPr>
          <w:delText>: 1749–55.</w:delText>
        </w:r>
      </w:del>
    </w:p>
    <w:p w14:paraId="3F286C9E" w14:textId="5810BDEB" w:rsidR="00377FDC" w:rsidRPr="00AF166B" w:rsidDel="00C63D81" w:rsidRDefault="00377FDC">
      <w:pPr>
        <w:pStyle w:val="Bibliography"/>
        <w:spacing w:after="0" w:line="480" w:lineRule="auto"/>
        <w:jc w:val="both"/>
        <w:rPr>
          <w:del w:id="1470" w:author="sunny" w:date="2016-12-06T16:14:00Z"/>
          <w:rFonts w:ascii="Times New Roman" w:hAnsi="Times New Roman" w:cs="Times New Roman"/>
          <w:sz w:val="24"/>
          <w:szCs w:val="24"/>
          <w:lang w:val="sv-SE"/>
          <w:rPrChange w:id="1471" w:author="Unemo Magnus, USÖ Labmed länsklinik" w:date="2016-11-15T15:02:00Z">
            <w:rPr>
              <w:del w:id="1472" w:author="sunny" w:date="2016-12-06T16:14:00Z"/>
              <w:rFonts w:ascii="Calibri" w:hAnsi="Calibri"/>
            </w:rPr>
          </w:rPrChange>
        </w:rPr>
        <w:pPrChange w:id="1473" w:author="Unemo Magnus, USÖ Labmed länsklinik" w:date="2016-11-14T18:38:00Z">
          <w:pPr>
            <w:pStyle w:val="Bibliography"/>
          </w:pPr>
        </w:pPrChange>
      </w:pPr>
      <w:del w:id="1474" w:author="sunny" w:date="2016-12-06T16:14:00Z">
        <w:r w:rsidRPr="006F644E" w:rsidDel="00C63D81">
          <w:rPr>
            <w:rFonts w:ascii="Times New Roman" w:hAnsi="Times New Roman" w:cs="Times New Roman"/>
            <w:sz w:val="24"/>
            <w:szCs w:val="24"/>
            <w:rPrChange w:id="1475" w:author="Unemo Magnus, USÖ Labmed länsklinik" w:date="2016-11-14T17:51:00Z">
              <w:rPr>
                <w:rFonts w:ascii="Calibri" w:hAnsi="Calibri"/>
              </w:rPr>
            </w:rPrChange>
          </w:rPr>
          <w:delText xml:space="preserve">8. Wiegand I, Hilpert K, Hancock REW. Agar and broth dilution methods to determine the minimal inhibitory concentration (MIC) of antimicrobial substances. </w:delText>
        </w:r>
        <w:r w:rsidRPr="00AF166B" w:rsidDel="00C63D81">
          <w:rPr>
            <w:rFonts w:ascii="Times New Roman" w:hAnsi="Times New Roman" w:cs="Times New Roman"/>
            <w:i/>
            <w:iCs/>
            <w:sz w:val="24"/>
            <w:szCs w:val="24"/>
            <w:lang w:val="sv-SE"/>
            <w:rPrChange w:id="1476" w:author="Unemo Magnus, USÖ Labmed länsklinik" w:date="2016-11-15T15:02:00Z">
              <w:rPr>
                <w:rFonts w:ascii="Calibri" w:hAnsi="Calibri"/>
                <w:i/>
                <w:iCs/>
              </w:rPr>
            </w:rPrChange>
          </w:rPr>
          <w:delText>Nat Protoc</w:delText>
        </w:r>
        <w:r w:rsidRPr="00AF166B" w:rsidDel="00C63D81">
          <w:rPr>
            <w:rFonts w:ascii="Times New Roman" w:hAnsi="Times New Roman" w:cs="Times New Roman"/>
            <w:sz w:val="24"/>
            <w:szCs w:val="24"/>
            <w:lang w:val="sv-SE"/>
            <w:rPrChange w:id="1477" w:author="Unemo Magnus, USÖ Labmed länsklinik" w:date="2016-11-15T15:02:00Z">
              <w:rPr>
                <w:rFonts w:ascii="Calibri" w:hAnsi="Calibri"/>
              </w:rPr>
            </w:rPrChange>
          </w:rPr>
          <w:delText xml:space="preserve"> 2008; </w:delText>
        </w:r>
        <w:r w:rsidRPr="00AF166B" w:rsidDel="00C63D81">
          <w:rPr>
            <w:rFonts w:ascii="Times New Roman" w:hAnsi="Times New Roman" w:cs="Times New Roman"/>
            <w:b/>
            <w:bCs/>
            <w:sz w:val="24"/>
            <w:szCs w:val="24"/>
            <w:lang w:val="sv-SE"/>
            <w:rPrChange w:id="1478" w:author="Unemo Magnus, USÖ Labmed länsklinik" w:date="2016-11-15T15:02:00Z">
              <w:rPr>
                <w:rFonts w:ascii="Calibri" w:hAnsi="Calibri"/>
                <w:b/>
                <w:bCs/>
              </w:rPr>
            </w:rPrChange>
          </w:rPr>
          <w:delText>3</w:delText>
        </w:r>
        <w:r w:rsidRPr="00AF166B" w:rsidDel="00C63D81">
          <w:rPr>
            <w:rFonts w:ascii="Times New Roman" w:hAnsi="Times New Roman" w:cs="Times New Roman"/>
            <w:sz w:val="24"/>
            <w:szCs w:val="24"/>
            <w:lang w:val="sv-SE"/>
            <w:rPrChange w:id="1479" w:author="Unemo Magnus, USÖ Labmed länsklinik" w:date="2016-11-15T15:02:00Z">
              <w:rPr>
                <w:rFonts w:ascii="Calibri" w:hAnsi="Calibri"/>
              </w:rPr>
            </w:rPrChange>
          </w:rPr>
          <w:delText>: 163–75.</w:delText>
        </w:r>
      </w:del>
    </w:p>
    <w:p w14:paraId="0CDBB647" w14:textId="0B7A3327" w:rsidR="00377FDC" w:rsidRPr="006F644E" w:rsidDel="00C63D81" w:rsidRDefault="00377FDC">
      <w:pPr>
        <w:pStyle w:val="Bibliography"/>
        <w:spacing w:after="0" w:line="480" w:lineRule="auto"/>
        <w:jc w:val="both"/>
        <w:rPr>
          <w:del w:id="1480" w:author="sunny" w:date="2016-12-06T16:14:00Z"/>
          <w:rFonts w:ascii="Times New Roman" w:hAnsi="Times New Roman" w:cs="Times New Roman"/>
          <w:sz w:val="24"/>
          <w:szCs w:val="24"/>
          <w:rPrChange w:id="1481" w:author="Unemo Magnus, USÖ Labmed länsklinik" w:date="2016-11-14T17:51:00Z">
            <w:rPr>
              <w:del w:id="1482" w:author="sunny" w:date="2016-12-06T16:14:00Z"/>
              <w:rFonts w:ascii="Calibri" w:hAnsi="Calibri"/>
            </w:rPr>
          </w:rPrChange>
        </w:rPr>
        <w:pPrChange w:id="1483" w:author="Unemo Magnus, USÖ Labmed länsklinik" w:date="2016-11-14T18:38:00Z">
          <w:pPr>
            <w:pStyle w:val="Bibliography"/>
          </w:pPr>
        </w:pPrChange>
      </w:pPr>
      <w:del w:id="1484" w:author="sunny" w:date="2016-12-06T16:14:00Z">
        <w:r w:rsidRPr="00AF166B" w:rsidDel="00C63D81">
          <w:rPr>
            <w:rFonts w:ascii="Times New Roman" w:hAnsi="Times New Roman" w:cs="Times New Roman"/>
            <w:sz w:val="24"/>
            <w:szCs w:val="24"/>
            <w:lang w:val="sv-SE"/>
            <w:rPrChange w:id="1485" w:author="Unemo Magnus, USÖ Labmed länsklinik" w:date="2016-11-15T15:02:00Z">
              <w:rPr>
                <w:rFonts w:ascii="Calibri" w:hAnsi="Calibri"/>
              </w:rPr>
            </w:rPrChange>
          </w:rPr>
          <w:delText>9. Takei M, Yamaguchi Y, Fukuda H</w:delText>
        </w:r>
      </w:del>
      <w:ins w:id="1486" w:author="Unemo Magnus, USÖ Labmed länsklinik" w:date="2016-11-14T18:41:00Z">
        <w:del w:id="1487" w:author="sunny" w:date="2016-12-06T16:14:00Z">
          <w:r w:rsidR="003E0CDD" w:rsidRPr="00AF166B" w:rsidDel="00C63D81">
            <w:rPr>
              <w:rFonts w:ascii="Times New Roman" w:hAnsi="Times New Roman" w:cs="Times New Roman"/>
              <w:sz w:val="24"/>
              <w:szCs w:val="24"/>
              <w:lang w:val="sv-SE"/>
              <w:rPrChange w:id="1488" w:author="Unemo Magnus, USÖ Labmed länsklinik" w:date="2016-11-15T15:02:00Z">
                <w:rPr>
                  <w:rFonts w:ascii="Times New Roman" w:hAnsi="Times New Roman" w:cs="Times New Roman"/>
                  <w:sz w:val="24"/>
                  <w:szCs w:val="24"/>
                </w:rPr>
              </w:rPrChange>
            </w:rPr>
            <w:delText xml:space="preserve"> </w:delText>
          </w:r>
          <w:r w:rsidR="003E0CDD" w:rsidRPr="00AF166B" w:rsidDel="00C63D81">
            <w:rPr>
              <w:rFonts w:ascii="Times New Roman" w:hAnsi="Times New Roman" w:cs="Times New Roman"/>
              <w:i/>
              <w:sz w:val="24"/>
              <w:szCs w:val="24"/>
              <w:lang w:val="sv-SE"/>
              <w:rPrChange w:id="1489" w:author="Unemo Magnus, USÖ Labmed länsklinik" w:date="2016-11-15T15:02:00Z">
                <w:rPr>
                  <w:rFonts w:ascii="Times New Roman" w:hAnsi="Times New Roman" w:cs="Times New Roman"/>
                  <w:i/>
                  <w:sz w:val="24"/>
                  <w:szCs w:val="24"/>
                </w:rPr>
              </w:rPrChange>
            </w:rPr>
            <w:delText>et al</w:delText>
          </w:r>
        </w:del>
      </w:ins>
      <w:del w:id="1490" w:author="sunny" w:date="2016-12-06T16:14:00Z">
        <w:r w:rsidRPr="00AF166B" w:rsidDel="00C63D81">
          <w:rPr>
            <w:rFonts w:ascii="Times New Roman" w:hAnsi="Times New Roman" w:cs="Times New Roman"/>
            <w:sz w:val="24"/>
            <w:szCs w:val="24"/>
            <w:lang w:val="sv-SE"/>
            <w:rPrChange w:id="1491" w:author="Unemo Magnus, USÖ Labmed länsklinik" w:date="2016-11-15T15:02:00Z">
              <w:rPr>
                <w:rFonts w:ascii="Calibri" w:hAnsi="Calibri"/>
              </w:rPr>
            </w:rPrChange>
          </w:rPr>
          <w:delText xml:space="preserve">, Yasuda M, Deguchi T. </w:delText>
        </w:r>
        <w:r w:rsidRPr="006F644E" w:rsidDel="00C63D81">
          <w:rPr>
            <w:rFonts w:ascii="Times New Roman" w:hAnsi="Times New Roman" w:cs="Times New Roman"/>
            <w:sz w:val="24"/>
            <w:szCs w:val="24"/>
            <w:rPrChange w:id="1492" w:author="Unemo Magnus, USÖ Labmed länsklinik" w:date="2016-11-14T17:51:00Z">
              <w:rPr>
                <w:rFonts w:ascii="Calibri" w:hAnsi="Calibri"/>
              </w:rPr>
            </w:rPrChange>
          </w:rPr>
          <w:delText xml:space="preserve">Cultivation of </w:delText>
        </w:r>
        <w:r w:rsidRPr="003E0CDD" w:rsidDel="00C63D81">
          <w:rPr>
            <w:rFonts w:ascii="Times New Roman" w:hAnsi="Times New Roman" w:cs="Times New Roman"/>
            <w:i/>
            <w:sz w:val="24"/>
            <w:szCs w:val="24"/>
            <w:rPrChange w:id="1493"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494" w:author="Unemo Magnus, USÖ Labmed länsklinik" w:date="2016-11-14T17:51:00Z">
              <w:rPr>
                <w:rFonts w:ascii="Calibri" w:hAnsi="Calibri"/>
              </w:rPr>
            </w:rPrChange>
          </w:rPr>
          <w:delText xml:space="preserve"> in liquid media and determination of its in vitro susceptibilities to quinolones. </w:delText>
        </w:r>
        <w:r w:rsidRPr="006F644E" w:rsidDel="00C63D81">
          <w:rPr>
            <w:rFonts w:ascii="Times New Roman" w:hAnsi="Times New Roman" w:cs="Times New Roman"/>
            <w:i/>
            <w:iCs/>
            <w:sz w:val="24"/>
            <w:szCs w:val="24"/>
            <w:rPrChange w:id="1495"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496" w:author="Unemo Magnus, USÖ Labmed länsklinik" w:date="2016-11-14T17:51:00Z">
              <w:rPr>
                <w:rFonts w:ascii="Calibri" w:hAnsi="Calibri"/>
              </w:rPr>
            </w:rPrChange>
          </w:rPr>
          <w:delText xml:space="preserve"> 2005; </w:delText>
        </w:r>
        <w:r w:rsidRPr="006F644E" w:rsidDel="00C63D81">
          <w:rPr>
            <w:rFonts w:ascii="Times New Roman" w:hAnsi="Times New Roman" w:cs="Times New Roman"/>
            <w:b/>
            <w:bCs/>
            <w:sz w:val="24"/>
            <w:szCs w:val="24"/>
            <w:rPrChange w:id="1497" w:author="Unemo Magnus, USÖ Labmed länsklinik" w:date="2016-11-14T17:51:00Z">
              <w:rPr>
                <w:rFonts w:ascii="Calibri" w:hAnsi="Calibri"/>
                <w:b/>
                <w:bCs/>
              </w:rPr>
            </w:rPrChange>
          </w:rPr>
          <w:delText>43</w:delText>
        </w:r>
        <w:r w:rsidRPr="006F644E" w:rsidDel="00C63D81">
          <w:rPr>
            <w:rFonts w:ascii="Times New Roman" w:hAnsi="Times New Roman" w:cs="Times New Roman"/>
            <w:sz w:val="24"/>
            <w:szCs w:val="24"/>
            <w:rPrChange w:id="1498" w:author="Unemo Magnus, USÖ Labmed länsklinik" w:date="2016-11-14T17:51:00Z">
              <w:rPr>
                <w:rFonts w:ascii="Calibri" w:hAnsi="Calibri"/>
              </w:rPr>
            </w:rPrChange>
          </w:rPr>
          <w:delText>: 4321–7.</w:delText>
        </w:r>
      </w:del>
    </w:p>
    <w:p w14:paraId="63EC8334" w14:textId="7FF43551" w:rsidR="00377FDC" w:rsidRPr="006F644E" w:rsidDel="00C63D81" w:rsidRDefault="00377FDC">
      <w:pPr>
        <w:pStyle w:val="Bibliography"/>
        <w:spacing w:after="0" w:line="480" w:lineRule="auto"/>
        <w:jc w:val="both"/>
        <w:rPr>
          <w:del w:id="1499" w:author="sunny" w:date="2016-12-06T16:14:00Z"/>
          <w:rFonts w:ascii="Times New Roman" w:hAnsi="Times New Roman" w:cs="Times New Roman"/>
          <w:sz w:val="24"/>
          <w:szCs w:val="24"/>
          <w:rPrChange w:id="1500" w:author="Unemo Magnus, USÖ Labmed länsklinik" w:date="2016-11-14T17:51:00Z">
            <w:rPr>
              <w:del w:id="1501" w:author="sunny" w:date="2016-12-06T16:14:00Z"/>
              <w:rFonts w:ascii="Calibri" w:hAnsi="Calibri"/>
            </w:rPr>
          </w:rPrChange>
        </w:rPr>
        <w:pPrChange w:id="1502" w:author="Unemo Magnus, USÖ Labmed länsklinik" w:date="2016-11-14T18:38:00Z">
          <w:pPr>
            <w:pStyle w:val="Bibliography"/>
          </w:pPr>
        </w:pPrChange>
      </w:pPr>
      <w:del w:id="1503" w:author="sunny" w:date="2016-12-06T16:14:00Z">
        <w:r w:rsidRPr="006F644E" w:rsidDel="00C63D81">
          <w:rPr>
            <w:rFonts w:ascii="Times New Roman" w:hAnsi="Times New Roman" w:cs="Times New Roman"/>
            <w:sz w:val="24"/>
            <w:szCs w:val="24"/>
            <w:rPrChange w:id="1504" w:author="Unemo Magnus, USÖ Labmed länsklinik" w:date="2016-11-14T17:51:00Z">
              <w:rPr>
                <w:rFonts w:ascii="Calibri" w:hAnsi="Calibri"/>
              </w:rPr>
            </w:rPrChange>
          </w:rPr>
          <w:delText xml:space="preserve">10. Geers TA, Donabedian AM. Comparison of broth microdilution and agar dilution for susceptibility testing of </w:delText>
        </w:r>
        <w:r w:rsidRPr="00C868FE" w:rsidDel="00C63D81">
          <w:rPr>
            <w:rFonts w:ascii="Times New Roman" w:hAnsi="Times New Roman" w:cs="Times New Roman"/>
            <w:i/>
            <w:sz w:val="24"/>
            <w:szCs w:val="24"/>
            <w:rPrChange w:id="1505"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506"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507"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508" w:author="Unemo Magnus, USÖ Labmed länsklinik" w:date="2016-11-14T17:51:00Z">
              <w:rPr>
                <w:rFonts w:ascii="Calibri" w:hAnsi="Calibri"/>
              </w:rPr>
            </w:rPrChange>
          </w:rPr>
          <w:delText xml:space="preserve"> 1989; </w:delText>
        </w:r>
        <w:r w:rsidRPr="006F644E" w:rsidDel="00C63D81">
          <w:rPr>
            <w:rFonts w:ascii="Times New Roman" w:hAnsi="Times New Roman" w:cs="Times New Roman"/>
            <w:b/>
            <w:bCs/>
            <w:sz w:val="24"/>
            <w:szCs w:val="24"/>
            <w:rPrChange w:id="1509"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510" w:author="Unemo Magnus, USÖ Labmed länsklinik" w:date="2016-11-14T17:51:00Z">
              <w:rPr>
                <w:rFonts w:ascii="Calibri" w:hAnsi="Calibri"/>
              </w:rPr>
            </w:rPrChange>
          </w:rPr>
          <w:delText>: 233–4.</w:delText>
        </w:r>
      </w:del>
    </w:p>
    <w:p w14:paraId="037251B0" w14:textId="32E8C31D" w:rsidR="00377FDC" w:rsidRPr="006F644E" w:rsidDel="00C63D81" w:rsidRDefault="00377FDC">
      <w:pPr>
        <w:pStyle w:val="Bibliography"/>
        <w:spacing w:after="0" w:line="480" w:lineRule="auto"/>
        <w:jc w:val="both"/>
        <w:rPr>
          <w:del w:id="1511" w:author="sunny" w:date="2016-12-06T16:14:00Z"/>
          <w:rFonts w:ascii="Times New Roman" w:hAnsi="Times New Roman" w:cs="Times New Roman"/>
          <w:sz w:val="24"/>
          <w:szCs w:val="24"/>
          <w:rPrChange w:id="1512" w:author="Unemo Magnus, USÖ Labmed länsklinik" w:date="2016-11-14T17:51:00Z">
            <w:rPr>
              <w:del w:id="1513" w:author="sunny" w:date="2016-12-06T16:14:00Z"/>
              <w:rFonts w:ascii="Calibri" w:hAnsi="Calibri"/>
            </w:rPr>
          </w:rPrChange>
        </w:rPr>
        <w:pPrChange w:id="1514" w:author="Unemo Magnus, USÖ Labmed länsklinik" w:date="2016-11-14T18:38:00Z">
          <w:pPr>
            <w:pStyle w:val="Bibliography"/>
          </w:pPr>
        </w:pPrChange>
      </w:pPr>
      <w:del w:id="1515" w:author="sunny" w:date="2016-12-06T16:14:00Z">
        <w:r w:rsidRPr="006F644E" w:rsidDel="00C63D81">
          <w:rPr>
            <w:rFonts w:ascii="Times New Roman" w:hAnsi="Times New Roman" w:cs="Times New Roman"/>
            <w:sz w:val="24"/>
            <w:szCs w:val="24"/>
            <w:rPrChange w:id="1516" w:author="Unemo Magnus, USÖ Labmed länsklinik" w:date="2016-11-14T17:51:00Z">
              <w:rPr>
                <w:rFonts w:ascii="Calibri" w:hAnsi="Calibri"/>
              </w:rPr>
            </w:rPrChange>
          </w:rPr>
          <w:delText xml:space="preserve">11. Shapiro MA, Heifetz CL, Sesnie JC. Comparison of microdilution and agar dilution procedures for testing antibiotic susceptibility of </w:delText>
        </w:r>
        <w:r w:rsidRPr="00C868FE" w:rsidDel="00C63D81">
          <w:rPr>
            <w:rFonts w:ascii="Times New Roman" w:hAnsi="Times New Roman" w:cs="Times New Roman"/>
            <w:i/>
            <w:sz w:val="24"/>
            <w:szCs w:val="24"/>
            <w:rPrChange w:id="1517" w:author="Unemo Magnus, USÖ Labmed länsklinik" w:date="2016-11-14T18:41:00Z">
              <w:rPr>
                <w:rFonts w:ascii="Calibri" w:hAnsi="Calibri"/>
              </w:rPr>
            </w:rPrChange>
          </w:rPr>
          <w:delText>Neisseria gonorrhoeae</w:delText>
        </w:r>
        <w:r w:rsidRPr="006F644E" w:rsidDel="00C63D81">
          <w:rPr>
            <w:rFonts w:ascii="Times New Roman" w:hAnsi="Times New Roman" w:cs="Times New Roman"/>
            <w:sz w:val="24"/>
            <w:szCs w:val="24"/>
            <w:rPrChange w:id="151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519" w:author="Unemo Magnus, USÖ Labmed länsklinik" w:date="2016-11-14T17:51:00Z">
              <w:rPr>
                <w:rFonts w:ascii="Calibri" w:hAnsi="Calibri"/>
                <w:i/>
                <w:iCs/>
              </w:rPr>
            </w:rPrChange>
          </w:rPr>
          <w:delText>J Clin Microbiol</w:delText>
        </w:r>
        <w:r w:rsidRPr="006F644E" w:rsidDel="00C63D81">
          <w:rPr>
            <w:rFonts w:ascii="Times New Roman" w:hAnsi="Times New Roman" w:cs="Times New Roman"/>
            <w:sz w:val="24"/>
            <w:szCs w:val="24"/>
            <w:rPrChange w:id="1520" w:author="Unemo Magnus, USÖ Labmed länsklinik" w:date="2016-11-14T17:51:00Z">
              <w:rPr>
                <w:rFonts w:ascii="Calibri" w:hAnsi="Calibri"/>
              </w:rPr>
            </w:rPrChange>
          </w:rPr>
          <w:delText xml:space="preserve"> 1984; </w:delText>
        </w:r>
        <w:r w:rsidRPr="006F644E" w:rsidDel="00C63D81">
          <w:rPr>
            <w:rFonts w:ascii="Times New Roman" w:hAnsi="Times New Roman" w:cs="Times New Roman"/>
            <w:b/>
            <w:bCs/>
            <w:sz w:val="24"/>
            <w:szCs w:val="24"/>
            <w:rPrChange w:id="1521" w:author="Unemo Magnus, USÖ Labmed länsklinik" w:date="2016-11-14T17:51:00Z">
              <w:rPr>
                <w:rFonts w:ascii="Calibri" w:hAnsi="Calibri"/>
                <w:b/>
                <w:bCs/>
              </w:rPr>
            </w:rPrChange>
          </w:rPr>
          <w:delText>20</w:delText>
        </w:r>
        <w:r w:rsidRPr="006F644E" w:rsidDel="00C63D81">
          <w:rPr>
            <w:rFonts w:ascii="Times New Roman" w:hAnsi="Times New Roman" w:cs="Times New Roman"/>
            <w:sz w:val="24"/>
            <w:szCs w:val="24"/>
            <w:rPrChange w:id="1522" w:author="Unemo Magnus, USÖ Labmed länsklinik" w:date="2016-11-14T17:51:00Z">
              <w:rPr>
                <w:rFonts w:ascii="Calibri" w:hAnsi="Calibri"/>
              </w:rPr>
            </w:rPrChange>
          </w:rPr>
          <w:delText>: 828–30.</w:delText>
        </w:r>
      </w:del>
    </w:p>
    <w:p w14:paraId="53B480B6" w14:textId="2D720098" w:rsidR="00377FDC" w:rsidRPr="006F644E" w:rsidDel="00C63D81" w:rsidRDefault="00377FDC">
      <w:pPr>
        <w:pStyle w:val="Bibliography"/>
        <w:spacing w:after="0" w:line="480" w:lineRule="auto"/>
        <w:jc w:val="both"/>
        <w:rPr>
          <w:del w:id="1523" w:author="sunny" w:date="2016-12-06T16:14:00Z"/>
          <w:rFonts w:ascii="Times New Roman" w:hAnsi="Times New Roman" w:cs="Times New Roman"/>
          <w:sz w:val="24"/>
          <w:szCs w:val="24"/>
          <w:rPrChange w:id="1524" w:author="Unemo Magnus, USÖ Labmed länsklinik" w:date="2016-11-14T17:51:00Z">
            <w:rPr>
              <w:del w:id="1525" w:author="sunny" w:date="2016-12-06T16:14:00Z"/>
              <w:rFonts w:ascii="Calibri" w:hAnsi="Calibri"/>
            </w:rPr>
          </w:rPrChange>
        </w:rPr>
        <w:pPrChange w:id="1526" w:author="Unemo Magnus, USÖ Labmed länsklinik" w:date="2016-11-14T18:38:00Z">
          <w:pPr>
            <w:pStyle w:val="Bibliography"/>
          </w:pPr>
        </w:pPrChange>
      </w:pPr>
      <w:del w:id="1527" w:author="sunny" w:date="2016-12-06T16:14:00Z">
        <w:r w:rsidRPr="006F644E" w:rsidDel="00C63D81">
          <w:rPr>
            <w:rFonts w:ascii="Times New Roman" w:hAnsi="Times New Roman" w:cs="Times New Roman"/>
            <w:sz w:val="24"/>
            <w:szCs w:val="24"/>
            <w:rPrChange w:id="1528" w:author="Unemo Magnus, USÖ Labmed länsklinik" w:date="2016-11-14T17:51:00Z">
              <w:rPr>
                <w:rFonts w:ascii="Calibri" w:hAnsi="Calibri"/>
              </w:rPr>
            </w:rPrChange>
          </w:rPr>
          <w:delText xml:space="preserve">12. Dillard JP, Seifert HS. A peptidoglycan hydrolase similar to bacteriophage endolysins acts as an autolysin in </w:delText>
        </w:r>
        <w:r w:rsidRPr="00C868FE" w:rsidDel="00C63D81">
          <w:rPr>
            <w:rFonts w:ascii="Times New Roman" w:hAnsi="Times New Roman" w:cs="Times New Roman"/>
            <w:i/>
            <w:sz w:val="24"/>
            <w:szCs w:val="24"/>
            <w:rPrChange w:id="1529"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530"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531" w:author="Unemo Magnus, USÖ Labmed länsklinik" w:date="2016-11-14T17:51:00Z">
              <w:rPr>
                <w:rFonts w:ascii="Calibri" w:hAnsi="Calibri"/>
                <w:i/>
                <w:iCs/>
              </w:rPr>
            </w:rPrChange>
          </w:rPr>
          <w:delText>Mol Microbiol</w:delText>
        </w:r>
        <w:r w:rsidRPr="006F644E" w:rsidDel="00C63D81">
          <w:rPr>
            <w:rFonts w:ascii="Times New Roman" w:hAnsi="Times New Roman" w:cs="Times New Roman"/>
            <w:sz w:val="24"/>
            <w:szCs w:val="24"/>
            <w:rPrChange w:id="1532" w:author="Unemo Magnus, USÖ Labmed länsklinik" w:date="2016-11-14T17:51:00Z">
              <w:rPr>
                <w:rFonts w:ascii="Calibri" w:hAnsi="Calibri"/>
              </w:rPr>
            </w:rPrChange>
          </w:rPr>
          <w:delText xml:space="preserve"> 1997; </w:delText>
        </w:r>
        <w:r w:rsidRPr="006F644E" w:rsidDel="00C63D81">
          <w:rPr>
            <w:rFonts w:ascii="Times New Roman" w:hAnsi="Times New Roman" w:cs="Times New Roman"/>
            <w:b/>
            <w:bCs/>
            <w:sz w:val="24"/>
            <w:szCs w:val="24"/>
            <w:rPrChange w:id="1533" w:author="Unemo Magnus, USÖ Labmed länsklinik" w:date="2016-11-14T17:51:00Z">
              <w:rPr>
                <w:rFonts w:ascii="Calibri" w:hAnsi="Calibri"/>
                <w:b/>
                <w:bCs/>
              </w:rPr>
            </w:rPrChange>
          </w:rPr>
          <w:delText>25</w:delText>
        </w:r>
        <w:r w:rsidRPr="006F644E" w:rsidDel="00C63D81">
          <w:rPr>
            <w:rFonts w:ascii="Times New Roman" w:hAnsi="Times New Roman" w:cs="Times New Roman"/>
            <w:sz w:val="24"/>
            <w:szCs w:val="24"/>
            <w:rPrChange w:id="1534" w:author="Unemo Magnus, USÖ Labmed länsklinik" w:date="2016-11-14T17:51:00Z">
              <w:rPr>
                <w:rFonts w:ascii="Calibri" w:hAnsi="Calibri"/>
              </w:rPr>
            </w:rPrChange>
          </w:rPr>
          <w:delText>: 893–901.</w:delText>
        </w:r>
      </w:del>
    </w:p>
    <w:p w14:paraId="4EBAB3A9" w14:textId="7FE1DFD7" w:rsidR="00377FDC" w:rsidRPr="006F644E" w:rsidDel="00C63D81" w:rsidRDefault="00377FDC">
      <w:pPr>
        <w:pStyle w:val="Bibliography"/>
        <w:spacing w:after="0" w:line="480" w:lineRule="auto"/>
        <w:jc w:val="both"/>
        <w:rPr>
          <w:del w:id="1535" w:author="sunny" w:date="2016-12-06T16:14:00Z"/>
          <w:rFonts w:ascii="Times New Roman" w:hAnsi="Times New Roman" w:cs="Times New Roman"/>
          <w:sz w:val="24"/>
          <w:szCs w:val="24"/>
          <w:rPrChange w:id="1536" w:author="Unemo Magnus, USÖ Labmed länsklinik" w:date="2016-11-14T17:51:00Z">
            <w:rPr>
              <w:del w:id="1537" w:author="sunny" w:date="2016-12-06T16:14:00Z"/>
              <w:rFonts w:ascii="Calibri" w:hAnsi="Calibri"/>
            </w:rPr>
          </w:rPrChange>
        </w:rPr>
        <w:pPrChange w:id="1538" w:author="Unemo Magnus, USÖ Labmed länsklinik" w:date="2016-11-14T18:38:00Z">
          <w:pPr>
            <w:pStyle w:val="Bibliography"/>
          </w:pPr>
        </w:pPrChange>
      </w:pPr>
      <w:del w:id="1539" w:author="sunny" w:date="2016-12-06T16:14:00Z">
        <w:r w:rsidRPr="006F644E" w:rsidDel="00C63D81">
          <w:rPr>
            <w:rFonts w:ascii="Times New Roman" w:hAnsi="Times New Roman" w:cs="Times New Roman"/>
            <w:sz w:val="24"/>
            <w:szCs w:val="24"/>
            <w:rPrChange w:id="1540" w:author="Unemo Magnus, USÖ Labmed länsklinik" w:date="2016-11-14T17:51:00Z">
              <w:rPr>
                <w:rFonts w:ascii="Calibri" w:hAnsi="Calibri"/>
              </w:rPr>
            </w:rPrChange>
          </w:rPr>
          <w:delText xml:space="preserve">13. Elmros T, Burman LG, Bloom GD. Autolysis of </w:delText>
        </w:r>
        <w:r w:rsidRPr="00C868FE" w:rsidDel="00C63D81">
          <w:rPr>
            <w:rFonts w:ascii="Times New Roman" w:hAnsi="Times New Roman" w:cs="Times New Roman"/>
            <w:i/>
            <w:sz w:val="24"/>
            <w:szCs w:val="24"/>
            <w:rPrChange w:id="1541"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542"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543" w:author="Unemo Magnus, USÖ Labmed länsklinik" w:date="2016-11-14T17:51:00Z">
              <w:rPr>
                <w:rFonts w:ascii="Calibri" w:hAnsi="Calibri"/>
                <w:i/>
                <w:iCs/>
              </w:rPr>
            </w:rPrChange>
          </w:rPr>
          <w:delText>J Bacteriol</w:delText>
        </w:r>
        <w:r w:rsidRPr="006F644E" w:rsidDel="00C63D81">
          <w:rPr>
            <w:rFonts w:ascii="Times New Roman" w:hAnsi="Times New Roman" w:cs="Times New Roman"/>
            <w:sz w:val="24"/>
            <w:szCs w:val="24"/>
            <w:rPrChange w:id="1544" w:author="Unemo Magnus, USÖ Labmed länsklinik" w:date="2016-11-14T17:51:00Z">
              <w:rPr>
                <w:rFonts w:ascii="Calibri" w:hAnsi="Calibri"/>
              </w:rPr>
            </w:rPrChange>
          </w:rPr>
          <w:delText xml:space="preserve"> 1976; </w:delText>
        </w:r>
        <w:r w:rsidRPr="006F644E" w:rsidDel="00C63D81">
          <w:rPr>
            <w:rFonts w:ascii="Times New Roman" w:hAnsi="Times New Roman" w:cs="Times New Roman"/>
            <w:b/>
            <w:bCs/>
            <w:sz w:val="24"/>
            <w:szCs w:val="24"/>
            <w:rPrChange w:id="1545" w:author="Unemo Magnus, USÖ Labmed länsklinik" w:date="2016-11-14T17:51:00Z">
              <w:rPr>
                <w:rFonts w:ascii="Calibri" w:hAnsi="Calibri"/>
                <w:b/>
                <w:bCs/>
              </w:rPr>
            </w:rPrChange>
          </w:rPr>
          <w:delText>126</w:delText>
        </w:r>
        <w:r w:rsidRPr="006F644E" w:rsidDel="00C63D81">
          <w:rPr>
            <w:rFonts w:ascii="Times New Roman" w:hAnsi="Times New Roman" w:cs="Times New Roman"/>
            <w:sz w:val="24"/>
            <w:szCs w:val="24"/>
            <w:rPrChange w:id="1546" w:author="Unemo Magnus, USÖ Labmed länsklinik" w:date="2016-11-14T17:51:00Z">
              <w:rPr>
                <w:rFonts w:ascii="Calibri" w:hAnsi="Calibri"/>
              </w:rPr>
            </w:rPrChange>
          </w:rPr>
          <w:delText>: 969–76.</w:delText>
        </w:r>
      </w:del>
    </w:p>
    <w:p w14:paraId="6B8B49A9" w14:textId="6F00D886" w:rsidR="00377FDC" w:rsidRPr="006F644E" w:rsidDel="00C63D81" w:rsidRDefault="00377FDC">
      <w:pPr>
        <w:pStyle w:val="Bibliography"/>
        <w:spacing w:after="0" w:line="480" w:lineRule="auto"/>
        <w:jc w:val="both"/>
        <w:rPr>
          <w:del w:id="1547" w:author="sunny" w:date="2016-12-06T16:14:00Z"/>
          <w:rFonts w:ascii="Times New Roman" w:hAnsi="Times New Roman" w:cs="Times New Roman"/>
          <w:sz w:val="24"/>
          <w:szCs w:val="24"/>
          <w:rPrChange w:id="1548" w:author="Unemo Magnus, USÖ Labmed länsklinik" w:date="2016-11-14T17:51:00Z">
            <w:rPr>
              <w:del w:id="1549" w:author="sunny" w:date="2016-12-06T16:14:00Z"/>
              <w:rFonts w:ascii="Calibri" w:hAnsi="Calibri"/>
            </w:rPr>
          </w:rPrChange>
        </w:rPr>
        <w:pPrChange w:id="1550" w:author="Unemo Magnus, USÖ Labmed länsklinik" w:date="2016-11-14T18:38:00Z">
          <w:pPr>
            <w:pStyle w:val="Bibliography"/>
          </w:pPr>
        </w:pPrChange>
      </w:pPr>
      <w:del w:id="1551" w:author="sunny" w:date="2016-12-06T16:14:00Z">
        <w:r w:rsidRPr="006F644E" w:rsidDel="00C63D81">
          <w:rPr>
            <w:rFonts w:ascii="Times New Roman" w:hAnsi="Times New Roman" w:cs="Times New Roman"/>
            <w:sz w:val="24"/>
            <w:szCs w:val="24"/>
            <w:rPrChange w:id="1552" w:author="Unemo Magnus, USÖ Labmed länsklinik" w:date="2016-11-14T17:51:00Z">
              <w:rPr>
                <w:rFonts w:ascii="Calibri" w:hAnsi="Calibri"/>
              </w:rPr>
            </w:rPrChange>
          </w:rPr>
          <w:delText xml:space="preserve">14. Chan YA, Hackett KT, Dillard JP. The Lytic </w:delText>
        </w:r>
      </w:del>
      <w:ins w:id="1553" w:author="Unemo Magnus, USÖ Labmed länsklinik" w:date="2016-11-14T18:42:00Z">
        <w:del w:id="1554" w:author="sunny" w:date="2016-12-06T16:14:00Z">
          <w:r w:rsidR="00C868FE" w:rsidDel="00C63D81">
            <w:rPr>
              <w:rFonts w:ascii="Times New Roman" w:hAnsi="Times New Roman" w:cs="Times New Roman"/>
              <w:sz w:val="24"/>
              <w:szCs w:val="24"/>
            </w:rPr>
            <w:delText>l</w:delText>
          </w:r>
          <w:r w:rsidR="00C868FE" w:rsidRPr="006F644E" w:rsidDel="00C63D81">
            <w:rPr>
              <w:rFonts w:ascii="Times New Roman" w:hAnsi="Times New Roman" w:cs="Times New Roman"/>
              <w:sz w:val="24"/>
              <w:szCs w:val="24"/>
              <w:rPrChange w:id="1555" w:author="Unemo Magnus, USÖ Labmed länsklinik" w:date="2016-11-14T17:51:00Z">
                <w:rPr>
                  <w:rFonts w:ascii="Calibri" w:hAnsi="Calibri"/>
                </w:rPr>
              </w:rPrChange>
            </w:rPr>
            <w:delText xml:space="preserve">ytic </w:delText>
          </w:r>
        </w:del>
      </w:ins>
      <w:del w:id="1556" w:author="sunny" w:date="2016-12-06T16:14:00Z">
        <w:r w:rsidRPr="006F644E" w:rsidDel="00C63D81">
          <w:rPr>
            <w:rFonts w:ascii="Times New Roman" w:hAnsi="Times New Roman" w:cs="Times New Roman"/>
            <w:sz w:val="24"/>
            <w:szCs w:val="24"/>
            <w:rPrChange w:id="1557" w:author="Unemo Magnus, USÖ Labmed länsklinik" w:date="2016-11-14T17:51:00Z">
              <w:rPr>
                <w:rFonts w:ascii="Calibri" w:hAnsi="Calibri"/>
              </w:rPr>
            </w:rPrChange>
          </w:rPr>
          <w:delText xml:space="preserve">Transglycosylases </w:delText>
        </w:r>
      </w:del>
      <w:ins w:id="1558" w:author="Unemo Magnus, USÖ Labmed länsklinik" w:date="2016-11-14T18:42:00Z">
        <w:del w:id="1559" w:author="sunny" w:date="2016-12-06T16:14:00Z">
          <w:r w:rsidR="00C868FE" w:rsidDel="00C63D81">
            <w:rPr>
              <w:rFonts w:ascii="Times New Roman" w:hAnsi="Times New Roman" w:cs="Times New Roman"/>
              <w:sz w:val="24"/>
              <w:szCs w:val="24"/>
            </w:rPr>
            <w:delText>t</w:delText>
          </w:r>
          <w:r w:rsidR="00C868FE" w:rsidRPr="006F644E" w:rsidDel="00C63D81">
            <w:rPr>
              <w:rFonts w:ascii="Times New Roman" w:hAnsi="Times New Roman" w:cs="Times New Roman"/>
              <w:sz w:val="24"/>
              <w:szCs w:val="24"/>
              <w:rPrChange w:id="1560" w:author="Unemo Magnus, USÖ Labmed länsklinik" w:date="2016-11-14T17:51:00Z">
                <w:rPr>
                  <w:rFonts w:ascii="Calibri" w:hAnsi="Calibri"/>
                </w:rPr>
              </w:rPrChange>
            </w:rPr>
            <w:delText xml:space="preserve">ransglycosylases </w:delText>
          </w:r>
        </w:del>
      </w:ins>
      <w:del w:id="1561" w:author="sunny" w:date="2016-12-06T16:14:00Z">
        <w:r w:rsidRPr="006F644E" w:rsidDel="00C63D81">
          <w:rPr>
            <w:rFonts w:ascii="Times New Roman" w:hAnsi="Times New Roman" w:cs="Times New Roman"/>
            <w:sz w:val="24"/>
            <w:szCs w:val="24"/>
            <w:rPrChange w:id="1562" w:author="Unemo Magnus, USÖ Labmed länsklinik" w:date="2016-11-14T17:51:00Z">
              <w:rPr>
                <w:rFonts w:ascii="Calibri" w:hAnsi="Calibri"/>
              </w:rPr>
            </w:rPrChange>
          </w:rPr>
          <w:delText xml:space="preserve">of </w:delText>
        </w:r>
        <w:r w:rsidRPr="00C868FE" w:rsidDel="00C63D81">
          <w:rPr>
            <w:rFonts w:ascii="Times New Roman" w:hAnsi="Times New Roman" w:cs="Times New Roman"/>
            <w:i/>
            <w:sz w:val="24"/>
            <w:szCs w:val="24"/>
            <w:rPrChange w:id="1563" w:author="Unemo Magnus, USÖ Labmed länsklinik" w:date="2016-11-14T18:42:00Z">
              <w:rPr>
                <w:rFonts w:ascii="Calibri" w:hAnsi="Calibri"/>
              </w:rPr>
            </w:rPrChange>
          </w:rPr>
          <w:delText>Neisseria gonorrhoeae</w:delText>
        </w:r>
        <w:r w:rsidRPr="006F644E" w:rsidDel="00C63D81">
          <w:rPr>
            <w:rFonts w:ascii="Times New Roman" w:hAnsi="Times New Roman" w:cs="Times New Roman"/>
            <w:sz w:val="24"/>
            <w:szCs w:val="24"/>
            <w:rPrChange w:id="1564"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565" w:author="Unemo Magnus, USÖ Labmed länsklinik" w:date="2016-11-14T17:51:00Z">
              <w:rPr>
                <w:rFonts w:ascii="Calibri" w:hAnsi="Calibri"/>
                <w:i/>
                <w:iCs/>
              </w:rPr>
            </w:rPrChange>
          </w:rPr>
          <w:delText>Microb Drug Resist</w:delText>
        </w:r>
        <w:r w:rsidRPr="006F644E" w:rsidDel="00C63D81">
          <w:rPr>
            <w:rFonts w:ascii="Times New Roman" w:hAnsi="Times New Roman" w:cs="Times New Roman"/>
            <w:sz w:val="24"/>
            <w:szCs w:val="24"/>
            <w:rPrChange w:id="1566"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567" w:author="Unemo Magnus, USÖ Labmed länsklinik" w:date="2016-11-14T17:51:00Z">
              <w:rPr>
                <w:rFonts w:ascii="Calibri" w:hAnsi="Calibri"/>
                <w:b/>
                <w:bCs/>
              </w:rPr>
            </w:rPrChange>
          </w:rPr>
          <w:delText>18</w:delText>
        </w:r>
        <w:r w:rsidRPr="006F644E" w:rsidDel="00C63D81">
          <w:rPr>
            <w:rFonts w:ascii="Times New Roman" w:hAnsi="Times New Roman" w:cs="Times New Roman"/>
            <w:sz w:val="24"/>
            <w:szCs w:val="24"/>
            <w:rPrChange w:id="1568" w:author="Unemo Magnus, USÖ Labmed länsklinik" w:date="2016-11-14T17:51:00Z">
              <w:rPr>
                <w:rFonts w:ascii="Calibri" w:hAnsi="Calibri"/>
              </w:rPr>
            </w:rPrChange>
          </w:rPr>
          <w:delText>: 271–9.</w:delText>
        </w:r>
      </w:del>
    </w:p>
    <w:p w14:paraId="5995CE7B" w14:textId="14FC551B" w:rsidR="00377FDC" w:rsidRPr="006F644E" w:rsidDel="00C63D81" w:rsidRDefault="00377FDC">
      <w:pPr>
        <w:pStyle w:val="Bibliography"/>
        <w:spacing w:after="0" w:line="480" w:lineRule="auto"/>
        <w:jc w:val="both"/>
        <w:rPr>
          <w:del w:id="1569" w:author="sunny" w:date="2016-12-06T16:14:00Z"/>
          <w:rFonts w:ascii="Times New Roman" w:hAnsi="Times New Roman" w:cs="Times New Roman"/>
          <w:sz w:val="24"/>
          <w:szCs w:val="24"/>
          <w:rPrChange w:id="1570" w:author="Unemo Magnus, USÖ Labmed länsklinik" w:date="2016-11-14T17:51:00Z">
            <w:rPr>
              <w:del w:id="1571" w:author="sunny" w:date="2016-12-06T16:14:00Z"/>
              <w:rFonts w:ascii="Calibri" w:hAnsi="Calibri"/>
            </w:rPr>
          </w:rPrChange>
        </w:rPr>
        <w:pPrChange w:id="1572" w:author="Unemo Magnus, USÖ Labmed länsklinik" w:date="2016-11-14T18:38:00Z">
          <w:pPr>
            <w:pStyle w:val="Bibliography"/>
          </w:pPr>
        </w:pPrChange>
      </w:pPr>
      <w:del w:id="1573" w:author="sunny" w:date="2016-12-06T16:14:00Z">
        <w:r w:rsidRPr="006F644E" w:rsidDel="00C63D81">
          <w:rPr>
            <w:rFonts w:ascii="Times New Roman" w:hAnsi="Times New Roman" w:cs="Times New Roman"/>
            <w:sz w:val="24"/>
            <w:szCs w:val="24"/>
            <w:rPrChange w:id="1574" w:author="Unemo Magnus, USÖ Labmed länsklinik" w:date="2016-11-14T17:51:00Z">
              <w:rPr>
                <w:rFonts w:ascii="Calibri" w:hAnsi="Calibri"/>
              </w:rPr>
            </w:rPrChange>
          </w:rPr>
          <w:delText xml:space="preserve">15. Foerster S, Golparian D, Jacobsson S, </w:delText>
        </w:r>
        <w:r w:rsidRPr="006F644E" w:rsidDel="00C63D81">
          <w:rPr>
            <w:rFonts w:ascii="Times New Roman" w:hAnsi="Times New Roman" w:cs="Times New Roman"/>
            <w:i/>
            <w:iCs/>
            <w:sz w:val="24"/>
            <w:szCs w:val="24"/>
            <w:rPrChange w:id="1575"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rPrChange w:id="1576" w:author="Unemo Magnus, USÖ Labmed länsklinik" w:date="2016-11-14T17:51:00Z">
              <w:rPr>
                <w:rFonts w:ascii="Calibri" w:hAnsi="Calibri"/>
              </w:rPr>
            </w:rPrChange>
          </w:rPr>
          <w:delText xml:space="preserve"> Genetic Resistance </w:delText>
        </w:r>
      </w:del>
      <w:ins w:id="1577" w:author="Unemo Magnus, USÖ Labmed länsklinik" w:date="2016-11-14T18:42:00Z">
        <w:del w:id="1578" w:author="sunny" w:date="2016-12-06T16:14:00Z">
          <w:r w:rsidR="0058000A" w:rsidDel="00C63D81">
            <w:rPr>
              <w:rFonts w:ascii="Times New Roman" w:hAnsi="Times New Roman" w:cs="Times New Roman"/>
              <w:sz w:val="24"/>
              <w:szCs w:val="24"/>
            </w:rPr>
            <w:delText>r</w:delText>
          </w:r>
          <w:r w:rsidR="0058000A" w:rsidRPr="006F644E" w:rsidDel="00C63D81">
            <w:rPr>
              <w:rFonts w:ascii="Times New Roman" w:hAnsi="Times New Roman" w:cs="Times New Roman"/>
              <w:sz w:val="24"/>
              <w:szCs w:val="24"/>
              <w:rPrChange w:id="1579" w:author="Unemo Magnus, USÖ Labmed länsklinik" w:date="2016-11-14T17:51:00Z">
                <w:rPr>
                  <w:rFonts w:ascii="Calibri" w:hAnsi="Calibri"/>
                </w:rPr>
              </w:rPrChange>
            </w:rPr>
            <w:delText xml:space="preserve">esistance </w:delText>
          </w:r>
        </w:del>
      </w:ins>
      <w:del w:id="1580" w:author="sunny" w:date="2016-12-06T16:14:00Z">
        <w:r w:rsidRPr="006F644E" w:rsidDel="00C63D81">
          <w:rPr>
            <w:rFonts w:ascii="Times New Roman" w:hAnsi="Times New Roman" w:cs="Times New Roman"/>
            <w:sz w:val="24"/>
            <w:szCs w:val="24"/>
            <w:rPrChange w:id="1581" w:author="Unemo Magnus, USÖ Labmed länsklinik" w:date="2016-11-14T17:51:00Z">
              <w:rPr>
                <w:rFonts w:ascii="Calibri" w:hAnsi="Calibri"/>
              </w:rPr>
            </w:rPrChange>
          </w:rPr>
          <w:delText>Determinants</w:delText>
        </w:r>
      </w:del>
      <w:ins w:id="1582" w:author="Unemo Magnus, USÖ Labmed länsklinik" w:date="2016-11-14T18:42:00Z">
        <w:del w:id="1583" w:author="sunny" w:date="2016-12-06T16:14:00Z">
          <w:r w:rsidR="0058000A" w:rsidDel="00C63D81">
            <w:rPr>
              <w:rFonts w:ascii="Times New Roman" w:hAnsi="Times New Roman" w:cs="Times New Roman"/>
              <w:sz w:val="24"/>
              <w:szCs w:val="24"/>
            </w:rPr>
            <w:delText>d</w:delText>
          </w:r>
          <w:r w:rsidR="0058000A" w:rsidRPr="006F644E" w:rsidDel="00C63D81">
            <w:rPr>
              <w:rFonts w:ascii="Times New Roman" w:hAnsi="Times New Roman" w:cs="Times New Roman"/>
              <w:sz w:val="24"/>
              <w:szCs w:val="24"/>
              <w:rPrChange w:id="1584" w:author="Unemo Magnus, USÖ Labmed länsklinik" w:date="2016-11-14T17:51:00Z">
                <w:rPr>
                  <w:rFonts w:ascii="Calibri" w:hAnsi="Calibri"/>
                </w:rPr>
              </w:rPrChange>
            </w:rPr>
            <w:delText>eterminants</w:delText>
          </w:r>
        </w:del>
      </w:ins>
      <w:del w:id="1585" w:author="sunny" w:date="2016-12-06T16:14:00Z">
        <w:r w:rsidRPr="006F644E" w:rsidDel="00C63D81">
          <w:rPr>
            <w:rFonts w:ascii="Times New Roman" w:hAnsi="Times New Roman" w:cs="Times New Roman"/>
            <w:sz w:val="24"/>
            <w:szCs w:val="24"/>
            <w:rPrChange w:id="1586" w:author="Unemo Magnus, USÖ Labmed länsklinik" w:date="2016-11-14T17:51:00Z">
              <w:rPr>
                <w:rFonts w:ascii="Calibri" w:hAnsi="Calibri"/>
              </w:rPr>
            </w:rPrChange>
          </w:rPr>
          <w:delText xml:space="preserve">, In </w:delText>
        </w:r>
      </w:del>
      <w:ins w:id="1587" w:author="Unemo Magnus, USÖ Labmed länsklinik" w:date="2016-11-14T18:42:00Z">
        <w:del w:id="1588"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589" w:author="Unemo Magnus, USÖ Labmed länsklinik" w:date="2016-11-14T17:51:00Z">
                <w:rPr>
                  <w:rFonts w:ascii="Calibri" w:hAnsi="Calibri"/>
                </w:rPr>
              </w:rPrChange>
            </w:rPr>
            <w:delText xml:space="preserve">n </w:delText>
          </w:r>
        </w:del>
      </w:ins>
      <w:del w:id="1590" w:author="sunny" w:date="2016-12-06T16:14:00Z">
        <w:r w:rsidRPr="006F644E" w:rsidDel="00C63D81">
          <w:rPr>
            <w:rFonts w:ascii="Times New Roman" w:hAnsi="Times New Roman" w:cs="Times New Roman"/>
            <w:sz w:val="24"/>
            <w:szCs w:val="24"/>
            <w:rPrChange w:id="1591" w:author="Unemo Magnus, USÖ Labmed länsklinik" w:date="2016-11-14T17:51:00Z">
              <w:rPr>
                <w:rFonts w:ascii="Calibri" w:hAnsi="Calibri"/>
              </w:rPr>
            </w:rPrChange>
          </w:rPr>
          <w:delText xml:space="preserve">Vitro </w:delText>
        </w:r>
      </w:del>
      <w:ins w:id="1592" w:author="Unemo Magnus, USÖ Labmed länsklinik" w:date="2016-11-14T18:42:00Z">
        <w:del w:id="1593" w:author="sunny" w:date="2016-12-06T16:14:00Z">
          <w:r w:rsidR="0058000A" w:rsidDel="00C63D81">
            <w:rPr>
              <w:rFonts w:ascii="Times New Roman" w:hAnsi="Times New Roman" w:cs="Times New Roman"/>
              <w:sz w:val="24"/>
              <w:szCs w:val="24"/>
            </w:rPr>
            <w:delText>v</w:delText>
          </w:r>
          <w:r w:rsidR="0058000A" w:rsidRPr="006F644E" w:rsidDel="00C63D81">
            <w:rPr>
              <w:rFonts w:ascii="Times New Roman" w:hAnsi="Times New Roman" w:cs="Times New Roman"/>
              <w:sz w:val="24"/>
              <w:szCs w:val="24"/>
              <w:rPrChange w:id="1594" w:author="Unemo Magnus, USÖ Labmed länsklinik" w:date="2016-11-14T17:51:00Z">
                <w:rPr>
                  <w:rFonts w:ascii="Calibri" w:hAnsi="Calibri"/>
                </w:rPr>
              </w:rPrChange>
            </w:rPr>
            <w:delText xml:space="preserve">itro </w:delText>
          </w:r>
        </w:del>
      </w:ins>
      <w:del w:id="1595" w:author="sunny" w:date="2016-12-06T16:14:00Z">
        <w:r w:rsidRPr="006F644E" w:rsidDel="00C63D81">
          <w:rPr>
            <w:rFonts w:ascii="Times New Roman" w:hAnsi="Times New Roman" w:cs="Times New Roman"/>
            <w:sz w:val="24"/>
            <w:szCs w:val="24"/>
            <w:rPrChange w:id="1596" w:author="Unemo Magnus, USÖ Labmed länsklinik" w:date="2016-11-14T17:51:00Z">
              <w:rPr>
                <w:rFonts w:ascii="Calibri" w:hAnsi="Calibri"/>
              </w:rPr>
            </w:rPrChange>
          </w:rPr>
          <w:delText>Time</w:delText>
        </w:r>
      </w:del>
      <w:ins w:id="1597" w:author="Unemo Magnus, USÖ Labmed länsklinik" w:date="2016-11-14T18:42:00Z">
        <w:del w:id="1598"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599" w:author="Unemo Magnus, USÖ Labmed länsklinik" w:date="2016-11-14T17:51:00Z">
                <w:rPr>
                  <w:rFonts w:ascii="Calibri" w:hAnsi="Calibri"/>
                </w:rPr>
              </w:rPrChange>
            </w:rPr>
            <w:delText>ime</w:delText>
          </w:r>
        </w:del>
      </w:ins>
      <w:del w:id="1600" w:author="sunny" w:date="2016-12-06T16:14:00Z">
        <w:r w:rsidRPr="006F644E" w:rsidDel="00C63D81">
          <w:rPr>
            <w:rFonts w:ascii="Times New Roman" w:hAnsi="Times New Roman" w:cs="Times New Roman"/>
            <w:sz w:val="24"/>
            <w:szCs w:val="24"/>
            <w:rPrChange w:id="1601" w:author="Unemo Magnus, USÖ Labmed länsklinik" w:date="2016-11-14T17:51:00Z">
              <w:rPr>
                <w:rFonts w:ascii="Calibri" w:hAnsi="Calibri"/>
              </w:rPr>
            </w:rPrChange>
          </w:rPr>
          <w:delText xml:space="preserve">-Kill </w:delText>
        </w:r>
      </w:del>
      <w:ins w:id="1602" w:author="Unemo Magnus, USÖ Labmed länsklinik" w:date="2016-11-14T18:42:00Z">
        <w:del w:id="1603" w:author="sunny" w:date="2016-12-06T16:14:00Z">
          <w:r w:rsidR="0058000A" w:rsidDel="00C63D81">
            <w:rPr>
              <w:rFonts w:ascii="Times New Roman" w:hAnsi="Times New Roman" w:cs="Times New Roman"/>
              <w:sz w:val="24"/>
              <w:szCs w:val="24"/>
            </w:rPr>
            <w:delText>k</w:delText>
          </w:r>
          <w:r w:rsidR="0058000A" w:rsidRPr="006F644E" w:rsidDel="00C63D81">
            <w:rPr>
              <w:rFonts w:ascii="Times New Roman" w:hAnsi="Times New Roman" w:cs="Times New Roman"/>
              <w:sz w:val="24"/>
              <w:szCs w:val="24"/>
              <w:rPrChange w:id="1604" w:author="Unemo Magnus, USÖ Labmed länsklinik" w:date="2016-11-14T17:51:00Z">
                <w:rPr>
                  <w:rFonts w:ascii="Calibri" w:hAnsi="Calibri"/>
                </w:rPr>
              </w:rPrChange>
            </w:rPr>
            <w:delText xml:space="preserve">ill </w:delText>
          </w:r>
        </w:del>
      </w:ins>
      <w:del w:id="1605" w:author="sunny" w:date="2016-12-06T16:14:00Z">
        <w:r w:rsidRPr="006F644E" w:rsidDel="00C63D81">
          <w:rPr>
            <w:rFonts w:ascii="Times New Roman" w:hAnsi="Times New Roman" w:cs="Times New Roman"/>
            <w:sz w:val="24"/>
            <w:szCs w:val="24"/>
            <w:rPrChange w:id="1606" w:author="Unemo Magnus, USÖ Labmed länsklinik" w:date="2016-11-14T17:51:00Z">
              <w:rPr>
                <w:rFonts w:ascii="Calibri" w:hAnsi="Calibri"/>
              </w:rPr>
            </w:rPrChange>
          </w:rPr>
          <w:delText xml:space="preserve">Curve </w:delText>
        </w:r>
      </w:del>
      <w:ins w:id="1607" w:author="Unemo Magnus, USÖ Labmed länsklinik" w:date="2016-11-14T18:42:00Z">
        <w:del w:id="1608" w:author="sunny" w:date="2016-12-06T16:14:00Z">
          <w:r w:rsidR="0058000A" w:rsidDel="00C63D81">
            <w:rPr>
              <w:rFonts w:ascii="Times New Roman" w:hAnsi="Times New Roman" w:cs="Times New Roman"/>
              <w:sz w:val="24"/>
              <w:szCs w:val="24"/>
            </w:rPr>
            <w:delText>c</w:delText>
          </w:r>
          <w:r w:rsidR="0058000A" w:rsidRPr="006F644E" w:rsidDel="00C63D81">
            <w:rPr>
              <w:rFonts w:ascii="Times New Roman" w:hAnsi="Times New Roman" w:cs="Times New Roman"/>
              <w:sz w:val="24"/>
              <w:szCs w:val="24"/>
              <w:rPrChange w:id="1609" w:author="Unemo Magnus, USÖ Labmed länsklinik" w:date="2016-11-14T17:51:00Z">
                <w:rPr>
                  <w:rFonts w:ascii="Calibri" w:hAnsi="Calibri"/>
                </w:rPr>
              </w:rPrChange>
            </w:rPr>
            <w:delText xml:space="preserve">urve </w:delText>
          </w:r>
        </w:del>
      </w:ins>
      <w:del w:id="1610" w:author="sunny" w:date="2016-12-06T16:14:00Z">
        <w:r w:rsidRPr="006F644E" w:rsidDel="00C63D81">
          <w:rPr>
            <w:rFonts w:ascii="Times New Roman" w:hAnsi="Times New Roman" w:cs="Times New Roman"/>
            <w:sz w:val="24"/>
            <w:szCs w:val="24"/>
            <w:rPrChange w:id="1611" w:author="Unemo Magnus, USÖ Labmed länsklinik" w:date="2016-11-14T17:51:00Z">
              <w:rPr>
                <w:rFonts w:ascii="Calibri" w:hAnsi="Calibri"/>
              </w:rPr>
            </w:rPrChange>
          </w:rPr>
          <w:delText xml:space="preserve">Analysis </w:delText>
        </w:r>
      </w:del>
      <w:ins w:id="1612" w:author="Unemo Magnus, USÖ Labmed länsklinik" w:date="2016-11-14T18:42:00Z">
        <w:del w:id="1613" w:author="sunny" w:date="2016-12-06T16:14:00Z">
          <w:r w:rsidR="0058000A" w:rsidDel="00C63D81">
            <w:rPr>
              <w:rFonts w:ascii="Times New Roman" w:hAnsi="Times New Roman" w:cs="Times New Roman"/>
              <w:sz w:val="24"/>
              <w:szCs w:val="24"/>
            </w:rPr>
            <w:delText>a</w:delText>
          </w:r>
          <w:r w:rsidR="0058000A" w:rsidRPr="006F644E" w:rsidDel="00C63D81">
            <w:rPr>
              <w:rFonts w:ascii="Times New Roman" w:hAnsi="Times New Roman" w:cs="Times New Roman"/>
              <w:sz w:val="24"/>
              <w:szCs w:val="24"/>
              <w:rPrChange w:id="1614" w:author="Unemo Magnus, USÖ Labmed länsklinik" w:date="2016-11-14T17:51:00Z">
                <w:rPr>
                  <w:rFonts w:ascii="Calibri" w:hAnsi="Calibri"/>
                </w:rPr>
              </w:rPrChange>
            </w:rPr>
            <w:delText xml:space="preserve">nalysis </w:delText>
          </w:r>
        </w:del>
      </w:ins>
      <w:del w:id="1615" w:author="sunny" w:date="2016-12-06T16:14:00Z">
        <w:r w:rsidRPr="006F644E" w:rsidDel="00C63D81">
          <w:rPr>
            <w:rFonts w:ascii="Times New Roman" w:hAnsi="Times New Roman" w:cs="Times New Roman"/>
            <w:sz w:val="24"/>
            <w:szCs w:val="24"/>
            <w:rPrChange w:id="1616" w:author="Unemo Magnus, USÖ Labmed länsklinik" w:date="2016-11-14T17:51:00Z">
              <w:rPr>
                <w:rFonts w:ascii="Calibri" w:hAnsi="Calibri"/>
              </w:rPr>
            </w:rPrChange>
          </w:rPr>
          <w:delText xml:space="preserve">and Pharmacodynamic </w:delText>
        </w:r>
      </w:del>
      <w:ins w:id="1617" w:author="Unemo Magnus, USÖ Labmed länsklinik" w:date="2016-11-14T18:42:00Z">
        <w:del w:id="1618" w:author="sunny" w:date="2016-12-06T16:14:00Z">
          <w:r w:rsidR="0058000A" w:rsidDel="00C63D81">
            <w:rPr>
              <w:rFonts w:ascii="Times New Roman" w:hAnsi="Times New Roman" w:cs="Times New Roman"/>
              <w:sz w:val="24"/>
              <w:szCs w:val="24"/>
            </w:rPr>
            <w:delText>p</w:delText>
          </w:r>
          <w:r w:rsidR="0058000A" w:rsidRPr="006F644E" w:rsidDel="00C63D81">
            <w:rPr>
              <w:rFonts w:ascii="Times New Roman" w:hAnsi="Times New Roman" w:cs="Times New Roman"/>
              <w:sz w:val="24"/>
              <w:szCs w:val="24"/>
              <w:rPrChange w:id="1619" w:author="Unemo Magnus, USÖ Labmed länsklinik" w:date="2016-11-14T17:51:00Z">
                <w:rPr>
                  <w:rFonts w:ascii="Calibri" w:hAnsi="Calibri"/>
                </w:rPr>
              </w:rPrChange>
            </w:rPr>
            <w:delText xml:space="preserve">harmacodynamic </w:delText>
          </w:r>
        </w:del>
      </w:ins>
      <w:del w:id="1620" w:author="sunny" w:date="2016-12-06T16:14:00Z">
        <w:r w:rsidRPr="006F644E" w:rsidDel="00C63D81">
          <w:rPr>
            <w:rFonts w:ascii="Times New Roman" w:hAnsi="Times New Roman" w:cs="Times New Roman"/>
            <w:sz w:val="24"/>
            <w:szCs w:val="24"/>
            <w:rPrChange w:id="1621" w:author="Unemo Magnus, USÖ Labmed länsklinik" w:date="2016-11-14T17:51:00Z">
              <w:rPr>
                <w:rFonts w:ascii="Calibri" w:hAnsi="Calibri"/>
              </w:rPr>
            </w:rPrChange>
          </w:rPr>
          <w:delText xml:space="preserve">Functions </w:delText>
        </w:r>
      </w:del>
      <w:ins w:id="1622" w:author="Unemo Magnus, USÖ Labmed länsklinik" w:date="2016-11-14T18:42:00Z">
        <w:del w:id="1623" w:author="sunny" w:date="2016-12-06T16:14:00Z">
          <w:r w:rsidR="0058000A" w:rsidDel="00C63D81">
            <w:rPr>
              <w:rFonts w:ascii="Times New Roman" w:hAnsi="Times New Roman" w:cs="Times New Roman"/>
              <w:sz w:val="24"/>
              <w:szCs w:val="24"/>
            </w:rPr>
            <w:delText>f</w:delText>
          </w:r>
          <w:r w:rsidR="0058000A" w:rsidRPr="006F644E" w:rsidDel="00C63D81">
            <w:rPr>
              <w:rFonts w:ascii="Times New Roman" w:hAnsi="Times New Roman" w:cs="Times New Roman"/>
              <w:sz w:val="24"/>
              <w:szCs w:val="24"/>
              <w:rPrChange w:id="1624" w:author="Unemo Magnus, USÖ Labmed länsklinik" w:date="2016-11-14T17:51:00Z">
                <w:rPr>
                  <w:rFonts w:ascii="Calibri" w:hAnsi="Calibri"/>
                </w:rPr>
              </w:rPrChange>
            </w:rPr>
            <w:delText xml:space="preserve">unctions </w:delText>
          </w:r>
        </w:del>
      </w:ins>
      <w:del w:id="1625" w:author="sunny" w:date="2016-12-06T16:14:00Z">
        <w:r w:rsidRPr="006F644E" w:rsidDel="00C63D81">
          <w:rPr>
            <w:rFonts w:ascii="Times New Roman" w:hAnsi="Times New Roman" w:cs="Times New Roman"/>
            <w:sz w:val="24"/>
            <w:szCs w:val="24"/>
            <w:rPrChange w:id="1626" w:author="Unemo Magnus, USÖ Labmed länsklinik" w:date="2016-11-14T17:51:00Z">
              <w:rPr>
                <w:rFonts w:ascii="Calibri" w:hAnsi="Calibri"/>
              </w:rPr>
            </w:rPrChange>
          </w:rPr>
          <w:delText xml:space="preserve">for the Novel </w:delText>
        </w:r>
      </w:del>
      <w:ins w:id="1627" w:author="Unemo Magnus, USÖ Labmed länsklinik" w:date="2016-11-14T18:42:00Z">
        <w:del w:id="1628" w:author="sunny" w:date="2016-12-06T16:14:00Z">
          <w:r w:rsidR="0058000A" w:rsidDel="00C63D81">
            <w:rPr>
              <w:rFonts w:ascii="Times New Roman" w:hAnsi="Times New Roman" w:cs="Times New Roman"/>
              <w:sz w:val="24"/>
              <w:szCs w:val="24"/>
            </w:rPr>
            <w:delText>n</w:delText>
          </w:r>
          <w:r w:rsidR="0058000A" w:rsidRPr="006F644E" w:rsidDel="00C63D81">
            <w:rPr>
              <w:rFonts w:ascii="Times New Roman" w:hAnsi="Times New Roman" w:cs="Times New Roman"/>
              <w:sz w:val="24"/>
              <w:szCs w:val="24"/>
              <w:rPrChange w:id="1629" w:author="Unemo Magnus, USÖ Labmed länsklinik" w:date="2016-11-14T17:51:00Z">
                <w:rPr>
                  <w:rFonts w:ascii="Calibri" w:hAnsi="Calibri"/>
                </w:rPr>
              </w:rPrChange>
            </w:rPr>
            <w:delText xml:space="preserve">ovel </w:delText>
          </w:r>
        </w:del>
      </w:ins>
      <w:del w:id="1630" w:author="sunny" w:date="2016-12-06T16:14:00Z">
        <w:r w:rsidRPr="006F644E" w:rsidDel="00C63D81">
          <w:rPr>
            <w:rFonts w:ascii="Times New Roman" w:hAnsi="Times New Roman" w:cs="Times New Roman"/>
            <w:sz w:val="24"/>
            <w:szCs w:val="24"/>
            <w:rPrChange w:id="1631" w:author="Unemo Magnus, USÖ Labmed länsklinik" w:date="2016-11-14T17:51:00Z">
              <w:rPr>
                <w:rFonts w:ascii="Calibri" w:hAnsi="Calibri"/>
              </w:rPr>
            </w:rPrChange>
          </w:rPr>
          <w:delText xml:space="preserve">Topoisomerase </w:delText>
        </w:r>
      </w:del>
      <w:ins w:id="1632" w:author="Unemo Magnus, USÖ Labmed länsklinik" w:date="2016-11-14T18:42:00Z">
        <w:del w:id="1633" w:author="sunny" w:date="2016-12-06T16:14:00Z">
          <w:r w:rsidR="0058000A" w:rsidDel="00C63D81">
            <w:rPr>
              <w:rFonts w:ascii="Times New Roman" w:hAnsi="Times New Roman" w:cs="Times New Roman"/>
              <w:sz w:val="24"/>
              <w:szCs w:val="24"/>
            </w:rPr>
            <w:delText>t</w:delText>
          </w:r>
          <w:r w:rsidR="0058000A" w:rsidRPr="006F644E" w:rsidDel="00C63D81">
            <w:rPr>
              <w:rFonts w:ascii="Times New Roman" w:hAnsi="Times New Roman" w:cs="Times New Roman"/>
              <w:sz w:val="24"/>
              <w:szCs w:val="24"/>
              <w:rPrChange w:id="1634" w:author="Unemo Magnus, USÖ Labmed länsklinik" w:date="2016-11-14T17:51:00Z">
                <w:rPr>
                  <w:rFonts w:ascii="Calibri" w:hAnsi="Calibri"/>
                </w:rPr>
              </w:rPrChange>
            </w:rPr>
            <w:delText xml:space="preserve">opoisomerase </w:delText>
          </w:r>
        </w:del>
      </w:ins>
      <w:del w:id="1635" w:author="sunny" w:date="2016-12-06T16:14:00Z">
        <w:r w:rsidRPr="006F644E" w:rsidDel="00C63D81">
          <w:rPr>
            <w:rFonts w:ascii="Times New Roman" w:hAnsi="Times New Roman" w:cs="Times New Roman"/>
            <w:sz w:val="24"/>
            <w:szCs w:val="24"/>
            <w:rPrChange w:id="1636" w:author="Unemo Magnus, USÖ Labmed länsklinik" w:date="2016-11-14T17:51:00Z">
              <w:rPr>
                <w:rFonts w:ascii="Calibri" w:hAnsi="Calibri"/>
              </w:rPr>
            </w:rPrChange>
          </w:rPr>
          <w:delText xml:space="preserve">II Inhibitor </w:delText>
        </w:r>
      </w:del>
      <w:ins w:id="1637" w:author="Unemo Magnus, USÖ Labmed länsklinik" w:date="2016-11-14T18:42:00Z">
        <w:del w:id="1638" w:author="sunny" w:date="2016-12-06T16:14:00Z">
          <w:r w:rsidR="0058000A" w:rsidDel="00C63D81">
            <w:rPr>
              <w:rFonts w:ascii="Times New Roman" w:hAnsi="Times New Roman" w:cs="Times New Roman"/>
              <w:sz w:val="24"/>
              <w:szCs w:val="24"/>
            </w:rPr>
            <w:delText>i</w:delText>
          </w:r>
          <w:r w:rsidR="0058000A" w:rsidRPr="006F644E" w:rsidDel="00C63D81">
            <w:rPr>
              <w:rFonts w:ascii="Times New Roman" w:hAnsi="Times New Roman" w:cs="Times New Roman"/>
              <w:sz w:val="24"/>
              <w:szCs w:val="24"/>
              <w:rPrChange w:id="1639" w:author="Unemo Magnus, USÖ Labmed länsklinik" w:date="2016-11-14T17:51:00Z">
                <w:rPr>
                  <w:rFonts w:ascii="Calibri" w:hAnsi="Calibri"/>
                </w:rPr>
              </w:rPrChange>
            </w:rPr>
            <w:delText xml:space="preserve">nhibitor </w:delText>
          </w:r>
        </w:del>
      </w:ins>
      <w:del w:id="1640" w:author="sunny" w:date="2016-12-06T16:14:00Z">
        <w:r w:rsidRPr="006F644E" w:rsidDel="00C63D81">
          <w:rPr>
            <w:rFonts w:ascii="Times New Roman" w:hAnsi="Times New Roman" w:cs="Times New Roman"/>
            <w:sz w:val="24"/>
            <w:szCs w:val="24"/>
            <w:rPrChange w:id="1641" w:author="Unemo Magnus, USÖ Labmed länsklinik" w:date="2016-11-14T17:51:00Z">
              <w:rPr>
                <w:rFonts w:ascii="Calibri" w:hAnsi="Calibri"/>
              </w:rPr>
            </w:rPrChange>
          </w:rPr>
          <w:delText xml:space="preserve">ETX0914 (AZD0914) in </w:delText>
        </w:r>
        <w:r w:rsidRPr="0058000A" w:rsidDel="00C63D81">
          <w:rPr>
            <w:rFonts w:ascii="Times New Roman" w:hAnsi="Times New Roman" w:cs="Times New Roman"/>
            <w:i/>
            <w:sz w:val="24"/>
            <w:szCs w:val="24"/>
            <w:rPrChange w:id="1642" w:author="Unemo Magnus, USÖ Labmed länsklinik" w:date="2016-11-14T18:43:00Z">
              <w:rPr>
                <w:rFonts w:ascii="Calibri" w:hAnsi="Calibri"/>
              </w:rPr>
            </w:rPrChange>
          </w:rPr>
          <w:delText>Neisseria gonorrhoeae</w:delText>
        </w:r>
        <w:r w:rsidRPr="006F644E" w:rsidDel="00C63D81">
          <w:rPr>
            <w:rFonts w:ascii="Times New Roman" w:hAnsi="Times New Roman" w:cs="Times New Roman"/>
            <w:sz w:val="24"/>
            <w:szCs w:val="24"/>
            <w:rPrChange w:id="1643" w:author="Unemo Magnus, USÖ Labmed länsklinik" w:date="2016-11-14T17:51:00Z">
              <w:rPr>
                <w:rFonts w:ascii="Calibri" w:hAnsi="Calibri"/>
              </w:rPr>
            </w:rPrChange>
          </w:rPr>
          <w:delText xml:space="preserve">. </w:delText>
        </w:r>
      </w:del>
      <w:ins w:id="1644" w:author="Unemo Magnus, USÖ Labmed länsklinik" w:date="2016-11-14T18:43:00Z">
        <w:del w:id="1645" w:author="sunny" w:date="2016-12-06T16:14:00Z">
          <w:r w:rsidR="0058000A" w:rsidDel="00C63D81">
            <w:rPr>
              <w:rFonts w:ascii="Times New Roman" w:hAnsi="Times New Roman" w:cs="Times New Roman"/>
              <w:i/>
              <w:sz w:val="24"/>
              <w:szCs w:val="24"/>
            </w:rPr>
            <w:delText xml:space="preserve">Front Microbiol </w:delText>
          </w:r>
          <w:r w:rsidR="0058000A" w:rsidDel="00C63D81">
            <w:rPr>
              <w:rFonts w:ascii="Times New Roman" w:hAnsi="Times New Roman" w:cs="Times New Roman"/>
              <w:sz w:val="24"/>
              <w:szCs w:val="24"/>
            </w:rPr>
            <w:delText xml:space="preserve">2015; </w:delText>
          </w:r>
          <w:r w:rsidR="0058000A" w:rsidRPr="0058000A" w:rsidDel="00C63D81">
            <w:rPr>
              <w:rFonts w:ascii="Times New Roman" w:hAnsi="Times New Roman" w:cs="Times New Roman"/>
              <w:b/>
              <w:sz w:val="24"/>
              <w:szCs w:val="24"/>
            </w:rPr>
            <w:delText>6</w:delText>
          </w:r>
          <w:r w:rsidR="0058000A" w:rsidDel="00C63D81">
            <w:rPr>
              <w:rFonts w:ascii="Times New Roman" w:hAnsi="Times New Roman" w:cs="Times New Roman"/>
              <w:sz w:val="24"/>
              <w:szCs w:val="24"/>
            </w:rPr>
            <w:delText>: 1377.</w:delText>
          </w:r>
        </w:del>
      </w:ins>
      <w:del w:id="1646" w:author="sunny" w:date="2016-12-06T16:14:00Z">
        <w:r w:rsidRPr="0058000A" w:rsidDel="00C63D81">
          <w:rPr>
            <w:rFonts w:ascii="Times New Roman" w:hAnsi="Times New Roman" w:cs="Times New Roman"/>
            <w:i/>
            <w:iCs/>
            <w:sz w:val="24"/>
            <w:szCs w:val="24"/>
            <w:rPrChange w:id="1647" w:author="Unemo Magnus, USÖ Labmed länsklinik" w:date="2016-11-14T18:43:00Z">
              <w:rPr>
                <w:rFonts w:ascii="Calibri" w:hAnsi="Calibri"/>
                <w:i/>
                <w:iCs/>
              </w:rPr>
            </w:rPrChange>
          </w:rPr>
          <w:delText>Antimicrob</w:delText>
        </w:r>
        <w:r w:rsidRPr="006F644E" w:rsidDel="00C63D81">
          <w:rPr>
            <w:rFonts w:ascii="Times New Roman" w:hAnsi="Times New Roman" w:cs="Times New Roman"/>
            <w:i/>
            <w:iCs/>
            <w:sz w:val="24"/>
            <w:szCs w:val="24"/>
            <w:rPrChange w:id="1648" w:author="Unemo Magnus, USÖ Labmed länsklinik" w:date="2016-11-14T17:51:00Z">
              <w:rPr>
                <w:rFonts w:ascii="Calibri" w:hAnsi="Calibri"/>
                <w:i/>
                <w:iCs/>
              </w:rPr>
            </w:rPrChange>
          </w:rPr>
          <w:delText xml:space="preserve"> Resist Chemother</w:delText>
        </w:r>
        <w:r w:rsidRPr="006F644E" w:rsidDel="00C63D81">
          <w:rPr>
            <w:rFonts w:ascii="Times New Roman" w:hAnsi="Times New Roman" w:cs="Times New Roman"/>
            <w:sz w:val="24"/>
            <w:szCs w:val="24"/>
            <w:rPrChange w:id="1649" w:author="Unemo Magnus, USÖ Labmed länsklinik" w:date="2016-11-14T17:51:00Z">
              <w:rPr>
                <w:rFonts w:ascii="Calibri" w:hAnsi="Calibri"/>
              </w:rPr>
            </w:rPrChange>
          </w:rPr>
          <w:delText xml:space="preserve"> 2015: 1377.</w:delText>
        </w:r>
      </w:del>
    </w:p>
    <w:p w14:paraId="631F28B6" w14:textId="5415524F" w:rsidR="00377FDC" w:rsidRPr="002C2B85" w:rsidDel="00C63D81" w:rsidRDefault="00377FDC">
      <w:pPr>
        <w:pStyle w:val="Bibliography"/>
        <w:spacing w:after="0" w:line="480" w:lineRule="auto"/>
        <w:jc w:val="both"/>
        <w:rPr>
          <w:del w:id="1650" w:author="sunny" w:date="2016-12-06T16:14:00Z"/>
          <w:rFonts w:ascii="Times New Roman" w:hAnsi="Times New Roman" w:cs="Times New Roman"/>
          <w:sz w:val="24"/>
          <w:szCs w:val="24"/>
          <w:lang w:val="sv-SE"/>
          <w:rPrChange w:id="1651" w:author="Unemo Magnus, USÖ Labmed länsklinik" w:date="2016-11-14T18:44:00Z">
            <w:rPr>
              <w:del w:id="1652" w:author="sunny" w:date="2016-12-06T16:14:00Z"/>
              <w:rFonts w:ascii="Calibri" w:hAnsi="Calibri"/>
            </w:rPr>
          </w:rPrChange>
        </w:rPr>
        <w:pPrChange w:id="1653" w:author="Unemo Magnus, USÖ Labmed länsklinik" w:date="2016-11-14T18:38:00Z">
          <w:pPr>
            <w:pStyle w:val="Bibliography"/>
          </w:pPr>
        </w:pPrChange>
      </w:pPr>
      <w:del w:id="1654" w:author="sunny" w:date="2016-12-06T16:14:00Z">
        <w:r w:rsidRPr="006F644E" w:rsidDel="00C63D81">
          <w:rPr>
            <w:rFonts w:ascii="Times New Roman" w:hAnsi="Times New Roman" w:cs="Times New Roman"/>
            <w:sz w:val="24"/>
            <w:szCs w:val="24"/>
            <w:rPrChange w:id="1655" w:author="Unemo Magnus, USÖ Labmed länsklinik" w:date="2016-11-14T17:51:00Z">
              <w:rPr>
                <w:rFonts w:ascii="Calibri" w:hAnsi="Calibri"/>
              </w:rPr>
            </w:rPrChange>
          </w:rPr>
          <w:delText>16. Foerster S, Unemo M, Hathaway LJ</w:delText>
        </w:r>
      </w:del>
      <w:ins w:id="1656" w:author="Unemo Magnus, USÖ Labmed länsklinik" w:date="2016-11-14T18:43:00Z">
        <w:del w:id="1657" w:author="sunny" w:date="2016-12-06T16:14:00Z">
          <w:r w:rsidR="0058000A" w:rsidDel="00C63D81">
            <w:rPr>
              <w:rFonts w:ascii="Times New Roman" w:hAnsi="Times New Roman" w:cs="Times New Roman"/>
              <w:sz w:val="24"/>
              <w:szCs w:val="24"/>
            </w:rPr>
            <w:delText xml:space="preserve"> </w:delText>
          </w:r>
          <w:r w:rsidR="0058000A" w:rsidDel="00C63D81">
            <w:rPr>
              <w:rFonts w:ascii="Times New Roman" w:hAnsi="Times New Roman" w:cs="Times New Roman"/>
              <w:i/>
              <w:sz w:val="24"/>
              <w:szCs w:val="24"/>
            </w:rPr>
            <w:delText>et al</w:delText>
          </w:r>
        </w:del>
      </w:ins>
      <w:del w:id="1658" w:author="sunny" w:date="2016-12-06T16:14:00Z">
        <w:r w:rsidRPr="006F644E" w:rsidDel="00C63D81">
          <w:rPr>
            <w:rFonts w:ascii="Times New Roman" w:hAnsi="Times New Roman" w:cs="Times New Roman"/>
            <w:sz w:val="24"/>
            <w:szCs w:val="24"/>
            <w:rPrChange w:id="1659" w:author="Unemo Magnus, USÖ Labmed länsklinik" w:date="2016-11-14T17:51:00Z">
              <w:rPr>
                <w:rFonts w:ascii="Calibri" w:hAnsi="Calibri"/>
              </w:rPr>
            </w:rPrChange>
          </w:rPr>
          <w:delText>, Low N, Althaus CL. Time-kill curve analysis and pharmacodynamic functions for in vitro</w:delText>
        </w:r>
        <w:r w:rsidRPr="002C2B85" w:rsidDel="00C63D81">
          <w:rPr>
            <w:rFonts w:ascii="Times New Roman" w:hAnsi="Times New Roman" w:cs="Times New Roman"/>
            <w:sz w:val="24"/>
            <w:szCs w:val="24"/>
            <w:rPrChange w:id="1660" w:author="Unemo Magnus, USÖ Labmed länsklinik" w:date="2016-11-14T18:44:00Z">
              <w:rPr>
                <w:rFonts w:ascii="Calibri" w:hAnsi="Calibri"/>
              </w:rPr>
            </w:rPrChange>
          </w:rPr>
          <w:delText xml:space="preserve"> evaluation of antimicrobials against </w:delText>
        </w:r>
        <w:r w:rsidRPr="002C2B85" w:rsidDel="00C63D81">
          <w:rPr>
            <w:rFonts w:ascii="Times New Roman" w:hAnsi="Times New Roman" w:cs="Times New Roman"/>
            <w:i/>
            <w:sz w:val="24"/>
            <w:szCs w:val="24"/>
            <w:rPrChange w:id="1661" w:author="Unemo Magnus, USÖ Labmed länsklinik" w:date="2016-11-14T18:44:00Z">
              <w:rPr>
                <w:rFonts w:ascii="Calibri" w:hAnsi="Calibri"/>
              </w:rPr>
            </w:rPrChange>
          </w:rPr>
          <w:delText>Neisseria gonorrhoeae</w:delText>
        </w:r>
        <w:r w:rsidRPr="002C2B85" w:rsidDel="00C63D81">
          <w:rPr>
            <w:rFonts w:ascii="Times New Roman" w:hAnsi="Times New Roman" w:cs="Times New Roman"/>
            <w:sz w:val="24"/>
            <w:szCs w:val="24"/>
            <w:rPrChange w:id="1662" w:author="Unemo Magnus, USÖ Labmed länsklinik" w:date="2016-11-14T18:44:00Z">
              <w:rPr>
                <w:rFonts w:ascii="Calibri" w:hAnsi="Calibri"/>
              </w:rPr>
            </w:rPrChange>
          </w:rPr>
          <w:delText xml:space="preserve">. </w:delText>
        </w:r>
      </w:del>
      <w:ins w:id="1663" w:author="Unemo Magnus, USÖ Labmed länsklinik" w:date="2016-11-14T18:44:00Z">
        <w:del w:id="1664" w:author="sunny" w:date="2016-12-06T16:14:00Z">
          <w:r w:rsidR="002C2B85" w:rsidRPr="002C2B85" w:rsidDel="00C63D81">
            <w:rPr>
              <w:rStyle w:val="jrnl"/>
              <w:rFonts w:ascii="Times New Roman" w:hAnsi="Times New Roman" w:cs="Times New Roman"/>
              <w:i/>
              <w:sz w:val="24"/>
              <w:szCs w:val="24"/>
              <w:lang w:val="sv-SE"/>
              <w:rPrChange w:id="1665" w:author="Unemo Magnus, USÖ Labmed länsklinik" w:date="2016-11-14T18:44:00Z">
                <w:rPr>
                  <w:rStyle w:val="jrnl"/>
                </w:rPr>
              </w:rPrChange>
            </w:rPr>
            <w:delText>BMC Microbiol</w:delText>
          </w:r>
          <w:r w:rsidR="002C2B85" w:rsidRPr="002C2B85" w:rsidDel="00C63D81">
            <w:rPr>
              <w:rFonts w:ascii="Times New Roman" w:hAnsi="Times New Roman" w:cs="Times New Roman"/>
              <w:sz w:val="24"/>
              <w:szCs w:val="24"/>
              <w:lang w:val="sv-SE"/>
              <w:rPrChange w:id="1666" w:author="Unemo Magnus, USÖ Labmed länsklinik" w:date="2016-11-14T18:44:00Z">
                <w:rPr/>
              </w:rPrChange>
            </w:rPr>
            <w:delText xml:space="preserve"> 2016; </w:delText>
          </w:r>
          <w:r w:rsidR="002C2B85" w:rsidRPr="002C2B85" w:rsidDel="00C63D81">
            <w:rPr>
              <w:rFonts w:ascii="Times New Roman" w:hAnsi="Times New Roman" w:cs="Times New Roman"/>
              <w:b/>
              <w:sz w:val="24"/>
              <w:szCs w:val="24"/>
              <w:lang w:val="sv-SE"/>
              <w:rPrChange w:id="1667" w:author="Unemo Magnus, USÖ Labmed länsklinik" w:date="2016-11-14T18:44:00Z">
                <w:rPr/>
              </w:rPrChange>
            </w:rPr>
            <w:delText>16</w:delText>
          </w:r>
          <w:r w:rsidR="002C2B85" w:rsidRPr="002C2B85" w:rsidDel="00C63D81">
            <w:rPr>
              <w:rFonts w:ascii="Times New Roman" w:hAnsi="Times New Roman" w:cs="Times New Roman"/>
              <w:sz w:val="24"/>
              <w:szCs w:val="24"/>
              <w:lang w:val="sv-SE"/>
              <w:rPrChange w:id="1668" w:author="Unemo Magnus, USÖ Labmed länsklinik" w:date="2016-11-14T18:44:00Z">
                <w:rPr/>
              </w:rPrChange>
            </w:rPr>
            <w:delText>: 216.</w:delText>
          </w:r>
        </w:del>
      </w:ins>
      <w:del w:id="1669" w:author="sunny" w:date="2016-12-06T16:14:00Z">
        <w:r w:rsidRPr="002C2B85" w:rsidDel="00C63D81">
          <w:rPr>
            <w:rFonts w:ascii="Times New Roman" w:hAnsi="Times New Roman" w:cs="Times New Roman"/>
            <w:i/>
            <w:iCs/>
            <w:sz w:val="24"/>
            <w:szCs w:val="24"/>
            <w:lang w:val="sv-SE"/>
            <w:rPrChange w:id="1670" w:author="Unemo Magnus, USÖ Labmed länsklinik" w:date="2016-11-14T18:44:00Z">
              <w:rPr>
                <w:rFonts w:ascii="Calibri" w:hAnsi="Calibri"/>
                <w:i/>
                <w:iCs/>
              </w:rPr>
            </w:rPrChange>
          </w:rPr>
          <w:delText>bioRxiv</w:delText>
        </w:r>
        <w:r w:rsidRPr="002C2B85" w:rsidDel="00C63D81">
          <w:rPr>
            <w:rFonts w:ascii="Times New Roman" w:hAnsi="Times New Roman" w:cs="Times New Roman"/>
            <w:sz w:val="24"/>
            <w:szCs w:val="24"/>
            <w:lang w:val="sv-SE"/>
            <w:rPrChange w:id="1671" w:author="Unemo Magnus, USÖ Labmed länsklinik" w:date="2016-11-14T18:44:00Z">
              <w:rPr>
                <w:rFonts w:ascii="Calibri" w:hAnsi="Calibri"/>
              </w:rPr>
            </w:rPrChange>
          </w:rPr>
          <w:delText xml:space="preserve"> 2015: 28506.</w:delText>
        </w:r>
      </w:del>
    </w:p>
    <w:p w14:paraId="3D69BAC4" w14:textId="0092ACAB" w:rsidR="00377FDC" w:rsidRPr="006F644E" w:rsidDel="00C63D81" w:rsidRDefault="00377FDC">
      <w:pPr>
        <w:pStyle w:val="Bibliography"/>
        <w:spacing w:after="0" w:line="480" w:lineRule="auto"/>
        <w:jc w:val="both"/>
        <w:rPr>
          <w:del w:id="1672" w:author="sunny" w:date="2016-12-06T16:14:00Z"/>
          <w:rFonts w:ascii="Times New Roman" w:hAnsi="Times New Roman" w:cs="Times New Roman"/>
          <w:sz w:val="24"/>
          <w:szCs w:val="24"/>
          <w:rPrChange w:id="1673" w:author="Unemo Magnus, USÖ Labmed länsklinik" w:date="2016-11-14T17:51:00Z">
            <w:rPr>
              <w:del w:id="1674" w:author="sunny" w:date="2016-12-06T16:14:00Z"/>
              <w:rFonts w:ascii="Calibri" w:hAnsi="Calibri"/>
            </w:rPr>
          </w:rPrChange>
        </w:rPr>
        <w:pPrChange w:id="1675" w:author="Unemo Magnus, USÖ Labmed länsklinik" w:date="2016-11-14T18:38:00Z">
          <w:pPr>
            <w:pStyle w:val="Bibliography"/>
          </w:pPr>
        </w:pPrChange>
      </w:pPr>
      <w:del w:id="1676" w:author="sunny" w:date="2016-12-06T16:14:00Z">
        <w:r w:rsidRPr="006F644E" w:rsidDel="00C63D81">
          <w:rPr>
            <w:rFonts w:ascii="Times New Roman" w:hAnsi="Times New Roman" w:cs="Times New Roman"/>
            <w:sz w:val="24"/>
            <w:szCs w:val="24"/>
            <w:lang w:val="sv-SE"/>
            <w:rPrChange w:id="1677" w:author="Unemo Magnus, USÖ Labmed länsklinik" w:date="2016-11-14T17:51:00Z">
              <w:rPr>
                <w:rFonts w:ascii="Calibri" w:hAnsi="Calibri"/>
              </w:rPr>
            </w:rPrChange>
          </w:rPr>
          <w:delText>17. Kassteele J van de, Santen-Verheuvel MG van, Koedijk FDH</w:delText>
        </w:r>
      </w:del>
      <w:ins w:id="1678" w:author="Unemo Magnus, USÖ Labmed länsklinik" w:date="2016-11-14T18:44:00Z">
        <w:del w:id="1679" w:author="sunny" w:date="2016-12-06T16:14:00Z">
          <w:r w:rsidR="002C2B85" w:rsidDel="00C63D81">
            <w:rPr>
              <w:rFonts w:ascii="Times New Roman" w:hAnsi="Times New Roman" w:cs="Times New Roman"/>
              <w:sz w:val="24"/>
              <w:szCs w:val="24"/>
              <w:lang w:val="sv-SE"/>
            </w:rPr>
            <w:delText xml:space="preserve"> </w:delText>
          </w:r>
          <w:r w:rsidR="002C2B85" w:rsidRPr="002C2B85" w:rsidDel="00C63D81">
            <w:rPr>
              <w:rFonts w:ascii="Times New Roman" w:hAnsi="Times New Roman" w:cs="Times New Roman"/>
              <w:i/>
              <w:sz w:val="24"/>
              <w:szCs w:val="24"/>
              <w:lang w:val="sv-SE"/>
              <w:rPrChange w:id="1680" w:author="Unemo Magnus, USÖ Labmed länsklinik" w:date="2016-11-14T18:45:00Z">
                <w:rPr>
                  <w:rFonts w:ascii="Times New Roman" w:hAnsi="Times New Roman" w:cs="Times New Roman"/>
                  <w:i/>
                  <w:sz w:val="24"/>
                  <w:szCs w:val="24"/>
                </w:rPr>
              </w:rPrChange>
            </w:rPr>
            <w:delText>et al</w:delText>
          </w:r>
        </w:del>
      </w:ins>
      <w:del w:id="1681" w:author="sunny" w:date="2016-12-06T16:14:00Z">
        <w:r w:rsidRPr="006F644E" w:rsidDel="00C63D81">
          <w:rPr>
            <w:rFonts w:ascii="Times New Roman" w:hAnsi="Times New Roman" w:cs="Times New Roman"/>
            <w:sz w:val="24"/>
            <w:szCs w:val="24"/>
            <w:lang w:val="sv-SE"/>
            <w:rPrChange w:id="1682" w:author="Unemo Magnus, USÖ Labmed länsklinik" w:date="2016-11-14T17:51:00Z">
              <w:rPr>
                <w:rFonts w:ascii="Calibri" w:hAnsi="Calibri"/>
              </w:rPr>
            </w:rPrChange>
          </w:rPr>
          <w:delText xml:space="preserve">, Dam AP van, Sande MAB van der, Neeling AJ de. </w:delText>
        </w:r>
        <w:r w:rsidRPr="006F644E" w:rsidDel="00C63D81">
          <w:rPr>
            <w:rFonts w:ascii="Times New Roman" w:hAnsi="Times New Roman" w:cs="Times New Roman"/>
            <w:sz w:val="24"/>
            <w:szCs w:val="24"/>
            <w:rPrChange w:id="1683" w:author="Unemo Magnus, USÖ Labmed länsklinik" w:date="2016-11-14T17:51:00Z">
              <w:rPr>
                <w:rFonts w:ascii="Calibri" w:hAnsi="Calibri"/>
              </w:rPr>
            </w:rPrChange>
          </w:rPr>
          <w:delText xml:space="preserve">New Statistical </w:delText>
        </w:r>
      </w:del>
      <w:ins w:id="1684" w:author="Unemo Magnus, USÖ Labmed länsklinik" w:date="2016-11-14T18:45:00Z">
        <w:del w:id="1685"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686" w:author="Unemo Magnus, USÖ Labmed länsklinik" w:date="2016-11-14T17:51:00Z">
                <w:rPr>
                  <w:rFonts w:ascii="Calibri" w:hAnsi="Calibri"/>
                </w:rPr>
              </w:rPrChange>
            </w:rPr>
            <w:delText xml:space="preserve">tatistical </w:delText>
          </w:r>
        </w:del>
      </w:ins>
      <w:del w:id="1687" w:author="sunny" w:date="2016-12-06T16:14:00Z">
        <w:r w:rsidRPr="006F644E" w:rsidDel="00C63D81">
          <w:rPr>
            <w:rFonts w:ascii="Times New Roman" w:hAnsi="Times New Roman" w:cs="Times New Roman"/>
            <w:sz w:val="24"/>
            <w:szCs w:val="24"/>
            <w:rPrChange w:id="1688" w:author="Unemo Magnus, USÖ Labmed länsklinik" w:date="2016-11-14T17:51:00Z">
              <w:rPr>
                <w:rFonts w:ascii="Calibri" w:hAnsi="Calibri"/>
              </w:rPr>
            </w:rPrChange>
          </w:rPr>
          <w:delText xml:space="preserve">Technique </w:delText>
        </w:r>
      </w:del>
      <w:ins w:id="1689" w:author="Unemo Magnus, USÖ Labmed länsklinik" w:date="2016-11-14T18:45:00Z">
        <w:del w:id="1690" w:author="sunny" w:date="2016-12-06T16:14:00Z">
          <w:r w:rsidR="002C2B85" w:rsidDel="00C63D81">
            <w:rPr>
              <w:rFonts w:ascii="Times New Roman" w:hAnsi="Times New Roman" w:cs="Times New Roman"/>
              <w:sz w:val="24"/>
              <w:szCs w:val="24"/>
            </w:rPr>
            <w:delText>t</w:delText>
          </w:r>
          <w:r w:rsidR="002C2B85" w:rsidRPr="006F644E" w:rsidDel="00C63D81">
            <w:rPr>
              <w:rFonts w:ascii="Times New Roman" w:hAnsi="Times New Roman" w:cs="Times New Roman"/>
              <w:sz w:val="24"/>
              <w:szCs w:val="24"/>
              <w:rPrChange w:id="1691" w:author="Unemo Magnus, USÖ Labmed länsklinik" w:date="2016-11-14T17:51:00Z">
                <w:rPr>
                  <w:rFonts w:ascii="Calibri" w:hAnsi="Calibri"/>
                </w:rPr>
              </w:rPrChange>
            </w:rPr>
            <w:delText xml:space="preserve">echnique </w:delText>
          </w:r>
        </w:del>
      </w:ins>
      <w:del w:id="1692" w:author="sunny" w:date="2016-12-06T16:14:00Z">
        <w:r w:rsidRPr="006F644E" w:rsidDel="00C63D81">
          <w:rPr>
            <w:rFonts w:ascii="Times New Roman" w:hAnsi="Times New Roman" w:cs="Times New Roman"/>
            <w:sz w:val="24"/>
            <w:szCs w:val="24"/>
            <w:rPrChange w:id="1693" w:author="Unemo Magnus, USÖ Labmed länsklinik" w:date="2016-11-14T17:51:00Z">
              <w:rPr>
                <w:rFonts w:ascii="Calibri" w:hAnsi="Calibri"/>
              </w:rPr>
            </w:rPrChange>
          </w:rPr>
          <w:delText xml:space="preserve">for Analyzing </w:delText>
        </w:r>
      </w:del>
      <w:ins w:id="1694" w:author="Unemo Magnus, USÖ Labmed länsklinik" w:date="2016-11-14T18:45:00Z">
        <w:del w:id="1695" w:author="sunny" w:date="2016-12-06T16:14:00Z">
          <w:r w:rsidR="002C2B85" w:rsidDel="00C63D81">
            <w:rPr>
              <w:rFonts w:ascii="Times New Roman" w:hAnsi="Times New Roman" w:cs="Times New Roman"/>
              <w:sz w:val="24"/>
              <w:szCs w:val="24"/>
            </w:rPr>
            <w:delText>a</w:delText>
          </w:r>
          <w:r w:rsidR="002C2B85" w:rsidRPr="006F644E" w:rsidDel="00C63D81">
            <w:rPr>
              <w:rFonts w:ascii="Times New Roman" w:hAnsi="Times New Roman" w:cs="Times New Roman"/>
              <w:sz w:val="24"/>
              <w:szCs w:val="24"/>
              <w:rPrChange w:id="1696" w:author="Unemo Magnus, USÖ Labmed länsklinik" w:date="2016-11-14T17:51:00Z">
                <w:rPr>
                  <w:rFonts w:ascii="Calibri" w:hAnsi="Calibri"/>
                </w:rPr>
              </w:rPrChange>
            </w:rPr>
            <w:delText xml:space="preserve">nalyzing </w:delText>
          </w:r>
        </w:del>
      </w:ins>
      <w:del w:id="1697" w:author="sunny" w:date="2016-12-06T16:14:00Z">
        <w:r w:rsidRPr="006F644E" w:rsidDel="00C63D81">
          <w:rPr>
            <w:rFonts w:ascii="Times New Roman" w:hAnsi="Times New Roman" w:cs="Times New Roman"/>
            <w:sz w:val="24"/>
            <w:szCs w:val="24"/>
            <w:rPrChange w:id="1698" w:author="Unemo Magnus, USÖ Labmed länsklinik" w:date="2016-11-14T17:51:00Z">
              <w:rPr>
                <w:rFonts w:ascii="Calibri" w:hAnsi="Calibri"/>
              </w:rPr>
            </w:rPrChange>
          </w:rPr>
          <w:delText xml:space="preserve">MIC-Based </w:delText>
        </w:r>
      </w:del>
      <w:ins w:id="1699" w:author="Unemo Magnus, USÖ Labmed länsklinik" w:date="2016-11-14T18:45:00Z">
        <w:del w:id="1700" w:author="sunny" w:date="2016-12-06T16:14:00Z">
          <w:r w:rsidR="002C2B85" w:rsidDel="00C63D81">
            <w:rPr>
              <w:rFonts w:ascii="Times New Roman" w:hAnsi="Times New Roman" w:cs="Times New Roman"/>
              <w:sz w:val="24"/>
              <w:szCs w:val="24"/>
            </w:rPr>
            <w:delText>b</w:delText>
          </w:r>
          <w:r w:rsidR="002C2B85" w:rsidRPr="006F644E" w:rsidDel="00C63D81">
            <w:rPr>
              <w:rFonts w:ascii="Times New Roman" w:hAnsi="Times New Roman" w:cs="Times New Roman"/>
              <w:sz w:val="24"/>
              <w:szCs w:val="24"/>
              <w:rPrChange w:id="1701" w:author="Unemo Magnus, USÖ Labmed länsklinik" w:date="2016-11-14T17:51:00Z">
                <w:rPr>
                  <w:rFonts w:ascii="Calibri" w:hAnsi="Calibri"/>
                </w:rPr>
              </w:rPrChange>
            </w:rPr>
            <w:delText xml:space="preserve">ased </w:delText>
          </w:r>
        </w:del>
      </w:ins>
      <w:del w:id="1702" w:author="sunny" w:date="2016-12-06T16:14:00Z">
        <w:r w:rsidRPr="006F644E" w:rsidDel="00C63D81">
          <w:rPr>
            <w:rFonts w:ascii="Times New Roman" w:hAnsi="Times New Roman" w:cs="Times New Roman"/>
            <w:sz w:val="24"/>
            <w:szCs w:val="24"/>
            <w:rPrChange w:id="1703" w:author="Unemo Magnus, USÖ Labmed länsklinik" w:date="2016-11-14T17:51:00Z">
              <w:rPr>
                <w:rFonts w:ascii="Calibri" w:hAnsi="Calibri"/>
              </w:rPr>
            </w:rPrChange>
          </w:rPr>
          <w:delText xml:space="preserve">Susceptibility </w:delText>
        </w:r>
      </w:del>
      <w:ins w:id="1704" w:author="Unemo Magnus, USÖ Labmed länsklinik" w:date="2016-11-14T18:45:00Z">
        <w:del w:id="1705" w:author="sunny" w:date="2016-12-06T16:14:00Z">
          <w:r w:rsidR="002C2B85" w:rsidDel="00C63D81">
            <w:rPr>
              <w:rFonts w:ascii="Times New Roman" w:hAnsi="Times New Roman" w:cs="Times New Roman"/>
              <w:sz w:val="24"/>
              <w:szCs w:val="24"/>
            </w:rPr>
            <w:delText>s</w:delText>
          </w:r>
          <w:r w:rsidR="002C2B85" w:rsidRPr="006F644E" w:rsidDel="00C63D81">
            <w:rPr>
              <w:rFonts w:ascii="Times New Roman" w:hAnsi="Times New Roman" w:cs="Times New Roman"/>
              <w:sz w:val="24"/>
              <w:szCs w:val="24"/>
              <w:rPrChange w:id="1706" w:author="Unemo Magnus, USÖ Labmed länsklinik" w:date="2016-11-14T17:51:00Z">
                <w:rPr>
                  <w:rFonts w:ascii="Calibri" w:hAnsi="Calibri"/>
                </w:rPr>
              </w:rPrChange>
            </w:rPr>
            <w:delText xml:space="preserve">usceptibility </w:delText>
          </w:r>
        </w:del>
      </w:ins>
      <w:del w:id="1707" w:author="sunny" w:date="2016-12-06T16:14:00Z">
        <w:r w:rsidRPr="006F644E" w:rsidDel="00C63D81">
          <w:rPr>
            <w:rFonts w:ascii="Times New Roman" w:hAnsi="Times New Roman" w:cs="Times New Roman"/>
            <w:sz w:val="24"/>
            <w:szCs w:val="24"/>
            <w:rPrChange w:id="1708" w:author="Unemo Magnus, USÖ Labmed länsklinik" w:date="2016-11-14T17:51:00Z">
              <w:rPr>
                <w:rFonts w:ascii="Calibri" w:hAnsi="Calibri"/>
              </w:rPr>
            </w:rPrChange>
          </w:rPr>
          <w:delText>Data</w:delText>
        </w:r>
      </w:del>
      <w:ins w:id="1709" w:author="Unemo Magnus, USÖ Labmed länsklinik" w:date="2016-11-14T18:45:00Z">
        <w:del w:id="1710" w:author="sunny" w:date="2016-12-06T16:14:00Z">
          <w:r w:rsidR="002C2B85" w:rsidDel="00C63D81">
            <w:rPr>
              <w:rFonts w:ascii="Times New Roman" w:hAnsi="Times New Roman" w:cs="Times New Roman"/>
              <w:sz w:val="24"/>
              <w:szCs w:val="24"/>
            </w:rPr>
            <w:delText>d</w:delText>
          </w:r>
          <w:r w:rsidR="002C2B85" w:rsidRPr="006F644E" w:rsidDel="00C63D81">
            <w:rPr>
              <w:rFonts w:ascii="Times New Roman" w:hAnsi="Times New Roman" w:cs="Times New Roman"/>
              <w:sz w:val="24"/>
              <w:szCs w:val="24"/>
              <w:rPrChange w:id="1711" w:author="Unemo Magnus, USÖ Labmed länsklinik" w:date="2016-11-14T17:51:00Z">
                <w:rPr>
                  <w:rFonts w:ascii="Calibri" w:hAnsi="Calibri"/>
                </w:rPr>
              </w:rPrChange>
            </w:rPr>
            <w:delText>ata</w:delText>
          </w:r>
        </w:del>
      </w:ins>
      <w:del w:id="1712" w:author="sunny" w:date="2016-12-06T16:14:00Z">
        <w:r w:rsidRPr="006F644E" w:rsidDel="00C63D81">
          <w:rPr>
            <w:rFonts w:ascii="Times New Roman" w:hAnsi="Times New Roman" w:cs="Times New Roman"/>
            <w:sz w:val="24"/>
            <w:szCs w:val="24"/>
            <w:rPrChange w:id="1713"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714"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715" w:author="Unemo Magnus, USÖ Labmed länsklinik" w:date="2016-11-14T17:51:00Z">
              <w:rPr>
                <w:rFonts w:ascii="Calibri" w:hAnsi="Calibri"/>
              </w:rPr>
            </w:rPrChange>
          </w:rPr>
          <w:delText xml:space="preserve"> 2012; </w:delText>
        </w:r>
        <w:r w:rsidRPr="006F644E" w:rsidDel="00C63D81">
          <w:rPr>
            <w:rFonts w:ascii="Times New Roman" w:hAnsi="Times New Roman" w:cs="Times New Roman"/>
            <w:b/>
            <w:bCs/>
            <w:sz w:val="24"/>
            <w:szCs w:val="24"/>
            <w:rPrChange w:id="1716"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1717" w:author="Unemo Magnus, USÖ Labmed länsklinik" w:date="2016-11-14T17:51:00Z">
              <w:rPr>
                <w:rFonts w:ascii="Calibri" w:hAnsi="Calibri"/>
              </w:rPr>
            </w:rPrChange>
          </w:rPr>
          <w:delText>: 1557–63.</w:delText>
        </w:r>
      </w:del>
    </w:p>
    <w:p w14:paraId="1C2EB338" w14:textId="1EE80DC8" w:rsidR="00377FDC" w:rsidRPr="006F644E" w:rsidDel="00C63D81" w:rsidRDefault="00377FDC">
      <w:pPr>
        <w:pStyle w:val="Bibliography"/>
        <w:spacing w:after="0" w:line="480" w:lineRule="auto"/>
        <w:jc w:val="both"/>
        <w:rPr>
          <w:del w:id="1718" w:author="sunny" w:date="2016-12-06T16:14:00Z"/>
          <w:rFonts w:ascii="Times New Roman" w:hAnsi="Times New Roman" w:cs="Times New Roman"/>
          <w:sz w:val="24"/>
          <w:szCs w:val="24"/>
          <w:rPrChange w:id="1719" w:author="Unemo Magnus, USÖ Labmed länsklinik" w:date="2016-11-14T17:51:00Z">
            <w:rPr>
              <w:del w:id="1720" w:author="sunny" w:date="2016-12-06T16:14:00Z"/>
              <w:rFonts w:ascii="Calibri" w:hAnsi="Calibri"/>
            </w:rPr>
          </w:rPrChange>
        </w:rPr>
        <w:pPrChange w:id="1721" w:author="Unemo Magnus, USÖ Labmed länsklinik" w:date="2016-11-14T18:38:00Z">
          <w:pPr>
            <w:pStyle w:val="Bibliography"/>
          </w:pPr>
        </w:pPrChange>
      </w:pPr>
      <w:del w:id="1722" w:author="sunny" w:date="2016-12-06T16:14:00Z">
        <w:r w:rsidRPr="006F644E" w:rsidDel="00C63D81">
          <w:rPr>
            <w:rFonts w:ascii="Times New Roman" w:hAnsi="Times New Roman" w:cs="Times New Roman"/>
            <w:sz w:val="24"/>
            <w:szCs w:val="24"/>
            <w:rPrChange w:id="1723" w:author="Unemo Magnus, USÖ Labmed länsklinik" w:date="2016-11-14T17:51:00Z">
              <w:rPr>
                <w:rFonts w:ascii="Calibri" w:hAnsi="Calibri"/>
              </w:rPr>
            </w:rPrChange>
          </w:rPr>
          <w:delText xml:space="preserve">18. Slob W. Benchmark dose and the three Rs. Part I. Getting more information from the same number of animals. </w:delText>
        </w:r>
        <w:r w:rsidRPr="006F644E" w:rsidDel="00C63D81">
          <w:rPr>
            <w:rFonts w:ascii="Times New Roman" w:hAnsi="Times New Roman" w:cs="Times New Roman"/>
            <w:i/>
            <w:iCs/>
            <w:sz w:val="24"/>
            <w:szCs w:val="24"/>
            <w:rPrChange w:id="1724"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725"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726"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727" w:author="Unemo Magnus, USÖ Labmed länsklinik" w:date="2016-11-14T17:51:00Z">
              <w:rPr>
                <w:rFonts w:ascii="Calibri" w:hAnsi="Calibri"/>
              </w:rPr>
            </w:rPrChange>
          </w:rPr>
          <w:delText>: 557–67.</w:delText>
        </w:r>
      </w:del>
    </w:p>
    <w:p w14:paraId="469E1FCB" w14:textId="54893CF3" w:rsidR="00377FDC" w:rsidRPr="006F644E" w:rsidDel="00C63D81" w:rsidRDefault="00377FDC">
      <w:pPr>
        <w:pStyle w:val="Bibliography"/>
        <w:spacing w:after="0" w:line="480" w:lineRule="auto"/>
        <w:jc w:val="both"/>
        <w:rPr>
          <w:del w:id="1728" w:author="sunny" w:date="2016-12-06T16:14:00Z"/>
          <w:rFonts w:ascii="Times New Roman" w:hAnsi="Times New Roman" w:cs="Times New Roman"/>
          <w:sz w:val="24"/>
          <w:szCs w:val="24"/>
          <w:rPrChange w:id="1729" w:author="Unemo Magnus, USÖ Labmed länsklinik" w:date="2016-11-14T17:51:00Z">
            <w:rPr>
              <w:del w:id="1730" w:author="sunny" w:date="2016-12-06T16:14:00Z"/>
              <w:rFonts w:ascii="Calibri" w:hAnsi="Calibri"/>
            </w:rPr>
          </w:rPrChange>
        </w:rPr>
        <w:pPrChange w:id="1731" w:author="Unemo Magnus, USÖ Labmed länsklinik" w:date="2016-11-14T18:38:00Z">
          <w:pPr>
            <w:pStyle w:val="Bibliography"/>
          </w:pPr>
        </w:pPrChange>
      </w:pPr>
      <w:del w:id="1732" w:author="sunny" w:date="2016-12-06T16:14:00Z">
        <w:r w:rsidRPr="006F644E" w:rsidDel="00C63D81">
          <w:rPr>
            <w:rFonts w:ascii="Times New Roman" w:hAnsi="Times New Roman" w:cs="Times New Roman"/>
            <w:sz w:val="24"/>
            <w:szCs w:val="24"/>
            <w:rPrChange w:id="1733" w:author="Unemo Magnus, USÖ Labmed länsklinik" w:date="2016-11-14T17:51:00Z">
              <w:rPr>
                <w:rFonts w:ascii="Calibri" w:hAnsi="Calibri"/>
              </w:rPr>
            </w:rPrChange>
          </w:rPr>
          <w:delText xml:space="preserve">19. Slob W. Benchmark dose and the three Rs. Part II. Consequences for study design and animal use. </w:delText>
        </w:r>
        <w:r w:rsidRPr="006F644E" w:rsidDel="00C63D81">
          <w:rPr>
            <w:rFonts w:ascii="Times New Roman" w:hAnsi="Times New Roman" w:cs="Times New Roman"/>
            <w:i/>
            <w:iCs/>
            <w:sz w:val="24"/>
            <w:szCs w:val="24"/>
            <w:rPrChange w:id="1734"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735"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rPrChange w:id="1736" w:author="Unemo Magnus, USÖ Labmed länsklinik" w:date="2016-11-14T17:51:00Z">
              <w:rPr>
                <w:rFonts w:ascii="Calibri" w:hAnsi="Calibri"/>
                <w:b/>
                <w:bCs/>
              </w:rPr>
            </w:rPrChange>
          </w:rPr>
          <w:delText>44</w:delText>
        </w:r>
        <w:r w:rsidRPr="006F644E" w:rsidDel="00C63D81">
          <w:rPr>
            <w:rFonts w:ascii="Times New Roman" w:hAnsi="Times New Roman" w:cs="Times New Roman"/>
            <w:sz w:val="24"/>
            <w:szCs w:val="24"/>
            <w:rPrChange w:id="1737" w:author="Unemo Magnus, USÖ Labmed länsklinik" w:date="2016-11-14T17:51:00Z">
              <w:rPr>
                <w:rFonts w:ascii="Calibri" w:hAnsi="Calibri"/>
              </w:rPr>
            </w:rPrChange>
          </w:rPr>
          <w:delText>: 568–80.</w:delText>
        </w:r>
      </w:del>
    </w:p>
    <w:p w14:paraId="3B368E48" w14:textId="6F63FD69" w:rsidR="00377FDC" w:rsidRPr="006F644E" w:rsidDel="00C63D81" w:rsidRDefault="00377FDC">
      <w:pPr>
        <w:pStyle w:val="Bibliography"/>
        <w:spacing w:after="0" w:line="480" w:lineRule="auto"/>
        <w:jc w:val="both"/>
        <w:rPr>
          <w:del w:id="1738" w:author="sunny" w:date="2016-12-06T16:14:00Z"/>
          <w:rFonts w:ascii="Times New Roman" w:hAnsi="Times New Roman" w:cs="Times New Roman"/>
          <w:sz w:val="24"/>
          <w:szCs w:val="24"/>
          <w:rPrChange w:id="1739" w:author="Unemo Magnus, USÖ Labmed länsklinik" w:date="2016-11-14T17:51:00Z">
            <w:rPr>
              <w:del w:id="1740" w:author="sunny" w:date="2016-12-06T16:14:00Z"/>
              <w:rFonts w:ascii="Calibri" w:hAnsi="Calibri"/>
            </w:rPr>
          </w:rPrChange>
        </w:rPr>
        <w:pPrChange w:id="1741" w:author="Unemo Magnus, USÖ Labmed länsklinik" w:date="2016-11-14T18:38:00Z">
          <w:pPr>
            <w:pStyle w:val="Bibliography"/>
          </w:pPr>
        </w:pPrChange>
      </w:pPr>
      <w:del w:id="1742" w:author="sunny" w:date="2016-12-06T16:14:00Z">
        <w:r w:rsidRPr="006F644E" w:rsidDel="00C63D81">
          <w:rPr>
            <w:rFonts w:ascii="Times New Roman" w:hAnsi="Times New Roman" w:cs="Times New Roman"/>
            <w:sz w:val="24"/>
            <w:szCs w:val="24"/>
            <w:rPrChange w:id="1743" w:author="Unemo Magnus, USÖ Labmed länsklinik" w:date="2016-11-14T17:51:00Z">
              <w:rPr>
                <w:rFonts w:ascii="Calibri" w:hAnsi="Calibri"/>
              </w:rPr>
            </w:rPrChange>
          </w:rPr>
          <w:delText xml:space="preserve">20. Davis JA, Gift JS, Zhao QJ. Introduction to benchmark dose methods and U.S. EPA’s benchmark dose software (BMDS) version 2.1.1. </w:delText>
        </w:r>
        <w:r w:rsidRPr="006F644E" w:rsidDel="00C63D81">
          <w:rPr>
            <w:rFonts w:ascii="Times New Roman" w:hAnsi="Times New Roman" w:cs="Times New Roman"/>
            <w:i/>
            <w:iCs/>
            <w:sz w:val="24"/>
            <w:szCs w:val="24"/>
            <w:rPrChange w:id="1744" w:author="Unemo Magnus, USÖ Labmed länsklinik" w:date="2016-11-14T17:51:00Z">
              <w:rPr>
                <w:rFonts w:ascii="Calibri" w:hAnsi="Calibri"/>
                <w:i/>
                <w:iCs/>
              </w:rPr>
            </w:rPrChange>
          </w:rPr>
          <w:delText>Toxicol Appl Pharmacol</w:delText>
        </w:r>
        <w:r w:rsidRPr="006F644E" w:rsidDel="00C63D81">
          <w:rPr>
            <w:rFonts w:ascii="Times New Roman" w:hAnsi="Times New Roman" w:cs="Times New Roman"/>
            <w:sz w:val="24"/>
            <w:szCs w:val="24"/>
            <w:rPrChange w:id="1745"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746" w:author="Unemo Magnus, USÖ Labmed länsklinik" w:date="2016-11-14T17:51:00Z">
              <w:rPr>
                <w:rFonts w:ascii="Calibri" w:hAnsi="Calibri"/>
                <w:b/>
                <w:bCs/>
              </w:rPr>
            </w:rPrChange>
          </w:rPr>
          <w:delText>254</w:delText>
        </w:r>
        <w:r w:rsidRPr="006F644E" w:rsidDel="00C63D81">
          <w:rPr>
            <w:rFonts w:ascii="Times New Roman" w:hAnsi="Times New Roman" w:cs="Times New Roman"/>
            <w:sz w:val="24"/>
            <w:szCs w:val="24"/>
            <w:rPrChange w:id="1747" w:author="Unemo Magnus, USÖ Labmed länsklinik" w:date="2016-11-14T17:51:00Z">
              <w:rPr>
                <w:rFonts w:ascii="Calibri" w:hAnsi="Calibri"/>
              </w:rPr>
            </w:rPrChange>
          </w:rPr>
          <w:delText>: 181–91.</w:delText>
        </w:r>
      </w:del>
    </w:p>
    <w:p w14:paraId="36FD2A56" w14:textId="01AC1132" w:rsidR="00377FDC" w:rsidRPr="006F644E" w:rsidDel="00C63D81" w:rsidRDefault="00377FDC">
      <w:pPr>
        <w:pStyle w:val="Bibliography"/>
        <w:spacing w:after="0" w:line="480" w:lineRule="auto"/>
        <w:jc w:val="both"/>
        <w:rPr>
          <w:del w:id="1748" w:author="sunny" w:date="2016-12-06T16:14:00Z"/>
          <w:rFonts w:ascii="Times New Roman" w:hAnsi="Times New Roman" w:cs="Times New Roman"/>
          <w:sz w:val="24"/>
          <w:szCs w:val="24"/>
          <w:rPrChange w:id="1749" w:author="Unemo Magnus, USÖ Labmed länsklinik" w:date="2016-11-14T17:51:00Z">
            <w:rPr>
              <w:del w:id="1750" w:author="sunny" w:date="2016-12-06T16:14:00Z"/>
              <w:rFonts w:ascii="Calibri" w:hAnsi="Calibri"/>
            </w:rPr>
          </w:rPrChange>
        </w:rPr>
        <w:pPrChange w:id="1751" w:author="Unemo Magnus, USÖ Labmed länsklinik" w:date="2016-11-14T18:38:00Z">
          <w:pPr>
            <w:pStyle w:val="Bibliography"/>
          </w:pPr>
        </w:pPrChange>
      </w:pPr>
      <w:del w:id="1752" w:author="sunny" w:date="2016-12-06T16:14:00Z">
        <w:r w:rsidRPr="006F644E" w:rsidDel="00C63D81">
          <w:rPr>
            <w:rFonts w:ascii="Times New Roman" w:hAnsi="Times New Roman" w:cs="Times New Roman"/>
            <w:sz w:val="24"/>
            <w:szCs w:val="24"/>
            <w:rPrChange w:id="1753" w:author="Unemo Magnus, USÖ Labmed länsklinik" w:date="2016-11-14T17:51:00Z">
              <w:rPr>
                <w:rFonts w:ascii="Calibri" w:hAnsi="Calibri"/>
              </w:rPr>
            </w:rPrChange>
          </w:rPr>
          <w:delText>21. Filipsson AF, Sand S, Nilsson J</w:delText>
        </w:r>
      </w:del>
      <w:ins w:id="1754" w:author="Unemo Magnus, USÖ Labmed länsklinik" w:date="2016-11-14T18:45:00Z">
        <w:del w:id="1755"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756" w:author="sunny" w:date="2016-12-06T16:14:00Z">
        <w:r w:rsidRPr="006F644E" w:rsidDel="00C63D81">
          <w:rPr>
            <w:rFonts w:ascii="Times New Roman" w:hAnsi="Times New Roman" w:cs="Times New Roman"/>
            <w:sz w:val="24"/>
            <w:szCs w:val="24"/>
            <w:rPrChange w:id="1757" w:author="Unemo Magnus, USÖ Labmed länsklinik" w:date="2016-11-14T17:51:00Z">
              <w:rPr>
                <w:rFonts w:ascii="Calibri" w:hAnsi="Calibri"/>
              </w:rPr>
            </w:rPrChange>
          </w:rPr>
          <w:delText xml:space="preserve">, Victorin K. The benchmark dose method--review of available models, and recommendations for application in health risk assessment. </w:delText>
        </w:r>
        <w:r w:rsidRPr="006F644E" w:rsidDel="00C63D81">
          <w:rPr>
            <w:rFonts w:ascii="Times New Roman" w:hAnsi="Times New Roman" w:cs="Times New Roman"/>
            <w:i/>
            <w:iCs/>
            <w:sz w:val="24"/>
            <w:szCs w:val="24"/>
            <w:rPrChange w:id="1758" w:author="Unemo Magnus, USÖ Labmed länsklinik" w:date="2016-11-14T17:51:00Z">
              <w:rPr>
                <w:rFonts w:ascii="Calibri" w:hAnsi="Calibri"/>
                <w:i/>
                <w:iCs/>
              </w:rPr>
            </w:rPrChange>
          </w:rPr>
          <w:delText>Crit Rev Toxicol</w:delText>
        </w:r>
        <w:r w:rsidRPr="006F644E" w:rsidDel="00C63D81">
          <w:rPr>
            <w:rFonts w:ascii="Times New Roman" w:hAnsi="Times New Roman" w:cs="Times New Roman"/>
            <w:sz w:val="24"/>
            <w:szCs w:val="24"/>
            <w:rPrChange w:id="1759" w:author="Unemo Magnus, USÖ Labmed länsklinik" w:date="2016-11-14T17:51:00Z">
              <w:rPr>
                <w:rFonts w:ascii="Calibri" w:hAnsi="Calibri"/>
              </w:rPr>
            </w:rPrChange>
          </w:rPr>
          <w:delText xml:space="preserve"> 2003; </w:delText>
        </w:r>
        <w:r w:rsidRPr="006F644E" w:rsidDel="00C63D81">
          <w:rPr>
            <w:rFonts w:ascii="Times New Roman" w:hAnsi="Times New Roman" w:cs="Times New Roman"/>
            <w:b/>
            <w:bCs/>
            <w:sz w:val="24"/>
            <w:szCs w:val="24"/>
            <w:rPrChange w:id="1760" w:author="Unemo Magnus, USÖ Labmed länsklinik" w:date="2016-11-14T17:51:00Z">
              <w:rPr>
                <w:rFonts w:ascii="Calibri" w:hAnsi="Calibri"/>
                <w:b/>
                <w:bCs/>
              </w:rPr>
            </w:rPrChange>
          </w:rPr>
          <w:delText>33</w:delText>
        </w:r>
        <w:r w:rsidRPr="006F644E" w:rsidDel="00C63D81">
          <w:rPr>
            <w:rFonts w:ascii="Times New Roman" w:hAnsi="Times New Roman" w:cs="Times New Roman"/>
            <w:sz w:val="24"/>
            <w:szCs w:val="24"/>
            <w:rPrChange w:id="1761" w:author="Unemo Magnus, USÖ Labmed länsklinik" w:date="2016-11-14T17:51:00Z">
              <w:rPr>
                <w:rFonts w:ascii="Calibri" w:hAnsi="Calibri"/>
              </w:rPr>
            </w:rPrChange>
          </w:rPr>
          <w:delText>: 505–42.</w:delText>
        </w:r>
      </w:del>
    </w:p>
    <w:p w14:paraId="294DF857" w14:textId="227A452A" w:rsidR="00377FDC" w:rsidRPr="006F644E" w:rsidDel="00C63D81" w:rsidRDefault="00377FDC">
      <w:pPr>
        <w:pStyle w:val="Bibliography"/>
        <w:spacing w:after="0" w:line="480" w:lineRule="auto"/>
        <w:jc w:val="both"/>
        <w:rPr>
          <w:del w:id="1762" w:author="sunny" w:date="2016-12-06T16:14:00Z"/>
          <w:rFonts w:ascii="Times New Roman" w:hAnsi="Times New Roman" w:cs="Times New Roman"/>
          <w:sz w:val="24"/>
          <w:szCs w:val="24"/>
          <w:rPrChange w:id="1763" w:author="Unemo Magnus, USÖ Labmed länsklinik" w:date="2016-11-14T17:51:00Z">
            <w:rPr>
              <w:del w:id="1764" w:author="sunny" w:date="2016-12-06T16:14:00Z"/>
              <w:rFonts w:ascii="Calibri" w:hAnsi="Calibri"/>
            </w:rPr>
          </w:rPrChange>
        </w:rPr>
        <w:pPrChange w:id="1765" w:author="Unemo Magnus, USÖ Labmed länsklinik" w:date="2016-11-14T18:38:00Z">
          <w:pPr>
            <w:pStyle w:val="Bibliography"/>
          </w:pPr>
        </w:pPrChange>
      </w:pPr>
      <w:del w:id="1766" w:author="sunny" w:date="2016-12-06T16:14:00Z">
        <w:r w:rsidRPr="006F644E" w:rsidDel="00C63D81">
          <w:rPr>
            <w:rFonts w:ascii="Times New Roman" w:hAnsi="Times New Roman" w:cs="Times New Roman"/>
            <w:sz w:val="24"/>
            <w:szCs w:val="24"/>
            <w:rPrChange w:id="1767" w:author="Unemo Magnus, USÖ Labmed länsklinik" w:date="2016-11-14T17:51:00Z">
              <w:rPr>
                <w:rFonts w:ascii="Calibri" w:hAnsi="Calibri"/>
              </w:rPr>
            </w:rPrChange>
          </w:rPr>
          <w:delText>22. Sampah MES, Shen L, Jilek BL</w:delText>
        </w:r>
      </w:del>
      <w:ins w:id="1768" w:author="Unemo Magnus, USÖ Labmed länsklinik" w:date="2016-11-14T18:45:00Z">
        <w:del w:id="1769" w:author="sunny" w:date="2016-12-06T16:14:00Z">
          <w:r w:rsidR="00143D32" w:rsidDel="00C63D81">
            <w:rPr>
              <w:rFonts w:ascii="Times New Roman" w:hAnsi="Times New Roman" w:cs="Times New Roman"/>
              <w:sz w:val="24"/>
              <w:szCs w:val="24"/>
            </w:rPr>
            <w:delText xml:space="preserve"> </w:delText>
          </w:r>
          <w:r w:rsidR="00143D32" w:rsidDel="00C63D81">
            <w:rPr>
              <w:rFonts w:ascii="Times New Roman" w:hAnsi="Times New Roman" w:cs="Times New Roman"/>
              <w:i/>
              <w:sz w:val="24"/>
              <w:szCs w:val="24"/>
            </w:rPr>
            <w:delText>et al</w:delText>
          </w:r>
        </w:del>
      </w:ins>
      <w:del w:id="1770" w:author="sunny" w:date="2016-12-06T16:14:00Z">
        <w:r w:rsidRPr="006F644E" w:rsidDel="00C63D81">
          <w:rPr>
            <w:rFonts w:ascii="Times New Roman" w:hAnsi="Times New Roman" w:cs="Times New Roman"/>
            <w:sz w:val="24"/>
            <w:szCs w:val="24"/>
            <w:rPrChange w:id="1771" w:author="Unemo Magnus, USÖ Labmed länsklinik" w:date="2016-11-14T17:51:00Z">
              <w:rPr>
                <w:rFonts w:ascii="Calibri" w:hAnsi="Calibri"/>
              </w:rPr>
            </w:rPrChange>
          </w:rPr>
          <w:delText xml:space="preserve">, Siliciano RF. Dose–response curve slope is a missing dimension in the analysis of HIV-1 drug resistance. </w:delText>
        </w:r>
        <w:r w:rsidRPr="006F644E" w:rsidDel="00C63D81">
          <w:rPr>
            <w:rFonts w:ascii="Times New Roman" w:hAnsi="Times New Roman" w:cs="Times New Roman"/>
            <w:i/>
            <w:iCs/>
            <w:sz w:val="24"/>
            <w:szCs w:val="24"/>
            <w:rPrChange w:id="1772" w:author="Unemo Magnus, USÖ Labmed länsklinik" w:date="2016-11-14T17:51:00Z">
              <w:rPr>
                <w:rFonts w:ascii="Calibri" w:hAnsi="Calibri"/>
                <w:i/>
                <w:iCs/>
              </w:rPr>
            </w:rPrChange>
          </w:rPr>
          <w:delText>Proc Natl Acad Sci U S A</w:delText>
        </w:r>
        <w:r w:rsidRPr="006F644E" w:rsidDel="00C63D81">
          <w:rPr>
            <w:rFonts w:ascii="Times New Roman" w:hAnsi="Times New Roman" w:cs="Times New Roman"/>
            <w:sz w:val="24"/>
            <w:szCs w:val="24"/>
            <w:rPrChange w:id="1773" w:author="Unemo Magnus, USÖ Labmed länsklinik" w:date="2016-11-14T17:51:00Z">
              <w:rPr>
                <w:rFonts w:ascii="Calibri" w:hAnsi="Calibri"/>
              </w:rPr>
            </w:rPrChange>
          </w:rPr>
          <w:delText xml:space="preserve"> 2011; </w:delText>
        </w:r>
        <w:r w:rsidRPr="006F644E" w:rsidDel="00C63D81">
          <w:rPr>
            <w:rFonts w:ascii="Times New Roman" w:hAnsi="Times New Roman" w:cs="Times New Roman"/>
            <w:b/>
            <w:bCs/>
            <w:sz w:val="24"/>
            <w:szCs w:val="24"/>
            <w:rPrChange w:id="1774" w:author="Unemo Magnus, USÖ Labmed länsklinik" w:date="2016-11-14T17:51:00Z">
              <w:rPr>
                <w:rFonts w:ascii="Calibri" w:hAnsi="Calibri"/>
                <w:b/>
                <w:bCs/>
              </w:rPr>
            </w:rPrChange>
          </w:rPr>
          <w:delText>108</w:delText>
        </w:r>
        <w:r w:rsidRPr="006F644E" w:rsidDel="00C63D81">
          <w:rPr>
            <w:rFonts w:ascii="Times New Roman" w:hAnsi="Times New Roman" w:cs="Times New Roman"/>
            <w:sz w:val="24"/>
            <w:szCs w:val="24"/>
            <w:rPrChange w:id="1775" w:author="Unemo Magnus, USÖ Labmed länsklinik" w:date="2016-11-14T17:51:00Z">
              <w:rPr>
                <w:rFonts w:ascii="Calibri" w:hAnsi="Calibri"/>
              </w:rPr>
            </w:rPrChange>
          </w:rPr>
          <w:delText>: 7613–8.</w:delText>
        </w:r>
      </w:del>
    </w:p>
    <w:p w14:paraId="2F3CE5F1" w14:textId="3049F6CB" w:rsidR="00377FDC" w:rsidRPr="00AF166B" w:rsidDel="00C63D81" w:rsidRDefault="00377FDC">
      <w:pPr>
        <w:pStyle w:val="Bibliography"/>
        <w:spacing w:after="0" w:line="480" w:lineRule="auto"/>
        <w:jc w:val="both"/>
        <w:rPr>
          <w:del w:id="1776" w:author="sunny" w:date="2016-12-06T16:14:00Z"/>
          <w:rFonts w:ascii="Times New Roman" w:hAnsi="Times New Roman" w:cs="Times New Roman"/>
          <w:sz w:val="24"/>
          <w:szCs w:val="24"/>
          <w:lang w:val="en-US"/>
          <w:rPrChange w:id="1777" w:author="Unemo Magnus, USÖ Labmed länsklinik" w:date="2016-11-15T15:02:00Z">
            <w:rPr>
              <w:del w:id="1778" w:author="sunny" w:date="2016-12-06T16:14:00Z"/>
              <w:rFonts w:ascii="Calibri" w:hAnsi="Calibri"/>
            </w:rPr>
          </w:rPrChange>
        </w:rPr>
        <w:pPrChange w:id="1779" w:author="Unemo Magnus, USÖ Labmed länsklinik" w:date="2016-11-14T18:38:00Z">
          <w:pPr>
            <w:pStyle w:val="Bibliography"/>
          </w:pPr>
        </w:pPrChange>
      </w:pPr>
      <w:del w:id="1780" w:author="sunny" w:date="2016-12-06T16:14:00Z">
        <w:r w:rsidRPr="006F644E" w:rsidDel="00C63D81">
          <w:rPr>
            <w:rFonts w:ascii="Times New Roman" w:hAnsi="Times New Roman" w:cs="Times New Roman"/>
            <w:sz w:val="24"/>
            <w:szCs w:val="24"/>
            <w:rPrChange w:id="1781" w:author="Unemo Magnus, USÖ Labmed länsklinik" w:date="2016-11-14T17:51:00Z">
              <w:rPr>
                <w:rFonts w:ascii="Calibri" w:hAnsi="Calibri"/>
              </w:rPr>
            </w:rPrChange>
          </w:rPr>
          <w:delText xml:space="preserve">23. Rampersad SN. Multiple Applications </w:delText>
        </w:r>
      </w:del>
      <w:ins w:id="1782" w:author="Unemo Magnus, USÖ Labmed länsklinik" w:date="2016-11-14T18:45:00Z">
        <w:del w:id="1783"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784" w:author="Unemo Magnus, USÖ Labmed länsklinik" w:date="2016-11-14T17:51:00Z">
                <w:rPr>
                  <w:rFonts w:ascii="Calibri" w:hAnsi="Calibri"/>
                </w:rPr>
              </w:rPrChange>
            </w:rPr>
            <w:delText xml:space="preserve">pplications </w:delText>
          </w:r>
        </w:del>
      </w:ins>
      <w:del w:id="1785" w:author="sunny" w:date="2016-12-06T16:14:00Z">
        <w:r w:rsidRPr="006F644E" w:rsidDel="00C63D81">
          <w:rPr>
            <w:rFonts w:ascii="Times New Roman" w:hAnsi="Times New Roman" w:cs="Times New Roman"/>
            <w:sz w:val="24"/>
            <w:szCs w:val="24"/>
            <w:rPrChange w:id="1786" w:author="Unemo Magnus, USÖ Labmed länsklinik" w:date="2016-11-14T17:51:00Z">
              <w:rPr>
                <w:rFonts w:ascii="Calibri" w:hAnsi="Calibri"/>
              </w:rPr>
            </w:rPrChange>
          </w:rPr>
          <w:delText xml:space="preserve">of Alamar </w:delText>
        </w:r>
      </w:del>
      <w:ins w:id="1787" w:author="Unemo Magnus, USÖ Labmed länsklinik" w:date="2016-11-14T18:45:00Z">
        <w:del w:id="1788" w:author="sunny" w:date="2016-12-06T16:14:00Z">
          <w:r w:rsidR="00143D32" w:rsidDel="00C63D81">
            <w:rPr>
              <w:rFonts w:ascii="Times New Roman" w:hAnsi="Times New Roman" w:cs="Times New Roman"/>
              <w:sz w:val="24"/>
              <w:szCs w:val="24"/>
            </w:rPr>
            <w:delText>a</w:delText>
          </w:r>
          <w:r w:rsidR="00143D32" w:rsidRPr="006F644E" w:rsidDel="00C63D81">
            <w:rPr>
              <w:rFonts w:ascii="Times New Roman" w:hAnsi="Times New Roman" w:cs="Times New Roman"/>
              <w:sz w:val="24"/>
              <w:szCs w:val="24"/>
              <w:rPrChange w:id="1789" w:author="Unemo Magnus, USÖ Labmed länsklinik" w:date="2016-11-14T17:51:00Z">
                <w:rPr>
                  <w:rFonts w:ascii="Calibri" w:hAnsi="Calibri"/>
                </w:rPr>
              </w:rPrChange>
            </w:rPr>
            <w:delText xml:space="preserve">lamar </w:delText>
          </w:r>
        </w:del>
      </w:ins>
      <w:del w:id="1790" w:author="sunny" w:date="2016-12-06T16:14:00Z">
        <w:r w:rsidRPr="006F644E" w:rsidDel="00C63D81">
          <w:rPr>
            <w:rFonts w:ascii="Times New Roman" w:hAnsi="Times New Roman" w:cs="Times New Roman"/>
            <w:sz w:val="24"/>
            <w:szCs w:val="24"/>
            <w:rPrChange w:id="1791" w:author="Unemo Magnus, USÖ Labmed länsklinik" w:date="2016-11-14T17:51:00Z">
              <w:rPr>
                <w:rFonts w:ascii="Calibri" w:hAnsi="Calibri"/>
              </w:rPr>
            </w:rPrChange>
          </w:rPr>
          <w:delText xml:space="preserve">Blue </w:delText>
        </w:r>
      </w:del>
      <w:ins w:id="1792" w:author="Unemo Magnus, USÖ Labmed länsklinik" w:date="2016-11-14T18:45:00Z">
        <w:del w:id="1793"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794" w:author="Unemo Magnus, USÖ Labmed länsklinik" w:date="2016-11-14T17:51:00Z">
                <w:rPr>
                  <w:rFonts w:ascii="Calibri" w:hAnsi="Calibri"/>
                </w:rPr>
              </w:rPrChange>
            </w:rPr>
            <w:delText xml:space="preserve">lue </w:delText>
          </w:r>
        </w:del>
      </w:ins>
      <w:del w:id="1795" w:author="sunny" w:date="2016-12-06T16:14:00Z">
        <w:r w:rsidRPr="006F644E" w:rsidDel="00C63D81">
          <w:rPr>
            <w:rFonts w:ascii="Times New Roman" w:hAnsi="Times New Roman" w:cs="Times New Roman"/>
            <w:sz w:val="24"/>
            <w:szCs w:val="24"/>
            <w:rPrChange w:id="1796" w:author="Unemo Magnus, USÖ Labmed länsklinik" w:date="2016-11-14T17:51:00Z">
              <w:rPr>
                <w:rFonts w:ascii="Calibri" w:hAnsi="Calibri"/>
              </w:rPr>
            </w:rPrChange>
          </w:rPr>
          <w:delText xml:space="preserve">as an Indicator </w:delText>
        </w:r>
      </w:del>
      <w:ins w:id="1797" w:author="Unemo Magnus, USÖ Labmed länsklinik" w:date="2016-11-14T18:45:00Z">
        <w:del w:id="1798" w:author="sunny" w:date="2016-12-06T16:14:00Z">
          <w:r w:rsidR="00143D32" w:rsidDel="00C63D81">
            <w:rPr>
              <w:rFonts w:ascii="Times New Roman" w:hAnsi="Times New Roman" w:cs="Times New Roman"/>
              <w:sz w:val="24"/>
              <w:szCs w:val="24"/>
            </w:rPr>
            <w:delText>i</w:delText>
          </w:r>
          <w:r w:rsidR="00143D32" w:rsidRPr="006F644E" w:rsidDel="00C63D81">
            <w:rPr>
              <w:rFonts w:ascii="Times New Roman" w:hAnsi="Times New Roman" w:cs="Times New Roman"/>
              <w:sz w:val="24"/>
              <w:szCs w:val="24"/>
              <w:rPrChange w:id="1799" w:author="Unemo Magnus, USÖ Labmed länsklinik" w:date="2016-11-14T17:51:00Z">
                <w:rPr>
                  <w:rFonts w:ascii="Calibri" w:hAnsi="Calibri"/>
                </w:rPr>
              </w:rPrChange>
            </w:rPr>
            <w:delText xml:space="preserve">ndicator </w:delText>
          </w:r>
        </w:del>
      </w:ins>
      <w:del w:id="1800" w:author="sunny" w:date="2016-12-06T16:14:00Z">
        <w:r w:rsidRPr="006F644E" w:rsidDel="00C63D81">
          <w:rPr>
            <w:rFonts w:ascii="Times New Roman" w:hAnsi="Times New Roman" w:cs="Times New Roman"/>
            <w:sz w:val="24"/>
            <w:szCs w:val="24"/>
            <w:rPrChange w:id="1801" w:author="Unemo Magnus, USÖ Labmed länsklinik" w:date="2016-11-14T17:51:00Z">
              <w:rPr>
                <w:rFonts w:ascii="Calibri" w:hAnsi="Calibri"/>
              </w:rPr>
            </w:rPrChange>
          </w:rPr>
          <w:delText xml:space="preserve">of Metabolic </w:delText>
        </w:r>
      </w:del>
      <w:ins w:id="1802" w:author="Unemo Magnus, USÖ Labmed länsklinik" w:date="2016-11-14T18:45:00Z">
        <w:del w:id="1803" w:author="sunny" w:date="2016-12-06T16:14:00Z">
          <w:r w:rsidR="00143D32" w:rsidDel="00C63D81">
            <w:rPr>
              <w:rFonts w:ascii="Times New Roman" w:hAnsi="Times New Roman" w:cs="Times New Roman"/>
              <w:sz w:val="24"/>
              <w:szCs w:val="24"/>
            </w:rPr>
            <w:delText>m</w:delText>
          </w:r>
          <w:r w:rsidR="00143D32" w:rsidRPr="006F644E" w:rsidDel="00C63D81">
            <w:rPr>
              <w:rFonts w:ascii="Times New Roman" w:hAnsi="Times New Roman" w:cs="Times New Roman"/>
              <w:sz w:val="24"/>
              <w:szCs w:val="24"/>
              <w:rPrChange w:id="1804" w:author="Unemo Magnus, USÖ Labmed länsklinik" w:date="2016-11-14T17:51:00Z">
                <w:rPr>
                  <w:rFonts w:ascii="Calibri" w:hAnsi="Calibri"/>
                </w:rPr>
              </w:rPrChange>
            </w:rPr>
            <w:delText xml:space="preserve">etabolic </w:delText>
          </w:r>
        </w:del>
      </w:ins>
      <w:del w:id="1805" w:author="sunny" w:date="2016-12-06T16:14:00Z">
        <w:r w:rsidRPr="006F644E" w:rsidDel="00C63D81">
          <w:rPr>
            <w:rFonts w:ascii="Times New Roman" w:hAnsi="Times New Roman" w:cs="Times New Roman"/>
            <w:sz w:val="24"/>
            <w:szCs w:val="24"/>
            <w:rPrChange w:id="1806" w:author="Unemo Magnus, USÖ Labmed länsklinik" w:date="2016-11-14T17:51:00Z">
              <w:rPr>
                <w:rFonts w:ascii="Calibri" w:hAnsi="Calibri"/>
              </w:rPr>
            </w:rPrChange>
          </w:rPr>
          <w:delText xml:space="preserve">Function </w:delText>
        </w:r>
      </w:del>
      <w:ins w:id="1807" w:author="Unemo Magnus, USÖ Labmed länsklinik" w:date="2016-11-14T18:45:00Z">
        <w:del w:id="1808" w:author="sunny" w:date="2016-12-06T16:14:00Z">
          <w:r w:rsidR="00143D32" w:rsidDel="00C63D81">
            <w:rPr>
              <w:rFonts w:ascii="Times New Roman" w:hAnsi="Times New Roman" w:cs="Times New Roman"/>
              <w:sz w:val="24"/>
              <w:szCs w:val="24"/>
            </w:rPr>
            <w:delText>f</w:delText>
          </w:r>
          <w:r w:rsidR="00143D32" w:rsidRPr="006F644E" w:rsidDel="00C63D81">
            <w:rPr>
              <w:rFonts w:ascii="Times New Roman" w:hAnsi="Times New Roman" w:cs="Times New Roman"/>
              <w:sz w:val="24"/>
              <w:szCs w:val="24"/>
              <w:rPrChange w:id="1809" w:author="Unemo Magnus, USÖ Labmed länsklinik" w:date="2016-11-14T17:51:00Z">
                <w:rPr>
                  <w:rFonts w:ascii="Calibri" w:hAnsi="Calibri"/>
                </w:rPr>
              </w:rPrChange>
            </w:rPr>
            <w:delText xml:space="preserve">unction </w:delText>
          </w:r>
        </w:del>
      </w:ins>
      <w:del w:id="1810" w:author="sunny" w:date="2016-12-06T16:14:00Z">
        <w:r w:rsidRPr="006F644E" w:rsidDel="00C63D81">
          <w:rPr>
            <w:rFonts w:ascii="Times New Roman" w:hAnsi="Times New Roman" w:cs="Times New Roman"/>
            <w:sz w:val="24"/>
            <w:szCs w:val="24"/>
            <w:rPrChange w:id="1811" w:author="Unemo Magnus, USÖ Labmed länsklinik" w:date="2016-11-14T17:51:00Z">
              <w:rPr>
                <w:rFonts w:ascii="Calibri" w:hAnsi="Calibri"/>
              </w:rPr>
            </w:rPrChange>
          </w:rPr>
          <w:delText xml:space="preserve">and Cellular </w:delText>
        </w:r>
      </w:del>
      <w:ins w:id="1812" w:author="Unemo Magnus, USÖ Labmed länsklinik" w:date="2016-11-14T18:45:00Z">
        <w:del w:id="1813"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814" w:author="Unemo Magnus, USÖ Labmed länsklinik" w:date="2016-11-14T17:51:00Z">
                <w:rPr>
                  <w:rFonts w:ascii="Calibri" w:hAnsi="Calibri"/>
                </w:rPr>
              </w:rPrChange>
            </w:rPr>
            <w:delText xml:space="preserve">ellular </w:delText>
          </w:r>
        </w:del>
      </w:ins>
      <w:del w:id="1815" w:author="sunny" w:date="2016-12-06T16:14:00Z">
        <w:r w:rsidRPr="006F644E" w:rsidDel="00C63D81">
          <w:rPr>
            <w:rFonts w:ascii="Times New Roman" w:hAnsi="Times New Roman" w:cs="Times New Roman"/>
            <w:sz w:val="24"/>
            <w:szCs w:val="24"/>
            <w:rPrChange w:id="1816" w:author="Unemo Magnus, USÖ Labmed länsklinik" w:date="2016-11-14T17:51:00Z">
              <w:rPr>
                <w:rFonts w:ascii="Calibri" w:hAnsi="Calibri"/>
              </w:rPr>
            </w:rPrChange>
          </w:rPr>
          <w:delText xml:space="preserve">Health </w:delText>
        </w:r>
      </w:del>
      <w:ins w:id="1817" w:author="Unemo Magnus, USÖ Labmed länsklinik" w:date="2016-11-14T18:45:00Z">
        <w:del w:id="1818" w:author="sunny" w:date="2016-12-06T16:14:00Z">
          <w:r w:rsidR="00143D32" w:rsidDel="00C63D81">
            <w:rPr>
              <w:rFonts w:ascii="Times New Roman" w:hAnsi="Times New Roman" w:cs="Times New Roman"/>
              <w:sz w:val="24"/>
              <w:szCs w:val="24"/>
            </w:rPr>
            <w:delText>h</w:delText>
          </w:r>
          <w:r w:rsidR="00143D32" w:rsidRPr="006F644E" w:rsidDel="00C63D81">
            <w:rPr>
              <w:rFonts w:ascii="Times New Roman" w:hAnsi="Times New Roman" w:cs="Times New Roman"/>
              <w:sz w:val="24"/>
              <w:szCs w:val="24"/>
              <w:rPrChange w:id="1819" w:author="Unemo Magnus, USÖ Labmed länsklinik" w:date="2016-11-14T17:51:00Z">
                <w:rPr>
                  <w:rFonts w:ascii="Calibri" w:hAnsi="Calibri"/>
                </w:rPr>
              </w:rPrChange>
            </w:rPr>
            <w:delText xml:space="preserve">ealth </w:delText>
          </w:r>
        </w:del>
      </w:ins>
      <w:del w:id="1820" w:author="sunny" w:date="2016-12-06T16:14:00Z">
        <w:r w:rsidRPr="006F644E" w:rsidDel="00C63D81">
          <w:rPr>
            <w:rFonts w:ascii="Times New Roman" w:hAnsi="Times New Roman" w:cs="Times New Roman"/>
            <w:sz w:val="24"/>
            <w:szCs w:val="24"/>
            <w:rPrChange w:id="1821" w:author="Unemo Magnus, USÖ Labmed länsklinik" w:date="2016-11-14T17:51:00Z">
              <w:rPr>
                <w:rFonts w:ascii="Calibri" w:hAnsi="Calibri"/>
              </w:rPr>
            </w:rPrChange>
          </w:rPr>
          <w:delText xml:space="preserve">in Cell </w:delText>
        </w:r>
      </w:del>
      <w:ins w:id="1822" w:author="Unemo Magnus, USÖ Labmed länsklinik" w:date="2016-11-14T18:46:00Z">
        <w:del w:id="1823" w:author="sunny" w:date="2016-12-06T16:14:00Z">
          <w:r w:rsidR="00143D32" w:rsidDel="00C63D81">
            <w:rPr>
              <w:rFonts w:ascii="Times New Roman" w:hAnsi="Times New Roman" w:cs="Times New Roman"/>
              <w:sz w:val="24"/>
              <w:szCs w:val="24"/>
            </w:rPr>
            <w:delText>c</w:delText>
          </w:r>
          <w:r w:rsidR="00143D32" w:rsidRPr="006F644E" w:rsidDel="00C63D81">
            <w:rPr>
              <w:rFonts w:ascii="Times New Roman" w:hAnsi="Times New Roman" w:cs="Times New Roman"/>
              <w:sz w:val="24"/>
              <w:szCs w:val="24"/>
              <w:rPrChange w:id="1824" w:author="Unemo Magnus, USÖ Labmed länsklinik" w:date="2016-11-14T17:51:00Z">
                <w:rPr>
                  <w:rFonts w:ascii="Calibri" w:hAnsi="Calibri"/>
                </w:rPr>
              </w:rPrChange>
            </w:rPr>
            <w:delText xml:space="preserve">ell </w:delText>
          </w:r>
        </w:del>
      </w:ins>
      <w:del w:id="1825" w:author="sunny" w:date="2016-12-06T16:14:00Z">
        <w:r w:rsidRPr="006F644E" w:rsidDel="00C63D81">
          <w:rPr>
            <w:rFonts w:ascii="Times New Roman" w:hAnsi="Times New Roman" w:cs="Times New Roman"/>
            <w:sz w:val="24"/>
            <w:szCs w:val="24"/>
            <w:rPrChange w:id="1826" w:author="Unemo Magnus, USÖ Labmed länsklinik" w:date="2016-11-14T17:51:00Z">
              <w:rPr>
                <w:rFonts w:ascii="Calibri" w:hAnsi="Calibri"/>
              </w:rPr>
            </w:rPrChange>
          </w:rPr>
          <w:delText xml:space="preserve">Viability </w:delText>
        </w:r>
      </w:del>
      <w:ins w:id="1827" w:author="Unemo Magnus, USÖ Labmed länsklinik" w:date="2016-11-14T18:46:00Z">
        <w:del w:id="1828" w:author="sunny" w:date="2016-12-06T16:14:00Z">
          <w:r w:rsidR="00143D32" w:rsidDel="00C63D81">
            <w:rPr>
              <w:rFonts w:ascii="Times New Roman" w:hAnsi="Times New Roman" w:cs="Times New Roman"/>
              <w:sz w:val="24"/>
              <w:szCs w:val="24"/>
            </w:rPr>
            <w:delText>v</w:delText>
          </w:r>
          <w:r w:rsidR="00143D32" w:rsidRPr="006F644E" w:rsidDel="00C63D81">
            <w:rPr>
              <w:rFonts w:ascii="Times New Roman" w:hAnsi="Times New Roman" w:cs="Times New Roman"/>
              <w:sz w:val="24"/>
              <w:szCs w:val="24"/>
              <w:rPrChange w:id="1829" w:author="Unemo Magnus, USÖ Labmed länsklinik" w:date="2016-11-14T17:51:00Z">
                <w:rPr>
                  <w:rFonts w:ascii="Calibri" w:hAnsi="Calibri"/>
                </w:rPr>
              </w:rPrChange>
            </w:rPr>
            <w:delText xml:space="preserve">iability </w:delText>
          </w:r>
        </w:del>
      </w:ins>
      <w:del w:id="1830" w:author="sunny" w:date="2016-12-06T16:14:00Z">
        <w:r w:rsidRPr="006F644E" w:rsidDel="00C63D81">
          <w:rPr>
            <w:rFonts w:ascii="Times New Roman" w:hAnsi="Times New Roman" w:cs="Times New Roman"/>
            <w:sz w:val="24"/>
            <w:szCs w:val="24"/>
            <w:rPrChange w:id="1831" w:author="Unemo Magnus, USÖ Labmed länsklinik" w:date="2016-11-14T17:51:00Z">
              <w:rPr>
                <w:rFonts w:ascii="Calibri" w:hAnsi="Calibri"/>
              </w:rPr>
            </w:rPrChange>
          </w:rPr>
          <w:delText>Bioassays</w:delText>
        </w:r>
      </w:del>
      <w:ins w:id="1832" w:author="Unemo Magnus, USÖ Labmed länsklinik" w:date="2016-11-14T18:46:00Z">
        <w:del w:id="1833" w:author="sunny" w:date="2016-12-06T16:14:00Z">
          <w:r w:rsidR="00143D32" w:rsidDel="00C63D81">
            <w:rPr>
              <w:rFonts w:ascii="Times New Roman" w:hAnsi="Times New Roman" w:cs="Times New Roman"/>
              <w:sz w:val="24"/>
              <w:szCs w:val="24"/>
            </w:rPr>
            <w:delText>b</w:delText>
          </w:r>
          <w:r w:rsidR="00143D32" w:rsidRPr="006F644E" w:rsidDel="00C63D81">
            <w:rPr>
              <w:rFonts w:ascii="Times New Roman" w:hAnsi="Times New Roman" w:cs="Times New Roman"/>
              <w:sz w:val="24"/>
              <w:szCs w:val="24"/>
              <w:rPrChange w:id="1834" w:author="Unemo Magnus, USÖ Labmed länsklinik" w:date="2016-11-14T17:51:00Z">
                <w:rPr>
                  <w:rFonts w:ascii="Calibri" w:hAnsi="Calibri"/>
                </w:rPr>
              </w:rPrChange>
            </w:rPr>
            <w:delText>ioassays</w:delText>
          </w:r>
        </w:del>
      </w:ins>
      <w:del w:id="1835" w:author="sunny" w:date="2016-12-06T16:14:00Z">
        <w:r w:rsidRPr="006F644E" w:rsidDel="00C63D81">
          <w:rPr>
            <w:rFonts w:ascii="Times New Roman" w:hAnsi="Times New Roman" w:cs="Times New Roman"/>
            <w:sz w:val="24"/>
            <w:szCs w:val="24"/>
            <w:rPrChange w:id="1836" w:author="Unemo Magnus, USÖ Labmed länsklinik" w:date="2016-11-14T17:51:00Z">
              <w:rPr>
                <w:rFonts w:ascii="Calibri" w:hAnsi="Calibri"/>
              </w:rPr>
            </w:rPrChange>
          </w:rPr>
          <w:delText xml:space="preserve">. </w:delText>
        </w:r>
        <w:r w:rsidRPr="00AF166B" w:rsidDel="00C63D81">
          <w:rPr>
            <w:rFonts w:ascii="Times New Roman" w:hAnsi="Times New Roman" w:cs="Times New Roman"/>
            <w:i/>
            <w:iCs/>
            <w:sz w:val="24"/>
            <w:szCs w:val="24"/>
            <w:lang w:val="en-US"/>
            <w:rPrChange w:id="1837" w:author="Unemo Magnus, USÖ Labmed länsklinik" w:date="2016-11-15T15:02:00Z">
              <w:rPr>
                <w:rFonts w:ascii="Calibri" w:hAnsi="Calibri"/>
                <w:i/>
                <w:iCs/>
              </w:rPr>
            </w:rPrChange>
          </w:rPr>
          <w:delText>Sensors</w:delText>
        </w:r>
        <w:r w:rsidRPr="00AF166B" w:rsidDel="00C63D81">
          <w:rPr>
            <w:rFonts w:ascii="Times New Roman" w:hAnsi="Times New Roman" w:cs="Times New Roman"/>
            <w:sz w:val="24"/>
            <w:szCs w:val="24"/>
            <w:lang w:val="en-US"/>
            <w:rPrChange w:id="1838" w:author="Unemo Magnus, USÖ Labmed länsklinik" w:date="2016-11-15T15:02:00Z">
              <w:rPr>
                <w:rFonts w:ascii="Calibri" w:hAnsi="Calibri"/>
              </w:rPr>
            </w:rPrChange>
          </w:rPr>
          <w:delText xml:space="preserve"> 2012; </w:delText>
        </w:r>
        <w:r w:rsidRPr="00AF166B" w:rsidDel="00C63D81">
          <w:rPr>
            <w:rFonts w:ascii="Times New Roman" w:hAnsi="Times New Roman" w:cs="Times New Roman"/>
            <w:b/>
            <w:bCs/>
            <w:sz w:val="24"/>
            <w:szCs w:val="24"/>
            <w:lang w:val="en-US"/>
            <w:rPrChange w:id="1839" w:author="Unemo Magnus, USÖ Labmed länsklinik" w:date="2016-11-15T15:02:00Z">
              <w:rPr>
                <w:rFonts w:ascii="Calibri" w:hAnsi="Calibri"/>
                <w:b/>
                <w:bCs/>
              </w:rPr>
            </w:rPrChange>
          </w:rPr>
          <w:delText>12</w:delText>
        </w:r>
        <w:r w:rsidRPr="00AF166B" w:rsidDel="00C63D81">
          <w:rPr>
            <w:rFonts w:ascii="Times New Roman" w:hAnsi="Times New Roman" w:cs="Times New Roman"/>
            <w:sz w:val="24"/>
            <w:szCs w:val="24"/>
            <w:lang w:val="en-US"/>
            <w:rPrChange w:id="1840" w:author="Unemo Magnus, USÖ Labmed länsklinik" w:date="2016-11-15T15:02:00Z">
              <w:rPr>
                <w:rFonts w:ascii="Calibri" w:hAnsi="Calibri"/>
              </w:rPr>
            </w:rPrChange>
          </w:rPr>
          <w:delText>: 12347–60.</w:delText>
        </w:r>
      </w:del>
    </w:p>
    <w:p w14:paraId="4E4E1B34" w14:textId="30F3911A" w:rsidR="00377FDC" w:rsidRPr="006F644E" w:rsidDel="00C63D81" w:rsidRDefault="00377FDC">
      <w:pPr>
        <w:pStyle w:val="Bibliography"/>
        <w:spacing w:after="0" w:line="480" w:lineRule="auto"/>
        <w:jc w:val="both"/>
        <w:rPr>
          <w:del w:id="1841" w:author="sunny" w:date="2016-12-06T16:14:00Z"/>
          <w:rFonts w:ascii="Times New Roman" w:hAnsi="Times New Roman" w:cs="Times New Roman"/>
          <w:sz w:val="24"/>
          <w:szCs w:val="24"/>
          <w:rPrChange w:id="1842" w:author="Unemo Magnus, USÖ Labmed länsklinik" w:date="2016-11-14T17:51:00Z">
            <w:rPr>
              <w:del w:id="1843" w:author="sunny" w:date="2016-12-06T16:14:00Z"/>
              <w:rFonts w:ascii="Calibri" w:hAnsi="Calibri"/>
            </w:rPr>
          </w:rPrChange>
        </w:rPr>
        <w:pPrChange w:id="1844" w:author="Unemo Magnus, USÖ Labmed länsklinik" w:date="2016-11-14T18:38:00Z">
          <w:pPr>
            <w:pStyle w:val="Bibliography"/>
          </w:pPr>
        </w:pPrChange>
      </w:pPr>
      <w:del w:id="1845" w:author="sunny" w:date="2016-12-06T16:14:00Z">
        <w:r w:rsidRPr="00AF166B" w:rsidDel="00C63D81">
          <w:rPr>
            <w:rFonts w:ascii="Times New Roman" w:hAnsi="Times New Roman" w:cs="Times New Roman"/>
            <w:sz w:val="24"/>
            <w:szCs w:val="24"/>
            <w:lang w:val="en-US"/>
            <w:rPrChange w:id="1846" w:author="Unemo Magnus, USÖ Labmed länsklinik" w:date="2016-11-15T15:02:00Z">
              <w:rPr>
                <w:rFonts w:ascii="Calibri" w:hAnsi="Calibri"/>
              </w:rPr>
            </w:rPrChange>
          </w:rPr>
          <w:delText>24. Khalifa RA, Nasser MS, Gomaa AA</w:delText>
        </w:r>
      </w:del>
      <w:ins w:id="1847" w:author="Unemo Magnus, USÖ Labmed länsklinik" w:date="2016-11-14T18:46:00Z">
        <w:del w:id="1848" w:author="sunny" w:date="2016-12-06T16:14:00Z">
          <w:r w:rsidR="00143D32" w:rsidRPr="00AF166B" w:rsidDel="00C63D81">
            <w:rPr>
              <w:rFonts w:ascii="Times New Roman" w:hAnsi="Times New Roman" w:cs="Times New Roman"/>
              <w:sz w:val="24"/>
              <w:szCs w:val="24"/>
              <w:lang w:val="en-US"/>
              <w:rPrChange w:id="1849" w:author="Unemo Magnus, USÖ Labmed länsklinik" w:date="2016-11-15T15:02:00Z">
                <w:rPr>
                  <w:rFonts w:ascii="Times New Roman" w:hAnsi="Times New Roman" w:cs="Times New Roman"/>
                  <w:sz w:val="24"/>
                  <w:szCs w:val="24"/>
                  <w:lang w:val="sv-SE"/>
                </w:rPr>
              </w:rPrChange>
            </w:rPr>
            <w:delText xml:space="preserve"> </w:delText>
          </w:r>
          <w:r w:rsidR="00143D32" w:rsidRPr="00AF166B" w:rsidDel="00C63D81">
            <w:rPr>
              <w:rFonts w:ascii="Times New Roman" w:hAnsi="Times New Roman" w:cs="Times New Roman"/>
              <w:i/>
              <w:sz w:val="24"/>
              <w:szCs w:val="24"/>
              <w:lang w:val="en-US"/>
              <w:rPrChange w:id="1850" w:author="Unemo Magnus, USÖ Labmed länsklinik" w:date="2016-11-15T15:02:00Z">
                <w:rPr>
                  <w:rFonts w:ascii="Times New Roman" w:hAnsi="Times New Roman" w:cs="Times New Roman"/>
                  <w:i/>
                  <w:sz w:val="24"/>
                  <w:szCs w:val="24"/>
                </w:rPr>
              </w:rPrChange>
            </w:rPr>
            <w:delText>et al</w:delText>
          </w:r>
        </w:del>
      </w:ins>
      <w:del w:id="1851" w:author="sunny" w:date="2016-12-06T16:14:00Z">
        <w:r w:rsidRPr="00AF166B" w:rsidDel="00C63D81">
          <w:rPr>
            <w:rFonts w:ascii="Times New Roman" w:hAnsi="Times New Roman" w:cs="Times New Roman"/>
            <w:sz w:val="24"/>
            <w:szCs w:val="24"/>
            <w:lang w:val="en-US"/>
            <w:rPrChange w:id="1852" w:author="Unemo Magnus, USÖ Labmed länsklinik" w:date="2016-11-15T15:02:00Z">
              <w:rPr>
                <w:rFonts w:ascii="Calibri" w:hAnsi="Calibri"/>
              </w:rPr>
            </w:rPrChange>
          </w:rPr>
          <w:delText xml:space="preserve">, Osman NM, Salem HM. </w:delText>
        </w:r>
        <w:r w:rsidRPr="006F644E" w:rsidDel="00C63D81">
          <w:rPr>
            <w:rFonts w:ascii="Times New Roman" w:hAnsi="Times New Roman" w:cs="Times New Roman"/>
            <w:sz w:val="24"/>
            <w:szCs w:val="24"/>
            <w:rPrChange w:id="1853" w:author="Unemo Magnus, USÖ Labmed länsklinik" w:date="2016-11-14T17:51:00Z">
              <w:rPr>
                <w:rFonts w:ascii="Calibri" w:hAnsi="Calibri"/>
              </w:rPr>
            </w:rPrChange>
          </w:rPr>
          <w:delText xml:space="preserve">Resazurin Microtiter </w:delText>
        </w:r>
      </w:del>
      <w:ins w:id="1854" w:author="Unemo Magnus, USÖ Labmed länsklinik" w:date="2016-11-14T18:46:00Z">
        <w:del w:id="1855"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856" w:author="Unemo Magnus, USÖ Labmed länsklinik" w:date="2016-11-14T17:51:00Z">
                <w:rPr>
                  <w:rFonts w:ascii="Calibri" w:hAnsi="Calibri"/>
                </w:rPr>
              </w:rPrChange>
            </w:rPr>
            <w:delText xml:space="preserve">icrotiter </w:delText>
          </w:r>
        </w:del>
      </w:ins>
      <w:del w:id="1857" w:author="sunny" w:date="2016-12-06T16:14:00Z">
        <w:r w:rsidRPr="006F644E" w:rsidDel="00C63D81">
          <w:rPr>
            <w:rFonts w:ascii="Times New Roman" w:hAnsi="Times New Roman" w:cs="Times New Roman"/>
            <w:sz w:val="24"/>
            <w:szCs w:val="24"/>
            <w:rPrChange w:id="1858" w:author="Unemo Magnus, USÖ Labmed länsklinik" w:date="2016-11-14T17:51:00Z">
              <w:rPr>
                <w:rFonts w:ascii="Calibri" w:hAnsi="Calibri"/>
              </w:rPr>
            </w:rPrChange>
          </w:rPr>
          <w:delText xml:space="preserve">Assay </w:delText>
        </w:r>
      </w:del>
      <w:ins w:id="1859" w:author="Unemo Magnus, USÖ Labmed länsklinik" w:date="2016-11-14T18:46:00Z">
        <w:del w:id="1860"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861" w:author="Unemo Magnus, USÖ Labmed länsklinik" w:date="2016-11-14T17:51:00Z">
                <w:rPr>
                  <w:rFonts w:ascii="Calibri" w:hAnsi="Calibri"/>
                </w:rPr>
              </w:rPrChange>
            </w:rPr>
            <w:delText xml:space="preserve">ssay </w:delText>
          </w:r>
        </w:del>
      </w:ins>
      <w:del w:id="1862" w:author="sunny" w:date="2016-12-06T16:14:00Z">
        <w:r w:rsidRPr="006F644E" w:rsidDel="00C63D81">
          <w:rPr>
            <w:rFonts w:ascii="Times New Roman" w:hAnsi="Times New Roman" w:cs="Times New Roman"/>
            <w:sz w:val="24"/>
            <w:szCs w:val="24"/>
            <w:rPrChange w:id="1863" w:author="Unemo Magnus, USÖ Labmed länsklinik" w:date="2016-11-14T17:51:00Z">
              <w:rPr>
                <w:rFonts w:ascii="Calibri" w:hAnsi="Calibri"/>
              </w:rPr>
            </w:rPrChange>
          </w:rPr>
          <w:delText xml:space="preserve">Plate </w:delText>
        </w:r>
      </w:del>
      <w:ins w:id="1864" w:author="Unemo Magnus, USÖ Labmed länsklinik" w:date="2016-11-14T18:46:00Z">
        <w:del w:id="1865"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866" w:author="Unemo Magnus, USÖ Labmed länsklinik" w:date="2016-11-14T17:51:00Z">
                <w:rPr>
                  <w:rFonts w:ascii="Calibri" w:hAnsi="Calibri"/>
                </w:rPr>
              </w:rPrChange>
            </w:rPr>
            <w:delText xml:space="preserve">late </w:delText>
          </w:r>
        </w:del>
      </w:ins>
      <w:del w:id="1867" w:author="sunny" w:date="2016-12-06T16:14:00Z">
        <w:r w:rsidRPr="006F644E" w:rsidDel="00C63D81">
          <w:rPr>
            <w:rFonts w:ascii="Times New Roman" w:hAnsi="Times New Roman" w:cs="Times New Roman"/>
            <w:sz w:val="24"/>
            <w:szCs w:val="24"/>
            <w:rPrChange w:id="1868" w:author="Unemo Magnus, USÖ Labmed länsklinik" w:date="2016-11-14T17:51:00Z">
              <w:rPr>
                <w:rFonts w:ascii="Calibri" w:hAnsi="Calibri"/>
              </w:rPr>
            </w:rPrChange>
          </w:rPr>
          <w:delText xml:space="preserve">method for detection of susceptibility of multidrug resistant </w:delText>
        </w:r>
        <w:r w:rsidRPr="00B06E80" w:rsidDel="00C63D81">
          <w:rPr>
            <w:rFonts w:ascii="Times New Roman" w:hAnsi="Times New Roman" w:cs="Times New Roman"/>
            <w:i/>
            <w:sz w:val="24"/>
            <w:szCs w:val="24"/>
            <w:rPrChange w:id="1869"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870" w:author="Unemo Magnus, USÖ Labmed länsklinik" w:date="2016-11-14T17:51:00Z">
              <w:rPr>
                <w:rFonts w:ascii="Calibri" w:hAnsi="Calibri"/>
              </w:rPr>
            </w:rPrChange>
          </w:rPr>
          <w:delText xml:space="preserve"> to second-line anti-tuberculous drugs. </w:delText>
        </w:r>
        <w:r w:rsidRPr="006F644E" w:rsidDel="00C63D81">
          <w:rPr>
            <w:rFonts w:ascii="Times New Roman" w:hAnsi="Times New Roman" w:cs="Times New Roman"/>
            <w:i/>
            <w:iCs/>
            <w:sz w:val="24"/>
            <w:szCs w:val="24"/>
            <w:rPrChange w:id="1871" w:author="Unemo Magnus, USÖ Labmed länsklinik" w:date="2016-11-14T17:51:00Z">
              <w:rPr>
                <w:rFonts w:ascii="Calibri" w:hAnsi="Calibri"/>
                <w:i/>
                <w:iCs/>
              </w:rPr>
            </w:rPrChange>
          </w:rPr>
          <w:delText>Egypt J Chest Dis Tuberc</w:delText>
        </w:r>
        <w:r w:rsidRPr="006F644E" w:rsidDel="00C63D81">
          <w:rPr>
            <w:rFonts w:ascii="Times New Roman" w:hAnsi="Times New Roman" w:cs="Times New Roman"/>
            <w:sz w:val="24"/>
            <w:szCs w:val="24"/>
            <w:rPrChange w:id="1872" w:author="Unemo Magnus, USÖ Labmed länsklinik" w:date="2016-11-14T17:51:00Z">
              <w:rPr>
                <w:rFonts w:ascii="Calibri" w:hAnsi="Calibri"/>
              </w:rPr>
            </w:rPrChange>
          </w:rPr>
          <w:delText xml:space="preserve"> 2013; </w:delText>
        </w:r>
        <w:r w:rsidRPr="006F644E" w:rsidDel="00C63D81">
          <w:rPr>
            <w:rFonts w:ascii="Times New Roman" w:hAnsi="Times New Roman" w:cs="Times New Roman"/>
            <w:b/>
            <w:bCs/>
            <w:sz w:val="24"/>
            <w:szCs w:val="24"/>
            <w:rPrChange w:id="1873" w:author="Unemo Magnus, USÖ Labmed länsklinik" w:date="2016-11-14T17:51:00Z">
              <w:rPr>
                <w:rFonts w:ascii="Calibri" w:hAnsi="Calibri"/>
                <w:b/>
                <w:bCs/>
              </w:rPr>
            </w:rPrChange>
          </w:rPr>
          <w:delText>62</w:delText>
        </w:r>
        <w:r w:rsidRPr="006F644E" w:rsidDel="00C63D81">
          <w:rPr>
            <w:rFonts w:ascii="Times New Roman" w:hAnsi="Times New Roman" w:cs="Times New Roman"/>
            <w:sz w:val="24"/>
            <w:szCs w:val="24"/>
            <w:rPrChange w:id="1874" w:author="Unemo Magnus, USÖ Labmed länsklinik" w:date="2016-11-14T17:51:00Z">
              <w:rPr>
                <w:rFonts w:ascii="Calibri" w:hAnsi="Calibri"/>
              </w:rPr>
            </w:rPrChange>
          </w:rPr>
          <w:delText>: 241–7.</w:delText>
        </w:r>
      </w:del>
    </w:p>
    <w:p w14:paraId="25766CC3" w14:textId="28147B03" w:rsidR="00377FDC" w:rsidRPr="006F644E" w:rsidDel="00C63D81" w:rsidRDefault="00377FDC">
      <w:pPr>
        <w:pStyle w:val="Bibliography"/>
        <w:spacing w:after="0" w:line="480" w:lineRule="auto"/>
        <w:jc w:val="both"/>
        <w:rPr>
          <w:del w:id="1875" w:author="sunny" w:date="2016-12-06T16:14:00Z"/>
          <w:rFonts w:ascii="Times New Roman" w:hAnsi="Times New Roman" w:cs="Times New Roman"/>
          <w:sz w:val="24"/>
          <w:szCs w:val="24"/>
          <w:rPrChange w:id="1876" w:author="Unemo Magnus, USÖ Labmed länsklinik" w:date="2016-11-14T17:51:00Z">
            <w:rPr>
              <w:del w:id="1877" w:author="sunny" w:date="2016-12-06T16:14:00Z"/>
              <w:rFonts w:ascii="Calibri" w:hAnsi="Calibri"/>
            </w:rPr>
          </w:rPrChange>
        </w:rPr>
        <w:pPrChange w:id="1878" w:author="Unemo Magnus, USÖ Labmed länsklinik" w:date="2016-11-14T18:38:00Z">
          <w:pPr>
            <w:pStyle w:val="Bibliography"/>
          </w:pPr>
        </w:pPrChange>
      </w:pPr>
      <w:del w:id="1879" w:author="sunny" w:date="2016-12-06T16:14:00Z">
        <w:r w:rsidRPr="006F644E" w:rsidDel="00C63D81">
          <w:rPr>
            <w:rFonts w:ascii="Times New Roman" w:hAnsi="Times New Roman" w:cs="Times New Roman"/>
            <w:sz w:val="24"/>
            <w:szCs w:val="24"/>
            <w:rPrChange w:id="1880" w:author="Unemo Magnus, USÖ Labmed länsklinik" w:date="2016-11-14T17:51:00Z">
              <w:rPr>
                <w:rFonts w:ascii="Calibri" w:hAnsi="Calibri"/>
              </w:rPr>
            </w:rPrChange>
          </w:rPr>
          <w:delText>25. Palomino J-C, Martin A, Camacho M</w:delText>
        </w:r>
      </w:del>
      <w:ins w:id="1881" w:author="Unemo Magnus, USÖ Labmed länsklinik" w:date="2016-11-14T18:46:00Z">
        <w:del w:id="1882" w:author="sunny" w:date="2016-12-06T16:14:00Z">
          <w:r w:rsidR="00B06E80" w:rsidDel="00C63D81">
            <w:rPr>
              <w:rFonts w:ascii="Times New Roman" w:hAnsi="Times New Roman" w:cs="Times New Roman"/>
              <w:sz w:val="24"/>
              <w:szCs w:val="24"/>
            </w:rPr>
            <w:delText xml:space="preserve"> </w:delText>
          </w:r>
          <w:r w:rsidR="00B06E80" w:rsidDel="00C63D81">
            <w:rPr>
              <w:rFonts w:ascii="Times New Roman" w:hAnsi="Times New Roman" w:cs="Times New Roman"/>
              <w:i/>
              <w:sz w:val="24"/>
              <w:szCs w:val="24"/>
            </w:rPr>
            <w:delText>et al</w:delText>
          </w:r>
        </w:del>
      </w:ins>
      <w:del w:id="1883" w:author="sunny" w:date="2016-12-06T16:14:00Z">
        <w:r w:rsidRPr="006F644E" w:rsidDel="00C63D81">
          <w:rPr>
            <w:rFonts w:ascii="Times New Roman" w:hAnsi="Times New Roman" w:cs="Times New Roman"/>
            <w:sz w:val="24"/>
            <w:szCs w:val="24"/>
            <w:rPrChange w:id="1884" w:author="Unemo Magnus, USÖ Labmed länsklinik" w:date="2016-11-14T17:51:00Z">
              <w:rPr>
                <w:rFonts w:ascii="Calibri" w:hAnsi="Calibri"/>
              </w:rPr>
            </w:rPrChange>
          </w:rPr>
          <w:delText xml:space="preserve">, Guerra H, Swings J, Portaels F. Resazurin Microtiter </w:delText>
        </w:r>
      </w:del>
      <w:ins w:id="1885" w:author="Unemo Magnus, USÖ Labmed länsklinik" w:date="2016-11-14T18:46:00Z">
        <w:del w:id="1886"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887" w:author="Unemo Magnus, USÖ Labmed länsklinik" w:date="2016-11-14T17:51:00Z">
                <w:rPr>
                  <w:rFonts w:ascii="Calibri" w:hAnsi="Calibri"/>
                </w:rPr>
              </w:rPrChange>
            </w:rPr>
            <w:delText xml:space="preserve">icrotiter </w:delText>
          </w:r>
        </w:del>
      </w:ins>
      <w:del w:id="1888" w:author="sunny" w:date="2016-12-06T16:14:00Z">
        <w:r w:rsidRPr="006F644E" w:rsidDel="00C63D81">
          <w:rPr>
            <w:rFonts w:ascii="Times New Roman" w:hAnsi="Times New Roman" w:cs="Times New Roman"/>
            <w:sz w:val="24"/>
            <w:szCs w:val="24"/>
            <w:rPrChange w:id="1889" w:author="Unemo Magnus, USÖ Labmed länsklinik" w:date="2016-11-14T17:51:00Z">
              <w:rPr>
                <w:rFonts w:ascii="Calibri" w:hAnsi="Calibri"/>
              </w:rPr>
            </w:rPrChange>
          </w:rPr>
          <w:delText xml:space="preserve">Assay </w:delText>
        </w:r>
      </w:del>
      <w:ins w:id="1890" w:author="Unemo Magnus, USÖ Labmed länsklinik" w:date="2016-11-14T18:46:00Z">
        <w:del w:id="1891" w:author="sunny" w:date="2016-12-06T16:14:00Z">
          <w:r w:rsidR="00B06E80" w:rsidDel="00C63D81">
            <w:rPr>
              <w:rFonts w:ascii="Times New Roman" w:hAnsi="Times New Roman" w:cs="Times New Roman"/>
              <w:sz w:val="24"/>
              <w:szCs w:val="24"/>
            </w:rPr>
            <w:delText>a</w:delText>
          </w:r>
          <w:r w:rsidR="00B06E80" w:rsidRPr="006F644E" w:rsidDel="00C63D81">
            <w:rPr>
              <w:rFonts w:ascii="Times New Roman" w:hAnsi="Times New Roman" w:cs="Times New Roman"/>
              <w:sz w:val="24"/>
              <w:szCs w:val="24"/>
              <w:rPrChange w:id="1892" w:author="Unemo Magnus, USÖ Labmed länsklinik" w:date="2016-11-14T17:51:00Z">
                <w:rPr>
                  <w:rFonts w:ascii="Calibri" w:hAnsi="Calibri"/>
                </w:rPr>
              </w:rPrChange>
            </w:rPr>
            <w:delText xml:space="preserve">ssay </w:delText>
          </w:r>
        </w:del>
      </w:ins>
      <w:del w:id="1893" w:author="sunny" w:date="2016-12-06T16:14:00Z">
        <w:r w:rsidRPr="006F644E" w:rsidDel="00C63D81">
          <w:rPr>
            <w:rFonts w:ascii="Times New Roman" w:hAnsi="Times New Roman" w:cs="Times New Roman"/>
            <w:sz w:val="24"/>
            <w:szCs w:val="24"/>
            <w:rPrChange w:id="1894" w:author="Unemo Magnus, USÖ Labmed länsklinik" w:date="2016-11-14T17:51:00Z">
              <w:rPr>
                <w:rFonts w:ascii="Calibri" w:hAnsi="Calibri"/>
              </w:rPr>
            </w:rPrChange>
          </w:rPr>
          <w:delText>Plate</w:delText>
        </w:r>
      </w:del>
      <w:ins w:id="1895" w:author="Unemo Magnus, USÖ Labmed länsklinik" w:date="2016-11-14T18:46:00Z">
        <w:del w:id="1896" w:author="sunny" w:date="2016-12-06T16:14:00Z">
          <w:r w:rsidR="00B06E80" w:rsidDel="00C63D81">
            <w:rPr>
              <w:rFonts w:ascii="Times New Roman" w:hAnsi="Times New Roman" w:cs="Times New Roman"/>
              <w:sz w:val="24"/>
              <w:szCs w:val="24"/>
            </w:rPr>
            <w:delText>p</w:delText>
          </w:r>
          <w:r w:rsidR="00B06E80" w:rsidRPr="006F644E" w:rsidDel="00C63D81">
            <w:rPr>
              <w:rFonts w:ascii="Times New Roman" w:hAnsi="Times New Roman" w:cs="Times New Roman"/>
              <w:sz w:val="24"/>
              <w:szCs w:val="24"/>
              <w:rPrChange w:id="1897" w:author="Unemo Magnus, USÖ Labmed länsklinik" w:date="2016-11-14T17:51:00Z">
                <w:rPr>
                  <w:rFonts w:ascii="Calibri" w:hAnsi="Calibri"/>
                </w:rPr>
              </w:rPrChange>
            </w:rPr>
            <w:delText>late</w:delText>
          </w:r>
        </w:del>
      </w:ins>
      <w:del w:id="1898" w:author="sunny" w:date="2016-12-06T16:14:00Z">
        <w:r w:rsidRPr="006F644E" w:rsidDel="00C63D81">
          <w:rPr>
            <w:rFonts w:ascii="Times New Roman" w:hAnsi="Times New Roman" w:cs="Times New Roman"/>
            <w:sz w:val="24"/>
            <w:szCs w:val="24"/>
            <w:rPrChange w:id="1899" w:author="Unemo Magnus, USÖ Labmed länsklinik" w:date="2016-11-14T17:51:00Z">
              <w:rPr>
                <w:rFonts w:ascii="Calibri" w:hAnsi="Calibri"/>
              </w:rPr>
            </w:rPrChange>
          </w:rPr>
          <w:delText xml:space="preserve">: Simple </w:delText>
        </w:r>
      </w:del>
      <w:ins w:id="1900" w:author="Unemo Magnus, USÖ Labmed länsklinik" w:date="2016-11-14T18:46:00Z">
        <w:del w:id="1901" w:author="sunny" w:date="2016-12-06T16:14:00Z">
          <w:r w:rsidR="00B06E80" w:rsidDel="00C63D81">
            <w:rPr>
              <w:rFonts w:ascii="Times New Roman" w:hAnsi="Times New Roman" w:cs="Times New Roman"/>
              <w:sz w:val="24"/>
              <w:szCs w:val="24"/>
            </w:rPr>
            <w:delText>s</w:delText>
          </w:r>
          <w:r w:rsidR="00B06E80" w:rsidRPr="006F644E" w:rsidDel="00C63D81">
            <w:rPr>
              <w:rFonts w:ascii="Times New Roman" w:hAnsi="Times New Roman" w:cs="Times New Roman"/>
              <w:sz w:val="24"/>
              <w:szCs w:val="24"/>
              <w:rPrChange w:id="1902" w:author="Unemo Magnus, USÖ Labmed länsklinik" w:date="2016-11-14T17:51:00Z">
                <w:rPr>
                  <w:rFonts w:ascii="Calibri" w:hAnsi="Calibri"/>
                </w:rPr>
              </w:rPrChange>
            </w:rPr>
            <w:delText xml:space="preserve">imple </w:delText>
          </w:r>
        </w:del>
      </w:ins>
      <w:del w:id="1903" w:author="sunny" w:date="2016-12-06T16:14:00Z">
        <w:r w:rsidRPr="006F644E" w:rsidDel="00C63D81">
          <w:rPr>
            <w:rFonts w:ascii="Times New Roman" w:hAnsi="Times New Roman" w:cs="Times New Roman"/>
            <w:sz w:val="24"/>
            <w:szCs w:val="24"/>
            <w:rPrChange w:id="1904" w:author="Unemo Magnus, USÖ Labmed länsklinik" w:date="2016-11-14T17:51:00Z">
              <w:rPr>
                <w:rFonts w:ascii="Calibri" w:hAnsi="Calibri"/>
              </w:rPr>
            </w:rPrChange>
          </w:rPr>
          <w:delText xml:space="preserve">and Inexpensive </w:delText>
        </w:r>
      </w:del>
      <w:ins w:id="1905" w:author="Unemo Magnus, USÖ Labmed länsklinik" w:date="2016-11-14T18:46:00Z">
        <w:del w:id="1906" w:author="sunny" w:date="2016-12-06T16:14:00Z">
          <w:r w:rsidR="00B06E80" w:rsidDel="00C63D81">
            <w:rPr>
              <w:rFonts w:ascii="Times New Roman" w:hAnsi="Times New Roman" w:cs="Times New Roman"/>
              <w:sz w:val="24"/>
              <w:szCs w:val="24"/>
            </w:rPr>
            <w:delText>i</w:delText>
          </w:r>
          <w:r w:rsidR="00B06E80" w:rsidRPr="006F644E" w:rsidDel="00C63D81">
            <w:rPr>
              <w:rFonts w:ascii="Times New Roman" w:hAnsi="Times New Roman" w:cs="Times New Roman"/>
              <w:sz w:val="24"/>
              <w:szCs w:val="24"/>
              <w:rPrChange w:id="1907" w:author="Unemo Magnus, USÖ Labmed länsklinik" w:date="2016-11-14T17:51:00Z">
                <w:rPr>
                  <w:rFonts w:ascii="Calibri" w:hAnsi="Calibri"/>
                </w:rPr>
              </w:rPrChange>
            </w:rPr>
            <w:delText xml:space="preserve">nexpensive </w:delText>
          </w:r>
        </w:del>
      </w:ins>
      <w:del w:id="1908" w:author="sunny" w:date="2016-12-06T16:14:00Z">
        <w:r w:rsidRPr="006F644E" w:rsidDel="00C63D81">
          <w:rPr>
            <w:rFonts w:ascii="Times New Roman" w:hAnsi="Times New Roman" w:cs="Times New Roman"/>
            <w:sz w:val="24"/>
            <w:szCs w:val="24"/>
            <w:rPrChange w:id="1909" w:author="Unemo Magnus, USÖ Labmed länsklinik" w:date="2016-11-14T17:51:00Z">
              <w:rPr>
                <w:rFonts w:ascii="Calibri" w:hAnsi="Calibri"/>
              </w:rPr>
            </w:rPrChange>
          </w:rPr>
          <w:delText xml:space="preserve">Method </w:delText>
        </w:r>
      </w:del>
      <w:ins w:id="1910" w:author="Unemo Magnus, USÖ Labmed länsklinik" w:date="2016-11-14T18:46:00Z">
        <w:del w:id="1911" w:author="sunny" w:date="2016-12-06T16:14:00Z">
          <w:r w:rsidR="00B06E80" w:rsidDel="00C63D81">
            <w:rPr>
              <w:rFonts w:ascii="Times New Roman" w:hAnsi="Times New Roman" w:cs="Times New Roman"/>
              <w:sz w:val="24"/>
              <w:szCs w:val="24"/>
            </w:rPr>
            <w:delText>m</w:delText>
          </w:r>
          <w:r w:rsidR="00B06E80" w:rsidRPr="006F644E" w:rsidDel="00C63D81">
            <w:rPr>
              <w:rFonts w:ascii="Times New Roman" w:hAnsi="Times New Roman" w:cs="Times New Roman"/>
              <w:sz w:val="24"/>
              <w:szCs w:val="24"/>
              <w:rPrChange w:id="1912" w:author="Unemo Magnus, USÖ Labmed länsklinik" w:date="2016-11-14T17:51:00Z">
                <w:rPr>
                  <w:rFonts w:ascii="Calibri" w:hAnsi="Calibri"/>
                </w:rPr>
              </w:rPrChange>
            </w:rPr>
            <w:delText xml:space="preserve">ethod </w:delText>
          </w:r>
        </w:del>
      </w:ins>
      <w:del w:id="1913" w:author="sunny" w:date="2016-12-06T16:14:00Z">
        <w:r w:rsidRPr="006F644E" w:rsidDel="00C63D81">
          <w:rPr>
            <w:rFonts w:ascii="Times New Roman" w:hAnsi="Times New Roman" w:cs="Times New Roman"/>
            <w:sz w:val="24"/>
            <w:szCs w:val="24"/>
            <w:rPrChange w:id="1914" w:author="Unemo Magnus, USÖ Labmed länsklinik" w:date="2016-11-14T17:51:00Z">
              <w:rPr>
                <w:rFonts w:ascii="Calibri" w:hAnsi="Calibri"/>
              </w:rPr>
            </w:rPrChange>
          </w:rPr>
          <w:delText xml:space="preserve">for Detection </w:delText>
        </w:r>
      </w:del>
      <w:ins w:id="1915" w:author="Unemo Magnus, USÖ Labmed länsklinik" w:date="2016-11-14T18:46:00Z">
        <w:del w:id="1916"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917" w:author="Unemo Magnus, USÖ Labmed länsklinik" w:date="2016-11-14T17:51:00Z">
                <w:rPr>
                  <w:rFonts w:ascii="Calibri" w:hAnsi="Calibri"/>
                </w:rPr>
              </w:rPrChange>
            </w:rPr>
            <w:delText xml:space="preserve">etection </w:delText>
          </w:r>
        </w:del>
      </w:ins>
      <w:del w:id="1918" w:author="sunny" w:date="2016-12-06T16:14:00Z">
        <w:r w:rsidRPr="006F644E" w:rsidDel="00C63D81">
          <w:rPr>
            <w:rFonts w:ascii="Times New Roman" w:hAnsi="Times New Roman" w:cs="Times New Roman"/>
            <w:sz w:val="24"/>
            <w:szCs w:val="24"/>
            <w:rPrChange w:id="1919" w:author="Unemo Magnus, USÖ Labmed länsklinik" w:date="2016-11-14T17:51:00Z">
              <w:rPr>
                <w:rFonts w:ascii="Calibri" w:hAnsi="Calibri"/>
              </w:rPr>
            </w:rPrChange>
          </w:rPr>
          <w:delText xml:space="preserve">of Drug </w:delText>
        </w:r>
      </w:del>
      <w:ins w:id="1920" w:author="Unemo Magnus, USÖ Labmed länsklinik" w:date="2016-11-14T18:46:00Z">
        <w:del w:id="1921" w:author="sunny" w:date="2016-12-06T16:14:00Z">
          <w:r w:rsidR="00B06E80" w:rsidDel="00C63D81">
            <w:rPr>
              <w:rFonts w:ascii="Times New Roman" w:hAnsi="Times New Roman" w:cs="Times New Roman"/>
              <w:sz w:val="24"/>
              <w:szCs w:val="24"/>
            </w:rPr>
            <w:delText>d</w:delText>
          </w:r>
          <w:r w:rsidR="00B06E80" w:rsidRPr="006F644E" w:rsidDel="00C63D81">
            <w:rPr>
              <w:rFonts w:ascii="Times New Roman" w:hAnsi="Times New Roman" w:cs="Times New Roman"/>
              <w:sz w:val="24"/>
              <w:szCs w:val="24"/>
              <w:rPrChange w:id="1922" w:author="Unemo Magnus, USÖ Labmed länsklinik" w:date="2016-11-14T17:51:00Z">
                <w:rPr>
                  <w:rFonts w:ascii="Calibri" w:hAnsi="Calibri"/>
                </w:rPr>
              </w:rPrChange>
            </w:rPr>
            <w:delText xml:space="preserve">rug </w:delText>
          </w:r>
        </w:del>
      </w:ins>
      <w:del w:id="1923" w:author="sunny" w:date="2016-12-06T16:14:00Z">
        <w:r w:rsidRPr="006F644E" w:rsidDel="00C63D81">
          <w:rPr>
            <w:rFonts w:ascii="Times New Roman" w:hAnsi="Times New Roman" w:cs="Times New Roman"/>
            <w:sz w:val="24"/>
            <w:szCs w:val="24"/>
            <w:rPrChange w:id="1924" w:author="Unemo Magnus, USÖ Labmed länsklinik" w:date="2016-11-14T17:51:00Z">
              <w:rPr>
                <w:rFonts w:ascii="Calibri" w:hAnsi="Calibri"/>
              </w:rPr>
            </w:rPrChange>
          </w:rPr>
          <w:delText xml:space="preserve">Resistance </w:delText>
        </w:r>
      </w:del>
      <w:ins w:id="1925" w:author="Unemo Magnus, USÖ Labmed länsklinik" w:date="2016-11-14T18:46:00Z">
        <w:del w:id="1926" w:author="sunny" w:date="2016-12-06T16:14:00Z">
          <w:r w:rsidR="00B06E80" w:rsidDel="00C63D81">
            <w:rPr>
              <w:rFonts w:ascii="Times New Roman" w:hAnsi="Times New Roman" w:cs="Times New Roman"/>
              <w:sz w:val="24"/>
              <w:szCs w:val="24"/>
            </w:rPr>
            <w:delText>r</w:delText>
          </w:r>
          <w:r w:rsidR="00B06E80" w:rsidRPr="006F644E" w:rsidDel="00C63D81">
            <w:rPr>
              <w:rFonts w:ascii="Times New Roman" w:hAnsi="Times New Roman" w:cs="Times New Roman"/>
              <w:sz w:val="24"/>
              <w:szCs w:val="24"/>
              <w:rPrChange w:id="1927" w:author="Unemo Magnus, USÖ Labmed länsklinik" w:date="2016-11-14T17:51:00Z">
                <w:rPr>
                  <w:rFonts w:ascii="Calibri" w:hAnsi="Calibri"/>
                </w:rPr>
              </w:rPrChange>
            </w:rPr>
            <w:delText xml:space="preserve">esistance </w:delText>
          </w:r>
        </w:del>
      </w:ins>
      <w:del w:id="1928" w:author="sunny" w:date="2016-12-06T16:14:00Z">
        <w:r w:rsidRPr="006F644E" w:rsidDel="00C63D81">
          <w:rPr>
            <w:rFonts w:ascii="Times New Roman" w:hAnsi="Times New Roman" w:cs="Times New Roman"/>
            <w:sz w:val="24"/>
            <w:szCs w:val="24"/>
            <w:rPrChange w:id="1929" w:author="Unemo Magnus, USÖ Labmed länsklinik" w:date="2016-11-14T17:51:00Z">
              <w:rPr>
                <w:rFonts w:ascii="Calibri" w:hAnsi="Calibri"/>
              </w:rPr>
            </w:rPrChange>
          </w:rPr>
          <w:delText xml:space="preserve">in </w:delText>
        </w:r>
        <w:r w:rsidRPr="00B06E80" w:rsidDel="00C63D81">
          <w:rPr>
            <w:rFonts w:ascii="Times New Roman" w:hAnsi="Times New Roman" w:cs="Times New Roman"/>
            <w:i/>
            <w:sz w:val="24"/>
            <w:szCs w:val="24"/>
            <w:rPrChange w:id="1930" w:author="Unemo Magnus, USÖ Labmed länsklinik" w:date="2016-11-14T18:46:00Z">
              <w:rPr>
                <w:rFonts w:ascii="Calibri" w:hAnsi="Calibri"/>
              </w:rPr>
            </w:rPrChange>
          </w:rPr>
          <w:delText>Mycobacterium tuberculosis</w:delText>
        </w:r>
        <w:r w:rsidRPr="006F644E" w:rsidDel="00C63D81">
          <w:rPr>
            <w:rFonts w:ascii="Times New Roman" w:hAnsi="Times New Roman" w:cs="Times New Roman"/>
            <w:sz w:val="24"/>
            <w:szCs w:val="24"/>
            <w:rPrChange w:id="1931"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1932"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1933"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1934"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1935" w:author="Unemo Magnus, USÖ Labmed länsklinik" w:date="2016-11-14T17:51:00Z">
              <w:rPr>
                <w:rFonts w:ascii="Calibri" w:hAnsi="Calibri"/>
              </w:rPr>
            </w:rPrChange>
          </w:rPr>
          <w:delText>: 2720–2.</w:delText>
        </w:r>
      </w:del>
    </w:p>
    <w:p w14:paraId="4B374AA2" w14:textId="183DB1BA" w:rsidR="00377FDC" w:rsidRPr="006F644E" w:rsidDel="00C63D81" w:rsidRDefault="00377FDC">
      <w:pPr>
        <w:pStyle w:val="Bibliography"/>
        <w:spacing w:after="0" w:line="480" w:lineRule="auto"/>
        <w:jc w:val="both"/>
        <w:rPr>
          <w:del w:id="1936" w:author="sunny" w:date="2016-12-06T16:14:00Z"/>
          <w:rFonts w:ascii="Times New Roman" w:hAnsi="Times New Roman" w:cs="Times New Roman"/>
          <w:sz w:val="24"/>
          <w:szCs w:val="24"/>
          <w:rPrChange w:id="1937" w:author="Unemo Magnus, USÖ Labmed länsklinik" w:date="2016-11-14T17:51:00Z">
            <w:rPr>
              <w:del w:id="1938" w:author="sunny" w:date="2016-12-06T16:14:00Z"/>
              <w:rFonts w:ascii="Calibri" w:hAnsi="Calibri"/>
            </w:rPr>
          </w:rPrChange>
        </w:rPr>
        <w:pPrChange w:id="1939" w:author="Unemo Magnus, USÖ Labmed länsklinik" w:date="2016-11-14T18:38:00Z">
          <w:pPr>
            <w:pStyle w:val="Bibliography"/>
          </w:pPr>
        </w:pPrChange>
      </w:pPr>
      <w:del w:id="1940" w:author="sunny" w:date="2016-12-06T16:14:00Z">
        <w:r w:rsidRPr="006F644E" w:rsidDel="00C63D81">
          <w:rPr>
            <w:rFonts w:ascii="Times New Roman" w:hAnsi="Times New Roman" w:cs="Times New Roman"/>
            <w:sz w:val="24"/>
            <w:szCs w:val="24"/>
            <w:rPrChange w:id="1941" w:author="Unemo Magnus, USÖ Labmed länsklinik" w:date="2016-11-14T17:51:00Z">
              <w:rPr>
                <w:rFonts w:ascii="Calibri" w:hAnsi="Calibri"/>
              </w:rPr>
            </w:rPrChange>
          </w:rPr>
          <w:delText>26. Schmitt DM, Connolly KL, Jerse AE</w:delText>
        </w:r>
      </w:del>
      <w:ins w:id="1942" w:author="Unemo Magnus, USÖ Labmed länsklinik" w:date="2016-11-14T18:47:00Z">
        <w:del w:id="1943"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944" w:author="sunny" w:date="2016-12-06T16:14:00Z">
        <w:r w:rsidRPr="006F644E" w:rsidDel="00C63D81">
          <w:rPr>
            <w:rFonts w:ascii="Times New Roman" w:hAnsi="Times New Roman" w:cs="Times New Roman"/>
            <w:sz w:val="24"/>
            <w:szCs w:val="24"/>
            <w:rPrChange w:id="1945" w:author="Unemo Magnus, USÖ Labmed länsklinik" w:date="2016-11-14T17:51:00Z">
              <w:rPr>
                <w:rFonts w:ascii="Calibri" w:hAnsi="Calibri"/>
              </w:rPr>
            </w:rPrChange>
          </w:rPr>
          <w:delText xml:space="preserve">, Detrick MS, Horzempa J. Antibacterial activity of resazurin-based compounds against </w:delText>
        </w:r>
        <w:r w:rsidRPr="009D2557" w:rsidDel="00C63D81">
          <w:rPr>
            <w:rFonts w:ascii="Times New Roman" w:hAnsi="Times New Roman" w:cs="Times New Roman"/>
            <w:i/>
            <w:sz w:val="24"/>
            <w:szCs w:val="24"/>
            <w:rPrChange w:id="1946"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1947" w:author="Unemo Magnus, USÖ Labmed länsklinik" w:date="2016-11-14T17:51:00Z">
              <w:rPr>
                <w:rFonts w:ascii="Calibri" w:hAnsi="Calibri"/>
              </w:rPr>
            </w:rPrChange>
          </w:rPr>
          <w:delText xml:space="preserve"> in vitro and in vivo. </w:delText>
        </w:r>
        <w:r w:rsidRPr="006F644E" w:rsidDel="00C63D81">
          <w:rPr>
            <w:rFonts w:ascii="Times New Roman" w:hAnsi="Times New Roman" w:cs="Times New Roman"/>
            <w:i/>
            <w:iCs/>
            <w:sz w:val="24"/>
            <w:szCs w:val="24"/>
            <w:rPrChange w:id="1948" w:author="Unemo Magnus, USÖ Labmed länsklinik" w:date="2016-11-14T17:51:00Z">
              <w:rPr>
                <w:rFonts w:ascii="Calibri" w:hAnsi="Calibri"/>
                <w:i/>
                <w:iCs/>
              </w:rPr>
            </w:rPrChange>
          </w:rPr>
          <w:delText>Int J Antimicrob Agents</w:delText>
        </w:r>
        <w:r w:rsidRPr="006F644E" w:rsidDel="00C63D81">
          <w:rPr>
            <w:rFonts w:ascii="Times New Roman" w:hAnsi="Times New Roman" w:cs="Times New Roman"/>
            <w:sz w:val="24"/>
            <w:szCs w:val="24"/>
            <w:rPrChange w:id="1949"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1950"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1951" w:author="Unemo Magnus, USÖ Labmed länsklinik" w:date="2016-11-14T17:51:00Z">
              <w:rPr>
                <w:rFonts w:ascii="Calibri" w:hAnsi="Calibri"/>
              </w:rPr>
            </w:rPrChange>
          </w:rPr>
          <w:delText>: 367–72.</w:delText>
        </w:r>
      </w:del>
    </w:p>
    <w:p w14:paraId="233701DE" w14:textId="5FC850B2" w:rsidR="00377FDC" w:rsidRPr="006F644E" w:rsidDel="00C63D81" w:rsidRDefault="00377FDC">
      <w:pPr>
        <w:pStyle w:val="Bibliography"/>
        <w:spacing w:after="0" w:line="480" w:lineRule="auto"/>
        <w:jc w:val="both"/>
        <w:rPr>
          <w:del w:id="1952" w:author="sunny" w:date="2016-12-06T16:14:00Z"/>
          <w:rFonts w:ascii="Times New Roman" w:hAnsi="Times New Roman" w:cs="Times New Roman"/>
          <w:sz w:val="24"/>
          <w:szCs w:val="24"/>
          <w:rPrChange w:id="1953" w:author="Unemo Magnus, USÖ Labmed länsklinik" w:date="2016-11-14T17:51:00Z">
            <w:rPr>
              <w:del w:id="1954" w:author="sunny" w:date="2016-12-06T16:14:00Z"/>
              <w:rFonts w:ascii="Calibri" w:hAnsi="Calibri"/>
            </w:rPr>
          </w:rPrChange>
        </w:rPr>
        <w:pPrChange w:id="1955" w:author="Unemo Magnus, USÖ Labmed länsklinik" w:date="2016-11-14T18:38:00Z">
          <w:pPr>
            <w:pStyle w:val="Bibliography"/>
          </w:pPr>
        </w:pPrChange>
      </w:pPr>
      <w:del w:id="1956" w:author="sunny" w:date="2016-12-06T16:14:00Z">
        <w:r w:rsidRPr="006F644E" w:rsidDel="00C63D81">
          <w:rPr>
            <w:rFonts w:ascii="Times New Roman" w:hAnsi="Times New Roman" w:cs="Times New Roman"/>
            <w:sz w:val="24"/>
            <w:szCs w:val="24"/>
            <w:rPrChange w:id="1957" w:author="Unemo Magnus, USÖ Labmed länsklinik" w:date="2016-11-14T17:51:00Z">
              <w:rPr>
                <w:rFonts w:ascii="Calibri" w:hAnsi="Calibri"/>
              </w:rPr>
            </w:rPrChange>
          </w:rPr>
          <w:delText>27. Palomino J-C, Martin A, Camacho M</w:delText>
        </w:r>
      </w:del>
      <w:ins w:id="1958" w:author="Unemo Magnus, USÖ Labmed länsklinik" w:date="2016-11-14T18:47:00Z">
        <w:del w:id="1959" w:author="sunny" w:date="2016-12-06T16:14:00Z">
          <w:r w:rsidR="009D2557" w:rsidDel="00C63D81">
            <w:rPr>
              <w:rFonts w:ascii="Times New Roman" w:hAnsi="Times New Roman" w:cs="Times New Roman"/>
              <w:sz w:val="24"/>
              <w:szCs w:val="24"/>
            </w:rPr>
            <w:delText xml:space="preserve"> </w:delText>
          </w:r>
          <w:r w:rsidR="009D2557" w:rsidDel="00C63D81">
            <w:rPr>
              <w:rFonts w:ascii="Times New Roman" w:hAnsi="Times New Roman" w:cs="Times New Roman"/>
              <w:i/>
              <w:sz w:val="24"/>
              <w:szCs w:val="24"/>
            </w:rPr>
            <w:delText>et al</w:delText>
          </w:r>
        </w:del>
      </w:ins>
      <w:del w:id="1960" w:author="sunny" w:date="2016-12-06T16:14:00Z">
        <w:r w:rsidRPr="006F644E" w:rsidDel="00C63D81">
          <w:rPr>
            <w:rFonts w:ascii="Times New Roman" w:hAnsi="Times New Roman" w:cs="Times New Roman"/>
            <w:sz w:val="24"/>
            <w:szCs w:val="24"/>
            <w:rPrChange w:id="1961" w:author="Unemo Magnus, USÖ Labmed länsklinik" w:date="2016-11-14T17:51:00Z">
              <w:rPr>
                <w:rFonts w:ascii="Calibri" w:hAnsi="Calibri"/>
              </w:rPr>
            </w:rPrChange>
          </w:rPr>
          <w:delText xml:space="preserve">, Guerra H, Swings J, Portaels F. Resazurin Microtiter </w:delText>
        </w:r>
      </w:del>
      <w:ins w:id="1962" w:author="Unemo Magnus, USÖ Labmed länsklinik" w:date="2016-11-14T18:47:00Z">
        <w:del w:id="1963"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964" w:author="Unemo Magnus, USÖ Labmed länsklinik" w:date="2016-11-14T17:51:00Z">
                <w:rPr>
                  <w:rFonts w:ascii="Calibri" w:hAnsi="Calibri"/>
                </w:rPr>
              </w:rPrChange>
            </w:rPr>
            <w:delText xml:space="preserve">icrotiter </w:delText>
          </w:r>
        </w:del>
      </w:ins>
      <w:del w:id="1965" w:author="sunny" w:date="2016-12-06T16:14:00Z">
        <w:r w:rsidRPr="006F644E" w:rsidDel="00C63D81">
          <w:rPr>
            <w:rFonts w:ascii="Times New Roman" w:hAnsi="Times New Roman" w:cs="Times New Roman"/>
            <w:sz w:val="24"/>
            <w:szCs w:val="24"/>
            <w:rPrChange w:id="1966" w:author="Unemo Magnus, USÖ Labmed länsklinik" w:date="2016-11-14T17:51:00Z">
              <w:rPr>
                <w:rFonts w:ascii="Calibri" w:hAnsi="Calibri"/>
              </w:rPr>
            </w:rPrChange>
          </w:rPr>
          <w:delText xml:space="preserve">Assay </w:delText>
        </w:r>
      </w:del>
      <w:ins w:id="1967" w:author="Unemo Magnus, USÖ Labmed länsklinik" w:date="2016-11-14T18:47:00Z">
        <w:del w:id="1968" w:author="sunny" w:date="2016-12-06T16:14:00Z">
          <w:r w:rsidR="009D2557" w:rsidDel="00C63D81">
            <w:rPr>
              <w:rFonts w:ascii="Times New Roman" w:hAnsi="Times New Roman" w:cs="Times New Roman"/>
              <w:sz w:val="24"/>
              <w:szCs w:val="24"/>
            </w:rPr>
            <w:delText>a</w:delText>
          </w:r>
          <w:r w:rsidR="009D2557" w:rsidRPr="006F644E" w:rsidDel="00C63D81">
            <w:rPr>
              <w:rFonts w:ascii="Times New Roman" w:hAnsi="Times New Roman" w:cs="Times New Roman"/>
              <w:sz w:val="24"/>
              <w:szCs w:val="24"/>
              <w:rPrChange w:id="1969" w:author="Unemo Magnus, USÖ Labmed länsklinik" w:date="2016-11-14T17:51:00Z">
                <w:rPr>
                  <w:rFonts w:ascii="Calibri" w:hAnsi="Calibri"/>
                </w:rPr>
              </w:rPrChange>
            </w:rPr>
            <w:delText xml:space="preserve">ssay </w:delText>
          </w:r>
        </w:del>
      </w:ins>
      <w:del w:id="1970" w:author="sunny" w:date="2016-12-06T16:14:00Z">
        <w:r w:rsidRPr="006F644E" w:rsidDel="00C63D81">
          <w:rPr>
            <w:rFonts w:ascii="Times New Roman" w:hAnsi="Times New Roman" w:cs="Times New Roman"/>
            <w:sz w:val="24"/>
            <w:szCs w:val="24"/>
            <w:rPrChange w:id="1971" w:author="Unemo Magnus, USÖ Labmed länsklinik" w:date="2016-11-14T17:51:00Z">
              <w:rPr>
                <w:rFonts w:ascii="Calibri" w:hAnsi="Calibri"/>
              </w:rPr>
            </w:rPrChange>
          </w:rPr>
          <w:delText>Plate</w:delText>
        </w:r>
      </w:del>
      <w:ins w:id="1972" w:author="Unemo Magnus, USÖ Labmed länsklinik" w:date="2016-11-14T18:47:00Z">
        <w:del w:id="1973" w:author="sunny" w:date="2016-12-06T16:14:00Z">
          <w:r w:rsidR="009D2557" w:rsidDel="00C63D81">
            <w:rPr>
              <w:rFonts w:ascii="Times New Roman" w:hAnsi="Times New Roman" w:cs="Times New Roman"/>
              <w:sz w:val="24"/>
              <w:szCs w:val="24"/>
            </w:rPr>
            <w:delText>p</w:delText>
          </w:r>
          <w:r w:rsidR="009D2557" w:rsidRPr="006F644E" w:rsidDel="00C63D81">
            <w:rPr>
              <w:rFonts w:ascii="Times New Roman" w:hAnsi="Times New Roman" w:cs="Times New Roman"/>
              <w:sz w:val="24"/>
              <w:szCs w:val="24"/>
              <w:rPrChange w:id="1974" w:author="Unemo Magnus, USÖ Labmed länsklinik" w:date="2016-11-14T17:51:00Z">
                <w:rPr>
                  <w:rFonts w:ascii="Calibri" w:hAnsi="Calibri"/>
                </w:rPr>
              </w:rPrChange>
            </w:rPr>
            <w:delText>late</w:delText>
          </w:r>
        </w:del>
      </w:ins>
      <w:del w:id="1975" w:author="sunny" w:date="2016-12-06T16:14:00Z">
        <w:r w:rsidRPr="006F644E" w:rsidDel="00C63D81">
          <w:rPr>
            <w:rFonts w:ascii="Times New Roman" w:hAnsi="Times New Roman" w:cs="Times New Roman"/>
            <w:sz w:val="24"/>
            <w:szCs w:val="24"/>
            <w:rPrChange w:id="1976" w:author="Unemo Magnus, USÖ Labmed länsklinik" w:date="2016-11-14T17:51:00Z">
              <w:rPr>
                <w:rFonts w:ascii="Calibri" w:hAnsi="Calibri"/>
              </w:rPr>
            </w:rPrChange>
          </w:rPr>
          <w:delText xml:space="preserve">: Simple </w:delText>
        </w:r>
      </w:del>
      <w:ins w:id="1977" w:author="Unemo Magnus, USÖ Labmed länsklinik" w:date="2016-11-14T18:47:00Z">
        <w:del w:id="1978" w:author="sunny" w:date="2016-12-06T16:14:00Z">
          <w:r w:rsidR="009D2557" w:rsidDel="00C63D81">
            <w:rPr>
              <w:rFonts w:ascii="Times New Roman" w:hAnsi="Times New Roman" w:cs="Times New Roman"/>
              <w:sz w:val="24"/>
              <w:szCs w:val="24"/>
            </w:rPr>
            <w:delText>s</w:delText>
          </w:r>
          <w:r w:rsidR="009D2557" w:rsidRPr="006F644E" w:rsidDel="00C63D81">
            <w:rPr>
              <w:rFonts w:ascii="Times New Roman" w:hAnsi="Times New Roman" w:cs="Times New Roman"/>
              <w:sz w:val="24"/>
              <w:szCs w:val="24"/>
              <w:rPrChange w:id="1979" w:author="Unemo Magnus, USÖ Labmed länsklinik" w:date="2016-11-14T17:51:00Z">
                <w:rPr>
                  <w:rFonts w:ascii="Calibri" w:hAnsi="Calibri"/>
                </w:rPr>
              </w:rPrChange>
            </w:rPr>
            <w:delText xml:space="preserve">imple </w:delText>
          </w:r>
        </w:del>
      </w:ins>
      <w:del w:id="1980" w:author="sunny" w:date="2016-12-06T16:14:00Z">
        <w:r w:rsidRPr="006F644E" w:rsidDel="00C63D81">
          <w:rPr>
            <w:rFonts w:ascii="Times New Roman" w:hAnsi="Times New Roman" w:cs="Times New Roman"/>
            <w:sz w:val="24"/>
            <w:szCs w:val="24"/>
            <w:rPrChange w:id="1981" w:author="Unemo Magnus, USÖ Labmed länsklinik" w:date="2016-11-14T17:51:00Z">
              <w:rPr>
                <w:rFonts w:ascii="Calibri" w:hAnsi="Calibri"/>
              </w:rPr>
            </w:rPrChange>
          </w:rPr>
          <w:delText xml:space="preserve">and Inexpensive </w:delText>
        </w:r>
      </w:del>
      <w:ins w:id="1982" w:author="Unemo Magnus, USÖ Labmed länsklinik" w:date="2016-11-14T18:47:00Z">
        <w:del w:id="1983" w:author="sunny" w:date="2016-12-06T16:14:00Z">
          <w:r w:rsidR="009D2557" w:rsidDel="00C63D81">
            <w:rPr>
              <w:rFonts w:ascii="Times New Roman" w:hAnsi="Times New Roman" w:cs="Times New Roman"/>
              <w:sz w:val="24"/>
              <w:szCs w:val="24"/>
            </w:rPr>
            <w:delText>i</w:delText>
          </w:r>
          <w:r w:rsidR="009D2557" w:rsidRPr="006F644E" w:rsidDel="00C63D81">
            <w:rPr>
              <w:rFonts w:ascii="Times New Roman" w:hAnsi="Times New Roman" w:cs="Times New Roman"/>
              <w:sz w:val="24"/>
              <w:szCs w:val="24"/>
              <w:rPrChange w:id="1984" w:author="Unemo Magnus, USÖ Labmed länsklinik" w:date="2016-11-14T17:51:00Z">
                <w:rPr>
                  <w:rFonts w:ascii="Calibri" w:hAnsi="Calibri"/>
                </w:rPr>
              </w:rPrChange>
            </w:rPr>
            <w:delText xml:space="preserve">nexpensive </w:delText>
          </w:r>
        </w:del>
      </w:ins>
      <w:del w:id="1985" w:author="sunny" w:date="2016-12-06T16:14:00Z">
        <w:r w:rsidRPr="006F644E" w:rsidDel="00C63D81">
          <w:rPr>
            <w:rFonts w:ascii="Times New Roman" w:hAnsi="Times New Roman" w:cs="Times New Roman"/>
            <w:sz w:val="24"/>
            <w:szCs w:val="24"/>
            <w:rPrChange w:id="1986" w:author="Unemo Magnus, USÖ Labmed länsklinik" w:date="2016-11-14T17:51:00Z">
              <w:rPr>
                <w:rFonts w:ascii="Calibri" w:hAnsi="Calibri"/>
              </w:rPr>
            </w:rPrChange>
          </w:rPr>
          <w:delText xml:space="preserve">Method </w:delText>
        </w:r>
      </w:del>
      <w:ins w:id="1987" w:author="Unemo Magnus, USÖ Labmed länsklinik" w:date="2016-11-14T18:47:00Z">
        <w:del w:id="1988" w:author="sunny" w:date="2016-12-06T16:14:00Z">
          <w:r w:rsidR="009D2557" w:rsidDel="00C63D81">
            <w:rPr>
              <w:rFonts w:ascii="Times New Roman" w:hAnsi="Times New Roman" w:cs="Times New Roman"/>
              <w:sz w:val="24"/>
              <w:szCs w:val="24"/>
            </w:rPr>
            <w:delText>m</w:delText>
          </w:r>
          <w:r w:rsidR="009D2557" w:rsidRPr="006F644E" w:rsidDel="00C63D81">
            <w:rPr>
              <w:rFonts w:ascii="Times New Roman" w:hAnsi="Times New Roman" w:cs="Times New Roman"/>
              <w:sz w:val="24"/>
              <w:szCs w:val="24"/>
              <w:rPrChange w:id="1989" w:author="Unemo Magnus, USÖ Labmed länsklinik" w:date="2016-11-14T17:51:00Z">
                <w:rPr>
                  <w:rFonts w:ascii="Calibri" w:hAnsi="Calibri"/>
                </w:rPr>
              </w:rPrChange>
            </w:rPr>
            <w:delText xml:space="preserve">ethod </w:delText>
          </w:r>
        </w:del>
      </w:ins>
      <w:del w:id="1990" w:author="sunny" w:date="2016-12-06T16:14:00Z">
        <w:r w:rsidRPr="006F644E" w:rsidDel="00C63D81">
          <w:rPr>
            <w:rFonts w:ascii="Times New Roman" w:hAnsi="Times New Roman" w:cs="Times New Roman"/>
            <w:sz w:val="24"/>
            <w:szCs w:val="24"/>
            <w:rPrChange w:id="1991" w:author="Unemo Magnus, USÖ Labmed länsklinik" w:date="2016-11-14T17:51:00Z">
              <w:rPr>
                <w:rFonts w:ascii="Calibri" w:hAnsi="Calibri"/>
              </w:rPr>
            </w:rPrChange>
          </w:rPr>
          <w:delText xml:space="preserve">for Detection </w:delText>
        </w:r>
      </w:del>
      <w:ins w:id="1992" w:author="Unemo Magnus, USÖ Labmed länsklinik" w:date="2016-11-14T18:47:00Z">
        <w:del w:id="1993"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994" w:author="Unemo Magnus, USÖ Labmed länsklinik" w:date="2016-11-14T17:51:00Z">
                <w:rPr>
                  <w:rFonts w:ascii="Calibri" w:hAnsi="Calibri"/>
                </w:rPr>
              </w:rPrChange>
            </w:rPr>
            <w:delText xml:space="preserve">etection </w:delText>
          </w:r>
        </w:del>
      </w:ins>
      <w:del w:id="1995" w:author="sunny" w:date="2016-12-06T16:14:00Z">
        <w:r w:rsidRPr="006F644E" w:rsidDel="00C63D81">
          <w:rPr>
            <w:rFonts w:ascii="Times New Roman" w:hAnsi="Times New Roman" w:cs="Times New Roman"/>
            <w:sz w:val="24"/>
            <w:szCs w:val="24"/>
            <w:rPrChange w:id="1996" w:author="Unemo Magnus, USÖ Labmed länsklinik" w:date="2016-11-14T17:51:00Z">
              <w:rPr>
                <w:rFonts w:ascii="Calibri" w:hAnsi="Calibri"/>
              </w:rPr>
            </w:rPrChange>
          </w:rPr>
          <w:delText xml:space="preserve">of Drug </w:delText>
        </w:r>
      </w:del>
      <w:ins w:id="1997" w:author="Unemo Magnus, USÖ Labmed länsklinik" w:date="2016-11-14T18:47:00Z">
        <w:del w:id="1998" w:author="sunny" w:date="2016-12-06T16:14:00Z">
          <w:r w:rsidR="009D2557" w:rsidDel="00C63D81">
            <w:rPr>
              <w:rFonts w:ascii="Times New Roman" w:hAnsi="Times New Roman" w:cs="Times New Roman"/>
              <w:sz w:val="24"/>
              <w:szCs w:val="24"/>
            </w:rPr>
            <w:delText>d</w:delText>
          </w:r>
          <w:r w:rsidR="009D2557" w:rsidRPr="006F644E" w:rsidDel="00C63D81">
            <w:rPr>
              <w:rFonts w:ascii="Times New Roman" w:hAnsi="Times New Roman" w:cs="Times New Roman"/>
              <w:sz w:val="24"/>
              <w:szCs w:val="24"/>
              <w:rPrChange w:id="1999" w:author="Unemo Magnus, USÖ Labmed länsklinik" w:date="2016-11-14T17:51:00Z">
                <w:rPr>
                  <w:rFonts w:ascii="Calibri" w:hAnsi="Calibri"/>
                </w:rPr>
              </w:rPrChange>
            </w:rPr>
            <w:delText xml:space="preserve">rug </w:delText>
          </w:r>
        </w:del>
      </w:ins>
      <w:del w:id="2000" w:author="sunny" w:date="2016-12-06T16:14:00Z">
        <w:r w:rsidRPr="006F644E" w:rsidDel="00C63D81">
          <w:rPr>
            <w:rFonts w:ascii="Times New Roman" w:hAnsi="Times New Roman" w:cs="Times New Roman"/>
            <w:sz w:val="24"/>
            <w:szCs w:val="24"/>
            <w:rPrChange w:id="2001" w:author="Unemo Magnus, USÖ Labmed länsklinik" w:date="2016-11-14T17:51:00Z">
              <w:rPr>
                <w:rFonts w:ascii="Calibri" w:hAnsi="Calibri"/>
              </w:rPr>
            </w:rPrChange>
          </w:rPr>
          <w:delText xml:space="preserve">Resistance </w:delText>
        </w:r>
      </w:del>
      <w:ins w:id="2002" w:author="Unemo Magnus, USÖ Labmed länsklinik" w:date="2016-11-14T18:47:00Z">
        <w:del w:id="2003" w:author="sunny" w:date="2016-12-06T16:14:00Z">
          <w:r w:rsidR="009D2557" w:rsidDel="00C63D81">
            <w:rPr>
              <w:rFonts w:ascii="Times New Roman" w:hAnsi="Times New Roman" w:cs="Times New Roman"/>
              <w:sz w:val="24"/>
              <w:szCs w:val="24"/>
            </w:rPr>
            <w:delText>r</w:delText>
          </w:r>
          <w:r w:rsidR="009D2557" w:rsidRPr="006F644E" w:rsidDel="00C63D81">
            <w:rPr>
              <w:rFonts w:ascii="Times New Roman" w:hAnsi="Times New Roman" w:cs="Times New Roman"/>
              <w:sz w:val="24"/>
              <w:szCs w:val="24"/>
              <w:rPrChange w:id="2004" w:author="Unemo Magnus, USÖ Labmed länsklinik" w:date="2016-11-14T17:51:00Z">
                <w:rPr>
                  <w:rFonts w:ascii="Calibri" w:hAnsi="Calibri"/>
                </w:rPr>
              </w:rPrChange>
            </w:rPr>
            <w:delText xml:space="preserve">esistance </w:delText>
          </w:r>
        </w:del>
      </w:ins>
      <w:del w:id="2005" w:author="sunny" w:date="2016-12-06T16:14:00Z">
        <w:r w:rsidRPr="006F644E" w:rsidDel="00C63D81">
          <w:rPr>
            <w:rFonts w:ascii="Times New Roman" w:hAnsi="Times New Roman" w:cs="Times New Roman"/>
            <w:sz w:val="24"/>
            <w:szCs w:val="24"/>
            <w:rPrChange w:id="2006" w:author="Unemo Magnus, USÖ Labmed länsklinik" w:date="2016-11-14T17:51:00Z">
              <w:rPr>
                <w:rFonts w:ascii="Calibri" w:hAnsi="Calibri"/>
              </w:rPr>
            </w:rPrChange>
          </w:rPr>
          <w:delText xml:space="preserve">in </w:delText>
        </w:r>
        <w:r w:rsidRPr="009D2557" w:rsidDel="00C63D81">
          <w:rPr>
            <w:rFonts w:ascii="Times New Roman" w:hAnsi="Times New Roman" w:cs="Times New Roman"/>
            <w:i/>
            <w:sz w:val="24"/>
            <w:szCs w:val="24"/>
            <w:rPrChange w:id="2007" w:author="Unemo Magnus, USÖ Labmed länsklinik" w:date="2016-11-14T18:47:00Z">
              <w:rPr>
                <w:rFonts w:ascii="Calibri" w:hAnsi="Calibri"/>
              </w:rPr>
            </w:rPrChange>
          </w:rPr>
          <w:delText>Mycobacterium tuberculosis</w:delText>
        </w:r>
        <w:r w:rsidRPr="006F644E" w:rsidDel="00C63D81">
          <w:rPr>
            <w:rFonts w:ascii="Times New Roman" w:hAnsi="Times New Roman" w:cs="Times New Roman"/>
            <w:sz w:val="24"/>
            <w:szCs w:val="24"/>
            <w:rPrChange w:id="200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2009"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010" w:author="Unemo Magnus, USÖ Labmed länsklinik" w:date="2016-11-14T17:51:00Z">
              <w:rPr>
                <w:rFonts w:ascii="Calibri" w:hAnsi="Calibri"/>
              </w:rPr>
            </w:rPrChange>
          </w:rPr>
          <w:delText xml:space="preserve"> 2002; </w:delText>
        </w:r>
        <w:r w:rsidRPr="006F644E" w:rsidDel="00C63D81">
          <w:rPr>
            <w:rFonts w:ascii="Times New Roman" w:hAnsi="Times New Roman" w:cs="Times New Roman"/>
            <w:b/>
            <w:bCs/>
            <w:sz w:val="24"/>
            <w:szCs w:val="24"/>
            <w:rPrChange w:id="2011" w:author="Unemo Magnus, USÖ Labmed länsklinik" w:date="2016-11-14T17:51:00Z">
              <w:rPr>
                <w:rFonts w:ascii="Calibri" w:hAnsi="Calibri"/>
                <w:b/>
                <w:bCs/>
              </w:rPr>
            </w:rPrChange>
          </w:rPr>
          <w:delText>46</w:delText>
        </w:r>
        <w:r w:rsidRPr="006F644E" w:rsidDel="00C63D81">
          <w:rPr>
            <w:rFonts w:ascii="Times New Roman" w:hAnsi="Times New Roman" w:cs="Times New Roman"/>
            <w:sz w:val="24"/>
            <w:szCs w:val="24"/>
            <w:rPrChange w:id="2012" w:author="Unemo Magnus, USÖ Labmed länsklinik" w:date="2016-11-14T17:51:00Z">
              <w:rPr>
                <w:rFonts w:ascii="Calibri" w:hAnsi="Calibri"/>
              </w:rPr>
            </w:rPrChange>
          </w:rPr>
          <w:delText>: 2720–2.</w:delText>
        </w:r>
      </w:del>
    </w:p>
    <w:p w14:paraId="104F7366" w14:textId="1903059A" w:rsidR="00377FDC" w:rsidRPr="006F644E" w:rsidDel="00C63D81" w:rsidRDefault="00377FDC">
      <w:pPr>
        <w:pStyle w:val="Bibliography"/>
        <w:spacing w:after="0" w:line="480" w:lineRule="auto"/>
        <w:jc w:val="both"/>
        <w:rPr>
          <w:del w:id="2013" w:author="sunny" w:date="2016-12-06T16:14:00Z"/>
          <w:rFonts w:ascii="Times New Roman" w:hAnsi="Times New Roman" w:cs="Times New Roman"/>
          <w:sz w:val="24"/>
          <w:szCs w:val="24"/>
          <w:rPrChange w:id="2014" w:author="Unemo Magnus, USÖ Labmed länsklinik" w:date="2016-11-14T17:51:00Z">
            <w:rPr>
              <w:del w:id="2015" w:author="sunny" w:date="2016-12-06T16:14:00Z"/>
              <w:rFonts w:ascii="Calibri" w:hAnsi="Calibri"/>
            </w:rPr>
          </w:rPrChange>
        </w:rPr>
        <w:pPrChange w:id="2016" w:author="Unemo Magnus, USÖ Labmed länsklinik" w:date="2016-11-14T18:38:00Z">
          <w:pPr>
            <w:pStyle w:val="Bibliography"/>
          </w:pPr>
        </w:pPrChange>
      </w:pPr>
      <w:del w:id="2017" w:author="sunny" w:date="2016-12-06T16:14:00Z">
        <w:r w:rsidRPr="006F644E" w:rsidDel="00C63D81">
          <w:rPr>
            <w:rFonts w:ascii="Times New Roman" w:hAnsi="Times New Roman" w:cs="Times New Roman"/>
            <w:sz w:val="24"/>
            <w:szCs w:val="24"/>
            <w:rPrChange w:id="2018" w:author="Unemo Magnus, USÖ Labmed länsklinik" w:date="2016-11-14T17:51:00Z">
              <w:rPr>
                <w:rFonts w:ascii="Calibri" w:hAnsi="Calibri"/>
              </w:rPr>
            </w:rPrChange>
          </w:rPr>
          <w:delText xml:space="preserve">28. Wade JJ, Graver MA. A fully defined, clear and protein-free liquid medium permitting dense growth of </w:delText>
        </w:r>
        <w:r w:rsidRPr="009D2557" w:rsidDel="00C63D81">
          <w:rPr>
            <w:rFonts w:ascii="Times New Roman" w:hAnsi="Times New Roman" w:cs="Times New Roman"/>
            <w:i/>
            <w:sz w:val="24"/>
            <w:szCs w:val="24"/>
            <w:rPrChange w:id="2019" w:author="Unemo Magnus, USÖ Labmed länsklinik" w:date="2016-11-14T18:47:00Z">
              <w:rPr>
                <w:rFonts w:ascii="Calibri" w:hAnsi="Calibri"/>
              </w:rPr>
            </w:rPrChange>
          </w:rPr>
          <w:delText>Neisseria gonorrhoeae</w:delText>
        </w:r>
        <w:r w:rsidRPr="006F644E" w:rsidDel="00C63D81">
          <w:rPr>
            <w:rFonts w:ascii="Times New Roman" w:hAnsi="Times New Roman" w:cs="Times New Roman"/>
            <w:sz w:val="24"/>
            <w:szCs w:val="24"/>
            <w:rPrChange w:id="2020" w:author="Unemo Magnus, USÖ Labmed länsklinik" w:date="2016-11-14T17:51:00Z">
              <w:rPr>
                <w:rFonts w:ascii="Calibri" w:hAnsi="Calibri"/>
              </w:rPr>
            </w:rPrChange>
          </w:rPr>
          <w:delText xml:space="preserve"> from very low inocula. </w:delText>
        </w:r>
        <w:r w:rsidRPr="006F644E" w:rsidDel="00C63D81">
          <w:rPr>
            <w:rFonts w:ascii="Times New Roman" w:hAnsi="Times New Roman" w:cs="Times New Roman"/>
            <w:i/>
            <w:iCs/>
            <w:sz w:val="24"/>
            <w:szCs w:val="24"/>
            <w:rPrChange w:id="2021" w:author="Unemo Magnus, USÖ Labmed länsklinik" w:date="2016-11-14T17:51:00Z">
              <w:rPr>
                <w:rFonts w:ascii="Calibri" w:hAnsi="Calibri"/>
                <w:i/>
                <w:iCs/>
              </w:rPr>
            </w:rPrChange>
          </w:rPr>
          <w:delText>FEMS Microbiol Lett</w:delText>
        </w:r>
        <w:r w:rsidRPr="006F644E" w:rsidDel="00C63D81">
          <w:rPr>
            <w:rFonts w:ascii="Times New Roman" w:hAnsi="Times New Roman" w:cs="Times New Roman"/>
            <w:sz w:val="24"/>
            <w:szCs w:val="24"/>
            <w:rPrChange w:id="2022" w:author="Unemo Magnus, USÖ Labmed länsklinik" w:date="2016-11-14T17:51:00Z">
              <w:rPr>
                <w:rFonts w:ascii="Calibri" w:hAnsi="Calibri"/>
              </w:rPr>
            </w:rPrChange>
          </w:rPr>
          <w:delText xml:space="preserve"> 2007; </w:delText>
        </w:r>
        <w:r w:rsidRPr="006F644E" w:rsidDel="00C63D81">
          <w:rPr>
            <w:rFonts w:ascii="Times New Roman" w:hAnsi="Times New Roman" w:cs="Times New Roman"/>
            <w:b/>
            <w:bCs/>
            <w:sz w:val="24"/>
            <w:szCs w:val="24"/>
            <w:rPrChange w:id="2023" w:author="Unemo Magnus, USÖ Labmed länsklinik" w:date="2016-11-14T17:51:00Z">
              <w:rPr>
                <w:rFonts w:ascii="Calibri" w:hAnsi="Calibri"/>
                <w:b/>
                <w:bCs/>
              </w:rPr>
            </w:rPrChange>
          </w:rPr>
          <w:delText>273</w:delText>
        </w:r>
        <w:r w:rsidRPr="006F644E" w:rsidDel="00C63D81">
          <w:rPr>
            <w:rFonts w:ascii="Times New Roman" w:hAnsi="Times New Roman" w:cs="Times New Roman"/>
            <w:sz w:val="24"/>
            <w:szCs w:val="24"/>
            <w:rPrChange w:id="2024" w:author="Unemo Magnus, USÖ Labmed länsklinik" w:date="2016-11-14T17:51:00Z">
              <w:rPr>
                <w:rFonts w:ascii="Calibri" w:hAnsi="Calibri"/>
              </w:rPr>
            </w:rPrChange>
          </w:rPr>
          <w:delText>: 35–7.</w:delText>
        </w:r>
      </w:del>
    </w:p>
    <w:p w14:paraId="530ACA0C" w14:textId="36009116" w:rsidR="00377FDC" w:rsidRPr="006F644E" w:rsidDel="00C63D81" w:rsidRDefault="00377FDC">
      <w:pPr>
        <w:pStyle w:val="Bibliography"/>
        <w:spacing w:after="0" w:line="480" w:lineRule="auto"/>
        <w:jc w:val="both"/>
        <w:rPr>
          <w:del w:id="2025" w:author="sunny" w:date="2016-12-06T16:14:00Z"/>
          <w:rFonts w:ascii="Times New Roman" w:hAnsi="Times New Roman" w:cs="Times New Roman"/>
          <w:sz w:val="24"/>
          <w:szCs w:val="24"/>
          <w:rPrChange w:id="2026" w:author="Unemo Magnus, USÖ Labmed länsklinik" w:date="2016-11-14T17:51:00Z">
            <w:rPr>
              <w:del w:id="2027" w:author="sunny" w:date="2016-12-06T16:14:00Z"/>
              <w:rFonts w:ascii="Calibri" w:hAnsi="Calibri"/>
            </w:rPr>
          </w:rPrChange>
        </w:rPr>
        <w:pPrChange w:id="2028" w:author="Unemo Magnus, USÖ Labmed länsklinik" w:date="2016-11-14T18:38:00Z">
          <w:pPr>
            <w:pStyle w:val="Bibliography"/>
          </w:pPr>
        </w:pPrChange>
      </w:pPr>
      <w:del w:id="2029" w:author="sunny" w:date="2016-12-06T16:14:00Z">
        <w:r w:rsidRPr="006F644E" w:rsidDel="00C63D81">
          <w:rPr>
            <w:rFonts w:ascii="Times New Roman" w:hAnsi="Times New Roman" w:cs="Times New Roman"/>
            <w:sz w:val="24"/>
            <w:szCs w:val="24"/>
            <w:rPrChange w:id="2030" w:author="Unemo Magnus, USÖ Labmed länsklinik" w:date="2016-11-14T17:51:00Z">
              <w:rPr>
                <w:rFonts w:ascii="Calibri" w:hAnsi="Calibri"/>
              </w:rPr>
            </w:rPrChange>
          </w:rPr>
          <w:delText>29. Anon. Bioassay Analysis Using R | Ritz | Journal of Statistical Software. Available at: https://www.jstatsoft.org/article/view/v012i05. Accessed March 16, 2016.</w:delText>
        </w:r>
      </w:del>
    </w:p>
    <w:p w14:paraId="5FF61ED3" w14:textId="7C540929" w:rsidR="00377FDC" w:rsidRPr="006F644E" w:rsidDel="00C63D81" w:rsidRDefault="00377FDC">
      <w:pPr>
        <w:pStyle w:val="Bibliography"/>
        <w:spacing w:after="0" w:line="480" w:lineRule="auto"/>
        <w:jc w:val="both"/>
        <w:rPr>
          <w:del w:id="2031" w:author="sunny" w:date="2016-12-06T16:14:00Z"/>
          <w:rFonts w:ascii="Times New Roman" w:hAnsi="Times New Roman" w:cs="Times New Roman"/>
          <w:sz w:val="24"/>
          <w:szCs w:val="24"/>
          <w:rPrChange w:id="2032" w:author="Unemo Magnus, USÖ Labmed länsklinik" w:date="2016-11-14T17:51:00Z">
            <w:rPr>
              <w:del w:id="2033" w:author="sunny" w:date="2016-12-06T16:14:00Z"/>
              <w:rFonts w:ascii="Calibri" w:hAnsi="Calibri"/>
            </w:rPr>
          </w:rPrChange>
        </w:rPr>
        <w:pPrChange w:id="2034" w:author="Unemo Magnus, USÖ Labmed länsklinik" w:date="2016-11-14T18:38:00Z">
          <w:pPr>
            <w:pStyle w:val="Bibliography"/>
          </w:pPr>
        </w:pPrChange>
      </w:pPr>
      <w:del w:id="2035" w:author="sunny" w:date="2016-12-06T16:14:00Z">
        <w:r w:rsidRPr="006F644E" w:rsidDel="00C63D81">
          <w:rPr>
            <w:rFonts w:ascii="Times New Roman" w:hAnsi="Times New Roman" w:cs="Times New Roman"/>
            <w:sz w:val="24"/>
            <w:szCs w:val="24"/>
            <w:rPrChange w:id="2036" w:author="Unemo Magnus, USÖ Labmed länsklinik" w:date="2016-11-14T17:51:00Z">
              <w:rPr>
                <w:rFonts w:ascii="Calibri" w:hAnsi="Calibri"/>
              </w:rPr>
            </w:rPrChange>
          </w:rPr>
          <w:delText>30. EUCAST. The European Committee on Antimicrobial Susceptibility Testing. Breakpoint tables for interpretation of MICs and zone diameters. 2016.</w:delText>
        </w:r>
      </w:del>
      <w:ins w:id="2037" w:author="Unemo Magnus, USÖ Labmed länsklinik" w:date="2016-11-14T18:48:00Z">
        <w:del w:id="2038" w:author="sunny" w:date="2016-12-06T16:14:00Z">
          <w:r w:rsidR="00CF506D" w:rsidDel="00C63D81">
            <w:rPr>
              <w:rFonts w:ascii="Times New Roman" w:hAnsi="Times New Roman" w:cs="Times New Roman"/>
              <w:sz w:val="24"/>
              <w:szCs w:val="24"/>
            </w:rPr>
            <w:delText xml:space="preserve"> </w:delText>
          </w:r>
          <w:r w:rsidR="00CF506D" w:rsidRPr="00CF506D" w:rsidDel="00C63D81">
            <w:rPr>
              <w:rFonts w:ascii="Times New Roman" w:hAnsi="Times New Roman" w:cs="Times New Roman"/>
              <w:sz w:val="24"/>
              <w:szCs w:val="24"/>
            </w:rPr>
            <w:delText>http://www.eucast.org/clinical_breakpoints/</w:delText>
          </w:r>
        </w:del>
      </w:ins>
    </w:p>
    <w:p w14:paraId="00097726" w14:textId="02F35857" w:rsidR="00377FDC" w:rsidRPr="006F644E" w:rsidDel="00C63D81" w:rsidRDefault="00377FDC">
      <w:pPr>
        <w:pStyle w:val="Bibliography"/>
        <w:spacing w:after="0" w:line="480" w:lineRule="auto"/>
        <w:jc w:val="both"/>
        <w:rPr>
          <w:del w:id="2039" w:author="sunny" w:date="2016-12-06T16:14:00Z"/>
          <w:rFonts w:ascii="Times New Roman" w:hAnsi="Times New Roman" w:cs="Times New Roman"/>
          <w:sz w:val="24"/>
          <w:szCs w:val="24"/>
          <w:rPrChange w:id="2040" w:author="Unemo Magnus, USÖ Labmed länsklinik" w:date="2016-11-14T17:51:00Z">
            <w:rPr>
              <w:del w:id="2041" w:author="sunny" w:date="2016-12-06T16:14:00Z"/>
              <w:rFonts w:ascii="Calibri" w:hAnsi="Calibri"/>
            </w:rPr>
          </w:rPrChange>
        </w:rPr>
        <w:pPrChange w:id="2042" w:author="Unemo Magnus, USÖ Labmed länsklinik" w:date="2016-11-14T18:38:00Z">
          <w:pPr>
            <w:pStyle w:val="Bibliography"/>
          </w:pPr>
        </w:pPrChange>
      </w:pPr>
      <w:del w:id="2043" w:author="sunny" w:date="2016-12-06T16:14:00Z">
        <w:r w:rsidRPr="006F644E" w:rsidDel="00C63D81">
          <w:rPr>
            <w:rFonts w:ascii="Times New Roman" w:hAnsi="Times New Roman" w:cs="Times New Roman"/>
            <w:sz w:val="24"/>
            <w:szCs w:val="24"/>
            <w:rPrChange w:id="2044" w:author="Unemo Magnus, USÖ Labmed länsklinik" w:date="2016-11-14T17:51:00Z">
              <w:rPr>
                <w:rFonts w:ascii="Calibri" w:hAnsi="Calibri"/>
              </w:rPr>
            </w:rPrChange>
          </w:rPr>
          <w:delText>31. Parikh R, Mathai A, Parikh S</w:delText>
        </w:r>
      </w:del>
      <w:ins w:id="2045" w:author="Unemo Magnus, USÖ Labmed länsklinik" w:date="2016-11-14T18:48:00Z">
        <w:del w:id="2046"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2047" w:author="sunny" w:date="2016-12-06T16:14:00Z">
        <w:r w:rsidRPr="006F644E" w:rsidDel="00C63D81">
          <w:rPr>
            <w:rFonts w:ascii="Times New Roman" w:hAnsi="Times New Roman" w:cs="Times New Roman"/>
            <w:sz w:val="24"/>
            <w:szCs w:val="24"/>
            <w:rPrChange w:id="2048" w:author="Unemo Magnus, USÖ Labmed länsklinik" w:date="2016-11-14T17:51:00Z">
              <w:rPr>
                <w:rFonts w:ascii="Calibri" w:hAnsi="Calibri"/>
              </w:rPr>
            </w:rPrChange>
          </w:rPr>
          <w:delText xml:space="preserve">, Chandra Sekhar G, Thomas R. Understanding and using sensitivity, specificity and predictive values. </w:delText>
        </w:r>
        <w:r w:rsidRPr="006F644E" w:rsidDel="00C63D81">
          <w:rPr>
            <w:rFonts w:ascii="Times New Roman" w:hAnsi="Times New Roman" w:cs="Times New Roman"/>
            <w:i/>
            <w:iCs/>
            <w:sz w:val="24"/>
            <w:szCs w:val="24"/>
            <w:rPrChange w:id="2049" w:author="Unemo Magnus, USÖ Labmed länsklinik" w:date="2016-11-14T17:51:00Z">
              <w:rPr>
                <w:rFonts w:ascii="Calibri" w:hAnsi="Calibri"/>
                <w:i/>
                <w:iCs/>
              </w:rPr>
            </w:rPrChange>
          </w:rPr>
          <w:delText>Indian J Ophthalmol</w:delText>
        </w:r>
        <w:r w:rsidRPr="006F644E" w:rsidDel="00C63D81">
          <w:rPr>
            <w:rFonts w:ascii="Times New Roman" w:hAnsi="Times New Roman" w:cs="Times New Roman"/>
            <w:sz w:val="24"/>
            <w:szCs w:val="24"/>
            <w:rPrChange w:id="2050" w:author="Unemo Magnus, USÖ Labmed länsklinik" w:date="2016-11-14T17:51:00Z">
              <w:rPr>
                <w:rFonts w:ascii="Calibri" w:hAnsi="Calibri"/>
              </w:rPr>
            </w:rPrChange>
          </w:rPr>
          <w:delText xml:space="preserve"> 2008; </w:delText>
        </w:r>
        <w:r w:rsidRPr="006F644E" w:rsidDel="00C63D81">
          <w:rPr>
            <w:rFonts w:ascii="Times New Roman" w:hAnsi="Times New Roman" w:cs="Times New Roman"/>
            <w:b/>
            <w:bCs/>
            <w:sz w:val="24"/>
            <w:szCs w:val="24"/>
            <w:rPrChange w:id="2051" w:author="Unemo Magnus, USÖ Labmed länsklinik" w:date="2016-11-14T17:51:00Z">
              <w:rPr>
                <w:rFonts w:ascii="Calibri" w:hAnsi="Calibri"/>
                <w:b/>
                <w:bCs/>
              </w:rPr>
            </w:rPrChange>
          </w:rPr>
          <w:delText>56</w:delText>
        </w:r>
        <w:r w:rsidRPr="006F644E" w:rsidDel="00C63D81">
          <w:rPr>
            <w:rFonts w:ascii="Times New Roman" w:hAnsi="Times New Roman" w:cs="Times New Roman"/>
            <w:sz w:val="24"/>
            <w:szCs w:val="24"/>
            <w:rPrChange w:id="2052" w:author="Unemo Magnus, USÖ Labmed länsklinik" w:date="2016-11-14T17:51:00Z">
              <w:rPr>
                <w:rFonts w:ascii="Calibri" w:hAnsi="Calibri"/>
              </w:rPr>
            </w:rPrChange>
          </w:rPr>
          <w:delText>: 45–50.</w:delText>
        </w:r>
      </w:del>
    </w:p>
    <w:p w14:paraId="062C8EE7" w14:textId="1DA28574" w:rsidR="00377FDC" w:rsidRPr="006F644E" w:rsidDel="00C63D81" w:rsidRDefault="00377FDC">
      <w:pPr>
        <w:pStyle w:val="Bibliography"/>
        <w:spacing w:after="0" w:line="480" w:lineRule="auto"/>
        <w:jc w:val="both"/>
        <w:rPr>
          <w:del w:id="2053" w:author="sunny" w:date="2016-12-06T16:14:00Z"/>
          <w:rFonts w:ascii="Times New Roman" w:hAnsi="Times New Roman" w:cs="Times New Roman"/>
          <w:sz w:val="24"/>
          <w:szCs w:val="24"/>
          <w:lang w:val="sv-SE"/>
          <w:rPrChange w:id="2054" w:author="Unemo Magnus, USÖ Labmed länsklinik" w:date="2016-11-14T17:51:00Z">
            <w:rPr>
              <w:del w:id="2055" w:author="sunny" w:date="2016-12-06T16:14:00Z"/>
              <w:rFonts w:ascii="Calibri" w:hAnsi="Calibri"/>
            </w:rPr>
          </w:rPrChange>
        </w:rPr>
        <w:pPrChange w:id="2056" w:author="Unemo Magnus, USÖ Labmed länsklinik" w:date="2016-11-14T18:38:00Z">
          <w:pPr>
            <w:pStyle w:val="Bibliography"/>
          </w:pPr>
        </w:pPrChange>
      </w:pPr>
      <w:del w:id="2057" w:author="sunny" w:date="2016-12-06T16:14:00Z">
        <w:r w:rsidRPr="006F644E" w:rsidDel="00C63D81">
          <w:rPr>
            <w:rFonts w:ascii="Times New Roman" w:hAnsi="Times New Roman" w:cs="Times New Roman"/>
            <w:sz w:val="24"/>
            <w:szCs w:val="24"/>
            <w:rPrChange w:id="2058" w:author="Unemo Magnus, USÖ Labmed länsklinik" w:date="2016-11-14T17:51:00Z">
              <w:rPr>
                <w:rFonts w:ascii="Calibri" w:hAnsi="Calibri"/>
              </w:rPr>
            </w:rPrChange>
          </w:rPr>
          <w:delText>32. Zhao S, Guo Y, Sheng Q</w:delText>
        </w:r>
      </w:del>
      <w:ins w:id="2059" w:author="Unemo Magnus, USÖ Labmed länsklinik" w:date="2016-11-14T18:48:00Z">
        <w:del w:id="2060" w:author="sunny" w:date="2016-12-06T16:14:00Z">
          <w:r w:rsidR="00AA4816" w:rsidDel="00C63D81">
            <w:rPr>
              <w:rFonts w:ascii="Times New Roman" w:hAnsi="Times New Roman" w:cs="Times New Roman"/>
              <w:sz w:val="24"/>
              <w:szCs w:val="24"/>
            </w:rPr>
            <w:delText xml:space="preserve"> </w:delText>
          </w:r>
          <w:r w:rsidR="00AA4816" w:rsidDel="00C63D81">
            <w:rPr>
              <w:rFonts w:ascii="Times New Roman" w:hAnsi="Times New Roman" w:cs="Times New Roman"/>
              <w:i/>
              <w:sz w:val="24"/>
              <w:szCs w:val="24"/>
            </w:rPr>
            <w:delText>et al</w:delText>
          </w:r>
        </w:del>
      </w:ins>
      <w:del w:id="2061" w:author="sunny" w:date="2016-12-06T16:14:00Z">
        <w:r w:rsidRPr="006F644E" w:rsidDel="00C63D81">
          <w:rPr>
            <w:rFonts w:ascii="Times New Roman" w:hAnsi="Times New Roman" w:cs="Times New Roman"/>
            <w:sz w:val="24"/>
            <w:szCs w:val="24"/>
            <w:rPrChange w:id="2062" w:author="Unemo Magnus, USÖ Labmed länsklinik" w:date="2016-11-14T17:51:00Z">
              <w:rPr>
                <w:rFonts w:ascii="Calibri" w:hAnsi="Calibri"/>
              </w:rPr>
            </w:rPrChange>
          </w:rPr>
          <w:delText xml:space="preserve">, Shyr Y. Advanced </w:delText>
        </w:r>
      </w:del>
      <w:ins w:id="2063" w:author="Unemo Magnus, USÖ Labmed länsklinik" w:date="2016-11-14T18:48:00Z">
        <w:del w:id="2064" w:author="sunny" w:date="2016-12-06T16:14:00Z">
          <w:r w:rsidR="00AA4816" w:rsidDel="00C63D81">
            <w:rPr>
              <w:rFonts w:ascii="Times New Roman" w:hAnsi="Times New Roman" w:cs="Times New Roman"/>
              <w:sz w:val="24"/>
              <w:szCs w:val="24"/>
            </w:rPr>
            <w:delText>h</w:delText>
          </w:r>
        </w:del>
      </w:ins>
      <w:del w:id="2065" w:author="sunny" w:date="2016-12-06T16:14:00Z">
        <w:r w:rsidRPr="006F644E" w:rsidDel="00C63D81">
          <w:rPr>
            <w:rFonts w:ascii="Times New Roman" w:hAnsi="Times New Roman" w:cs="Times New Roman"/>
            <w:sz w:val="24"/>
            <w:szCs w:val="24"/>
            <w:rPrChange w:id="2066" w:author="Unemo Magnus, USÖ Labmed länsklinik" w:date="2016-11-14T17:51:00Z">
              <w:rPr>
                <w:rFonts w:ascii="Calibri" w:hAnsi="Calibri"/>
              </w:rPr>
            </w:rPrChange>
          </w:rPr>
          <w:delText xml:space="preserve">Heat </w:delText>
        </w:r>
      </w:del>
      <w:ins w:id="2067" w:author="Unemo Magnus, USÖ Labmed länsklinik" w:date="2016-11-14T18:49:00Z">
        <w:del w:id="2068" w:author="sunny" w:date="2016-12-06T16:14:00Z">
          <w:r w:rsidR="00AA4816" w:rsidDel="00C63D81">
            <w:rPr>
              <w:rFonts w:ascii="Times New Roman" w:hAnsi="Times New Roman" w:cs="Times New Roman"/>
              <w:sz w:val="24"/>
              <w:szCs w:val="24"/>
            </w:rPr>
            <w:delText>m</w:delText>
          </w:r>
        </w:del>
      </w:ins>
      <w:del w:id="2069" w:author="sunny" w:date="2016-12-06T16:14:00Z">
        <w:r w:rsidRPr="006F644E" w:rsidDel="00C63D81">
          <w:rPr>
            <w:rFonts w:ascii="Times New Roman" w:hAnsi="Times New Roman" w:cs="Times New Roman"/>
            <w:sz w:val="24"/>
            <w:szCs w:val="24"/>
            <w:rPrChange w:id="2070" w:author="Unemo Magnus, USÖ Labmed länsklinik" w:date="2016-11-14T17:51:00Z">
              <w:rPr>
                <w:rFonts w:ascii="Calibri" w:hAnsi="Calibri"/>
              </w:rPr>
            </w:rPrChange>
          </w:rPr>
          <w:delText xml:space="preserve">Map and </w:delText>
        </w:r>
      </w:del>
      <w:ins w:id="2071" w:author="Unemo Magnus, USÖ Labmed länsklinik" w:date="2016-11-14T18:49:00Z">
        <w:del w:id="2072" w:author="sunny" w:date="2016-12-06T16:14:00Z">
          <w:r w:rsidR="00AA4816" w:rsidDel="00C63D81">
            <w:rPr>
              <w:rFonts w:ascii="Times New Roman" w:hAnsi="Times New Roman" w:cs="Times New Roman"/>
              <w:sz w:val="24"/>
              <w:szCs w:val="24"/>
            </w:rPr>
            <w:delText>c</w:delText>
          </w:r>
        </w:del>
      </w:ins>
      <w:del w:id="2073" w:author="sunny" w:date="2016-12-06T16:14:00Z">
        <w:r w:rsidRPr="006F644E" w:rsidDel="00C63D81">
          <w:rPr>
            <w:rFonts w:ascii="Times New Roman" w:hAnsi="Times New Roman" w:cs="Times New Roman"/>
            <w:sz w:val="24"/>
            <w:szCs w:val="24"/>
            <w:rPrChange w:id="2074" w:author="Unemo Magnus, USÖ Labmed länsklinik" w:date="2016-11-14T17:51:00Z">
              <w:rPr>
                <w:rFonts w:ascii="Calibri" w:hAnsi="Calibri"/>
              </w:rPr>
            </w:rPrChange>
          </w:rPr>
          <w:delText xml:space="preserve">Clustering </w:delText>
        </w:r>
      </w:del>
      <w:ins w:id="2075" w:author="Unemo Magnus, USÖ Labmed länsklinik" w:date="2016-11-14T18:49:00Z">
        <w:del w:id="2076" w:author="sunny" w:date="2016-12-06T16:14:00Z">
          <w:r w:rsidR="00AA4816" w:rsidDel="00C63D81">
            <w:rPr>
              <w:rFonts w:ascii="Times New Roman" w:hAnsi="Times New Roman" w:cs="Times New Roman"/>
              <w:sz w:val="24"/>
              <w:szCs w:val="24"/>
            </w:rPr>
            <w:delText>a</w:delText>
          </w:r>
        </w:del>
      </w:ins>
      <w:del w:id="2077" w:author="sunny" w:date="2016-12-06T16:14:00Z">
        <w:r w:rsidRPr="006F644E" w:rsidDel="00C63D81">
          <w:rPr>
            <w:rFonts w:ascii="Times New Roman" w:hAnsi="Times New Roman" w:cs="Times New Roman"/>
            <w:sz w:val="24"/>
            <w:szCs w:val="24"/>
            <w:rPrChange w:id="2078" w:author="Unemo Magnus, USÖ Labmed länsklinik" w:date="2016-11-14T17:51:00Z">
              <w:rPr>
                <w:rFonts w:ascii="Calibri" w:hAnsi="Calibri"/>
              </w:rPr>
            </w:rPrChange>
          </w:rPr>
          <w:delText xml:space="preserve">Analysis </w:delText>
        </w:r>
      </w:del>
      <w:ins w:id="2079" w:author="Unemo Magnus, USÖ Labmed länsklinik" w:date="2016-11-14T18:49:00Z">
        <w:del w:id="2080" w:author="sunny" w:date="2016-12-06T16:14:00Z">
          <w:r w:rsidR="00AA4816" w:rsidDel="00C63D81">
            <w:rPr>
              <w:rFonts w:ascii="Times New Roman" w:hAnsi="Times New Roman" w:cs="Times New Roman"/>
              <w:sz w:val="24"/>
              <w:szCs w:val="24"/>
            </w:rPr>
            <w:delText>u</w:delText>
          </w:r>
        </w:del>
      </w:ins>
      <w:del w:id="2081" w:author="sunny" w:date="2016-12-06T16:14:00Z">
        <w:r w:rsidRPr="006F644E" w:rsidDel="00C63D81">
          <w:rPr>
            <w:rFonts w:ascii="Times New Roman" w:hAnsi="Times New Roman" w:cs="Times New Roman"/>
            <w:sz w:val="24"/>
            <w:szCs w:val="24"/>
            <w:rPrChange w:id="2082" w:author="Unemo Magnus, USÖ Labmed länsklinik" w:date="2016-11-14T17:51:00Z">
              <w:rPr>
                <w:rFonts w:ascii="Calibri" w:hAnsi="Calibri"/>
              </w:rPr>
            </w:rPrChange>
          </w:rPr>
          <w:delText xml:space="preserve">Using Heatmap3. </w:delText>
        </w:r>
        <w:r w:rsidRPr="006F644E" w:rsidDel="00C63D81">
          <w:rPr>
            <w:rFonts w:ascii="Times New Roman" w:hAnsi="Times New Roman" w:cs="Times New Roman"/>
            <w:i/>
            <w:iCs/>
            <w:sz w:val="24"/>
            <w:szCs w:val="24"/>
            <w:lang w:val="sv-SE"/>
            <w:rPrChange w:id="2083" w:author="Unemo Magnus, USÖ Labmed länsklinik" w:date="2016-11-14T17:51:00Z">
              <w:rPr>
                <w:rFonts w:ascii="Calibri" w:hAnsi="Calibri"/>
                <w:i/>
                <w:iCs/>
              </w:rPr>
            </w:rPrChange>
          </w:rPr>
          <w:delText>BioMed Res Int</w:delText>
        </w:r>
        <w:r w:rsidRPr="006F644E" w:rsidDel="00C63D81">
          <w:rPr>
            <w:rFonts w:ascii="Times New Roman" w:hAnsi="Times New Roman" w:cs="Times New Roman"/>
            <w:sz w:val="24"/>
            <w:szCs w:val="24"/>
            <w:lang w:val="sv-SE"/>
            <w:rPrChange w:id="2084" w:author="Unemo Magnus, USÖ Labmed länsklinik" w:date="2016-11-14T17:51:00Z">
              <w:rPr>
                <w:rFonts w:ascii="Calibri" w:hAnsi="Calibri"/>
              </w:rPr>
            </w:rPrChange>
          </w:rPr>
          <w:delText xml:space="preserve"> 2014; </w:delText>
        </w:r>
        <w:r w:rsidRPr="006F644E" w:rsidDel="00C63D81">
          <w:rPr>
            <w:rFonts w:ascii="Times New Roman" w:hAnsi="Times New Roman" w:cs="Times New Roman"/>
            <w:b/>
            <w:bCs/>
            <w:sz w:val="24"/>
            <w:szCs w:val="24"/>
            <w:lang w:val="sv-SE"/>
            <w:rPrChange w:id="2085" w:author="Unemo Magnus, USÖ Labmed länsklinik" w:date="2016-11-14T17:51:00Z">
              <w:rPr>
                <w:rFonts w:ascii="Calibri" w:hAnsi="Calibri"/>
                <w:b/>
                <w:bCs/>
              </w:rPr>
            </w:rPrChange>
          </w:rPr>
          <w:delText>2014</w:delText>
        </w:r>
        <w:r w:rsidRPr="006F644E" w:rsidDel="00C63D81">
          <w:rPr>
            <w:rFonts w:ascii="Times New Roman" w:hAnsi="Times New Roman" w:cs="Times New Roman"/>
            <w:sz w:val="24"/>
            <w:szCs w:val="24"/>
            <w:lang w:val="sv-SE"/>
            <w:rPrChange w:id="2086" w:author="Unemo Magnus, USÖ Labmed länsklinik" w:date="2016-11-14T17:51:00Z">
              <w:rPr>
                <w:rFonts w:ascii="Calibri" w:hAnsi="Calibri"/>
              </w:rPr>
            </w:rPrChange>
          </w:rPr>
          <w:delText>: e986048.</w:delText>
        </w:r>
      </w:del>
    </w:p>
    <w:p w14:paraId="7672D9D5" w14:textId="4F810A3D" w:rsidR="00377FDC" w:rsidRPr="006F644E" w:rsidDel="00C63D81" w:rsidRDefault="00377FDC">
      <w:pPr>
        <w:pStyle w:val="Bibliography"/>
        <w:spacing w:after="0" w:line="480" w:lineRule="auto"/>
        <w:jc w:val="both"/>
        <w:rPr>
          <w:del w:id="2087" w:author="sunny" w:date="2016-12-06T16:14:00Z"/>
          <w:rFonts w:ascii="Times New Roman" w:hAnsi="Times New Roman" w:cs="Times New Roman"/>
          <w:sz w:val="24"/>
          <w:szCs w:val="24"/>
          <w:rPrChange w:id="2088" w:author="Unemo Magnus, USÖ Labmed länsklinik" w:date="2016-11-14T17:51:00Z">
            <w:rPr>
              <w:del w:id="2089" w:author="sunny" w:date="2016-12-06T16:14:00Z"/>
              <w:rFonts w:ascii="Calibri" w:hAnsi="Calibri"/>
            </w:rPr>
          </w:rPrChange>
        </w:rPr>
        <w:pPrChange w:id="2090" w:author="Unemo Magnus, USÖ Labmed länsklinik" w:date="2016-11-14T18:38:00Z">
          <w:pPr>
            <w:pStyle w:val="Bibliography"/>
          </w:pPr>
        </w:pPrChange>
      </w:pPr>
      <w:del w:id="2091" w:author="sunny" w:date="2016-12-06T16:14:00Z">
        <w:r w:rsidRPr="006F644E" w:rsidDel="00C63D81">
          <w:rPr>
            <w:rFonts w:ascii="Times New Roman" w:hAnsi="Times New Roman" w:cs="Times New Roman"/>
            <w:sz w:val="24"/>
            <w:szCs w:val="24"/>
            <w:lang w:val="sv-SE"/>
            <w:rPrChange w:id="2092" w:author="Unemo Magnus, USÖ Labmed länsklinik" w:date="2016-11-14T17:51:00Z">
              <w:rPr>
                <w:rFonts w:ascii="Calibri" w:hAnsi="Calibri"/>
              </w:rPr>
            </w:rPrChange>
          </w:rPr>
          <w:delText xml:space="preserve">33. Di Veroli GY, Fornari C, Goldlust I, </w:delText>
        </w:r>
        <w:r w:rsidRPr="006F644E" w:rsidDel="00C63D81">
          <w:rPr>
            <w:rFonts w:ascii="Times New Roman" w:hAnsi="Times New Roman" w:cs="Times New Roman"/>
            <w:i/>
            <w:iCs/>
            <w:sz w:val="24"/>
            <w:szCs w:val="24"/>
            <w:lang w:val="sv-SE"/>
            <w:rPrChange w:id="2093" w:author="Unemo Magnus, USÖ Labmed länsklinik" w:date="2016-11-14T17:51:00Z">
              <w:rPr>
                <w:rFonts w:ascii="Calibri" w:hAnsi="Calibri"/>
                <w:i/>
                <w:iCs/>
              </w:rPr>
            </w:rPrChange>
          </w:rPr>
          <w:delText>et al.</w:delText>
        </w:r>
        <w:r w:rsidRPr="006F644E" w:rsidDel="00C63D81">
          <w:rPr>
            <w:rFonts w:ascii="Times New Roman" w:hAnsi="Times New Roman" w:cs="Times New Roman"/>
            <w:sz w:val="24"/>
            <w:szCs w:val="24"/>
            <w:lang w:val="sv-SE"/>
            <w:rPrChange w:id="2094"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sz w:val="24"/>
            <w:szCs w:val="24"/>
            <w:rPrChange w:id="2095" w:author="Unemo Magnus, USÖ Labmed länsklinik" w:date="2016-11-14T17:51:00Z">
              <w:rPr>
                <w:rFonts w:ascii="Calibri" w:hAnsi="Calibri"/>
              </w:rPr>
            </w:rPrChange>
          </w:rPr>
          <w:delText xml:space="preserve">An automated fitting procedure and software for dose-response curves with multiphasic features. </w:delText>
        </w:r>
        <w:r w:rsidRPr="006F644E" w:rsidDel="00C63D81">
          <w:rPr>
            <w:rFonts w:ascii="Times New Roman" w:hAnsi="Times New Roman" w:cs="Times New Roman"/>
            <w:i/>
            <w:iCs/>
            <w:sz w:val="24"/>
            <w:szCs w:val="24"/>
            <w:rPrChange w:id="2096" w:author="Unemo Magnus, USÖ Labmed länsklinik" w:date="2016-11-14T17:51:00Z">
              <w:rPr>
                <w:rFonts w:ascii="Calibri" w:hAnsi="Calibri"/>
                <w:i/>
                <w:iCs/>
              </w:rPr>
            </w:rPrChange>
          </w:rPr>
          <w:delText>Sci Rep</w:delText>
        </w:r>
        <w:r w:rsidRPr="006F644E" w:rsidDel="00C63D81">
          <w:rPr>
            <w:rFonts w:ascii="Times New Roman" w:hAnsi="Times New Roman" w:cs="Times New Roman"/>
            <w:sz w:val="24"/>
            <w:szCs w:val="24"/>
            <w:rPrChange w:id="2097"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2098" w:author="Unemo Magnus, USÖ Labmed länsklinik" w:date="2016-11-14T17:51:00Z">
              <w:rPr>
                <w:rFonts w:ascii="Calibri" w:hAnsi="Calibri"/>
                <w:b/>
                <w:bCs/>
              </w:rPr>
            </w:rPrChange>
          </w:rPr>
          <w:delText>5</w:delText>
        </w:r>
        <w:r w:rsidRPr="006F644E" w:rsidDel="00C63D81">
          <w:rPr>
            <w:rFonts w:ascii="Times New Roman" w:hAnsi="Times New Roman" w:cs="Times New Roman"/>
            <w:sz w:val="24"/>
            <w:szCs w:val="24"/>
            <w:rPrChange w:id="2099" w:author="Unemo Magnus, USÖ Labmed länsklinik" w:date="2016-11-14T17:51:00Z">
              <w:rPr>
                <w:rFonts w:ascii="Calibri" w:hAnsi="Calibri"/>
              </w:rPr>
            </w:rPrChange>
          </w:rPr>
          <w:delText>: 14701.</w:delText>
        </w:r>
      </w:del>
    </w:p>
    <w:p w14:paraId="2F1BA46E" w14:textId="1CBFD980" w:rsidR="00377FDC" w:rsidRPr="006F644E" w:rsidDel="00C63D81" w:rsidRDefault="00377FDC">
      <w:pPr>
        <w:pStyle w:val="Bibliography"/>
        <w:spacing w:after="0" w:line="480" w:lineRule="auto"/>
        <w:jc w:val="both"/>
        <w:rPr>
          <w:del w:id="2100" w:author="sunny" w:date="2016-12-06T16:14:00Z"/>
          <w:rFonts w:ascii="Times New Roman" w:hAnsi="Times New Roman" w:cs="Times New Roman"/>
          <w:sz w:val="24"/>
          <w:szCs w:val="24"/>
          <w:rPrChange w:id="2101" w:author="Unemo Magnus, USÖ Labmed länsklinik" w:date="2016-11-14T17:51:00Z">
            <w:rPr>
              <w:del w:id="2102" w:author="sunny" w:date="2016-12-06T16:14:00Z"/>
              <w:rFonts w:ascii="Calibri" w:hAnsi="Calibri"/>
            </w:rPr>
          </w:rPrChange>
        </w:rPr>
        <w:pPrChange w:id="2103" w:author="Unemo Magnus, USÖ Labmed länsklinik" w:date="2016-11-14T18:38:00Z">
          <w:pPr>
            <w:pStyle w:val="Bibliography"/>
          </w:pPr>
        </w:pPrChange>
      </w:pPr>
      <w:del w:id="2104" w:author="sunny" w:date="2016-12-06T16:14:00Z">
        <w:r w:rsidRPr="006F644E" w:rsidDel="00C63D81">
          <w:rPr>
            <w:rFonts w:ascii="Times New Roman" w:hAnsi="Times New Roman" w:cs="Times New Roman"/>
            <w:sz w:val="24"/>
            <w:szCs w:val="24"/>
            <w:rPrChange w:id="2105" w:author="Unemo Magnus, USÖ Labmed länsklinik" w:date="2016-11-14T17:51:00Z">
              <w:rPr>
                <w:rFonts w:ascii="Calibri" w:hAnsi="Calibri"/>
              </w:rPr>
            </w:rPrChange>
          </w:rPr>
          <w:delText>34. Regoes RR, Wiuff C, Zappala RM</w:delText>
        </w:r>
      </w:del>
      <w:ins w:id="2106" w:author="Unemo Magnus, USÖ Labmed länsklinik" w:date="2016-11-14T18:49:00Z">
        <w:del w:id="2107" w:author="sunny" w:date="2016-12-06T16:14:00Z">
          <w:r w:rsidR="000A49B6" w:rsidDel="00C63D81">
            <w:rPr>
              <w:rFonts w:ascii="Times New Roman" w:hAnsi="Times New Roman" w:cs="Times New Roman"/>
              <w:sz w:val="24"/>
              <w:szCs w:val="24"/>
            </w:rPr>
            <w:delText xml:space="preserve"> </w:delText>
          </w:r>
          <w:r w:rsidR="000A49B6" w:rsidDel="00C63D81">
            <w:rPr>
              <w:rFonts w:ascii="Times New Roman" w:hAnsi="Times New Roman" w:cs="Times New Roman"/>
              <w:i/>
              <w:sz w:val="24"/>
              <w:szCs w:val="24"/>
            </w:rPr>
            <w:delText>et al</w:delText>
          </w:r>
        </w:del>
      </w:ins>
      <w:del w:id="2108" w:author="sunny" w:date="2016-12-06T16:14:00Z">
        <w:r w:rsidRPr="006F644E" w:rsidDel="00C63D81">
          <w:rPr>
            <w:rFonts w:ascii="Times New Roman" w:hAnsi="Times New Roman" w:cs="Times New Roman"/>
            <w:sz w:val="24"/>
            <w:szCs w:val="24"/>
            <w:rPrChange w:id="2109" w:author="Unemo Magnus, USÖ Labmed länsklinik" w:date="2016-11-14T17:51:00Z">
              <w:rPr>
                <w:rFonts w:ascii="Calibri" w:hAnsi="Calibri"/>
              </w:rPr>
            </w:rPrChange>
          </w:rPr>
          <w:delText xml:space="preserve">, Garner KN, Baquero F, Levin BR. Pharmacodynamic functions: a multiparameter approach to the design of antibiotic treatment regimens. </w:delText>
        </w:r>
        <w:r w:rsidRPr="006F644E" w:rsidDel="00C63D81">
          <w:rPr>
            <w:rFonts w:ascii="Times New Roman" w:hAnsi="Times New Roman" w:cs="Times New Roman"/>
            <w:i/>
            <w:iCs/>
            <w:sz w:val="24"/>
            <w:szCs w:val="24"/>
            <w:rPrChange w:id="2110"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111" w:author="Unemo Magnus, USÖ Labmed länsklinik" w:date="2016-11-14T17:51:00Z">
              <w:rPr>
                <w:rFonts w:ascii="Calibri" w:hAnsi="Calibri"/>
              </w:rPr>
            </w:rPrChange>
          </w:rPr>
          <w:delText xml:space="preserve"> 2004; </w:delText>
        </w:r>
        <w:r w:rsidRPr="006F644E" w:rsidDel="00C63D81">
          <w:rPr>
            <w:rFonts w:ascii="Times New Roman" w:hAnsi="Times New Roman" w:cs="Times New Roman"/>
            <w:b/>
            <w:bCs/>
            <w:sz w:val="24"/>
            <w:szCs w:val="24"/>
            <w:rPrChange w:id="2112" w:author="Unemo Magnus, USÖ Labmed länsklinik" w:date="2016-11-14T17:51:00Z">
              <w:rPr>
                <w:rFonts w:ascii="Calibri" w:hAnsi="Calibri"/>
                <w:b/>
                <w:bCs/>
              </w:rPr>
            </w:rPrChange>
          </w:rPr>
          <w:delText>48</w:delText>
        </w:r>
        <w:r w:rsidRPr="006F644E" w:rsidDel="00C63D81">
          <w:rPr>
            <w:rFonts w:ascii="Times New Roman" w:hAnsi="Times New Roman" w:cs="Times New Roman"/>
            <w:sz w:val="24"/>
            <w:szCs w:val="24"/>
            <w:rPrChange w:id="2113" w:author="Unemo Magnus, USÖ Labmed länsklinik" w:date="2016-11-14T17:51:00Z">
              <w:rPr>
                <w:rFonts w:ascii="Calibri" w:hAnsi="Calibri"/>
              </w:rPr>
            </w:rPrChange>
          </w:rPr>
          <w:delText>: 3670–6.</w:delText>
        </w:r>
      </w:del>
    </w:p>
    <w:p w14:paraId="527FCE86" w14:textId="3EAB5B7C" w:rsidR="00377FDC" w:rsidRPr="006F644E" w:rsidDel="00C63D81" w:rsidRDefault="00377FDC">
      <w:pPr>
        <w:pStyle w:val="Bibliography"/>
        <w:spacing w:after="0" w:line="480" w:lineRule="auto"/>
        <w:jc w:val="both"/>
        <w:rPr>
          <w:del w:id="2114" w:author="sunny" w:date="2016-12-06T16:14:00Z"/>
          <w:rFonts w:ascii="Times New Roman" w:hAnsi="Times New Roman" w:cs="Times New Roman"/>
          <w:sz w:val="24"/>
          <w:szCs w:val="24"/>
          <w:rPrChange w:id="2115" w:author="Unemo Magnus, USÖ Labmed länsklinik" w:date="2016-11-14T17:51:00Z">
            <w:rPr>
              <w:del w:id="2116" w:author="sunny" w:date="2016-12-06T16:14:00Z"/>
              <w:rFonts w:ascii="Calibri" w:hAnsi="Calibri"/>
            </w:rPr>
          </w:rPrChange>
        </w:rPr>
        <w:pPrChange w:id="2117" w:author="Unemo Magnus, USÖ Labmed länsklinik" w:date="2016-11-14T18:38:00Z">
          <w:pPr>
            <w:pStyle w:val="Bibliography"/>
          </w:pPr>
        </w:pPrChange>
      </w:pPr>
      <w:del w:id="2118" w:author="sunny" w:date="2016-12-06T16:14:00Z">
        <w:r w:rsidRPr="006F644E" w:rsidDel="00C63D81">
          <w:rPr>
            <w:rFonts w:ascii="Times New Roman" w:hAnsi="Times New Roman" w:cs="Times New Roman"/>
            <w:sz w:val="24"/>
            <w:szCs w:val="24"/>
            <w:rPrChange w:id="2119" w:author="Unemo Magnus, USÖ Labmed länsklinik" w:date="2016-11-14T17:51:00Z">
              <w:rPr>
                <w:rFonts w:ascii="Calibri" w:hAnsi="Calibri"/>
              </w:rPr>
            </w:rPrChange>
          </w:rPr>
          <w:delText xml:space="preserve">35. Foucquier J, Guedj M. Analysis of drug combinations: current methodological landscape. </w:delText>
        </w:r>
        <w:r w:rsidRPr="006F644E" w:rsidDel="00C63D81">
          <w:rPr>
            <w:rFonts w:ascii="Times New Roman" w:hAnsi="Times New Roman" w:cs="Times New Roman"/>
            <w:i/>
            <w:iCs/>
            <w:sz w:val="24"/>
            <w:szCs w:val="24"/>
            <w:rPrChange w:id="2120" w:author="Unemo Magnus, USÖ Labmed länsklinik" w:date="2016-11-14T17:51:00Z">
              <w:rPr>
                <w:rFonts w:ascii="Calibri" w:hAnsi="Calibri"/>
                <w:i/>
                <w:iCs/>
              </w:rPr>
            </w:rPrChange>
          </w:rPr>
          <w:delText>Pharmacol Res Perspect</w:delText>
        </w:r>
        <w:r w:rsidRPr="006F644E" w:rsidDel="00C63D81">
          <w:rPr>
            <w:rFonts w:ascii="Times New Roman" w:hAnsi="Times New Roman" w:cs="Times New Roman"/>
            <w:sz w:val="24"/>
            <w:szCs w:val="24"/>
            <w:rPrChange w:id="2121" w:author="Unemo Magnus, USÖ Labmed länsklinik" w:date="2016-11-14T17:51:00Z">
              <w:rPr>
                <w:rFonts w:ascii="Calibri" w:hAnsi="Calibri"/>
              </w:rPr>
            </w:rPrChange>
          </w:rPr>
          <w:delText xml:space="preserve"> 2015; </w:delText>
        </w:r>
        <w:r w:rsidRPr="006F644E" w:rsidDel="00C63D81">
          <w:rPr>
            <w:rFonts w:ascii="Times New Roman" w:hAnsi="Times New Roman" w:cs="Times New Roman"/>
            <w:b/>
            <w:bCs/>
            <w:sz w:val="24"/>
            <w:szCs w:val="24"/>
            <w:rPrChange w:id="2122" w:author="Unemo Magnus, USÖ Labmed länsklinik" w:date="2016-11-14T17:51:00Z">
              <w:rPr>
                <w:rFonts w:ascii="Calibri" w:hAnsi="Calibri"/>
                <w:b/>
                <w:bCs/>
              </w:rPr>
            </w:rPrChange>
          </w:rPr>
          <w:delText>3</w:delText>
        </w:r>
        <w:r w:rsidRPr="006F644E" w:rsidDel="00C63D81">
          <w:rPr>
            <w:rFonts w:ascii="Times New Roman" w:hAnsi="Times New Roman" w:cs="Times New Roman"/>
            <w:sz w:val="24"/>
            <w:szCs w:val="24"/>
            <w:rPrChange w:id="2123" w:author="Unemo Magnus, USÖ Labmed länsklinik" w:date="2016-11-14T17:51:00Z">
              <w:rPr>
                <w:rFonts w:ascii="Calibri" w:hAnsi="Calibri"/>
              </w:rPr>
            </w:rPrChange>
          </w:rPr>
          <w:delText>. Available at: http://www.ncbi.nlm.nih.gov/pmc/articles/PMC4492765/. Accessed November 17, 2015.</w:delText>
        </w:r>
      </w:del>
    </w:p>
    <w:p w14:paraId="0C22DE39" w14:textId="30BAFC90" w:rsidR="00377FDC" w:rsidRPr="006F644E" w:rsidDel="00C63D81" w:rsidRDefault="00377FDC">
      <w:pPr>
        <w:pStyle w:val="Bibliography"/>
        <w:spacing w:after="0" w:line="480" w:lineRule="auto"/>
        <w:jc w:val="both"/>
        <w:rPr>
          <w:del w:id="2124" w:author="sunny" w:date="2016-12-06T16:14:00Z"/>
          <w:rFonts w:ascii="Times New Roman" w:hAnsi="Times New Roman" w:cs="Times New Roman"/>
          <w:sz w:val="24"/>
          <w:szCs w:val="24"/>
          <w:rPrChange w:id="2125" w:author="Unemo Magnus, USÖ Labmed länsklinik" w:date="2016-11-14T17:51:00Z">
            <w:rPr>
              <w:del w:id="2126" w:author="sunny" w:date="2016-12-06T16:14:00Z"/>
              <w:rFonts w:ascii="Calibri" w:hAnsi="Calibri"/>
            </w:rPr>
          </w:rPrChange>
        </w:rPr>
        <w:pPrChange w:id="2127" w:author="Unemo Magnus, USÖ Labmed länsklinik" w:date="2016-11-14T18:38:00Z">
          <w:pPr>
            <w:pStyle w:val="Bibliography"/>
          </w:pPr>
        </w:pPrChange>
      </w:pPr>
      <w:del w:id="2128" w:author="sunny" w:date="2016-12-06T16:14:00Z">
        <w:r w:rsidRPr="006F644E" w:rsidDel="00C63D81">
          <w:rPr>
            <w:rFonts w:ascii="Times New Roman" w:hAnsi="Times New Roman" w:cs="Times New Roman"/>
            <w:sz w:val="24"/>
            <w:szCs w:val="24"/>
            <w:rPrChange w:id="2129" w:author="Unemo Magnus, USÖ Labmed länsklinik" w:date="2016-11-14T17:51:00Z">
              <w:rPr>
                <w:rFonts w:ascii="Calibri" w:hAnsi="Calibri"/>
              </w:rPr>
            </w:rPrChange>
          </w:rPr>
          <w:delText>36. Yu G, Baeder DY, Regoes RR</w:delText>
        </w:r>
      </w:del>
      <w:ins w:id="2130" w:author="Unemo Magnus, USÖ Labmed länsklinik" w:date="2016-11-14T18:49:00Z">
        <w:del w:id="2131" w:author="sunny" w:date="2016-12-06T16:14:00Z">
          <w:r w:rsidR="00C552DE" w:rsidDel="00C63D81">
            <w:rPr>
              <w:rFonts w:ascii="Times New Roman" w:hAnsi="Times New Roman" w:cs="Times New Roman"/>
              <w:sz w:val="24"/>
              <w:szCs w:val="24"/>
            </w:rPr>
            <w:delText xml:space="preserve"> </w:delText>
          </w:r>
          <w:r w:rsidR="00C552DE" w:rsidDel="00C63D81">
            <w:rPr>
              <w:rFonts w:ascii="Times New Roman" w:hAnsi="Times New Roman" w:cs="Times New Roman"/>
              <w:i/>
              <w:sz w:val="24"/>
              <w:szCs w:val="24"/>
            </w:rPr>
            <w:delText>et al</w:delText>
          </w:r>
        </w:del>
      </w:ins>
      <w:del w:id="2132" w:author="sunny" w:date="2016-12-06T16:14:00Z">
        <w:r w:rsidRPr="006F644E" w:rsidDel="00C63D81">
          <w:rPr>
            <w:rFonts w:ascii="Times New Roman" w:hAnsi="Times New Roman" w:cs="Times New Roman"/>
            <w:sz w:val="24"/>
            <w:szCs w:val="24"/>
            <w:rPrChange w:id="2133" w:author="Unemo Magnus, USÖ Labmed länsklinik" w:date="2016-11-14T17:51:00Z">
              <w:rPr>
                <w:rFonts w:ascii="Calibri" w:hAnsi="Calibri"/>
              </w:rPr>
            </w:rPrChange>
          </w:rPr>
          <w:delText xml:space="preserve">, Rolff J. Combination Effects </w:delText>
        </w:r>
      </w:del>
      <w:ins w:id="2134" w:author="Unemo Magnus, USÖ Labmed länsklinik" w:date="2016-11-14T18:49:00Z">
        <w:del w:id="2135" w:author="sunny" w:date="2016-12-06T16:14:00Z">
          <w:r w:rsidR="00C552DE" w:rsidDel="00C63D81">
            <w:rPr>
              <w:rFonts w:ascii="Times New Roman" w:hAnsi="Times New Roman" w:cs="Times New Roman"/>
              <w:sz w:val="24"/>
              <w:szCs w:val="24"/>
            </w:rPr>
            <w:delText>e</w:delText>
          </w:r>
          <w:r w:rsidR="00C552DE" w:rsidRPr="006F644E" w:rsidDel="00C63D81">
            <w:rPr>
              <w:rFonts w:ascii="Times New Roman" w:hAnsi="Times New Roman" w:cs="Times New Roman"/>
              <w:sz w:val="24"/>
              <w:szCs w:val="24"/>
              <w:rPrChange w:id="2136" w:author="Unemo Magnus, USÖ Labmed länsklinik" w:date="2016-11-14T17:51:00Z">
                <w:rPr>
                  <w:rFonts w:ascii="Calibri" w:hAnsi="Calibri"/>
                </w:rPr>
              </w:rPrChange>
            </w:rPr>
            <w:delText xml:space="preserve">ffects </w:delText>
          </w:r>
        </w:del>
      </w:ins>
      <w:del w:id="2137" w:author="sunny" w:date="2016-12-06T16:14:00Z">
        <w:r w:rsidRPr="006F644E" w:rsidDel="00C63D81">
          <w:rPr>
            <w:rFonts w:ascii="Times New Roman" w:hAnsi="Times New Roman" w:cs="Times New Roman"/>
            <w:sz w:val="24"/>
            <w:szCs w:val="24"/>
            <w:rPrChange w:id="2138" w:author="Unemo Magnus, USÖ Labmed länsklinik" w:date="2016-11-14T17:51:00Z">
              <w:rPr>
                <w:rFonts w:ascii="Calibri" w:hAnsi="Calibri"/>
              </w:rPr>
            </w:rPrChange>
          </w:rPr>
          <w:delText xml:space="preserve">of Antimicrobial </w:delText>
        </w:r>
      </w:del>
      <w:ins w:id="2139" w:author="Unemo Magnus, USÖ Labmed länsklinik" w:date="2016-11-14T18:49:00Z">
        <w:del w:id="2140" w:author="sunny" w:date="2016-12-06T16:14:00Z">
          <w:r w:rsidR="00C552DE" w:rsidDel="00C63D81">
            <w:rPr>
              <w:rFonts w:ascii="Times New Roman" w:hAnsi="Times New Roman" w:cs="Times New Roman"/>
              <w:sz w:val="24"/>
              <w:szCs w:val="24"/>
            </w:rPr>
            <w:delText>a</w:delText>
          </w:r>
          <w:r w:rsidR="00C552DE" w:rsidRPr="006F644E" w:rsidDel="00C63D81">
            <w:rPr>
              <w:rFonts w:ascii="Times New Roman" w:hAnsi="Times New Roman" w:cs="Times New Roman"/>
              <w:sz w:val="24"/>
              <w:szCs w:val="24"/>
              <w:rPrChange w:id="2141" w:author="Unemo Magnus, USÖ Labmed länsklinik" w:date="2016-11-14T17:51:00Z">
                <w:rPr>
                  <w:rFonts w:ascii="Calibri" w:hAnsi="Calibri"/>
                </w:rPr>
              </w:rPrChange>
            </w:rPr>
            <w:delText xml:space="preserve">ntimicrobial </w:delText>
          </w:r>
        </w:del>
      </w:ins>
      <w:del w:id="2142" w:author="sunny" w:date="2016-12-06T16:14:00Z">
        <w:r w:rsidRPr="006F644E" w:rsidDel="00C63D81">
          <w:rPr>
            <w:rFonts w:ascii="Times New Roman" w:hAnsi="Times New Roman" w:cs="Times New Roman"/>
            <w:sz w:val="24"/>
            <w:szCs w:val="24"/>
            <w:rPrChange w:id="2143" w:author="Unemo Magnus, USÖ Labmed länsklinik" w:date="2016-11-14T17:51:00Z">
              <w:rPr>
                <w:rFonts w:ascii="Calibri" w:hAnsi="Calibri"/>
              </w:rPr>
            </w:rPrChange>
          </w:rPr>
          <w:delText>Peptides</w:delText>
        </w:r>
      </w:del>
      <w:ins w:id="2144" w:author="Unemo Magnus, USÖ Labmed länsklinik" w:date="2016-11-14T18:49:00Z">
        <w:del w:id="2145" w:author="sunny" w:date="2016-12-06T16:14:00Z">
          <w:r w:rsidR="00C552DE" w:rsidDel="00C63D81">
            <w:rPr>
              <w:rFonts w:ascii="Times New Roman" w:hAnsi="Times New Roman" w:cs="Times New Roman"/>
              <w:sz w:val="24"/>
              <w:szCs w:val="24"/>
            </w:rPr>
            <w:delText>p</w:delText>
          </w:r>
          <w:r w:rsidR="00C552DE" w:rsidRPr="006F644E" w:rsidDel="00C63D81">
            <w:rPr>
              <w:rFonts w:ascii="Times New Roman" w:hAnsi="Times New Roman" w:cs="Times New Roman"/>
              <w:sz w:val="24"/>
              <w:szCs w:val="24"/>
              <w:rPrChange w:id="2146" w:author="Unemo Magnus, USÖ Labmed länsklinik" w:date="2016-11-14T17:51:00Z">
                <w:rPr>
                  <w:rFonts w:ascii="Calibri" w:hAnsi="Calibri"/>
                </w:rPr>
              </w:rPrChange>
            </w:rPr>
            <w:delText>eptides</w:delText>
          </w:r>
        </w:del>
      </w:ins>
      <w:del w:id="2147" w:author="sunny" w:date="2016-12-06T16:14:00Z">
        <w:r w:rsidRPr="006F644E" w:rsidDel="00C63D81">
          <w:rPr>
            <w:rFonts w:ascii="Times New Roman" w:hAnsi="Times New Roman" w:cs="Times New Roman"/>
            <w:sz w:val="24"/>
            <w:szCs w:val="24"/>
            <w:rPrChange w:id="2148" w:author="Unemo Magnus, USÖ Labmed länsklinik" w:date="2016-11-14T17:51:00Z">
              <w:rPr>
                <w:rFonts w:ascii="Calibri" w:hAnsi="Calibri"/>
              </w:rPr>
            </w:rPrChange>
          </w:rPr>
          <w:delText xml:space="preserve">. </w:delText>
        </w:r>
        <w:r w:rsidRPr="006F644E" w:rsidDel="00C63D81">
          <w:rPr>
            <w:rFonts w:ascii="Times New Roman" w:hAnsi="Times New Roman" w:cs="Times New Roman"/>
            <w:i/>
            <w:iCs/>
            <w:sz w:val="24"/>
            <w:szCs w:val="24"/>
            <w:rPrChange w:id="2149" w:author="Unemo Magnus, USÖ Labmed länsklinik" w:date="2016-11-14T17:51:00Z">
              <w:rPr>
                <w:rFonts w:ascii="Calibri" w:hAnsi="Calibri"/>
                <w:i/>
                <w:iCs/>
              </w:rPr>
            </w:rPrChange>
          </w:rPr>
          <w:delText>Antimicrob Agents Chemother</w:delText>
        </w:r>
        <w:r w:rsidRPr="006F644E" w:rsidDel="00C63D81">
          <w:rPr>
            <w:rFonts w:ascii="Times New Roman" w:hAnsi="Times New Roman" w:cs="Times New Roman"/>
            <w:sz w:val="24"/>
            <w:szCs w:val="24"/>
            <w:rPrChange w:id="2150" w:author="Unemo Magnus, USÖ Labmed länsklinik" w:date="2016-11-14T17:51:00Z">
              <w:rPr>
                <w:rFonts w:ascii="Calibri" w:hAnsi="Calibri"/>
              </w:rPr>
            </w:rPrChange>
          </w:rPr>
          <w:delText xml:space="preserve"> 2016; </w:delText>
        </w:r>
        <w:r w:rsidRPr="006F644E" w:rsidDel="00C63D81">
          <w:rPr>
            <w:rFonts w:ascii="Times New Roman" w:hAnsi="Times New Roman" w:cs="Times New Roman"/>
            <w:b/>
            <w:bCs/>
            <w:sz w:val="24"/>
            <w:szCs w:val="24"/>
            <w:rPrChange w:id="2151" w:author="Unemo Magnus, USÖ Labmed länsklinik" w:date="2016-11-14T17:51:00Z">
              <w:rPr>
                <w:rFonts w:ascii="Calibri" w:hAnsi="Calibri"/>
                <w:b/>
                <w:bCs/>
              </w:rPr>
            </w:rPrChange>
          </w:rPr>
          <w:delText>60</w:delText>
        </w:r>
        <w:r w:rsidRPr="006F644E" w:rsidDel="00C63D81">
          <w:rPr>
            <w:rFonts w:ascii="Times New Roman" w:hAnsi="Times New Roman" w:cs="Times New Roman"/>
            <w:sz w:val="24"/>
            <w:szCs w:val="24"/>
            <w:rPrChange w:id="2152" w:author="Unemo Magnus, USÖ Labmed länsklinik" w:date="2016-11-14T17:51:00Z">
              <w:rPr>
                <w:rFonts w:ascii="Calibri" w:hAnsi="Calibri"/>
              </w:rPr>
            </w:rPrChange>
          </w:rPr>
          <w:delText>: 1717–24.</w:delText>
        </w:r>
      </w:del>
    </w:p>
    <w:p w14:paraId="0C60E4DC" w14:textId="565325A1" w:rsidR="009A4AFC" w:rsidRDefault="000B46D8">
      <w:pPr>
        <w:keepNext/>
        <w:spacing w:after="0" w:line="480" w:lineRule="auto"/>
        <w:jc w:val="center"/>
        <w:rPr>
          <w:ins w:id="2153" w:author="sunny" w:date="2016-12-16T16:24:00Z"/>
          <w:rFonts w:ascii="Times New Roman" w:hAnsi="Times New Roman" w:cs="Times New Roman"/>
          <w:sz w:val="24"/>
          <w:szCs w:val="24"/>
        </w:rPr>
        <w:pPrChange w:id="2154" w:author="sunny" w:date="2016-12-16T16:38:00Z">
          <w:pPr>
            <w:keepNext/>
            <w:spacing w:line="480" w:lineRule="auto"/>
          </w:pPr>
        </w:pPrChange>
      </w:pPr>
      <w:r w:rsidRPr="006F644E">
        <w:rPr>
          <w:rFonts w:ascii="Times New Roman" w:hAnsi="Times New Roman" w:cs="Times New Roman"/>
          <w:sz w:val="24"/>
          <w:szCs w:val="24"/>
        </w:rPr>
        <w:fldChar w:fldCharType="end"/>
      </w:r>
      <w:ins w:id="2155" w:author="sunny" w:date="2016-12-16T16:37:00Z">
        <w:r w:rsidR="00636EDE">
          <w:rPr>
            <w:rFonts w:ascii="Times New Roman" w:hAnsi="Times New Roman" w:cs="Times New Roman"/>
            <w:noProof/>
            <w:sz w:val="24"/>
            <w:szCs w:val="24"/>
            <w:lang w:eastAsia="en-GB"/>
            <w:rPrChange w:id="2156" w:author="Unknown">
              <w:rPr>
                <w:noProof/>
                <w:lang w:eastAsia="en-GB"/>
              </w:rPr>
            </w:rPrChange>
          </w:rPr>
          <w:drawing>
            <wp:inline distT="0" distB="0" distL="0" distR="0" wp14:anchorId="2B8122B6" wp14:editId="14C7F6C8">
              <wp:extent cx="5389245" cy="6285230"/>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89245" cy="6285230"/>
                      </a:xfrm>
                      <a:prstGeom prst="rect">
                        <a:avLst/>
                      </a:prstGeom>
                      <a:noFill/>
                    </pic:spPr>
                  </pic:pic>
                </a:graphicData>
              </a:graphic>
            </wp:inline>
          </w:drawing>
        </w:r>
      </w:ins>
    </w:p>
    <w:p w14:paraId="09C8E68F" w14:textId="54DAC56E" w:rsidR="003815DD" w:rsidRPr="00463249" w:rsidDel="00636EDE" w:rsidRDefault="0092771E">
      <w:pPr>
        <w:pStyle w:val="Caption"/>
        <w:jc w:val="both"/>
        <w:rPr>
          <w:del w:id="2157" w:author="sunny" w:date="2016-12-16T16:39:00Z"/>
          <w:rFonts w:ascii="Times New Roman" w:hAnsi="Times New Roman" w:cs="Times New Roman"/>
          <w:sz w:val="24"/>
          <w:szCs w:val="24"/>
        </w:rPr>
        <w:pPrChange w:id="2158" w:author="sunny" w:date="2016-12-16T16:43:00Z">
          <w:pPr>
            <w:keepNext/>
            <w:spacing w:line="480" w:lineRule="auto"/>
          </w:pPr>
        </w:pPrChange>
      </w:pPr>
      <w:ins w:id="2159" w:author="sunny" w:date="2016-12-16T16:43:00Z">
        <w:r w:rsidRPr="00EC72F6">
          <w:rPr>
            <w:rFonts w:ascii="Times New Roman" w:hAnsi="Times New Roman" w:cs="Times New Roman"/>
            <w:b/>
            <w:i w:val="0"/>
            <w:color w:val="auto"/>
            <w:sz w:val="24"/>
            <w:szCs w:val="24"/>
          </w:rPr>
          <w:t xml:space="preserve">Figure 1. </w:t>
        </w:r>
      </w:ins>
      <w:ins w:id="2160" w:author="sunny" w:date="2016-12-16T17:00:00Z">
        <w:r w:rsidR="00A10727">
          <w:rPr>
            <w:rFonts w:ascii="Times New Roman" w:hAnsi="Times New Roman" w:cs="Times New Roman"/>
            <w:b/>
            <w:i w:val="0"/>
            <w:color w:val="auto"/>
            <w:sz w:val="24"/>
            <w:szCs w:val="24"/>
          </w:rPr>
          <w:t xml:space="preserve">Potency shift </w:t>
        </w:r>
      </w:ins>
      <w:ins w:id="2161" w:author="sunny" w:date="2016-12-16T17:01:00Z">
        <w:r w:rsidR="00A10727">
          <w:rPr>
            <w:rFonts w:ascii="Times New Roman" w:hAnsi="Times New Roman" w:cs="Times New Roman"/>
            <w:b/>
            <w:i w:val="0"/>
            <w:color w:val="auto"/>
            <w:sz w:val="24"/>
            <w:szCs w:val="24"/>
          </w:rPr>
          <w:t>of an</w:t>
        </w:r>
      </w:ins>
      <w:ins w:id="2162" w:author="sunny" w:date="2016-12-16T17:11:00Z">
        <w:r w:rsidR="00A10727">
          <w:rPr>
            <w:rFonts w:ascii="Times New Roman" w:hAnsi="Times New Roman" w:cs="Times New Roman"/>
            <w:b/>
            <w:i w:val="0"/>
            <w:color w:val="auto"/>
            <w:sz w:val="24"/>
            <w:szCs w:val="24"/>
          </w:rPr>
          <w:t>timicrobials across different strains</w:t>
        </w:r>
      </w:ins>
      <w:ins w:id="2163" w:author="sunny" w:date="2016-12-16T16:43:00Z">
        <w:r w:rsidRPr="00EC72F6">
          <w:rPr>
            <w:rFonts w:ascii="Times New Roman" w:hAnsi="Times New Roman" w:cs="Times New Roman"/>
            <w:b/>
            <w:i w:val="0"/>
            <w:color w:val="auto"/>
            <w:sz w:val="24"/>
            <w:szCs w:val="24"/>
          </w:rPr>
          <w:t xml:space="preserve">. </w:t>
        </w:r>
      </w:ins>
      <w:ins w:id="2164" w:author="sunny" w:date="2016-12-17T14:13:00Z">
        <w:r w:rsidR="008327BF">
          <w:rPr>
            <w:rFonts w:ascii="Times New Roman" w:hAnsi="Times New Roman" w:cs="Times New Roman"/>
            <w:i w:val="0"/>
            <w:color w:val="auto"/>
            <w:sz w:val="24"/>
            <w:szCs w:val="24"/>
          </w:rPr>
          <w:t xml:space="preserve">Dose response curves </w:t>
        </w:r>
      </w:ins>
      <w:ins w:id="2165" w:author="sunny" w:date="2016-12-17T14:14:00Z">
        <w:r w:rsidR="008327BF">
          <w:rPr>
            <w:rFonts w:ascii="Times New Roman" w:hAnsi="Times New Roman" w:cs="Times New Roman"/>
            <w:i w:val="0"/>
            <w:color w:val="auto"/>
            <w:sz w:val="24"/>
            <w:szCs w:val="24"/>
          </w:rPr>
          <w:t>for all strains and antimicrobials (without samples above limit of detection). Strains that were classified as susceptible according to EUCAST 2</w:t>
        </w:r>
      </w:ins>
      <w:ins w:id="2166" w:author="sunny" w:date="2016-12-17T14:16:00Z">
        <w:r w:rsidR="008327BF">
          <w:rPr>
            <w:rFonts w:ascii="Times New Roman" w:hAnsi="Times New Roman" w:cs="Times New Roman"/>
            <w:i w:val="0"/>
            <w:color w:val="auto"/>
            <w:sz w:val="24"/>
            <w:szCs w:val="24"/>
          </w:rPr>
          <w:t>016 criteria were coloured in green, intermediary resistant strains in blue and resistant strains in blue</w:t>
        </w:r>
      </w:ins>
      <w:ins w:id="2167" w:author="sunny" w:date="2016-12-17T14:17:00Z">
        <w:r w:rsidR="008327BF">
          <w:rPr>
            <w:rFonts w:ascii="Times New Roman" w:hAnsi="Times New Roman" w:cs="Times New Roman"/>
            <w:i w:val="0"/>
            <w:color w:val="auto"/>
            <w:sz w:val="24"/>
            <w:szCs w:val="24"/>
          </w:rPr>
          <w:t xml:space="preserve">. No EUCAST criteria are defined for gentamicin (purple). The </w:t>
        </w:r>
      </w:ins>
      <w:ins w:id="2168" w:author="sunny" w:date="2016-12-17T14:19:00Z">
        <w:r w:rsidR="008327BF">
          <w:rPr>
            <w:rFonts w:ascii="Times New Roman" w:hAnsi="Times New Roman" w:cs="Times New Roman"/>
            <w:i w:val="0"/>
            <w:color w:val="auto"/>
            <w:sz w:val="24"/>
            <w:szCs w:val="24"/>
          </w:rPr>
          <w:t xml:space="preserve">gradual </w:t>
        </w:r>
      </w:ins>
      <w:ins w:id="2169" w:author="sunny" w:date="2016-12-17T14:17:00Z">
        <w:r w:rsidR="008327BF">
          <w:rPr>
            <w:rFonts w:ascii="Times New Roman" w:hAnsi="Times New Roman" w:cs="Times New Roman"/>
            <w:i w:val="0"/>
            <w:color w:val="auto"/>
            <w:sz w:val="24"/>
            <w:szCs w:val="24"/>
          </w:rPr>
          <w:t xml:space="preserve">shift of the </w:t>
        </w:r>
      </w:ins>
      <w:ins w:id="2170" w:author="sunny" w:date="2016-12-17T14:19:00Z">
        <w:r w:rsidR="008327BF">
          <w:rPr>
            <w:rFonts w:ascii="Times New Roman" w:hAnsi="Times New Roman" w:cs="Times New Roman"/>
            <w:i w:val="0"/>
            <w:color w:val="auto"/>
            <w:sz w:val="24"/>
            <w:szCs w:val="24"/>
          </w:rPr>
          <w:t>potencies</w:t>
        </w:r>
      </w:ins>
      <w:ins w:id="2171" w:author="sunny" w:date="2016-12-17T14:17:00Z">
        <w:r w:rsidR="008327BF">
          <w:rPr>
            <w:rFonts w:ascii="Times New Roman" w:hAnsi="Times New Roman" w:cs="Times New Roman"/>
            <w:i w:val="0"/>
            <w:color w:val="auto"/>
            <w:sz w:val="24"/>
            <w:szCs w:val="24"/>
          </w:rPr>
          <w:t xml:space="preserve"> (</w:t>
        </w:r>
        <w:r w:rsidR="008327BF" w:rsidRPr="008327BF">
          <w:rPr>
            <w:rFonts w:ascii="Times New Roman" w:hAnsi="Times New Roman" w:cs="Times New Roman"/>
            <w:i w:val="0"/>
            <w:sz w:val="24"/>
            <w:szCs w:val="24"/>
            <w:rPrChange w:id="2172" w:author="sunny" w:date="2016-12-17T14:19:00Z">
              <w:rPr>
                <w:rFonts w:ascii="Times New Roman" w:hAnsi="Times New Roman" w:cs="Times New Roman"/>
                <w:i/>
                <w:sz w:val="24"/>
                <w:szCs w:val="24"/>
              </w:rPr>
            </w:rPrChange>
          </w:rPr>
          <w:t>EC</w:t>
        </w:r>
        <w:r w:rsidR="008327BF" w:rsidRPr="008327BF">
          <w:rPr>
            <w:rFonts w:ascii="Times New Roman" w:hAnsi="Times New Roman" w:cs="Times New Roman"/>
            <w:i w:val="0"/>
            <w:sz w:val="24"/>
            <w:szCs w:val="24"/>
            <w:vertAlign w:val="subscript"/>
            <w:rPrChange w:id="2173" w:author="sunny" w:date="2016-12-17T14:19:00Z">
              <w:rPr>
                <w:rFonts w:ascii="Times New Roman" w:hAnsi="Times New Roman" w:cs="Times New Roman"/>
                <w:i/>
                <w:sz w:val="24"/>
                <w:szCs w:val="24"/>
              </w:rPr>
            </w:rPrChange>
          </w:rPr>
          <w:t>50</w:t>
        </w:r>
        <w:r w:rsidR="008327BF">
          <w:rPr>
            <w:rFonts w:ascii="Times New Roman" w:hAnsi="Times New Roman" w:cs="Times New Roman"/>
            <w:i w:val="0"/>
            <w:color w:val="auto"/>
            <w:sz w:val="24"/>
            <w:szCs w:val="24"/>
          </w:rPr>
          <w:t>)</w:t>
        </w:r>
      </w:ins>
      <w:ins w:id="2174" w:author="sunny" w:date="2016-12-17T14:19:00Z">
        <w:r w:rsidR="008327BF">
          <w:rPr>
            <w:rFonts w:ascii="Times New Roman" w:hAnsi="Times New Roman" w:cs="Times New Roman"/>
            <w:i w:val="0"/>
            <w:color w:val="auto"/>
            <w:sz w:val="24"/>
            <w:szCs w:val="24"/>
          </w:rPr>
          <w:t xml:space="preserve"> towards higher concentrations can be observed for all antimicrobials</w:t>
        </w:r>
      </w:ins>
      <w:ins w:id="2175" w:author="sunny" w:date="2016-12-17T14:20:00Z">
        <w:r w:rsidR="008327BF">
          <w:rPr>
            <w:rFonts w:ascii="Times New Roman" w:hAnsi="Times New Roman" w:cs="Times New Roman"/>
            <w:i w:val="0"/>
            <w:color w:val="auto"/>
            <w:sz w:val="24"/>
            <w:szCs w:val="24"/>
          </w:rPr>
          <w:t>.</w:t>
        </w:r>
      </w:ins>
    </w:p>
    <w:p w14:paraId="6BFD39A5" w14:textId="77777777" w:rsidR="00BE76BE" w:rsidRDefault="00BE76BE">
      <w:pPr>
        <w:pStyle w:val="Caption"/>
        <w:jc w:val="both"/>
        <w:rPr>
          <w:rFonts w:ascii="Times New Roman" w:hAnsi="Times New Roman" w:cs="Times New Roman"/>
          <w:sz w:val="24"/>
          <w:szCs w:val="24"/>
        </w:rPr>
        <w:pPrChange w:id="2176" w:author="sunny" w:date="2016-12-16T16:43:00Z">
          <w:pPr>
            <w:keepNext/>
            <w:spacing w:line="480" w:lineRule="auto"/>
          </w:pPr>
        </w:pPrChange>
      </w:pPr>
    </w:p>
    <w:p w14:paraId="7091F107" w14:textId="026FE3F7" w:rsidR="00BE76BE" w:rsidRDefault="003953EA" w:rsidP="009A4AFC">
      <w:pPr>
        <w:keepNext/>
        <w:spacing w:line="480" w:lineRule="auto"/>
        <w:rPr>
          <w:rFonts w:ascii="Times New Roman" w:hAnsi="Times New Roman" w:cs="Times New Roman"/>
          <w:sz w:val="24"/>
          <w:szCs w:val="24"/>
        </w:rPr>
      </w:pPr>
      <w:ins w:id="2177" w:author="sunny" w:date="2016-12-15T21:57:00Z">
        <w:r>
          <w:rPr>
            <w:rFonts w:ascii="Times New Roman" w:hAnsi="Times New Roman" w:cs="Times New Roman"/>
            <w:noProof/>
            <w:sz w:val="24"/>
            <w:szCs w:val="24"/>
            <w:lang w:eastAsia="en-GB"/>
            <w:rPrChange w:id="2178" w:author="Unknown">
              <w:rPr>
                <w:noProof/>
                <w:lang w:eastAsia="en-GB"/>
              </w:rPr>
            </w:rPrChange>
          </w:rPr>
          <w:lastRenderedPageBreak/>
          <w:drawing>
            <wp:inline distT="0" distB="0" distL="0" distR="0" wp14:anchorId="3D9B179E" wp14:editId="08781951">
              <wp:extent cx="5547995" cy="4194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4194175"/>
                      </a:xfrm>
                      <a:prstGeom prst="rect">
                        <a:avLst/>
                      </a:prstGeom>
                      <a:noFill/>
                    </pic:spPr>
                  </pic:pic>
                </a:graphicData>
              </a:graphic>
            </wp:inline>
          </w:drawing>
        </w:r>
      </w:ins>
    </w:p>
    <w:p w14:paraId="623C7C5F" w14:textId="5BD02703" w:rsidR="00BE76BE" w:rsidDel="003953EA" w:rsidRDefault="00BE76BE" w:rsidP="00BE76BE">
      <w:pPr>
        <w:keepNext/>
        <w:rPr>
          <w:del w:id="2179" w:author="sunny" w:date="2016-12-15T21:57:00Z"/>
        </w:rPr>
      </w:pPr>
      <w:del w:id="2180" w:author="sunny" w:date="2016-12-15T21:35:00Z">
        <w:r w:rsidDel="00EA58DA">
          <w:rPr>
            <w:noProof/>
            <w:lang w:eastAsia="en-GB"/>
          </w:rPr>
          <w:drawing>
            <wp:inline distT="0" distB="0" distL="0" distR="0" wp14:anchorId="4B85AB95" wp14:editId="11D9FEE9">
              <wp:extent cx="5731510" cy="41503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50360"/>
                      </a:xfrm>
                      <a:prstGeom prst="rect">
                        <a:avLst/>
                      </a:prstGeom>
                    </pic:spPr>
                  </pic:pic>
                </a:graphicData>
              </a:graphic>
            </wp:inline>
          </w:drawing>
        </w:r>
      </w:del>
    </w:p>
    <w:p w14:paraId="457C4591" w14:textId="2F703C8B" w:rsidR="00BE76BE" w:rsidRPr="00664076" w:rsidRDefault="00BE76BE" w:rsidP="00CA491E">
      <w:pPr>
        <w:pStyle w:val="Caption"/>
        <w:jc w:val="both"/>
        <w:rPr>
          <w:rFonts w:ascii="Times New Roman" w:hAnsi="Times New Roman" w:cs="Times New Roman"/>
          <w:i w:val="0"/>
          <w:color w:val="auto"/>
          <w:sz w:val="24"/>
          <w:szCs w:val="24"/>
          <w:rPrChange w:id="2181" w:author="Unemo Magnus, USÖ Labmed länsklinik" w:date="2016-11-17T16:56:00Z">
            <w:rPr>
              <w:rFonts w:ascii="Times New Roman" w:hAnsi="Times New Roman" w:cs="Times New Roman"/>
              <w:i w:val="0"/>
            </w:rPr>
          </w:rPrChange>
        </w:rPr>
      </w:pPr>
      <w:r w:rsidRPr="00664076">
        <w:rPr>
          <w:rFonts w:ascii="Times New Roman" w:hAnsi="Times New Roman" w:cs="Times New Roman"/>
          <w:b/>
          <w:i w:val="0"/>
          <w:color w:val="auto"/>
          <w:sz w:val="24"/>
          <w:szCs w:val="24"/>
          <w:rPrChange w:id="2182" w:author="Unemo Magnus, USÖ Labmed länsklinik" w:date="2016-11-17T16:56:00Z">
            <w:rPr>
              <w:rFonts w:ascii="Times New Roman" w:hAnsi="Times New Roman" w:cs="Times New Roman"/>
              <w:b/>
              <w:i w:val="0"/>
            </w:rPr>
          </w:rPrChange>
        </w:rPr>
        <w:t xml:space="preserve">Figure </w:t>
      </w:r>
      <w:r w:rsidR="00785636" w:rsidRPr="00664076">
        <w:rPr>
          <w:rFonts w:ascii="Times New Roman" w:hAnsi="Times New Roman" w:cs="Times New Roman"/>
          <w:b/>
          <w:i w:val="0"/>
          <w:color w:val="auto"/>
          <w:sz w:val="24"/>
          <w:szCs w:val="24"/>
          <w:rPrChange w:id="2183" w:author="Unemo Magnus, USÖ Labmed länsklinik" w:date="2016-11-17T16:56:00Z">
            <w:rPr>
              <w:rFonts w:ascii="Times New Roman" w:hAnsi="Times New Roman" w:cs="Times New Roman"/>
              <w:b/>
              <w:i w:val="0"/>
            </w:rPr>
          </w:rPrChange>
        </w:rPr>
        <w:t>1</w:t>
      </w:r>
      <w:r w:rsidRPr="00664076">
        <w:rPr>
          <w:rFonts w:ascii="Times New Roman" w:hAnsi="Times New Roman" w:cs="Times New Roman"/>
          <w:b/>
          <w:i w:val="0"/>
          <w:color w:val="auto"/>
          <w:sz w:val="24"/>
          <w:szCs w:val="24"/>
          <w:rPrChange w:id="2184" w:author="Unemo Magnus, USÖ Labmed länsklinik" w:date="2016-11-17T16:56:00Z">
            <w:rPr>
              <w:rFonts w:ascii="Times New Roman" w:hAnsi="Times New Roman" w:cs="Times New Roman"/>
              <w:b/>
              <w:i w:val="0"/>
            </w:rPr>
          </w:rPrChange>
        </w:rPr>
        <w:t xml:space="preserve">. Correlation and deviations between </w:t>
      </w:r>
      <w:ins w:id="2185" w:author="Unemo Magnus, USÖ Labmed länsklinik" w:date="2016-11-17T16:55:00Z">
        <w:r w:rsidR="00664076" w:rsidRPr="00664076">
          <w:rPr>
            <w:rFonts w:ascii="Times New Roman" w:hAnsi="Times New Roman" w:cs="Times New Roman"/>
            <w:b/>
            <w:i w:val="0"/>
            <w:color w:val="auto"/>
            <w:sz w:val="24"/>
            <w:szCs w:val="24"/>
            <w:rPrChange w:id="2186" w:author="Unemo Magnus, USÖ Labmed länsklinik" w:date="2016-11-17T16:56:00Z">
              <w:rPr>
                <w:rFonts w:ascii="Times New Roman" w:hAnsi="Times New Roman" w:cs="Times New Roman"/>
                <w:b/>
                <w:i w:val="0"/>
                <w:sz w:val="24"/>
                <w:szCs w:val="24"/>
              </w:rPr>
            </w:rPrChange>
          </w:rPr>
          <w:t xml:space="preserve">the </w:t>
        </w:r>
      </w:ins>
      <w:r w:rsidRPr="00664076">
        <w:rPr>
          <w:rFonts w:ascii="Times New Roman" w:hAnsi="Times New Roman" w:cs="Times New Roman"/>
          <w:b/>
          <w:i w:val="0"/>
          <w:color w:val="auto"/>
          <w:sz w:val="24"/>
          <w:szCs w:val="24"/>
          <w:rPrChange w:id="2187" w:author="Unemo Magnus, USÖ Labmed länsklinik" w:date="2016-11-17T16:56:00Z">
            <w:rPr>
              <w:rFonts w:ascii="Times New Roman" w:hAnsi="Times New Roman" w:cs="Times New Roman"/>
              <w:b/>
              <w:i w:val="0"/>
            </w:rPr>
          </w:rPrChange>
        </w:rPr>
        <w:t>Etest and predicted MIC</w:t>
      </w:r>
      <w:ins w:id="2188" w:author="Unemo Magnus, USÖ Labmed länsklinik" w:date="2016-11-17T16:55:00Z">
        <w:r w:rsidR="00664076" w:rsidRPr="00664076">
          <w:rPr>
            <w:rFonts w:ascii="Times New Roman" w:hAnsi="Times New Roman" w:cs="Times New Roman"/>
            <w:b/>
            <w:i w:val="0"/>
            <w:color w:val="auto"/>
            <w:sz w:val="24"/>
            <w:szCs w:val="24"/>
            <w:rPrChange w:id="2189" w:author="Unemo Magnus, USÖ Labmed länsklinik" w:date="2016-11-17T16:56:00Z">
              <w:rPr>
                <w:rFonts w:ascii="Times New Roman" w:hAnsi="Times New Roman" w:cs="Times New Roman"/>
                <w:b/>
                <w:i w:val="0"/>
                <w:sz w:val="24"/>
                <w:szCs w:val="24"/>
              </w:rPr>
            </w:rPrChange>
          </w:rPr>
          <w:t>s</w:t>
        </w:r>
      </w:ins>
      <w:r w:rsidRPr="00664076">
        <w:rPr>
          <w:rFonts w:ascii="Times New Roman" w:hAnsi="Times New Roman" w:cs="Times New Roman"/>
          <w:b/>
          <w:i w:val="0"/>
          <w:color w:val="auto"/>
          <w:sz w:val="24"/>
          <w:szCs w:val="24"/>
          <w:rPrChange w:id="2190" w:author="Unemo Magnus, USÖ Labmed länsklinik" w:date="2016-11-17T16:56:00Z">
            <w:rPr>
              <w:rFonts w:ascii="Times New Roman" w:hAnsi="Times New Roman" w:cs="Times New Roman"/>
              <w:b/>
              <w:i w:val="0"/>
            </w:rPr>
          </w:rPrChange>
        </w:rPr>
        <w:t xml:space="preserve">. </w:t>
      </w:r>
      <w:commentRangeStart w:id="2191"/>
      <w:r w:rsidRPr="00664076">
        <w:rPr>
          <w:rFonts w:ascii="Times New Roman" w:hAnsi="Times New Roman" w:cs="Times New Roman"/>
          <w:i w:val="0"/>
          <w:color w:val="auto"/>
          <w:sz w:val="24"/>
          <w:szCs w:val="24"/>
          <w:rPrChange w:id="2192" w:author="Unemo Magnus, USÖ Labmed länsklinik" w:date="2016-11-17T16:56:00Z">
            <w:rPr>
              <w:rFonts w:ascii="Times New Roman" w:hAnsi="Times New Roman" w:cs="Times New Roman"/>
              <w:i w:val="0"/>
            </w:rPr>
          </w:rPrChange>
        </w:rPr>
        <w:t xml:space="preserve">(A) </w:t>
      </w:r>
      <w:commentRangeEnd w:id="2191"/>
      <w:r w:rsidR="00664076">
        <w:rPr>
          <w:rStyle w:val="CommentReference"/>
          <w:i w:val="0"/>
          <w:iCs w:val="0"/>
          <w:color w:val="auto"/>
        </w:rPr>
        <w:commentReference w:id="2191"/>
      </w:r>
      <w:r w:rsidRPr="00664076">
        <w:rPr>
          <w:rFonts w:ascii="Times New Roman" w:hAnsi="Times New Roman" w:cs="Times New Roman"/>
          <w:i w:val="0"/>
          <w:color w:val="auto"/>
          <w:sz w:val="24"/>
          <w:szCs w:val="24"/>
          <w:rPrChange w:id="2193" w:author="Unemo Magnus, USÖ Labmed länsklinik" w:date="2016-11-17T16:56:00Z">
            <w:rPr>
              <w:rFonts w:ascii="Times New Roman" w:hAnsi="Times New Roman" w:cs="Times New Roman"/>
              <w:i w:val="0"/>
            </w:rPr>
          </w:rPrChange>
        </w:rPr>
        <w:t xml:space="preserve">The correlation of Etest MIC and </w:t>
      </w:r>
      <w:r w:rsidRPr="00176302">
        <w:rPr>
          <w:rFonts w:ascii="Times New Roman" w:hAnsi="Times New Roman" w:cs="Times New Roman"/>
          <w:color w:val="auto"/>
          <w:sz w:val="24"/>
          <w:szCs w:val="24"/>
          <w:rPrChange w:id="2194" w:author="sunny" w:date="2016-12-08T23:30:00Z">
            <w:rPr>
              <w:rFonts w:ascii="Times New Roman" w:hAnsi="Times New Roman" w:cs="Times New Roman"/>
              <w:i w:val="0"/>
            </w:rPr>
          </w:rPrChange>
        </w:rPr>
        <w:t>EC</w:t>
      </w:r>
      <w:r w:rsidRPr="00176302">
        <w:rPr>
          <w:rFonts w:ascii="Times New Roman" w:hAnsi="Times New Roman" w:cs="Times New Roman"/>
          <w:color w:val="auto"/>
          <w:sz w:val="24"/>
          <w:szCs w:val="24"/>
          <w:vertAlign w:val="subscript"/>
          <w:rPrChange w:id="2195" w:author="sunny" w:date="2016-12-08T23:30:00Z">
            <w:rPr>
              <w:rFonts w:ascii="Times New Roman" w:hAnsi="Times New Roman" w:cs="Times New Roman"/>
              <w:i w:val="0"/>
            </w:rPr>
          </w:rPrChange>
        </w:rPr>
        <w:t>50</w:t>
      </w:r>
      <w:r w:rsidRPr="00664076">
        <w:rPr>
          <w:rFonts w:ascii="Times New Roman" w:hAnsi="Times New Roman" w:cs="Times New Roman"/>
          <w:i w:val="0"/>
          <w:color w:val="auto"/>
          <w:sz w:val="24"/>
          <w:szCs w:val="24"/>
          <w:rPrChange w:id="2196" w:author="Unemo Magnus, USÖ Labmed länsklinik" w:date="2016-11-17T16:56:00Z">
            <w:rPr>
              <w:rFonts w:ascii="Times New Roman" w:hAnsi="Times New Roman" w:cs="Times New Roman"/>
              <w:i w:val="0"/>
            </w:rPr>
          </w:rPrChange>
        </w:rPr>
        <w:t xml:space="preserve"> </w:t>
      </w:r>
      <w:commentRangeStart w:id="2197"/>
      <w:r w:rsidRPr="00664076">
        <w:rPr>
          <w:rFonts w:ascii="Times New Roman" w:hAnsi="Times New Roman" w:cs="Times New Roman"/>
          <w:i w:val="0"/>
          <w:color w:val="auto"/>
          <w:sz w:val="24"/>
          <w:szCs w:val="24"/>
          <w:rPrChange w:id="2198" w:author="Unemo Magnus, USÖ Labmed länsklinik" w:date="2016-11-17T16:56:00Z">
            <w:rPr>
              <w:rFonts w:ascii="Times New Roman" w:hAnsi="Times New Roman" w:cs="Times New Roman"/>
              <w:i w:val="0"/>
            </w:rPr>
          </w:rPrChange>
        </w:rPr>
        <w:t xml:space="preserve">for the </w:t>
      </w:r>
      <w:del w:id="2199" w:author="Unemo Magnus, USÖ Labmed länsklinik" w:date="2016-11-17T16:59:00Z">
        <w:r w:rsidRPr="00664076" w:rsidDel="00454FE8">
          <w:rPr>
            <w:rFonts w:ascii="Times New Roman" w:hAnsi="Times New Roman" w:cs="Times New Roman"/>
            <w:i w:val="0"/>
            <w:color w:val="auto"/>
            <w:sz w:val="24"/>
            <w:szCs w:val="24"/>
            <w:rPrChange w:id="2200" w:author="Unemo Magnus, USÖ Labmed länsklinik" w:date="2016-11-17T16:56:00Z">
              <w:rPr>
                <w:rFonts w:ascii="Times New Roman" w:hAnsi="Times New Roman" w:cs="Times New Roman"/>
                <w:i w:val="0"/>
              </w:rPr>
            </w:rPrChange>
          </w:rPr>
          <w:delText xml:space="preserve">training </w:delText>
        </w:r>
      </w:del>
      <w:r w:rsidRPr="00664076">
        <w:rPr>
          <w:rFonts w:ascii="Times New Roman" w:hAnsi="Times New Roman" w:cs="Times New Roman"/>
          <w:i w:val="0"/>
          <w:color w:val="auto"/>
          <w:sz w:val="24"/>
          <w:szCs w:val="24"/>
          <w:rPrChange w:id="2201" w:author="Unemo Magnus, USÖ Labmed länsklinik" w:date="2016-11-17T16:56:00Z">
            <w:rPr>
              <w:rFonts w:ascii="Times New Roman" w:hAnsi="Times New Roman" w:cs="Times New Roman"/>
              <w:i w:val="0"/>
            </w:rPr>
          </w:rPrChange>
        </w:rPr>
        <w:t xml:space="preserve">dataset </w:t>
      </w:r>
      <w:ins w:id="2202" w:author="Unemo Magnus, USÖ Labmed länsklinik" w:date="2016-11-17T16:59:00Z">
        <w:r w:rsidR="00454FE8">
          <w:rPr>
            <w:rFonts w:ascii="Times New Roman" w:hAnsi="Times New Roman" w:cs="Times New Roman"/>
            <w:i w:val="0"/>
            <w:color w:val="auto"/>
            <w:sz w:val="24"/>
            <w:szCs w:val="24"/>
          </w:rPr>
          <w:t xml:space="preserve">used for developing the regression model </w:t>
        </w:r>
      </w:ins>
      <w:r w:rsidRPr="00664076">
        <w:rPr>
          <w:rFonts w:ascii="Times New Roman" w:hAnsi="Times New Roman" w:cs="Times New Roman"/>
          <w:i w:val="0"/>
          <w:color w:val="auto"/>
          <w:sz w:val="24"/>
          <w:szCs w:val="24"/>
          <w:rPrChange w:id="2203" w:author="Unemo Magnus, USÖ Labmed länsklinik" w:date="2016-11-17T16:56:00Z">
            <w:rPr>
              <w:rFonts w:ascii="Times New Roman" w:hAnsi="Times New Roman" w:cs="Times New Roman"/>
              <w:i w:val="0"/>
            </w:rPr>
          </w:rPrChange>
        </w:rPr>
        <w:t xml:space="preserve">(84 </w:t>
      </w:r>
      <w:ins w:id="2204" w:author="Unemo Magnus, USÖ Labmed länsklinik" w:date="2016-11-17T17:02:00Z">
        <w:r w:rsidR="00BF3748">
          <w:rPr>
            <w:rFonts w:ascii="Times New Roman" w:hAnsi="Times New Roman" w:cs="Times New Roman"/>
            <w:i w:val="0"/>
            <w:color w:val="auto"/>
            <w:sz w:val="24"/>
            <w:szCs w:val="24"/>
          </w:rPr>
          <w:t xml:space="preserve">blinded </w:t>
        </w:r>
      </w:ins>
      <w:r w:rsidRPr="00664076">
        <w:rPr>
          <w:rFonts w:ascii="Times New Roman" w:hAnsi="Times New Roman" w:cs="Times New Roman"/>
          <w:i w:val="0"/>
          <w:color w:val="auto"/>
          <w:sz w:val="24"/>
          <w:szCs w:val="24"/>
          <w:rPrChange w:id="2205" w:author="Unemo Magnus, USÖ Labmed länsklinik" w:date="2016-11-17T16:56:00Z">
            <w:rPr>
              <w:rFonts w:ascii="Times New Roman" w:hAnsi="Times New Roman" w:cs="Times New Roman"/>
              <w:i w:val="0"/>
            </w:rPr>
          </w:rPrChange>
        </w:rPr>
        <w:t>strains</w:t>
      </w:r>
      <w:ins w:id="2206" w:author="Unemo Magnus, USÖ Labmed länsklinik" w:date="2016-11-17T17:02:00Z">
        <w:r w:rsidR="00BF3748">
          <w:rPr>
            <w:rFonts w:ascii="Times New Roman" w:hAnsi="Times New Roman" w:cs="Times New Roman"/>
            <w:i w:val="0"/>
            <w:color w:val="auto"/>
            <w:sz w:val="24"/>
            <w:szCs w:val="24"/>
          </w:rPr>
          <w:t xml:space="preserve"> examined</w:t>
        </w:r>
      </w:ins>
      <w:r w:rsidRPr="00664076">
        <w:rPr>
          <w:rFonts w:ascii="Times New Roman" w:hAnsi="Times New Roman" w:cs="Times New Roman"/>
          <w:i w:val="0"/>
          <w:color w:val="auto"/>
          <w:sz w:val="24"/>
          <w:szCs w:val="24"/>
          <w:rPrChange w:id="2207" w:author="Unemo Magnus, USÖ Labmed länsklinik" w:date="2016-11-17T16:56:00Z">
            <w:rPr>
              <w:rFonts w:ascii="Times New Roman" w:hAnsi="Times New Roman" w:cs="Times New Roman"/>
              <w:i w:val="0"/>
            </w:rPr>
          </w:rPrChange>
        </w:rPr>
        <w:t xml:space="preserve">) is shown for </w:t>
      </w:r>
      <w:commentRangeStart w:id="2208"/>
      <w:r w:rsidRPr="00664076">
        <w:rPr>
          <w:rFonts w:ascii="Times New Roman" w:hAnsi="Times New Roman" w:cs="Times New Roman"/>
          <w:i w:val="0"/>
          <w:color w:val="auto"/>
          <w:sz w:val="24"/>
          <w:szCs w:val="24"/>
          <w:rPrChange w:id="2209" w:author="Unemo Magnus, USÖ Labmed länsklinik" w:date="2016-11-17T16:56:00Z">
            <w:rPr>
              <w:rFonts w:ascii="Times New Roman" w:hAnsi="Times New Roman" w:cs="Times New Roman"/>
              <w:i w:val="0"/>
            </w:rPr>
          </w:rPrChange>
        </w:rPr>
        <w:t>log-log transformed values</w:t>
      </w:r>
      <w:commentRangeEnd w:id="2208"/>
      <w:r w:rsidR="005134EB">
        <w:rPr>
          <w:rStyle w:val="CommentReference"/>
          <w:i w:val="0"/>
          <w:iCs w:val="0"/>
          <w:color w:val="auto"/>
        </w:rPr>
        <w:commentReference w:id="2208"/>
      </w:r>
      <w:r w:rsidRPr="00664076">
        <w:rPr>
          <w:rFonts w:ascii="Times New Roman" w:hAnsi="Times New Roman" w:cs="Times New Roman"/>
          <w:i w:val="0"/>
          <w:color w:val="auto"/>
          <w:sz w:val="24"/>
          <w:szCs w:val="24"/>
          <w:rPrChange w:id="2210" w:author="Unemo Magnus, USÖ Labmed länsklinik" w:date="2016-11-17T16:56:00Z">
            <w:rPr>
              <w:rFonts w:ascii="Times New Roman" w:hAnsi="Times New Roman" w:cs="Times New Roman"/>
              <w:i w:val="0"/>
            </w:rPr>
          </w:rPrChange>
        </w:rPr>
        <w:t xml:space="preserve">. The </w:t>
      </w:r>
      <w:ins w:id="2211" w:author="Unemo Magnus, USÖ Labmed länsklinik" w:date="2016-11-17T17:00:00Z">
        <w:r w:rsidR="00454FE8">
          <w:rPr>
            <w:rFonts w:ascii="Times New Roman" w:hAnsi="Times New Roman" w:cs="Times New Roman"/>
            <w:i w:val="0"/>
            <w:color w:val="auto"/>
            <w:sz w:val="24"/>
            <w:szCs w:val="24"/>
          </w:rPr>
          <w:t>P</w:t>
        </w:r>
      </w:ins>
      <w:del w:id="2212" w:author="Unemo Magnus, USÖ Labmed länsklinik" w:date="2016-11-17T17:00:00Z">
        <w:r w:rsidRPr="00664076" w:rsidDel="00454FE8">
          <w:rPr>
            <w:rFonts w:ascii="Times New Roman" w:hAnsi="Times New Roman" w:cs="Times New Roman"/>
            <w:i w:val="0"/>
            <w:color w:val="auto"/>
            <w:sz w:val="24"/>
            <w:szCs w:val="24"/>
            <w:rPrChange w:id="2213" w:author="Unemo Magnus, USÖ Labmed länsklinik" w:date="2016-11-17T16:56:00Z">
              <w:rPr>
                <w:rFonts w:ascii="Times New Roman" w:hAnsi="Times New Roman" w:cs="Times New Roman"/>
                <w:i w:val="0"/>
              </w:rPr>
            </w:rPrChange>
          </w:rPr>
          <w:delText>p</w:delText>
        </w:r>
      </w:del>
      <w:r w:rsidRPr="00664076">
        <w:rPr>
          <w:rFonts w:ascii="Times New Roman" w:hAnsi="Times New Roman" w:cs="Times New Roman"/>
          <w:i w:val="0"/>
          <w:color w:val="auto"/>
          <w:sz w:val="24"/>
          <w:szCs w:val="24"/>
          <w:rPrChange w:id="2214" w:author="Unemo Magnus, USÖ Labmed länsklinik" w:date="2016-11-17T16:56:00Z">
            <w:rPr>
              <w:rFonts w:ascii="Times New Roman" w:hAnsi="Times New Roman" w:cs="Times New Roman"/>
              <w:i w:val="0"/>
            </w:rPr>
          </w:rPrChange>
        </w:rPr>
        <w:t xml:space="preserve">earson's correlation coefficient for the linear regression </w:t>
      </w:r>
      <w:del w:id="2215" w:author="Unemo Magnus, USÖ Labmed länsklinik" w:date="2016-11-17T17:02:00Z">
        <w:r w:rsidRPr="00664076" w:rsidDel="00BF3748">
          <w:rPr>
            <w:rFonts w:ascii="Times New Roman" w:hAnsi="Times New Roman" w:cs="Times New Roman"/>
            <w:i w:val="0"/>
            <w:color w:val="auto"/>
            <w:sz w:val="24"/>
            <w:szCs w:val="24"/>
            <w:rPrChange w:id="2216" w:author="Unemo Magnus, USÖ Labmed länsklinik" w:date="2016-11-17T16:56:00Z">
              <w:rPr>
                <w:rFonts w:ascii="Times New Roman" w:hAnsi="Times New Roman" w:cs="Times New Roman"/>
                <w:i w:val="0"/>
              </w:rPr>
            </w:rPrChange>
          </w:rPr>
          <w:delText xml:space="preserve">is </w:delText>
        </w:r>
      </w:del>
      <w:ins w:id="2217" w:author="Unemo Magnus, USÖ Labmed länsklinik" w:date="2016-11-17T17:02:00Z">
        <w:r w:rsidR="00BF3748">
          <w:rPr>
            <w:rFonts w:ascii="Times New Roman" w:hAnsi="Times New Roman" w:cs="Times New Roman"/>
            <w:i w:val="0"/>
            <w:color w:val="auto"/>
            <w:sz w:val="24"/>
            <w:szCs w:val="24"/>
          </w:rPr>
          <w:t>was</w:t>
        </w:r>
        <w:r w:rsidR="00BF3748" w:rsidRPr="00664076">
          <w:rPr>
            <w:rFonts w:ascii="Times New Roman" w:hAnsi="Times New Roman" w:cs="Times New Roman"/>
            <w:i w:val="0"/>
            <w:color w:val="auto"/>
            <w:sz w:val="24"/>
            <w:szCs w:val="24"/>
            <w:rPrChange w:id="2218"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2219" w:author="Unemo Magnus, USÖ Labmed länsklinik" w:date="2016-11-17T16:56:00Z">
            <w:rPr>
              <w:rFonts w:ascii="Times New Roman" w:hAnsi="Times New Roman" w:cs="Times New Roman"/>
              <w:i w:val="0"/>
            </w:rPr>
          </w:rPrChange>
        </w:rPr>
        <w:t>0.83</w:t>
      </w:r>
      <w:commentRangeEnd w:id="2197"/>
      <w:r w:rsidR="00454FE8">
        <w:rPr>
          <w:rStyle w:val="CommentReference"/>
          <w:i w:val="0"/>
          <w:iCs w:val="0"/>
          <w:color w:val="auto"/>
        </w:rPr>
        <w:commentReference w:id="2197"/>
      </w:r>
      <w:r w:rsidRPr="00664076">
        <w:rPr>
          <w:rFonts w:ascii="Times New Roman" w:hAnsi="Times New Roman" w:cs="Times New Roman"/>
          <w:i w:val="0"/>
          <w:color w:val="auto"/>
          <w:sz w:val="24"/>
          <w:szCs w:val="24"/>
          <w:rPrChange w:id="2220" w:author="Unemo Magnus, USÖ Labmed länsklinik" w:date="2016-11-17T16:56:00Z">
            <w:rPr>
              <w:rFonts w:ascii="Times New Roman" w:hAnsi="Times New Roman" w:cs="Times New Roman"/>
              <w:i w:val="0"/>
            </w:rPr>
          </w:rPrChange>
        </w:rPr>
        <w:t xml:space="preserve">. Slope and intercept for a perfect correlation (1) was drawn as dashed black line for comparison. (B) The kernel distribution </w:t>
      </w:r>
      <w:ins w:id="2221" w:author="Unemo Magnus, USÖ Labmed länsklinik" w:date="2016-11-17T17:03:00Z">
        <w:r w:rsidR="00BF3748">
          <w:rPr>
            <w:rFonts w:ascii="Times New Roman" w:hAnsi="Times New Roman" w:cs="Times New Roman"/>
            <w:i w:val="0"/>
            <w:color w:val="auto"/>
            <w:sz w:val="24"/>
            <w:szCs w:val="24"/>
          </w:rPr>
          <w:t xml:space="preserve">of the </w:t>
        </w:r>
      </w:ins>
      <w:del w:id="2222" w:author="sunny" w:date="2016-12-08T23:34:00Z">
        <w:r w:rsidRPr="00176302" w:rsidDel="008010EC">
          <w:rPr>
            <w:rFonts w:ascii="Times New Roman" w:hAnsi="Times New Roman" w:cs="Times New Roman"/>
            <w:color w:val="auto"/>
            <w:sz w:val="24"/>
            <w:szCs w:val="24"/>
            <w:rPrChange w:id="2223" w:author="sunny" w:date="2016-12-08T23:31:00Z">
              <w:rPr>
                <w:rFonts w:ascii="Times New Roman" w:hAnsi="Times New Roman" w:cs="Times New Roman"/>
                <w:i w:val="0"/>
              </w:rPr>
            </w:rPrChange>
          </w:rPr>
          <w:delText>EC</w:delText>
        </w:r>
        <w:r w:rsidRPr="00176302" w:rsidDel="008010EC">
          <w:rPr>
            <w:rFonts w:ascii="Times New Roman" w:hAnsi="Times New Roman" w:cs="Times New Roman"/>
            <w:color w:val="auto"/>
            <w:sz w:val="24"/>
            <w:szCs w:val="24"/>
            <w:vertAlign w:val="subscript"/>
            <w:rPrChange w:id="2224" w:author="sunny" w:date="2016-12-08T23:31:00Z">
              <w:rPr>
                <w:rFonts w:ascii="Times New Roman" w:hAnsi="Times New Roman" w:cs="Times New Roman"/>
                <w:i w:val="0"/>
              </w:rPr>
            </w:rPrChange>
          </w:rPr>
          <w:delText>50</w:delText>
        </w:r>
        <w:r w:rsidRPr="00664076" w:rsidDel="008010EC">
          <w:rPr>
            <w:rFonts w:ascii="Times New Roman" w:hAnsi="Times New Roman" w:cs="Times New Roman"/>
            <w:i w:val="0"/>
            <w:color w:val="auto"/>
            <w:sz w:val="24"/>
            <w:szCs w:val="24"/>
            <w:rPrChange w:id="2225" w:author="Unemo Magnus, USÖ Labmed länsklinik" w:date="2016-11-17T16:56:00Z">
              <w:rPr>
                <w:rFonts w:ascii="Times New Roman" w:hAnsi="Times New Roman" w:cs="Times New Roman"/>
                <w:i w:val="0"/>
              </w:rPr>
            </w:rPrChange>
          </w:rPr>
          <w:delText xml:space="preserve"> </w:delText>
        </w:r>
      </w:del>
      <w:ins w:id="2226" w:author="sunny" w:date="2016-12-08T23:34:00Z">
        <w:r w:rsidR="008010EC">
          <w:rPr>
            <w:rFonts w:ascii="Times New Roman" w:hAnsi="Times New Roman" w:cs="Times New Roman"/>
            <w:color w:val="auto"/>
            <w:sz w:val="24"/>
            <w:szCs w:val="24"/>
          </w:rPr>
          <w:t xml:space="preserve"> </w:t>
        </w:r>
        <w:r w:rsidR="008010EC" w:rsidRPr="00664076">
          <w:rPr>
            <w:rFonts w:ascii="Times New Roman" w:hAnsi="Times New Roman" w:cs="Times New Roman"/>
            <w:i w:val="0"/>
            <w:color w:val="auto"/>
            <w:sz w:val="24"/>
            <w:szCs w:val="24"/>
            <w:rPrChange w:id="2227" w:author="Unemo Magnus, USÖ Labmed länsklinik" w:date="2016-11-17T16:56:00Z">
              <w:rPr>
                <w:rFonts w:ascii="Times New Roman" w:hAnsi="Times New Roman" w:cs="Times New Roman"/>
                <w:i w:val="0"/>
              </w:rPr>
            </w:rPrChange>
          </w:rPr>
          <w:t xml:space="preserve"> </w:t>
        </w:r>
      </w:ins>
      <w:r w:rsidRPr="00664076">
        <w:rPr>
          <w:rFonts w:ascii="Times New Roman" w:hAnsi="Times New Roman" w:cs="Times New Roman"/>
          <w:i w:val="0"/>
          <w:color w:val="auto"/>
          <w:sz w:val="24"/>
          <w:szCs w:val="24"/>
          <w:rPrChange w:id="2228" w:author="Unemo Magnus, USÖ Labmed länsklinik" w:date="2016-11-17T16:56:00Z">
            <w:rPr>
              <w:rFonts w:ascii="Times New Roman" w:hAnsi="Times New Roman" w:cs="Times New Roman"/>
              <w:i w:val="0"/>
            </w:rPr>
          </w:rPrChange>
        </w:rPr>
        <w:t xml:space="preserve">values </w:t>
      </w:r>
      <w:ins w:id="2229" w:author="Unemo Magnus, USÖ Labmed länsklinik" w:date="2016-11-17T17:08:00Z">
        <w:r w:rsidR="00C30255">
          <w:rPr>
            <w:rFonts w:ascii="Times New Roman" w:hAnsi="Times New Roman" w:cs="Times New Roman"/>
            <w:i w:val="0"/>
            <w:color w:val="auto"/>
            <w:sz w:val="24"/>
            <w:szCs w:val="24"/>
          </w:rPr>
          <w:t xml:space="preserve">for these 84 strains </w:t>
        </w:r>
      </w:ins>
      <w:del w:id="2230" w:author="Unemo Magnus, USÖ Labmed länsklinik" w:date="2016-11-17T17:08:00Z">
        <w:r w:rsidRPr="00664076" w:rsidDel="00C30255">
          <w:rPr>
            <w:rFonts w:ascii="Times New Roman" w:hAnsi="Times New Roman" w:cs="Times New Roman"/>
            <w:i w:val="0"/>
            <w:color w:val="auto"/>
            <w:sz w:val="24"/>
            <w:szCs w:val="24"/>
            <w:rPrChange w:id="2231" w:author="Unemo Magnus, USÖ Labmed länsklinik" w:date="2016-11-17T16:56:00Z">
              <w:rPr>
                <w:rFonts w:ascii="Times New Roman" w:hAnsi="Times New Roman" w:cs="Times New Roman"/>
                <w:i w:val="0"/>
              </w:rPr>
            </w:rPrChange>
          </w:rPr>
          <w:delText xml:space="preserve">in the training data </w:delText>
        </w:r>
      </w:del>
      <w:r w:rsidRPr="00664076">
        <w:rPr>
          <w:rFonts w:ascii="Times New Roman" w:hAnsi="Times New Roman" w:cs="Times New Roman"/>
          <w:i w:val="0"/>
          <w:color w:val="auto"/>
          <w:sz w:val="24"/>
          <w:szCs w:val="24"/>
          <w:rPrChange w:id="2232" w:author="Unemo Magnus, USÖ Labmed länsklinik" w:date="2016-11-17T16:56:00Z">
            <w:rPr>
              <w:rFonts w:ascii="Times New Roman" w:hAnsi="Times New Roman" w:cs="Times New Roman"/>
              <w:i w:val="0"/>
            </w:rPr>
          </w:rPrChange>
        </w:rPr>
        <w:t xml:space="preserve">is drawn in blue (median -1.8). The kernel distribution of the MICs predicted with the slope and intercept of the </w:t>
      </w:r>
      <w:ins w:id="2233" w:author="Unemo Magnus, USÖ Labmed länsklinik" w:date="2016-11-17T17:08:00Z">
        <w:r w:rsidR="00C30255">
          <w:rPr>
            <w:rFonts w:ascii="Times New Roman" w:hAnsi="Times New Roman" w:cs="Times New Roman"/>
            <w:i w:val="0"/>
            <w:color w:val="auto"/>
            <w:sz w:val="24"/>
            <w:szCs w:val="24"/>
          </w:rPr>
          <w:t>84 strains</w:t>
        </w:r>
      </w:ins>
      <w:del w:id="2234" w:author="Unemo Magnus, USÖ Labmed länsklinik" w:date="2016-11-17T17:08:00Z">
        <w:r w:rsidRPr="00664076" w:rsidDel="00C30255">
          <w:rPr>
            <w:rFonts w:ascii="Times New Roman" w:hAnsi="Times New Roman" w:cs="Times New Roman"/>
            <w:i w:val="0"/>
            <w:color w:val="auto"/>
            <w:sz w:val="24"/>
            <w:szCs w:val="24"/>
            <w:rPrChange w:id="2235" w:author="Unemo Magnus, USÖ Labmed länsklinik" w:date="2016-11-17T16:56:00Z">
              <w:rPr>
                <w:rFonts w:ascii="Times New Roman" w:hAnsi="Times New Roman" w:cs="Times New Roman"/>
                <w:i w:val="0"/>
              </w:rPr>
            </w:rPrChange>
          </w:rPr>
          <w:delText>training data</w:delText>
        </w:r>
      </w:del>
      <w:r w:rsidRPr="00664076">
        <w:rPr>
          <w:rFonts w:ascii="Times New Roman" w:hAnsi="Times New Roman" w:cs="Times New Roman"/>
          <w:i w:val="0"/>
          <w:color w:val="auto"/>
          <w:sz w:val="24"/>
          <w:szCs w:val="24"/>
          <w:rPrChange w:id="2236" w:author="Unemo Magnus, USÖ Labmed länsklinik" w:date="2016-11-17T16:56:00Z">
            <w:rPr>
              <w:rFonts w:ascii="Times New Roman" w:hAnsi="Times New Roman" w:cs="Times New Roman"/>
              <w:i w:val="0"/>
            </w:rPr>
          </w:rPrChange>
        </w:rPr>
        <w:t xml:space="preserve"> is highlighted in purple (median 0.11). </w:t>
      </w:r>
      <w:del w:id="2237" w:author="Unemo Magnus, USÖ Labmed länsklinik" w:date="2016-11-17T17:09:00Z">
        <w:r w:rsidRPr="00664076" w:rsidDel="00C30255">
          <w:rPr>
            <w:rFonts w:ascii="Times New Roman" w:hAnsi="Times New Roman" w:cs="Times New Roman"/>
            <w:i w:val="0"/>
            <w:color w:val="auto"/>
            <w:sz w:val="24"/>
            <w:szCs w:val="24"/>
            <w:rPrChange w:id="2238" w:author="Unemo Magnus, USÖ Labmed länsklinik" w:date="2016-11-17T16:56:00Z">
              <w:rPr>
                <w:rFonts w:ascii="Times New Roman" w:hAnsi="Times New Roman" w:cs="Times New Roman"/>
                <w:i w:val="0"/>
              </w:rPr>
            </w:rPrChange>
          </w:rPr>
          <w:delText xml:space="preserve"> </w:delText>
        </w:r>
      </w:del>
      <w:r w:rsidRPr="00664076">
        <w:rPr>
          <w:rFonts w:ascii="Times New Roman" w:hAnsi="Times New Roman" w:cs="Times New Roman"/>
          <w:i w:val="0"/>
          <w:color w:val="auto"/>
          <w:sz w:val="24"/>
          <w:szCs w:val="24"/>
          <w:rPrChange w:id="2239" w:author="Unemo Magnus, USÖ Labmed länsklinik" w:date="2016-11-17T16:56:00Z">
            <w:rPr>
              <w:rFonts w:ascii="Times New Roman" w:hAnsi="Times New Roman" w:cs="Times New Roman"/>
              <w:i w:val="0"/>
            </w:rPr>
          </w:rPrChange>
        </w:rPr>
        <w:t xml:space="preserve">(C) Deviations </w:t>
      </w:r>
      <w:commentRangeStart w:id="2240"/>
      <w:r w:rsidRPr="00664076">
        <w:rPr>
          <w:rFonts w:ascii="Times New Roman" w:hAnsi="Times New Roman" w:cs="Times New Roman"/>
          <w:i w:val="0"/>
          <w:color w:val="auto"/>
          <w:sz w:val="24"/>
          <w:szCs w:val="24"/>
          <w:rPrChange w:id="2241" w:author="Unemo Magnus, USÖ Labmed länsklinik" w:date="2016-11-17T16:56:00Z">
            <w:rPr>
              <w:rFonts w:ascii="Times New Roman" w:hAnsi="Times New Roman" w:cs="Times New Roman"/>
              <w:i w:val="0"/>
            </w:rPr>
          </w:rPrChange>
        </w:rPr>
        <w:t>of predicted MICs (</w:t>
      </w:r>
      <w:ins w:id="2242" w:author="Unemo Magnus, USÖ Labmed länsklinik" w:date="2016-11-17T17:16:00Z">
        <w:r w:rsidR="00C30255">
          <w:rPr>
            <w:rFonts w:ascii="Times New Roman" w:hAnsi="Times New Roman" w:cs="Times New Roman"/>
            <w:i w:val="0"/>
            <w:color w:val="auto"/>
            <w:sz w:val="24"/>
            <w:szCs w:val="24"/>
          </w:rPr>
          <w:t>124 clinical strains examined</w:t>
        </w:r>
      </w:ins>
      <w:del w:id="2243" w:author="Unemo Magnus, USÖ Labmed länsklinik" w:date="2016-11-17T17:16:00Z">
        <w:r w:rsidRPr="00664076" w:rsidDel="00C30255">
          <w:rPr>
            <w:rFonts w:ascii="Times New Roman" w:hAnsi="Times New Roman" w:cs="Times New Roman"/>
            <w:i w:val="0"/>
            <w:color w:val="auto"/>
            <w:sz w:val="24"/>
            <w:szCs w:val="24"/>
            <w:rPrChange w:id="2244" w:author="Unemo Magnus, USÖ Labmed länsklinik" w:date="2016-11-17T16:56:00Z">
              <w:rPr>
                <w:rFonts w:ascii="Times New Roman" w:hAnsi="Times New Roman" w:cs="Times New Roman"/>
                <w:i w:val="0"/>
              </w:rPr>
            </w:rPrChange>
          </w:rPr>
          <w:delText>training and validation data</w:delText>
        </w:r>
      </w:del>
      <w:r w:rsidRPr="00664076">
        <w:rPr>
          <w:rFonts w:ascii="Times New Roman" w:hAnsi="Times New Roman" w:cs="Times New Roman"/>
          <w:i w:val="0"/>
          <w:color w:val="auto"/>
          <w:sz w:val="24"/>
          <w:szCs w:val="24"/>
          <w:rPrChange w:id="2245" w:author="Unemo Magnus, USÖ Labmed länsklinik" w:date="2016-11-17T16:56:00Z">
            <w:rPr>
              <w:rFonts w:ascii="Times New Roman" w:hAnsi="Times New Roman" w:cs="Times New Roman"/>
              <w:i w:val="0"/>
            </w:rPr>
          </w:rPrChange>
        </w:rPr>
        <w:t xml:space="preserve">) </w:t>
      </w:r>
      <w:commentRangeEnd w:id="2240"/>
      <w:r w:rsidR="00C30255">
        <w:rPr>
          <w:rStyle w:val="CommentReference"/>
          <w:i w:val="0"/>
          <w:iCs w:val="0"/>
          <w:color w:val="auto"/>
        </w:rPr>
        <w:commentReference w:id="2240"/>
      </w:r>
      <w:r w:rsidRPr="00664076">
        <w:rPr>
          <w:rFonts w:ascii="Times New Roman" w:hAnsi="Times New Roman" w:cs="Times New Roman"/>
          <w:i w:val="0"/>
          <w:color w:val="auto"/>
          <w:sz w:val="24"/>
          <w:szCs w:val="24"/>
          <w:rPrChange w:id="2246" w:author="Unemo Magnus, USÖ Labmed länsklinik" w:date="2016-11-17T16:56:00Z">
            <w:rPr>
              <w:rFonts w:ascii="Times New Roman" w:hAnsi="Times New Roman" w:cs="Times New Roman"/>
              <w:i w:val="0"/>
            </w:rPr>
          </w:rPrChange>
        </w:rPr>
        <w:t xml:space="preserve">from Etest MIC are shown for </w:t>
      </w:r>
      <w:commentRangeStart w:id="2247"/>
      <w:del w:id="2248" w:author="Unemo Magnus, USÖ Labmed länsklinik" w:date="2016-11-17T16:56:00Z">
        <w:r w:rsidRPr="00664076" w:rsidDel="00664076">
          <w:rPr>
            <w:rFonts w:ascii="Times New Roman" w:hAnsi="Times New Roman" w:cs="Times New Roman"/>
            <w:i w:val="0"/>
            <w:color w:val="auto"/>
            <w:sz w:val="24"/>
            <w:szCs w:val="24"/>
            <w:rPrChange w:id="2249" w:author="Unemo Magnus, USÖ Labmed länsklinik" w:date="2016-11-17T16:56:00Z">
              <w:rPr>
                <w:rFonts w:ascii="Times New Roman" w:hAnsi="Times New Roman" w:cs="Times New Roman"/>
                <w:i w:val="0"/>
              </w:rPr>
            </w:rPrChange>
          </w:rPr>
          <w:delText xml:space="preserve">eight </w:delText>
        </w:r>
      </w:del>
      <w:ins w:id="2250" w:author="Unemo Magnus, USÖ Labmed länsklinik" w:date="2016-11-17T16:56:00Z">
        <w:r w:rsidR="00664076">
          <w:rPr>
            <w:rFonts w:ascii="Times New Roman" w:hAnsi="Times New Roman" w:cs="Times New Roman"/>
            <w:i w:val="0"/>
            <w:color w:val="auto"/>
            <w:sz w:val="24"/>
            <w:szCs w:val="24"/>
          </w:rPr>
          <w:t>seven</w:t>
        </w:r>
        <w:r w:rsidR="00664076" w:rsidRPr="00664076">
          <w:rPr>
            <w:rFonts w:ascii="Times New Roman" w:hAnsi="Times New Roman" w:cs="Times New Roman"/>
            <w:i w:val="0"/>
            <w:color w:val="auto"/>
            <w:sz w:val="24"/>
            <w:szCs w:val="24"/>
            <w:rPrChange w:id="2251" w:author="Unemo Magnus, USÖ Labmed länsklinik" w:date="2016-11-17T16:56:00Z">
              <w:rPr>
                <w:rFonts w:ascii="Times New Roman" w:hAnsi="Times New Roman" w:cs="Times New Roman"/>
                <w:i w:val="0"/>
              </w:rPr>
            </w:rPrChange>
          </w:rPr>
          <w:t xml:space="preserve"> </w:t>
        </w:r>
        <w:commentRangeEnd w:id="2247"/>
        <w:r w:rsidR="00664076">
          <w:rPr>
            <w:rStyle w:val="CommentReference"/>
            <w:i w:val="0"/>
            <w:iCs w:val="0"/>
            <w:color w:val="auto"/>
          </w:rPr>
          <w:commentReference w:id="2247"/>
        </w:r>
      </w:ins>
      <w:r w:rsidRPr="00664076">
        <w:rPr>
          <w:rFonts w:ascii="Times New Roman" w:hAnsi="Times New Roman" w:cs="Times New Roman"/>
          <w:i w:val="0"/>
          <w:color w:val="auto"/>
          <w:sz w:val="24"/>
          <w:szCs w:val="24"/>
          <w:rPrChange w:id="2252" w:author="Unemo Magnus, USÖ Labmed länsklinik" w:date="2016-11-17T16:56:00Z">
            <w:rPr>
              <w:rFonts w:ascii="Times New Roman" w:hAnsi="Times New Roman" w:cs="Times New Roman"/>
              <w:i w:val="0"/>
            </w:rPr>
          </w:rPrChange>
        </w:rPr>
        <w:t xml:space="preserve">antimicrobials. The boxplots show the median and 25%-75% quartiles. The whiskers span the range from the bottom 5% to the highest 95% of the data. The essential agreement (EA) defined as </w:t>
      </w:r>
      <w:ins w:id="2253" w:author="Unemo Magnus, USÖ Labmed länsklinik" w:date="2016-11-17T17:10:00Z">
        <w:r w:rsidR="00C30255">
          <w:rPr>
            <w:rFonts w:ascii="Times New Roman" w:hAnsi="Times New Roman" w:cs="Times New Roman"/>
            <w:i w:val="0"/>
            <w:color w:val="auto"/>
            <w:sz w:val="24"/>
            <w:szCs w:val="24"/>
          </w:rPr>
          <w:t>less than ±1</w:t>
        </w:r>
      </w:ins>
      <w:del w:id="2254" w:author="Unemo Magnus, USÖ Labmed länsklinik" w:date="2016-11-17T17:10:00Z">
        <w:r w:rsidRPr="00664076" w:rsidDel="00C30255">
          <w:rPr>
            <w:rFonts w:ascii="Times New Roman" w:hAnsi="Times New Roman" w:cs="Times New Roman"/>
            <w:i w:val="0"/>
            <w:color w:val="auto"/>
            <w:sz w:val="24"/>
            <w:szCs w:val="24"/>
            <w:rPrChange w:id="2255" w:author="Unemo Magnus, USÖ Labmed länsklinik" w:date="2016-11-17T16:56:00Z">
              <w:rPr>
                <w:rFonts w:ascii="Times New Roman" w:hAnsi="Times New Roman" w:cs="Times New Roman"/>
                <w:i w:val="0"/>
              </w:rPr>
            </w:rPrChange>
          </w:rPr>
          <w:delText>smaller than one</w:delText>
        </w:r>
      </w:del>
      <w:r w:rsidRPr="00664076">
        <w:rPr>
          <w:rFonts w:ascii="Times New Roman" w:hAnsi="Times New Roman" w:cs="Times New Roman"/>
          <w:i w:val="0"/>
          <w:color w:val="auto"/>
          <w:sz w:val="24"/>
          <w:szCs w:val="24"/>
          <w:rPrChange w:id="2256" w:author="Unemo Magnus, USÖ Labmed länsklinik" w:date="2016-11-17T16:56:00Z">
            <w:rPr>
              <w:rFonts w:ascii="Times New Roman" w:hAnsi="Times New Roman" w:cs="Times New Roman"/>
              <w:i w:val="0"/>
            </w:rPr>
          </w:rPrChange>
        </w:rPr>
        <w:t xml:space="preserve"> doubling dilution from Etest for each antimicrobial is written below the boxplots.</w:t>
      </w:r>
    </w:p>
    <w:p w14:paraId="5DF3EC0C" w14:textId="77777777" w:rsidR="00BE76BE" w:rsidRDefault="00BE76BE" w:rsidP="009A4AFC">
      <w:pPr>
        <w:keepNext/>
        <w:spacing w:line="480" w:lineRule="auto"/>
        <w:rPr>
          <w:i/>
          <w:iCs/>
          <w:color w:val="44546A" w:themeColor="text2"/>
          <w:sz w:val="18"/>
          <w:szCs w:val="18"/>
        </w:rPr>
      </w:pPr>
    </w:p>
    <w:p w14:paraId="67A6D91B" w14:textId="38B6E400" w:rsidR="007B6AE8" w:rsidRDefault="00384077" w:rsidP="007B6AE8">
      <w:pPr>
        <w:pStyle w:val="Caption"/>
        <w:keepNext/>
      </w:pPr>
      <w:del w:id="2257" w:author="sunny" w:date="2016-12-13T19:21:00Z">
        <w:r w:rsidDel="00E6736F">
          <w:rPr>
            <w:noProof/>
            <w:lang w:eastAsia="en-GB"/>
          </w:rPr>
          <w:drawing>
            <wp:inline distT="0" distB="0" distL="0" distR="0" wp14:anchorId="4255B467" wp14:editId="5B5597A9">
              <wp:extent cx="5731510" cy="35623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62350"/>
                      </a:xfrm>
                      <a:prstGeom prst="rect">
                        <a:avLst/>
                      </a:prstGeom>
                    </pic:spPr>
                  </pic:pic>
                </a:graphicData>
              </a:graphic>
            </wp:inline>
          </w:drawing>
        </w:r>
      </w:del>
    </w:p>
    <w:p w14:paraId="711FD5BA" w14:textId="0413D0EF" w:rsidR="000B46D8" w:rsidRPr="00951267" w:rsidDel="00B06846" w:rsidRDefault="007B6AE8">
      <w:pPr>
        <w:pStyle w:val="Caption"/>
        <w:spacing w:line="480" w:lineRule="auto"/>
        <w:jc w:val="both"/>
        <w:rPr>
          <w:del w:id="2258" w:author="sunny" w:date="2016-12-13T19:17:00Z"/>
          <w:noProof/>
          <w:color w:val="auto"/>
          <w:sz w:val="24"/>
          <w:szCs w:val="24"/>
          <w:lang w:eastAsia="en-GB"/>
          <w:rPrChange w:id="2259" w:author="Unemo Magnus, USÖ Labmed länsklinik" w:date="2016-11-14T18:50:00Z">
            <w:rPr>
              <w:del w:id="2260" w:author="sunny" w:date="2016-12-13T19:17:00Z"/>
              <w:noProof/>
              <w:lang w:eastAsia="en-GB"/>
            </w:rPr>
          </w:rPrChange>
        </w:rPr>
        <w:pPrChange w:id="2261" w:author="Unemo Magnus, USÖ Labmed länsklinik" w:date="2016-11-14T18:50:00Z">
          <w:pPr>
            <w:pStyle w:val="Caption"/>
            <w:jc w:val="both"/>
          </w:pPr>
        </w:pPrChange>
      </w:pPr>
      <w:del w:id="2262" w:author="sunny" w:date="2016-12-13T19:17:00Z">
        <w:r w:rsidRPr="00951267" w:rsidDel="00B06846">
          <w:rPr>
            <w:rFonts w:ascii="Times New Roman" w:hAnsi="Times New Roman" w:cs="Times New Roman"/>
            <w:b/>
            <w:i w:val="0"/>
            <w:color w:val="auto"/>
            <w:sz w:val="24"/>
            <w:szCs w:val="24"/>
            <w:rPrChange w:id="2263" w:author="Unemo Magnus, USÖ Labmed länsklinik" w:date="2016-11-14T18:50:00Z">
              <w:rPr>
                <w:rFonts w:ascii="Times New Roman" w:hAnsi="Times New Roman" w:cs="Times New Roman"/>
                <w:b/>
                <w:i w:val="0"/>
              </w:rPr>
            </w:rPrChange>
          </w:rPr>
          <w:delText xml:space="preserve">Figure </w:delText>
        </w:r>
        <w:r w:rsidRPr="00951267" w:rsidDel="00B06846">
          <w:rPr>
            <w:rFonts w:ascii="Times New Roman" w:hAnsi="Times New Roman" w:cs="Times New Roman"/>
            <w:b/>
            <w:i w:val="0"/>
            <w:color w:val="auto"/>
            <w:sz w:val="24"/>
            <w:szCs w:val="24"/>
            <w:rPrChange w:id="2264" w:author="Unemo Magnus, USÖ Labmed länsklinik" w:date="2016-11-14T18:50:00Z">
              <w:rPr>
                <w:rFonts w:ascii="Times New Roman" w:hAnsi="Times New Roman" w:cs="Times New Roman"/>
                <w:b/>
                <w:i w:val="0"/>
              </w:rPr>
            </w:rPrChange>
          </w:rPr>
          <w:fldChar w:fldCharType="begin"/>
        </w:r>
        <w:r w:rsidRPr="00951267" w:rsidDel="00B06846">
          <w:rPr>
            <w:rFonts w:ascii="Times New Roman" w:hAnsi="Times New Roman" w:cs="Times New Roman"/>
            <w:b/>
            <w:i w:val="0"/>
            <w:color w:val="auto"/>
            <w:sz w:val="24"/>
            <w:szCs w:val="24"/>
            <w:rPrChange w:id="2265" w:author="Unemo Magnus, USÖ Labmed länsklinik" w:date="2016-11-14T18:50:00Z">
              <w:rPr>
                <w:rFonts w:ascii="Times New Roman" w:hAnsi="Times New Roman" w:cs="Times New Roman"/>
                <w:b/>
                <w:i w:val="0"/>
              </w:rPr>
            </w:rPrChange>
          </w:rPr>
          <w:delInstrText xml:space="preserve"> SEQ Figure \* ARABIC </w:delInstrText>
        </w:r>
        <w:r w:rsidRPr="00951267" w:rsidDel="00B06846">
          <w:rPr>
            <w:rFonts w:ascii="Times New Roman" w:hAnsi="Times New Roman" w:cs="Times New Roman"/>
            <w:b/>
            <w:i w:val="0"/>
            <w:color w:val="auto"/>
            <w:sz w:val="24"/>
            <w:szCs w:val="24"/>
            <w:rPrChange w:id="2266" w:author="Unemo Magnus, USÖ Labmed länsklinik" w:date="2016-11-14T18:50:00Z">
              <w:rPr>
                <w:rFonts w:ascii="Times New Roman" w:hAnsi="Times New Roman" w:cs="Times New Roman"/>
                <w:b/>
                <w:i w:val="0"/>
              </w:rPr>
            </w:rPrChange>
          </w:rPr>
          <w:fldChar w:fldCharType="separate"/>
        </w:r>
        <w:r w:rsidR="00EC4238" w:rsidRPr="00951267" w:rsidDel="00B06846">
          <w:rPr>
            <w:rFonts w:ascii="Times New Roman" w:hAnsi="Times New Roman" w:cs="Times New Roman"/>
            <w:b/>
            <w:i w:val="0"/>
            <w:noProof/>
            <w:color w:val="auto"/>
            <w:sz w:val="24"/>
            <w:szCs w:val="24"/>
            <w:rPrChange w:id="2267" w:author="Unemo Magnus, USÖ Labmed länsklinik" w:date="2016-11-14T18:50:00Z">
              <w:rPr>
                <w:rFonts w:ascii="Times New Roman" w:hAnsi="Times New Roman" w:cs="Times New Roman"/>
                <w:b/>
                <w:i w:val="0"/>
                <w:noProof/>
              </w:rPr>
            </w:rPrChange>
          </w:rPr>
          <w:delText>1</w:delText>
        </w:r>
        <w:r w:rsidRPr="00951267" w:rsidDel="00B06846">
          <w:rPr>
            <w:rFonts w:ascii="Times New Roman" w:hAnsi="Times New Roman" w:cs="Times New Roman"/>
            <w:b/>
            <w:i w:val="0"/>
            <w:color w:val="auto"/>
            <w:sz w:val="24"/>
            <w:szCs w:val="24"/>
            <w:rPrChange w:id="2268" w:author="Unemo Magnus, USÖ Labmed länsklinik" w:date="2016-11-14T18:50:00Z">
              <w:rPr>
                <w:rFonts w:ascii="Times New Roman" w:hAnsi="Times New Roman" w:cs="Times New Roman"/>
                <w:b/>
                <w:i w:val="0"/>
              </w:rPr>
            </w:rPrChange>
          </w:rPr>
          <w:fldChar w:fldCharType="end"/>
        </w:r>
      </w:del>
      <w:ins w:id="2269" w:author="Unemo Magnus, USÖ Labmed länsklinik" w:date="2016-11-17T17:17:00Z">
        <w:del w:id="2270" w:author="sunny" w:date="2016-12-13T19:17:00Z">
          <w:r w:rsidR="00C30255" w:rsidDel="00B06846">
            <w:rPr>
              <w:rFonts w:ascii="Times New Roman" w:hAnsi="Times New Roman" w:cs="Times New Roman"/>
              <w:b/>
              <w:i w:val="0"/>
              <w:color w:val="auto"/>
              <w:sz w:val="24"/>
              <w:szCs w:val="24"/>
            </w:rPr>
            <w:delText>3</w:delText>
          </w:r>
        </w:del>
      </w:ins>
      <w:del w:id="2271" w:author="sunny" w:date="2016-12-13T19:17:00Z">
        <w:r w:rsidR="00A12BD3" w:rsidRPr="00951267" w:rsidDel="00B06846">
          <w:rPr>
            <w:rFonts w:ascii="Times New Roman" w:hAnsi="Times New Roman" w:cs="Times New Roman"/>
            <w:b/>
            <w:color w:val="auto"/>
            <w:sz w:val="24"/>
            <w:szCs w:val="24"/>
            <w:rPrChange w:id="2272" w:author="Unemo Magnus, USÖ Labmed länsklinik" w:date="2016-11-14T18:50:00Z">
              <w:rPr>
                <w:rFonts w:ascii="Times New Roman" w:hAnsi="Times New Roman" w:cs="Times New Roman"/>
                <w:b/>
              </w:rPr>
            </w:rPrChange>
          </w:rPr>
          <w:delText xml:space="preserve">. </w:delText>
        </w:r>
        <w:r w:rsidR="00A12BD3" w:rsidRPr="00951267" w:rsidDel="00B06846">
          <w:rPr>
            <w:rFonts w:ascii="Times New Roman" w:hAnsi="Times New Roman" w:cs="Times New Roman"/>
            <w:b/>
            <w:i w:val="0"/>
            <w:color w:val="auto"/>
            <w:sz w:val="24"/>
            <w:szCs w:val="24"/>
            <w:rPrChange w:id="2273" w:author="Unemo Magnus, USÖ Labmed länsklinik" w:date="2016-11-14T18:50:00Z">
              <w:rPr>
                <w:rFonts w:ascii="Times New Roman" w:hAnsi="Times New Roman" w:cs="Times New Roman"/>
                <w:b/>
                <w:i w:val="0"/>
              </w:rPr>
            </w:rPrChange>
          </w:rPr>
          <w:delText xml:space="preserve">Difference of </w:delText>
        </w:r>
        <w:commentRangeStart w:id="2274"/>
        <w:r w:rsidR="00A12BD3" w:rsidRPr="00951267" w:rsidDel="00B06846">
          <w:rPr>
            <w:rFonts w:ascii="Times New Roman" w:hAnsi="Times New Roman" w:cs="Times New Roman"/>
            <w:b/>
            <w:i w:val="0"/>
            <w:color w:val="auto"/>
            <w:sz w:val="24"/>
            <w:szCs w:val="24"/>
            <w:rPrChange w:id="2275" w:author="Unemo Magnus, USÖ Labmed länsklinik" w:date="2016-11-14T18:50:00Z">
              <w:rPr>
                <w:rFonts w:ascii="Times New Roman" w:hAnsi="Times New Roman" w:cs="Times New Roman"/>
                <w:b/>
                <w:i w:val="0"/>
              </w:rPr>
            </w:rPrChange>
          </w:rPr>
          <w:delText>Hill coefficients</w:delText>
        </w:r>
        <w:commentRangeEnd w:id="2274"/>
        <w:r w:rsidR="00C30255" w:rsidDel="00B06846">
          <w:rPr>
            <w:rStyle w:val="CommentReference"/>
            <w:i w:val="0"/>
            <w:iCs w:val="0"/>
            <w:color w:val="auto"/>
          </w:rPr>
          <w:commentReference w:id="2274"/>
        </w:r>
        <w:r w:rsidR="00A12BD3" w:rsidRPr="00951267" w:rsidDel="00B06846">
          <w:rPr>
            <w:rFonts w:ascii="Times New Roman" w:hAnsi="Times New Roman" w:cs="Times New Roman"/>
            <w:b/>
            <w:i w:val="0"/>
            <w:color w:val="auto"/>
            <w:sz w:val="24"/>
            <w:szCs w:val="24"/>
            <w:rPrChange w:id="2276" w:author="Unemo Magnus, USÖ Labmed länsklinik" w:date="2016-11-14T18:50:00Z">
              <w:rPr>
                <w:rFonts w:ascii="Times New Roman" w:hAnsi="Times New Roman" w:cs="Times New Roman"/>
                <w:b/>
                <w:i w:val="0"/>
              </w:rPr>
            </w:rPrChange>
          </w:rPr>
          <w:delText>.</w:delText>
        </w:r>
        <w:r w:rsidR="00A12BD3" w:rsidRPr="00951267" w:rsidDel="00B06846">
          <w:rPr>
            <w:rFonts w:ascii="Times New Roman" w:hAnsi="Times New Roman" w:cs="Times New Roman"/>
            <w:i w:val="0"/>
            <w:color w:val="auto"/>
            <w:sz w:val="24"/>
            <w:szCs w:val="24"/>
            <w:rPrChange w:id="2277" w:author="Unemo Magnus, USÖ Labmed länsklinik" w:date="2016-11-14T18:50:00Z">
              <w:rPr>
                <w:rFonts w:ascii="Times New Roman" w:hAnsi="Times New Roman" w:cs="Times New Roman"/>
                <w:i w:val="0"/>
              </w:rPr>
            </w:rPrChange>
          </w:rPr>
          <w:delText xml:space="preserve"> </w:delText>
        </w:r>
        <w:r w:rsidRPr="00951267" w:rsidDel="00B06846">
          <w:rPr>
            <w:rFonts w:ascii="Times New Roman" w:hAnsi="Times New Roman" w:cs="Times New Roman"/>
            <w:color w:val="auto"/>
            <w:sz w:val="24"/>
            <w:szCs w:val="24"/>
            <w:rPrChange w:id="2278" w:author="Unemo Magnus, USÖ Labmed länsklinik" w:date="2016-11-14T18:50:00Z">
              <w:rPr>
                <w:rFonts w:ascii="Times New Roman" w:hAnsi="Times New Roman" w:cs="Times New Roman"/>
              </w:rPr>
            </w:rPrChange>
          </w:rPr>
          <w:delText xml:space="preserve"> </w:delText>
        </w:r>
        <w:r w:rsidR="00A12BD3" w:rsidRPr="00951267" w:rsidDel="00B06846">
          <w:rPr>
            <w:rFonts w:ascii="Times New Roman" w:hAnsi="Times New Roman" w:cs="Times New Roman"/>
            <w:i w:val="0"/>
            <w:color w:val="auto"/>
            <w:sz w:val="24"/>
            <w:szCs w:val="24"/>
            <w:rPrChange w:id="2279" w:author="Unemo Magnus, USÖ Labmed länsklinik" w:date="2016-11-14T18:50:00Z">
              <w:rPr>
                <w:rFonts w:ascii="Times New Roman" w:hAnsi="Times New Roman" w:cs="Times New Roman"/>
                <w:i w:val="0"/>
              </w:rPr>
            </w:rPrChange>
          </w:rPr>
          <w:delText>(A)</w:delText>
        </w:r>
        <w:r w:rsidR="00A12BD3" w:rsidRPr="00951267" w:rsidDel="00B06846">
          <w:rPr>
            <w:rFonts w:ascii="Times New Roman" w:hAnsi="Times New Roman" w:cs="Times New Roman"/>
            <w:color w:val="auto"/>
            <w:sz w:val="24"/>
            <w:szCs w:val="24"/>
            <w:rPrChange w:id="2280" w:author="Unemo Magnus, USÖ Labmed länsklinik" w:date="2016-11-14T18:50:00Z">
              <w:rPr>
                <w:rFonts w:ascii="Times New Roman" w:hAnsi="Times New Roman" w:cs="Times New Roman"/>
              </w:rPr>
            </w:rPrChange>
          </w:rPr>
          <w:delText xml:space="preserve"> </w:delText>
        </w:r>
        <w:r w:rsidR="00A12BD3" w:rsidRPr="00951267" w:rsidDel="00B06846">
          <w:rPr>
            <w:rFonts w:ascii="Times New Roman" w:hAnsi="Times New Roman" w:cs="Times New Roman"/>
            <w:i w:val="0"/>
            <w:color w:val="auto"/>
            <w:sz w:val="24"/>
            <w:szCs w:val="24"/>
            <w:rPrChange w:id="2281" w:author="Unemo Magnus, USÖ Labmed länsklinik" w:date="2016-11-14T18:50:00Z">
              <w:rPr>
                <w:rFonts w:ascii="Times New Roman" w:hAnsi="Times New Roman" w:cs="Times New Roman"/>
                <w:i w:val="0"/>
              </w:rPr>
            </w:rPrChange>
          </w:rPr>
          <w:delText>The difference between the mean of 124 Hill coefficients (</w:delText>
        </w:r>
      </w:del>
      <w:ins w:id="2282" w:author="Unemo Magnus, USÖ Labmed länsklinik" w:date="2016-11-17T17:16:00Z">
        <w:del w:id="2283" w:author="sunny" w:date="2016-12-13T19:17:00Z">
          <w:r w:rsidR="00C30255" w:rsidDel="00B06846">
            <w:rPr>
              <w:rFonts w:ascii="Times New Roman" w:hAnsi="Times New Roman" w:cs="Times New Roman"/>
              <w:i w:val="0"/>
              <w:color w:val="auto"/>
              <w:sz w:val="24"/>
              <w:szCs w:val="24"/>
            </w:rPr>
            <w:delText>124 clinical strains examined</w:delText>
          </w:r>
        </w:del>
      </w:ins>
      <w:del w:id="2284" w:author="sunny" w:date="2016-12-13T19:17:00Z">
        <w:r w:rsidR="00A12BD3" w:rsidRPr="00951267" w:rsidDel="00B06846">
          <w:rPr>
            <w:rFonts w:ascii="Times New Roman" w:hAnsi="Times New Roman" w:cs="Times New Roman"/>
            <w:i w:val="0"/>
            <w:color w:val="auto"/>
            <w:sz w:val="24"/>
            <w:szCs w:val="24"/>
            <w:rPrChange w:id="2285" w:author="Unemo Magnus, USÖ Labmed länsklinik" w:date="2016-11-14T18:50:00Z">
              <w:rPr>
                <w:rFonts w:ascii="Times New Roman" w:hAnsi="Times New Roman" w:cs="Times New Roman"/>
                <w:i w:val="0"/>
              </w:rPr>
            </w:rPrChange>
          </w:rPr>
          <w:delText xml:space="preserve">training and validation data) are </w:delText>
        </w:r>
      </w:del>
      <w:ins w:id="2286" w:author="Unemo Magnus, USÖ Labmed länsklinik" w:date="2016-11-17T17:17:00Z">
        <w:del w:id="2287" w:author="sunny" w:date="2016-12-13T19:17:00Z">
          <w:r w:rsidR="00C30255" w:rsidDel="00B06846">
            <w:rPr>
              <w:rFonts w:ascii="Times New Roman" w:hAnsi="Times New Roman" w:cs="Times New Roman"/>
              <w:i w:val="0"/>
              <w:color w:val="auto"/>
              <w:sz w:val="24"/>
              <w:szCs w:val="24"/>
            </w:rPr>
            <w:delText>is</w:delText>
          </w:r>
          <w:r w:rsidR="00C30255" w:rsidRPr="00951267" w:rsidDel="00B06846">
            <w:rPr>
              <w:rFonts w:ascii="Times New Roman" w:hAnsi="Times New Roman" w:cs="Times New Roman"/>
              <w:i w:val="0"/>
              <w:color w:val="auto"/>
              <w:sz w:val="24"/>
              <w:szCs w:val="24"/>
              <w:rPrChange w:id="2288" w:author="Unemo Magnus, USÖ Labmed länsklinik" w:date="2016-11-14T18:50:00Z">
                <w:rPr>
                  <w:rFonts w:ascii="Times New Roman" w:hAnsi="Times New Roman" w:cs="Times New Roman"/>
                  <w:i w:val="0"/>
                </w:rPr>
              </w:rPrChange>
            </w:rPr>
            <w:delText xml:space="preserve"> </w:delText>
          </w:r>
        </w:del>
      </w:ins>
      <w:del w:id="2289" w:author="sunny" w:date="2016-12-13T19:17:00Z">
        <w:r w:rsidR="00A12BD3" w:rsidRPr="00951267" w:rsidDel="00B06846">
          <w:rPr>
            <w:rFonts w:ascii="Times New Roman" w:hAnsi="Times New Roman" w:cs="Times New Roman"/>
            <w:i w:val="0"/>
            <w:color w:val="auto"/>
            <w:sz w:val="24"/>
            <w:szCs w:val="24"/>
            <w:rPrChange w:id="2290" w:author="Unemo Magnus, USÖ Labmed länsklinik" w:date="2016-11-14T18:50:00Z">
              <w:rPr>
                <w:rFonts w:ascii="Times New Roman" w:hAnsi="Times New Roman" w:cs="Times New Roman"/>
                <w:i w:val="0"/>
              </w:rPr>
            </w:rPrChange>
          </w:rPr>
          <w:delText xml:space="preserve">shown for each antimicrobial combination. High values are shown in and </w:delText>
        </w:r>
      </w:del>
      <w:ins w:id="2291" w:author="Unemo Magnus, USÖ Labmed länsklinik" w:date="2016-11-15T15:45:00Z">
        <w:del w:id="2292" w:author="sunny" w:date="2016-12-13T19:17:00Z">
          <w:r w:rsidR="00B27563" w:rsidDel="00B06846">
            <w:rPr>
              <w:rFonts w:ascii="Times New Roman" w:hAnsi="Times New Roman" w:cs="Times New Roman"/>
              <w:i w:val="0"/>
              <w:color w:val="auto"/>
              <w:sz w:val="24"/>
              <w:szCs w:val="24"/>
            </w:rPr>
            <w:delText>an</w:delText>
          </w:r>
          <w:r w:rsidR="00B27563" w:rsidRPr="00951267" w:rsidDel="00B06846">
            <w:rPr>
              <w:rFonts w:ascii="Times New Roman" w:hAnsi="Times New Roman" w:cs="Times New Roman"/>
              <w:i w:val="0"/>
              <w:color w:val="auto"/>
              <w:sz w:val="24"/>
              <w:szCs w:val="24"/>
              <w:rPrChange w:id="2293" w:author="Unemo Magnus, USÖ Labmed länsklinik" w:date="2016-11-14T18:50:00Z">
                <w:rPr>
                  <w:rFonts w:ascii="Times New Roman" w:hAnsi="Times New Roman" w:cs="Times New Roman"/>
                  <w:i w:val="0"/>
                </w:rPr>
              </w:rPrChange>
            </w:rPr>
            <w:delText xml:space="preserve"> </w:delText>
          </w:r>
        </w:del>
      </w:ins>
      <w:del w:id="2294" w:author="sunny" w:date="2016-12-13T19:17:00Z">
        <w:r w:rsidR="00A12BD3" w:rsidRPr="00951267" w:rsidDel="00B06846">
          <w:rPr>
            <w:rFonts w:ascii="Times New Roman" w:hAnsi="Times New Roman" w:cs="Times New Roman"/>
            <w:i w:val="0"/>
            <w:color w:val="auto"/>
            <w:sz w:val="24"/>
            <w:szCs w:val="24"/>
            <w:rPrChange w:id="2295" w:author="Unemo Magnus, USÖ Labmed länsklinik" w:date="2016-11-14T18:50:00Z">
              <w:rPr>
                <w:rFonts w:ascii="Times New Roman" w:hAnsi="Times New Roman" w:cs="Times New Roman"/>
                <w:i w:val="0"/>
              </w:rPr>
            </w:rPrChange>
          </w:rPr>
          <w:delText>increasing</w:delText>
        </w:r>
      </w:del>
      <w:ins w:id="2296" w:author="Unemo Magnus, USÖ Labmed länsklinik" w:date="2016-11-15T15:45:00Z">
        <w:del w:id="2297" w:author="sunny" w:date="2016-12-13T19:17:00Z">
          <w:r w:rsidR="00B27563" w:rsidDel="00B06846">
            <w:rPr>
              <w:rFonts w:ascii="Times New Roman" w:hAnsi="Times New Roman" w:cs="Times New Roman"/>
              <w:i w:val="0"/>
              <w:color w:val="auto"/>
              <w:sz w:val="24"/>
              <w:szCs w:val="24"/>
            </w:rPr>
            <w:delText>ly intense</w:delText>
          </w:r>
        </w:del>
      </w:ins>
      <w:del w:id="2298" w:author="sunny" w:date="2016-12-13T19:17:00Z">
        <w:r w:rsidR="00A12BD3" w:rsidRPr="00951267" w:rsidDel="00B06846">
          <w:rPr>
            <w:rFonts w:ascii="Times New Roman" w:hAnsi="Times New Roman" w:cs="Times New Roman"/>
            <w:i w:val="0"/>
            <w:color w:val="auto"/>
            <w:sz w:val="24"/>
            <w:szCs w:val="24"/>
            <w:rPrChange w:id="2299" w:author="Unemo Magnus, USÖ Labmed länsklinik" w:date="2016-11-14T18:50:00Z">
              <w:rPr>
                <w:rFonts w:ascii="Times New Roman" w:hAnsi="Times New Roman" w:cs="Times New Roman"/>
                <w:i w:val="0"/>
              </w:rPr>
            </w:rPrChange>
          </w:rPr>
          <w:delText xml:space="preserve"> blue colour gradient and low values in red. A pairwise t-test was made </w:delText>
        </w:r>
      </w:del>
      <w:ins w:id="2300" w:author="Unemo Magnus, USÖ Labmed länsklinik" w:date="2016-11-17T17:18:00Z">
        <w:del w:id="2301" w:author="sunny" w:date="2016-12-13T19:17:00Z">
          <w:r w:rsidR="00C35612" w:rsidDel="00B06846">
            <w:rPr>
              <w:rFonts w:ascii="Times New Roman" w:hAnsi="Times New Roman" w:cs="Times New Roman"/>
              <w:i w:val="0"/>
              <w:color w:val="auto"/>
              <w:sz w:val="24"/>
              <w:szCs w:val="24"/>
            </w:rPr>
            <w:delText>performed</w:delText>
          </w:r>
          <w:r w:rsidR="00C35612" w:rsidRPr="00951267" w:rsidDel="00B06846">
            <w:rPr>
              <w:rFonts w:ascii="Times New Roman" w:hAnsi="Times New Roman" w:cs="Times New Roman"/>
              <w:i w:val="0"/>
              <w:color w:val="auto"/>
              <w:sz w:val="24"/>
              <w:szCs w:val="24"/>
              <w:rPrChange w:id="2302" w:author="Unemo Magnus, USÖ Labmed länsklinik" w:date="2016-11-14T18:50:00Z">
                <w:rPr>
                  <w:rFonts w:ascii="Times New Roman" w:hAnsi="Times New Roman" w:cs="Times New Roman"/>
                  <w:i w:val="0"/>
                </w:rPr>
              </w:rPrChange>
            </w:rPr>
            <w:delText xml:space="preserve"> </w:delText>
          </w:r>
        </w:del>
      </w:ins>
      <w:del w:id="2303" w:author="sunny" w:date="2016-12-13T19:17:00Z">
        <w:r w:rsidR="00A12BD3" w:rsidRPr="00951267" w:rsidDel="00B06846">
          <w:rPr>
            <w:rFonts w:ascii="Times New Roman" w:hAnsi="Times New Roman" w:cs="Times New Roman"/>
            <w:i w:val="0"/>
            <w:color w:val="auto"/>
            <w:sz w:val="24"/>
            <w:szCs w:val="24"/>
            <w:rPrChange w:id="2304" w:author="Unemo Magnus, USÖ Labmed länsklinik" w:date="2016-11-14T18:50:00Z">
              <w:rPr>
                <w:rFonts w:ascii="Times New Roman" w:hAnsi="Times New Roman" w:cs="Times New Roman"/>
                <w:i w:val="0"/>
              </w:rPr>
            </w:rPrChange>
          </w:rPr>
          <w:delText xml:space="preserve">and non-significant differences (p value &lt; 0.05) marked with a black cross. (B) Hierarchical clustering of hill </w:delText>
        </w:r>
      </w:del>
      <w:ins w:id="2305" w:author="Unemo Magnus, USÖ Labmed länsklinik" w:date="2016-11-15T15:07:00Z">
        <w:del w:id="2306" w:author="sunny" w:date="2016-12-13T19:17:00Z">
          <w:r w:rsidR="00AF166B" w:rsidDel="00B06846">
            <w:rPr>
              <w:rFonts w:ascii="Times New Roman" w:hAnsi="Times New Roman" w:cs="Times New Roman"/>
              <w:i w:val="0"/>
              <w:color w:val="auto"/>
              <w:sz w:val="24"/>
              <w:szCs w:val="24"/>
            </w:rPr>
            <w:delText>H</w:delText>
          </w:r>
          <w:r w:rsidR="00AF166B" w:rsidRPr="00951267" w:rsidDel="00B06846">
            <w:rPr>
              <w:rFonts w:ascii="Times New Roman" w:hAnsi="Times New Roman" w:cs="Times New Roman"/>
              <w:i w:val="0"/>
              <w:color w:val="auto"/>
              <w:sz w:val="24"/>
              <w:szCs w:val="24"/>
              <w:rPrChange w:id="2307" w:author="Unemo Magnus, USÖ Labmed länsklinik" w:date="2016-11-14T18:50:00Z">
                <w:rPr>
                  <w:rFonts w:ascii="Times New Roman" w:hAnsi="Times New Roman" w:cs="Times New Roman"/>
                  <w:i w:val="0"/>
                </w:rPr>
              </w:rPrChange>
            </w:rPr>
            <w:delText xml:space="preserve">ill </w:delText>
          </w:r>
        </w:del>
      </w:ins>
      <w:del w:id="2308" w:author="sunny" w:date="2016-12-13T19:17:00Z">
        <w:r w:rsidR="00A12BD3" w:rsidRPr="00951267" w:rsidDel="00B06846">
          <w:rPr>
            <w:rFonts w:ascii="Times New Roman" w:hAnsi="Times New Roman" w:cs="Times New Roman"/>
            <w:i w:val="0"/>
            <w:color w:val="auto"/>
            <w:sz w:val="24"/>
            <w:szCs w:val="24"/>
            <w:rPrChange w:id="2309" w:author="Unemo Magnus, USÖ Labmed länsklinik" w:date="2016-11-14T18:50:00Z">
              <w:rPr>
                <w:rFonts w:ascii="Times New Roman" w:hAnsi="Times New Roman" w:cs="Times New Roman"/>
                <w:i w:val="0"/>
              </w:rPr>
            </w:rPrChange>
          </w:rPr>
          <w:delText>coefficients.</w:delText>
        </w:r>
        <w:r w:rsidR="004F40FC" w:rsidRPr="00951267" w:rsidDel="00B06846">
          <w:rPr>
            <w:rFonts w:ascii="Times New Roman" w:hAnsi="Times New Roman" w:cs="Times New Roman"/>
            <w:i w:val="0"/>
            <w:color w:val="auto"/>
            <w:sz w:val="24"/>
            <w:szCs w:val="24"/>
            <w:rPrChange w:id="2310" w:author="Unemo Magnus, USÖ Labmed länsklinik" w:date="2016-11-14T18:50:00Z">
              <w:rPr>
                <w:rFonts w:ascii="Times New Roman" w:hAnsi="Times New Roman" w:cs="Times New Roman"/>
                <w:i w:val="0"/>
              </w:rPr>
            </w:rPrChange>
          </w:rPr>
          <w:delText xml:space="preserve"> Rows represent Hill coefficients for different strains (N=124) and columns antimicrobials. </w:delText>
        </w:r>
        <w:r w:rsidR="00A12BD3" w:rsidRPr="00951267" w:rsidDel="00B06846">
          <w:rPr>
            <w:rFonts w:ascii="Times New Roman" w:hAnsi="Times New Roman" w:cs="Times New Roman"/>
            <w:i w:val="0"/>
            <w:color w:val="auto"/>
            <w:sz w:val="24"/>
            <w:szCs w:val="24"/>
            <w:rPrChange w:id="2311" w:author="Unemo Magnus, USÖ Labmed länsklinik" w:date="2016-11-14T18:50:00Z">
              <w:rPr>
                <w:rFonts w:ascii="Times New Roman" w:hAnsi="Times New Roman" w:cs="Times New Roman"/>
                <w:i w:val="0"/>
              </w:rPr>
            </w:rPrChange>
          </w:rPr>
          <w:delText xml:space="preserve">Antimicrobials could be </w:delText>
        </w:r>
        <w:r w:rsidR="004F40FC" w:rsidRPr="00951267" w:rsidDel="00B06846">
          <w:rPr>
            <w:rFonts w:ascii="Times New Roman" w:hAnsi="Times New Roman" w:cs="Times New Roman"/>
            <w:i w:val="0"/>
            <w:color w:val="auto"/>
            <w:sz w:val="24"/>
            <w:szCs w:val="24"/>
            <w:rPrChange w:id="2312" w:author="Unemo Magnus, USÖ Labmed länsklinik" w:date="2016-11-14T18:50:00Z">
              <w:rPr>
                <w:rFonts w:ascii="Times New Roman" w:hAnsi="Times New Roman" w:cs="Times New Roman"/>
                <w:i w:val="0"/>
              </w:rPr>
            </w:rPrChange>
          </w:rPr>
          <w:delText>grouped</w:delText>
        </w:r>
        <w:r w:rsidR="00384077" w:rsidRPr="00951267" w:rsidDel="00B06846">
          <w:rPr>
            <w:rFonts w:ascii="Times New Roman" w:hAnsi="Times New Roman" w:cs="Times New Roman"/>
            <w:i w:val="0"/>
            <w:color w:val="auto"/>
            <w:sz w:val="24"/>
            <w:szCs w:val="24"/>
            <w:rPrChange w:id="2313" w:author="Unemo Magnus, USÖ Labmed länsklinik" w:date="2016-11-14T18:50:00Z">
              <w:rPr>
                <w:rFonts w:ascii="Times New Roman" w:hAnsi="Times New Roman" w:cs="Times New Roman"/>
                <w:i w:val="0"/>
              </w:rPr>
            </w:rPrChange>
          </w:rPr>
          <w:delText xml:space="preserve"> in three similarity </w:delText>
        </w:r>
        <w:r w:rsidR="004F40FC" w:rsidRPr="00951267" w:rsidDel="00B06846">
          <w:rPr>
            <w:rFonts w:ascii="Times New Roman" w:hAnsi="Times New Roman" w:cs="Times New Roman"/>
            <w:i w:val="0"/>
            <w:color w:val="auto"/>
            <w:sz w:val="24"/>
            <w:szCs w:val="24"/>
            <w:rPrChange w:id="2314" w:author="Unemo Magnus, USÖ Labmed länsklinik" w:date="2016-11-14T18:50:00Z">
              <w:rPr>
                <w:rFonts w:ascii="Times New Roman" w:hAnsi="Times New Roman" w:cs="Times New Roman"/>
                <w:i w:val="0"/>
              </w:rPr>
            </w:rPrChange>
          </w:rPr>
          <w:delText xml:space="preserve">clusters. The distance dendrogram for the cluster was highlighted in </w:delText>
        </w:r>
        <w:commentRangeStart w:id="2315"/>
        <w:r w:rsidR="004F40FC" w:rsidRPr="00951267" w:rsidDel="00B06846">
          <w:rPr>
            <w:rFonts w:ascii="Times New Roman" w:hAnsi="Times New Roman" w:cs="Times New Roman"/>
            <w:i w:val="0"/>
            <w:color w:val="auto"/>
            <w:sz w:val="24"/>
            <w:szCs w:val="24"/>
            <w:rPrChange w:id="2316" w:author="Unemo Magnus, USÖ Labmed länsklinik" w:date="2016-11-14T18:50:00Z">
              <w:rPr>
                <w:rFonts w:ascii="Times New Roman" w:hAnsi="Times New Roman" w:cs="Times New Roman"/>
                <w:i w:val="0"/>
              </w:rPr>
            </w:rPrChange>
          </w:rPr>
          <w:delText>green, yellow and red</w:delText>
        </w:r>
        <w:commentRangeEnd w:id="2315"/>
        <w:r w:rsidR="001C4FB2" w:rsidDel="00B06846">
          <w:rPr>
            <w:rStyle w:val="CommentReference"/>
            <w:i w:val="0"/>
            <w:iCs w:val="0"/>
            <w:color w:val="auto"/>
          </w:rPr>
          <w:commentReference w:id="2315"/>
        </w:r>
        <w:r w:rsidR="00A12BD3" w:rsidRPr="00951267" w:rsidDel="00B06846">
          <w:rPr>
            <w:rFonts w:ascii="Times New Roman" w:hAnsi="Times New Roman" w:cs="Times New Roman"/>
            <w:i w:val="0"/>
            <w:color w:val="auto"/>
            <w:sz w:val="24"/>
            <w:szCs w:val="24"/>
            <w:rPrChange w:id="2317" w:author="Unemo Magnus, USÖ Labmed länsklinik" w:date="2016-11-14T18:50:00Z">
              <w:rPr>
                <w:rFonts w:ascii="Times New Roman" w:hAnsi="Times New Roman" w:cs="Times New Roman"/>
                <w:i w:val="0"/>
              </w:rPr>
            </w:rPrChange>
          </w:rPr>
          <w:delText xml:space="preserve"> (p-</w:delText>
        </w:r>
        <w:r w:rsidRPr="00951267" w:rsidDel="00B06846">
          <w:rPr>
            <w:rFonts w:ascii="Times New Roman" w:hAnsi="Times New Roman" w:cs="Times New Roman"/>
            <w:i w:val="0"/>
            <w:color w:val="auto"/>
            <w:sz w:val="24"/>
            <w:szCs w:val="24"/>
            <w:rPrChange w:id="2318" w:author="Unemo Magnus, USÖ Labmed länsklinik" w:date="2016-11-14T18:50:00Z">
              <w:rPr>
                <w:rFonts w:ascii="Times New Roman" w:hAnsi="Times New Roman" w:cs="Times New Roman"/>
                <w:i w:val="0"/>
              </w:rPr>
            </w:rPrChange>
          </w:rPr>
          <w:delText>value of chi square test 0.018</w:delText>
        </w:r>
        <w:r w:rsidR="00A12BD3" w:rsidRPr="00951267" w:rsidDel="00B06846">
          <w:rPr>
            <w:rFonts w:ascii="Times New Roman" w:hAnsi="Times New Roman" w:cs="Times New Roman"/>
            <w:i w:val="0"/>
            <w:color w:val="auto"/>
            <w:sz w:val="24"/>
            <w:szCs w:val="24"/>
            <w:rPrChange w:id="2319" w:author="Unemo Magnus, USÖ Labmed länsklinik" w:date="2016-11-14T18:50:00Z">
              <w:rPr>
                <w:rFonts w:ascii="Times New Roman" w:hAnsi="Times New Roman" w:cs="Times New Roman"/>
                <w:i w:val="0"/>
              </w:rPr>
            </w:rPrChange>
          </w:rPr>
          <w:delText>)</w:delText>
        </w:r>
        <w:r w:rsidR="004F40FC" w:rsidRPr="00951267" w:rsidDel="00B06846">
          <w:rPr>
            <w:rFonts w:ascii="Times New Roman" w:hAnsi="Times New Roman" w:cs="Times New Roman"/>
            <w:i w:val="0"/>
            <w:color w:val="auto"/>
            <w:sz w:val="24"/>
            <w:szCs w:val="24"/>
            <w:rPrChange w:id="2320" w:author="Unemo Magnus, USÖ Labmed länsklinik" w:date="2016-11-14T18:50:00Z">
              <w:rPr>
                <w:rFonts w:ascii="Times New Roman" w:hAnsi="Times New Roman" w:cs="Times New Roman"/>
                <w:i w:val="0"/>
              </w:rPr>
            </w:rPrChange>
          </w:rPr>
          <w:delText>. The distance dendrogram for the rows is not shown since none of the differences found was significant</w:delText>
        </w:r>
        <w:r w:rsidR="00D25995" w:rsidRPr="00951267" w:rsidDel="00B06846">
          <w:rPr>
            <w:rFonts w:ascii="Times New Roman" w:hAnsi="Times New Roman" w:cs="Times New Roman"/>
            <w:i w:val="0"/>
            <w:color w:val="auto"/>
            <w:sz w:val="24"/>
            <w:szCs w:val="24"/>
            <w:rPrChange w:id="2321" w:author="Unemo Magnus, USÖ Labmed länsklinik" w:date="2016-11-14T18:50:00Z">
              <w:rPr>
                <w:rFonts w:ascii="Times New Roman" w:hAnsi="Times New Roman" w:cs="Times New Roman"/>
                <w:i w:val="0"/>
              </w:rPr>
            </w:rPrChange>
          </w:rPr>
          <w:delText>.</w:delText>
        </w:r>
        <w:r w:rsidR="004F40FC" w:rsidRPr="00951267" w:rsidDel="00B06846">
          <w:rPr>
            <w:rFonts w:ascii="Times New Roman" w:hAnsi="Times New Roman" w:cs="Times New Roman"/>
            <w:i w:val="0"/>
            <w:color w:val="auto"/>
            <w:sz w:val="24"/>
            <w:szCs w:val="24"/>
            <w:rPrChange w:id="2322" w:author="Unemo Magnus, USÖ Labmed länsklinik" w:date="2016-11-14T18:50:00Z">
              <w:rPr>
                <w:rFonts w:ascii="Times New Roman" w:hAnsi="Times New Roman" w:cs="Times New Roman"/>
                <w:i w:val="0"/>
              </w:rPr>
            </w:rPrChange>
          </w:rPr>
          <w:delText xml:space="preserve"> </w:delText>
        </w:r>
      </w:del>
    </w:p>
    <w:p w14:paraId="6885F8AF" w14:textId="77777777" w:rsidR="00336F88" w:rsidRDefault="00336F88" w:rsidP="00A17D4C">
      <w:pPr>
        <w:spacing w:line="480" w:lineRule="auto"/>
        <w:rPr>
          <w:noProof/>
          <w:lang w:eastAsia="en-GB"/>
        </w:rPr>
      </w:pPr>
    </w:p>
    <w:p w14:paraId="47356ADC" w14:textId="274F9AFD" w:rsidR="00336F88" w:rsidRDefault="009A4AFC" w:rsidP="009A4AFC">
      <w:pPr>
        <w:keepNext/>
        <w:spacing w:line="480" w:lineRule="auto"/>
        <w:jc w:val="center"/>
      </w:pPr>
      <w:del w:id="2323" w:author="sunny" w:date="2016-12-16T10:49:00Z">
        <w:r w:rsidDel="00D60E95">
          <w:rPr>
            <w:noProof/>
            <w:lang w:eastAsia="en-GB"/>
          </w:rPr>
          <w:drawing>
            <wp:inline distT="0" distB="0" distL="0" distR="0" wp14:anchorId="09841785" wp14:editId="33F9AC02">
              <wp:extent cx="5396400" cy="809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400" cy="8096400"/>
                      </a:xfrm>
                      <a:prstGeom prst="rect">
                        <a:avLst/>
                      </a:prstGeom>
                      <a:noFill/>
                    </pic:spPr>
                  </pic:pic>
                </a:graphicData>
              </a:graphic>
            </wp:inline>
          </w:drawing>
        </w:r>
      </w:del>
    </w:p>
    <w:p w14:paraId="274A0499" w14:textId="3664AD13" w:rsidR="00336F88" w:rsidRPr="00951267" w:rsidDel="006C3DA7" w:rsidRDefault="00336F88">
      <w:pPr>
        <w:pStyle w:val="Caption"/>
        <w:spacing w:line="480" w:lineRule="auto"/>
        <w:jc w:val="both"/>
        <w:rPr>
          <w:del w:id="2324" w:author="sunny" w:date="2016-12-16T11:12:00Z"/>
          <w:rFonts w:ascii="Times New Roman" w:hAnsi="Times New Roman" w:cs="Times New Roman"/>
          <w:i w:val="0"/>
          <w:noProof/>
          <w:color w:val="auto"/>
          <w:sz w:val="24"/>
          <w:szCs w:val="24"/>
          <w:rPrChange w:id="2325" w:author="Unemo Magnus, USÖ Labmed länsklinik" w:date="2016-11-14T18:50:00Z">
            <w:rPr>
              <w:del w:id="2326" w:author="sunny" w:date="2016-12-16T11:12:00Z"/>
              <w:rFonts w:ascii="Times New Roman" w:hAnsi="Times New Roman" w:cs="Times New Roman"/>
              <w:i w:val="0"/>
              <w:noProof/>
            </w:rPr>
          </w:rPrChange>
        </w:rPr>
        <w:pPrChange w:id="2327" w:author="Unemo Magnus, USÖ Labmed länsklinik" w:date="2016-11-14T18:50:00Z">
          <w:pPr>
            <w:pStyle w:val="Caption"/>
            <w:jc w:val="both"/>
          </w:pPr>
        </w:pPrChange>
      </w:pPr>
      <w:commentRangeStart w:id="2328"/>
      <w:del w:id="2329" w:author="sunny" w:date="2016-12-16T11:12:00Z">
        <w:r w:rsidRPr="00951267" w:rsidDel="006C3DA7">
          <w:rPr>
            <w:rFonts w:ascii="Times New Roman" w:hAnsi="Times New Roman" w:cs="Times New Roman"/>
            <w:b/>
            <w:i w:val="0"/>
            <w:color w:val="auto"/>
            <w:sz w:val="24"/>
            <w:szCs w:val="24"/>
            <w:rPrChange w:id="2330" w:author="Unemo Magnus, USÖ Labmed länsklinik" w:date="2016-11-14T18:50:00Z">
              <w:rPr>
                <w:rFonts w:ascii="Times New Roman" w:hAnsi="Times New Roman" w:cs="Times New Roman"/>
                <w:b/>
                <w:i w:val="0"/>
              </w:rPr>
            </w:rPrChange>
          </w:rPr>
          <w:delText xml:space="preserve">Figure </w:delText>
        </w:r>
        <w:r w:rsidR="0050239E" w:rsidRPr="00951267" w:rsidDel="006C3DA7">
          <w:rPr>
            <w:rFonts w:ascii="Times New Roman" w:hAnsi="Times New Roman" w:cs="Times New Roman"/>
            <w:b/>
            <w:i w:val="0"/>
            <w:color w:val="auto"/>
            <w:sz w:val="24"/>
            <w:szCs w:val="24"/>
            <w:rPrChange w:id="2331" w:author="Unemo Magnus, USÖ Labmed länsklinik" w:date="2016-11-14T18:50:00Z">
              <w:rPr>
                <w:rFonts w:ascii="Times New Roman" w:hAnsi="Times New Roman" w:cs="Times New Roman"/>
                <w:b/>
                <w:i w:val="0"/>
                <w:noProof/>
              </w:rPr>
            </w:rPrChange>
          </w:rPr>
          <w:fldChar w:fldCharType="begin"/>
        </w:r>
        <w:r w:rsidR="0050239E" w:rsidRPr="00951267" w:rsidDel="006C3DA7">
          <w:rPr>
            <w:rFonts w:ascii="Times New Roman" w:hAnsi="Times New Roman" w:cs="Times New Roman"/>
            <w:b/>
            <w:i w:val="0"/>
            <w:color w:val="auto"/>
            <w:sz w:val="24"/>
            <w:szCs w:val="24"/>
            <w:rPrChange w:id="2332" w:author="Unemo Magnus, USÖ Labmed länsklinik" w:date="2016-11-14T18:50:00Z">
              <w:rPr>
                <w:rFonts w:ascii="Times New Roman" w:hAnsi="Times New Roman" w:cs="Times New Roman"/>
                <w:b/>
                <w:i w:val="0"/>
              </w:rPr>
            </w:rPrChange>
          </w:rPr>
          <w:delInstrText xml:space="preserve"> SEQ Figure \* ARABIC </w:delInstrText>
        </w:r>
        <w:r w:rsidR="0050239E" w:rsidRPr="00951267" w:rsidDel="006C3DA7">
          <w:rPr>
            <w:rFonts w:ascii="Times New Roman" w:hAnsi="Times New Roman" w:cs="Times New Roman"/>
            <w:b/>
            <w:i w:val="0"/>
            <w:color w:val="auto"/>
            <w:sz w:val="24"/>
            <w:szCs w:val="24"/>
            <w:rPrChange w:id="2333" w:author="Unemo Magnus, USÖ Labmed länsklinik" w:date="2016-11-14T18:50:00Z">
              <w:rPr>
                <w:rFonts w:ascii="Times New Roman" w:hAnsi="Times New Roman" w:cs="Times New Roman"/>
                <w:b/>
                <w:i w:val="0"/>
                <w:noProof/>
              </w:rPr>
            </w:rPrChange>
          </w:rPr>
          <w:fldChar w:fldCharType="separate"/>
        </w:r>
        <w:r w:rsidR="00EC4238" w:rsidRPr="00951267" w:rsidDel="006C3DA7">
          <w:rPr>
            <w:rFonts w:ascii="Times New Roman" w:hAnsi="Times New Roman" w:cs="Times New Roman"/>
            <w:b/>
            <w:i w:val="0"/>
            <w:noProof/>
            <w:color w:val="auto"/>
            <w:sz w:val="24"/>
            <w:szCs w:val="24"/>
            <w:rPrChange w:id="2334" w:author="Unemo Magnus, USÖ Labmed länsklinik" w:date="2016-11-14T18:50:00Z">
              <w:rPr>
                <w:rFonts w:ascii="Times New Roman" w:hAnsi="Times New Roman" w:cs="Times New Roman"/>
                <w:b/>
                <w:i w:val="0"/>
                <w:noProof/>
              </w:rPr>
            </w:rPrChange>
          </w:rPr>
          <w:delText>2</w:delText>
        </w:r>
        <w:r w:rsidR="0050239E" w:rsidRPr="00951267" w:rsidDel="006C3DA7">
          <w:rPr>
            <w:rFonts w:ascii="Times New Roman" w:hAnsi="Times New Roman" w:cs="Times New Roman"/>
            <w:b/>
            <w:i w:val="0"/>
            <w:noProof/>
            <w:color w:val="auto"/>
            <w:sz w:val="24"/>
            <w:szCs w:val="24"/>
            <w:rPrChange w:id="2335" w:author="Unemo Magnus, USÖ Labmed länsklinik" w:date="2016-11-14T18:50:00Z">
              <w:rPr>
                <w:rFonts w:ascii="Times New Roman" w:hAnsi="Times New Roman" w:cs="Times New Roman"/>
                <w:b/>
                <w:i w:val="0"/>
                <w:noProof/>
              </w:rPr>
            </w:rPrChange>
          </w:rPr>
          <w:fldChar w:fldCharType="end"/>
        </w:r>
        <w:r w:rsidR="00B276E4" w:rsidRPr="00951267" w:rsidDel="006C3DA7">
          <w:rPr>
            <w:rFonts w:ascii="Times New Roman" w:hAnsi="Times New Roman" w:cs="Times New Roman"/>
            <w:b/>
            <w:i w:val="0"/>
            <w:noProof/>
            <w:color w:val="auto"/>
            <w:sz w:val="24"/>
            <w:szCs w:val="24"/>
            <w:rPrChange w:id="2336" w:author="Unemo Magnus, USÖ Labmed länsklinik" w:date="2016-11-14T18:50:00Z">
              <w:rPr>
                <w:rFonts w:ascii="Times New Roman" w:hAnsi="Times New Roman" w:cs="Times New Roman"/>
                <w:b/>
                <w:i w:val="0"/>
                <w:noProof/>
              </w:rPr>
            </w:rPrChange>
          </w:rPr>
          <w:delText xml:space="preserve">. </w:delText>
        </w:r>
        <w:commentRangeEnd w:id="2328"/>
        <w:r w:rsidR="00FB37A5" w:rsidDel="006C3DA7">
          <w:rPr>
            <w:rStyle w:val="CommentReference"/>
            <w:i w:val="0"/>
            <w:iCs w:val="0"/>
            <w:color w:val="auto"/>
          </w:rPr>
          <w:commentReference w:id="2328"/>
        </w:r>
        <w:r w:rsidR="00B276E4" w:rsidRPr="00951267" w:rsidDel="006C3DA7">
          <w:rPr>
            <w:rFonts w:ascii="Times New Roman" w:hAnsi="Times New Roman" w:cs="Times New Roman"/>
            <w:b/>
            <w:i w:val="0"/>
            <w:noProof/>
            <w:color w:val="auto"/>
            <w:sz w:val="24"/>
            <w:szCs w:val="24"/>
            <w:rPrChange w:id="2337" w:author="Unemo Magnus, USÖ Labmed länsklinik" w:date="2016-11-14T18:50:00Z">
              <w:rPr>
                <w:rFonts w:ascii="Times New Roman" w:hAnsi="Times New Roman" w:cs="Times New Roman"/>
                <w:b/>
                <w:i w:val="0"/>
                <w:noProof/>
              </w:rPr>
            </w:rPrChange>
          </w:rPr>
          <w:delText>Contingency table with categorical errors of model predicted MICs</w:delText>
        </w:r>
        <w:r w:rsidR="00B276E4" w:rsidRPr="00951267" w:rsidDel="006C3DA7">
          <w:rPr>
            <w:rFonts w:ascii="Times New Roman" w:hAnsi="Times New Roman" w:cs="Times New Roman"/>
            <w:i w:val="0"/>
            <w:noProof/>
            <w:color w:val="auto"/>
            <w:sz w:val="24"/>
            <w:szCs w:val="24"/>
            <w:rPrChange w:id="2338" w:author="Unemo Magnus, USÖ Labmed länsklinik" w:date="2016-11-14T18:50:00Z">
              <w:rPr>
                <w:rFonts w:ascii="Times New Roman" w:hAnsi="Times New Roman" w:cs="Times New Roman"/>
                <w:i w:val="0"/>
                <w:noProof/>
              </w:rPr>
            </w:rPrChange>
          </w:rPr>
          <w:delText xml:space="preserve">. Etest </w:delText>
        </w:r>
      </w:del>
      <w:ins w:id="2339" w:author="Unemo Magnus, USÖ Labmed länsklinik" w:date="2016-11-17T17:35:00Z">
        <w:del w:id="2340" w:author="sunny" w:date="2016-12-16T11:12:00Z">
          <w:r w:rsidR="003F52C7" w:rsidDel="006C3DA7">
            <w:rPr>
              <w:rFonts w:ascii="Times New Roman" w:hAnsi="Times New Roman" w:cs="Times New Roman"/>
              <w:i w:val="0"/>
              <w:noProof/>
              <w:color w:val="auto"/>
              <w:sz w:val="24"/>
              <w:szCs w:val="24"/>
            </w:rPr>
            <w:delText xml:space="preserve">MIC </w:delText>
          </w:r>
        </w:del>
      </w:ins>
      <w:del w:id="2341" w:author="sunny" w:date="2016-12-16T11:12:00Z">
        <w:r w:rsidR="00B276E4" w:rsidRPr="00951267" w:rsidDel="006C3DA7">
          <w:rPr>
            <w:rFonts w:ascii="Times New Roman" w:hAnsi="Times New Roman" w:cs="Times New Roman"/>
            <w:i w:val="0"/>
            <w:noProof/>
            <w:color w:val="auto"/>
            <w:sz w:val="24"/>
            <w:szCs w:val="24"/>
            <w:rPrChange w:id="2342" w:author="Unemo Magnus, USÖ Labmed länsklinik" w:date="2016-11-14T18:50:00Z">
              <w:rPr>
                <w:rFonts w:ascii="Times New Roman" w:hAnsi="Times New Roman" w:cs="Times New Roman"/>
                <w:i w:val="0"/>
                <w:noProof/>
              </w:rPr>
            </w:rPrChange>
          </w:rPr>
          <w:delText xml:space="preserve">data were classified </w:delText>
        </w:r>
      </w:del>
      <w:ins w:id="2343" w:author="Unemo Magnus, USÖ Labmed länsklinik" w:date="2016-11-17T17:35:00Z">
        <w:del w:id="2344" w:author="sunny" w:date="2016-12-16T11:12:00Z">
          <w:r w:rsidR="003F52C7" w:rsidDel="006C3DA7">
            <w:rPr>
              <w:rFonts w:ascii="Times New Roman" w:hAnsi="Times New Roman" w:cs="Times New Roman"/>
              <w:i w:val="0"/>
              <w:noProof/>
              <w:color w:val="auto"/>
              <w:sz w:val="24"/>
              <w:szCs w:val="24"/>
            </w:rPr>
            <w:delText xml:space="preserve">into </w:delText>
          </w:r>
        </w:del>
      </w:ins>
      <w:del w:id="2345" w:author="sunny" w:date="2016-12-16T11:12:00Z">
        <w:r w:rsidR="00B276E4" w:rsidRPr="00951267" w:rsidDel="006C3DA7">
          <w:rPr>
            <w:rFonts w:ascii="Times New Roman" w:hAnsi="Times New Roman" w:cs="Times New Roman"/>
            <w:i w:val="0"/>
            <w:noProof/>
            <w:color w:val="auto"/>
            <w:sz w:val="24"/>
            <w:szCs w:val="24"/>
            <w:rPrChange w:id="2346" w:author="Unemo Magnus, USÖ Labmed länsklinik" w:date="2016-11-14T18:50:00Z">
              <w:rPr>
                <w:rFonts w:ascii="Times New Roman" w:hAnsi="Times New Roman" w:cs="Times New Roman"/>
                <w:i w:val="0"/>
                <w:noProof/>
              </w:rPr>
            </w:rPrChange>
          </w:rPr>
          <w:delText>according to the categories resistant (R), susceptible (S) and intermedia</w:delText>
        </w:r>
      </w:del>
      <w:ins w:id="2347" w:author="Unemo Magnus, USÖ Labmed länsklinik" w:date="2016-11-17T17:36:00Z">
        <w:del w:id="2348" w:author="sunny" w:date="2016-12-16T11:12:00Z">
          <w:r w:rsidR="003F52C7" w:rsidDel="006C3DA7">
            <w:rPr>
              <w:rFonts w:ascii="Times New Roman" w:hAnsi="Times New Roman" w:cs="Times New Roman"/>
              <w:i w:val="0"/>
              <w:noProof/>
              <w:color w:val="auto"/>
              <w:sz w:val="24"/>
              <w:szCs w:val="24"/>
            </w:rPr>
            <w:delText>te</w:delText>
          </w:r>
        </w:del>
      </w:ins>
      <w:del w:id="2349" w:author="sunny" w:date="2016-12-16T11:12:00Z">
        <w:r w:rsidR="00B276E4" w:rsidRPr="00951267" w:rsidDel="006C3DA7">
          <w:rPr>
            <w:rFonts w:ascii="Times New Roman" w:hAnsi="Times New Roman" w:cs="Times New Roman"/>
            <w:i w:val="0"/>
            <w:noProof/>
            <w:color w:val="auto"/>
            <w:sz w:val="24"/>
            <w:szCs w:val="24"/>
            <w:rPrChange w:id="2350" w:author="Unemo Magnus, USÖ Labmed länsklinik" w:date="2016-11-14T18:50:00Z">
              <w:rPr>
                <w:rFonts w:ascii="Times New Roman" w:hAnsi="Times New Roman" w:cs="Times New Roman"/>
                <w:i w:val="0"/>
                <w:noProof/>
              </w:rPr>
            </w:rPrChange>
          </w:rPr>
          <w:delText xml:space="preserve">ry (I) when defined according to </w:delText>
        </w:r>
      </w:del>
      <w:ins w:id="2351" w:author="Unemo Magnus, USÖ Labmed länsklinik" w:date="2016-11-17T17:36:00Z">
        <w:del w:id="2352" w:author="sunny" w:date="2016-12-16T11:12:00Z">
          <w:r w:rsidR="003F52C7" w:rsidDel="006C3DA7">
            <w:rPr>
              <w:rFonts w:ascii="Times New Roman" w:hAnsi="Times New Roman" w:cs="Times New Roman"/>
              <w:i w:val="0"/>
              <w:noProof/>
              <w:color w:val="auto"/>
              <w:sz w:val="24"/>
              <w:szCs w:val="24"/>
            </w:rPr>
            <w:delText xml:space="preserve">the </w:delText>
          </w:r>
        </w:del>
      </w:ins>
      <w:del w:id="2353" w:author="sunny" w:date="2016-12-16T11:12:00Z">
        <w:r w:rsidR="00B276E4" w:rsidRPr="00951267" w:rsidDel="006C3DA7">
          <w:rPr>
            <w:rFonts w:ascii="Times New Roman" w:hAnsi="Times New Roman" w:cs="Times New Roman"/>
            <w:i w:val="0"/>
            <w:noProof/>
            <w:color w:val="auto"/>
            <w:sz w:val="24"/>
            <w:szCs w:val="24"/>
            <w:rPrChange w:id="2354" w:author="Unemo Magnus, USÖ Labmed länsklinik" w:date="2016-11-14T18:50:00Z">
              <w:rPr>
                <w:rFonts w:ascii="Times New Roman" w:hAnsi="Times New Roman" w:cs="Times New Roman"/>
                <w:i w:val="0"/>
                <w:noProof/>
              </w:rPr>
            </w:rPrChange>
          </w:rPr>
          <w:delText>EUCAST 2016 criteria.</w:delText>
        </w:r>
      </w:del>
      <w:ins w:id="2355" w:author="Unemo Magnus, USÖ Labmed länsklinik" w:date="2016-11-17T17:38:00Z">
        <w:del w:id="2356" w:author="sunny" w:date="2016-12-16T11:12:00Z">
          <w:r w:rsidR="003F52C7" w:rsidDel="006C3DA7">
            <w:rPr>
              <w:rFonts w:ascii="Times New Roman" w:hAnsi="Times New Roman" w:cs="Times New Roman"/>
              <w:i w:val="0"/>
              <w:noProof/>
              <w:color w:val="auto"/>
              <w:sz w:val="24"/>
              <w:szCs w:val="24"/>
              <w:vertAlign w:val="superscript"/>
            </w:rPr>
            <w:delText>30</w:delText>
          </w:r>
        </w:del>
      </w:ins>
      <w:del w:id="2357" w:author="sunny" w:date="2016-12-16T11:12:00Z">
        <w:r w:rsidR="00B276E4" w:rsidRPr="00951267" w:rsidDel="006C3DA7">
          <w:rPr>
            <w:rFonts w:ascii="Times New Roman" w:hAnsi="Times New Roman" w:cs="Times New Roman"/>
            <w:i w:val="0"/>
            <w:noProof/>
            <w:color w:val="auto"/>
            <w:sz w:val="24"/>
            <w:szCs w:val="24"/>
            <w:rPrChange w:id="2358" w:author="Unemo Magnus, USÖ Labmed länsklinik" w:date="2016-11-14T18:50:00Z">
              <w:rPr>
                <w:rFonts w:ascii="Times New Roman" w:hAnsi="Times New Roman" w:cs="Times New Roman"/>
                <w:i w:val="0"/>
                <w:noProof/>
              </w:rPr>
            </w:rPrChange>
          </w:rPr>
          <w:delText xml:space="preserve"> The cutoff values (mg/L) are shown as dashed black lines. Predicted MIC values are shown as point estimate with 95% confidence interval.</w:delText>
        </w:r>
        <w:r w:rsidR="00B321B3" w:rsidRPr="00951267" w:rsidDel="006C3DA7">
          <w:rPr>
            <w:rFonts w:ascii="Times New Roman" w:hAnsi="Times New Roman" w:cs="Times New Roman"/>
            <w:i w:val="0"/>
            <w:noProof/>
            <w:color w:val="auto"/>
            <w:sz w:val="24"/>
            <w:szCs w:val="24"/>
            <w:rPrChange w:id="2359" w:author="Unemo Magnus, USÖ Labmed länsklinik" w:date="2016-11-14T18:50:00Z">
              <w:rPr>
                <w:rFonts w:ascii="Times New Roman" w:hAnsi="Times New Roman" w:cs="Times New Roman"/>
                <w:i w:val="0"/>
                <w:noProof/>
              </w:rPr>
            </w:rPrChange>
          </w:rPr>
          <w:delText xml:space="preserve"> Correctly classified strains are depicted as green. </w:delText>
        </w:r>
        <w:commentRangeStart w:id="2360"/>
        <w:r w:rsidR="00B321B3" w:rsidRPr="00951267" w:rsidDel="006C3DA7">
          <w:rPr>
            <w:rFonts w:ascii="Times New Roman" w:hAnsi="Times New Roman" w:cs="Times New Roman"/>
            <w:i w:val="0"/>
            <w:noProof/>
            <w:color w:val="auto"/>
            <w:sz w:val="24"/>
            <w:szCs w:val="24"/>
            <w:rPrChange w:id="2361" w:author="Unemo Magnus, USÖ Labmed länsklinik" w:date="2016-11-14T18:50:00Z">
              <w:rPr>
                <w:rFonts w:ascii="Times New Roman" w:hAnsi="Times New Roman" w:cs="Times New Roman"/>
                <w:i w:val="0"/>
                <w:noProof/>
              </w:rPr>
            </w:rPrChange>
          </w:rPr>
          <w:delText xml:space="preserve">Major errors (S to R) and very major errors (R to S) are shown in red. </w:delText>
        </w:r>
        <w:commentRangeEnd w:id="2360"/>
        <w:r w:rsidR="003F52C7" w:rsidDel="006C3DA7">
          <w:rPr>
            <w:rStyle w:val="CommentReference"/>
            <w:i w:val="0"/>
            <w:iCs w:val="0"/>
            <w:color w:val="auto"/>
          </w:rPr>
          <w:commentReference w:id="2360"/>
        </w:r>
        <w:r w:rsidR="00B321B3" w:rsidRPr="00951267" w:rsidDel="006C3DA7">
          <w:rPr>
            <w:rFonts w:ascii="Times New Roman" w:hAnsi="Times New Roman" w:cs="Times New Roman"/>
            <w:i w:val="0"/>
            <w:noProof/>
            <w:color w:val="auto"/>
            <w:sz w:val="24"/>
            <w:szCs w:val="24"/>
            <w:rPrChange w:id="2362" w:author="Unemo Magnus, USÖ Labmed länsklinik" w:date="2016-11-14T18:50:00Z">
              <w:rPr>
                <w:rFonts w:ascii="Times New Roman" w:hAnsi="Times New Roman" w:cs="Times New Roman"/>
                <w:i w:val="0"/>
                <w:noProof/>
              </w:rPr>
            </w:rPrChange>
          </w:rPr>
          <w:delText>Minor errors resulting from misclassifications of intermedia</w:delText>
        </w:r>
      </w:del>
      <w:ins w:id="2363" w:author="Unemo Magnus, USÖ Labmed länsklinik" w:date="2016-11-17T17:39:00Z">
        <w:del w:id="2364" w:author="sunny" w:date="2016-12-16T11:12:00Z">
          <w:r w:rsidR="003F52C7" w:rsidDel="006C3DA7">
            <w:rPr>
              <w:rFonts w:ascii="Times New Roman" w:hAnsi="Times New Roman" w:cs="Times New Roman"/>
              <w:i w:val="0"/>
              <w:noProof/>
              <w:color w:val="auto"/>
              <w:sz w:val="24"/>
              <w:szCs w:val="24"/>
            </w:rPr>
            <w:delText>te</w:delText>
          </w:r>
        </w:del>
      </w:ins>
      <w:del w:id="2365" w:author="sunny" w:date="2016-12-16T11:12:00Z">
        <w:r w:rsidR="00B321B3" w:rsidRPr="00951267" w:rsidDel="006C3DA7">
          <w:rPr>
            <w:rFonts w:ascii="Times New Roman" w:hAnsi="Times New Roman" w:cs="Times New Roman"/>
            <w:i w:val="0"/>
            <w:noProof/>
            <w:color w:val="auto"/>
            <w:sz w:val="24"/>
            <w:szCs w:val="24"/>
            <w:rPrChange w:id="2366" w:author="Unemo Magnus, USÖ Labmed länsklinik" w:date="2016-11-14T18:50:00Z">
              <w:rPr>
                <w:rFonts w:ascii="Times New Roman" w:hAnsi="Times New Roman" w:cs="Times New Roman"/>
                <w:i w:val="0"/>
                <w:noProof/>
              </w:rPr>
            </w:rPrChange>
          </w:rPr>
          <w:delText>ry strains are dr</w:delText>
        </w:r>
        <w:r w:rsidR="006F28DD" w:rsidRPr="00951267" w:rsidDel="006C3DA7">
          <w:rPr>
            <w:rFonts w:ascii="Times New Roman" w:hAnsi="Times New Roman" w:cs="Times New Roman"/>
            <w:i w:val="0"/>
            <w:noProof/>
            <w:color w:val="auto"/>
            <w:sz w:val="24"/>
            <w:szCs w:val="24"/>
            <w:rPrChange w:id="2367" w:author="Unemo Magnus, USÖ Labmed länsklinik" w:date="2016-11-14T18:50:00Z">
              <w:rPr>
                <w:rFonts w:ascii="Times New Roman" w:hAnsi="Times New Roman" w:cs="Times New Roman"/>
                <w:i w:val="0"/>
                <w:noProof/>
              </w:rPr>
            </w:rPrChange>
          </w:rPr>
          <w:delText>awn in blue.</w:delText>
        </w:r>
        <w:r w:rsidR="000153BB" w:rsidRPr="00951267" w:rsidDel="006C3DA7">
          <w:rPr>
            <w:rFonts w:ascii="Times New Roman" w:hAnsi="Times New Roman" w:cs="Times New Roman"/>
            <w:i w:val="0"/>
            <w:noProof/>
            <w:color w:val="auto"/>
            <w:sz w:val="24"/>
            <w:szCs w:val="24"/>
            <w:rPrChange w:id="2368" w:author="Unemo Magnus, USÖ Labmed länsklinik" w:date="2016-11-14T18:50:00Z">
              <w:rPr>
                <w:rFonts w:ascii="Times New Roman" w:hAnsi="Times New Roman" w:cs="Times New Roman"/>
                <w:i w:val="0"/>
                <w:noProof/>
              </w:rPr>
            </w:rPrChange>
          </w:rPr>
          <w:delText xml:space="preserve"> Data below or above limit of detection were not included. </w:delText>
        </w:r>
        <w:r w:rsidR="00664121" w:rsidRPr="00951267" w:rsidDel="006C3DA7">
          <w:rPr>
            <w:rFonts w:ascii="Times New Roman" w:hAnsi="Times New Roman" w:cs="Times New Roman"/>
            <w:i w:val="0"/>
            <w:noProof/>
            <w:color w:val="auto"/>
            <w:sz w:val="24"/>
            <w:szCs w:val="24"/>
            <w:rPrChange w:id="2369" w:author="Unemo Magnus, USÖ Labmed länsklinik" w:date="2016-11-14T18:50:00Z">
              <w:rPr>
                <w:rFonts w:ascii="Times New Roman" w:hAnsi="Times New Roman" w:cs="Times New Roman"/>
                <w:i w:val="0"/>
                <w:noProof/>
              </w:rPr>
            </w:rPrChange>
          </w:rPr>
          <w:delText>Gentamicin and Spectinomycin were excluded from this analysis.</w:delText>
        </w:r>
        <w:r w:rsidR="00B276E4" w:rsidRPr="00951267" w:rsidDel="006C3DA7">
          <w:rPr>
            <w:rFonts w:ascii="Times New Roman" w:hAnsi="Times New Roman" w:cs="Times New Roman"/>
            <w:i w:val="0"/>
            <w:noProof/>
            <w:color w:val="auto"/>
            <w:sz w:val="24"/>
            <w:szCs w:val="24"/>
            <w:rPrChange w:id="2370" w:author="Unemo Magnus, USÖ Labmed länsklinik" w:date="2016-11-14T18:50:00Z">
              <w:rPr>
                <w:rFonts w:ascii="Times New Roman" w:hAnsi="Times New Roman" w:cs="Times New Roman"/>
                <w:i w:val="0"/>
                <w:noProof/>
              </w:rPr>
            </w:rPrChange>
          </w:rPr>
          <w:delText xml:space="preserve"> </w:delText>
        </w:r>
      </w:del>
    </w:p>
    <w:p w14:paraId="5CFC6FA8" w14:textId="77777777" w:rsidR="00721B9F" w:rsidDel="000A5C34" w:rsidRDefault="00721B9F" w:rsidP="00721B9F">
      <w:pPr>
        <w:rPr>
          <w:del w:id="2371" w:author="sunny" w:date="2016-12-16T16:42:00Z"/>
        </w:rPr>
      </w:pPr>
    </w:p>
    <w:p w14:paraId="43EB8D6C" w14:textId="49D63E3B" w:rsidR="00721B9F" w:rsidDel="000A5C34" w:rsidRDefault="00721B9F">
      <w:pPr>
        <w:rPr>
          <w:del w:id="2372" w:author="sunny" w:date="2016-12-16T16:42:00Z"/>
        </w:rPr>
      </w:pPr>
    </w:p>
    <w:p w14:paraId="6A92930C" w14:textId="77777777" w:rsidR="000A5C34" w:rsidRDefault="000A5C34" w:rsidP="00721B9F">
      <w:pPr>
        <w:rPr>
          <w:ins w:id="2373" w:author="sunny" w:date="2016-12-16T16:42:00Z"/>
        </w:rPr>
      </w:pPr>
    </w:p>
    <w:p w14:paraId="015F34F4" w14:textId="1E6F198B" w:rsidR="00721B9F" w:rsidDel="00636EDE" w:rsidRDefault="00721B9F" w:rsidP="00721B9F">
      <w:pPr>
        <w:rPr>
          <w:del w:id="2374" w:author="sunny" w:date="2016-12-16T16:39:00Z"/>
        </w:rPr>
      </w:pPr>
    </w:p>
    <w:p w14:paraId="77B50F54" w14:textId="77777777" w:rsidR="00D60E95" w:rsidRDefault="00D60E95">
      <w:pPr>
        <w:rPr>
          <w:ins w:id="2375" w:author="sunny" w:date="2016-12-16T10:53:00Z"/>
          <w:rFonts w:ascii="Times New Roman" w:hAnsi="Times New Roman" w:cs="Times New Roman"/>
          <w:sz w:val="24"/>
          <w:szCs w:val="24"/>
        </w:rPr>
        <w:sectPr w:rsidR="00D60E95" w:rsidSect="00A17D4C">
          <w:footerReference w:type="default" r:id="rId16"/>
          <w:pgSz w:w="11906" w:h="16838"/>
          <w:pgMar w:top="1440" w:right="1440" w:bottom="1440" w:left="1440" w:header="708" w:footer="708" w:gutter="0"/>
          <w:lnNumType w:countBy="1" w:restart="continuous"/>
          <w:cols w:space="708"/>
          <w:docGrid w:linePitch="360"/>
        </w:sectPr>
      </w:pPr>
    </w:p>
    <w:p w14:paraId="0C03D219" w14:textId="77777777" w:rsidR="006C3DA7" w:rsidRDefault="006C3DA7">
      <w:pPr>
        <w:rPr>
          <w:ins w:id="2381" w:author="sunny" w:date="2016-12-16T11:12:00Z"/>
          <w:rFonts w:ascii="Times New Roman" w:hAnsi="Times New Roman" w:cs="Times New Roman"/>
          <w:sz w:val="24"/>
          <w:szCs w:val="24"/>
        </w:rPr>
      </w:pPr>
      <w:ins w:id="2382" w:author="sunny" w:date="2016-12-16T11:11:00Z">
        <w:r>
          <w:rPr>
            <w:rFonts w:ascii="Times New Roman" w:hAnsi="Times New Roman" w:cs="Times New Roman"/>
            <w:noProof/>
            <w:sz w:val="24"/>
            <w:szCs w:val="24"/>
            <w:lang w:eastAsia="en-GB"/>
            <w:rPrChange w:id="2383" w:author="Unknown">
              <w:rPr>
                <w:noProof/>
                <w:lang w:eastAsia="en-GB"/>
              </w:rPr>
            </w:rPrChange>
          </w:rPr>
          <w:lastRenderedPageBreak/>
          <w:drawing>
            <wp:inline distT="0" distB="0" distL="0" distR="0" wp14:anchorId="0B6DF02D" wp14:editId="287579F0">
              <wp:extent cx="8429706" cy="48011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33004" cy="4802984"/>
                      </a:xfrm>
                      <a:prstGeom prst="rect">
                        <a:avLst/>
                      </a:prstGeom>
                      <a:noFill/>
                    </pic:spPr>
                  </pic:pic>
                </a:graphicData>
              </a:graphic>
            </wp:inline>
          </w:drawing>
        </w:r>
      </w:ins>
    </w:p>
    <w:p w14:paraId="0D3A4DFF" w14:textId="77777777" w:rsidR="006C3DA7" w:rsidRPr="00213188" w:rsidRDefault="006C3DA7" w:rsidP="006C3DA7">
      <w:pPr>
        <w:pStyle w:val="Caption"/>
        <w:spacing w:line="480" w:lineRule="auto"/>
        <w:jc w:val="both"/>
        <w:rPr>
          <w:ins w:id="2384" w:author="sunny" w:date="2016-12-16T11:12:00Z"/>
          <w:rFonts w:ascii="Times New Roman" w:hAnsi="Times New Roman" w:cs="Times New Roman"/>
          <w:i w:val="0"/>
          <w:noProof/>
          <w:color w:val="auto"/>
          <w:sz w:val="24"/>
          <w:szCs w:val="24"/>
        </w:rPr>
      </w:pPr>
      <w:commentRangeStart w:id="2385"/>
      <w:ins w:id="2386" w:author="sunny" w:date="2016-12-16T11:12:00Z">
        <w:r w:rsidRPr="00213188">
          <w:rPr>
            <w:rFonts w:ascii="Times New Roman" w:hAnsi="Times New Roman" w:cs="Times New Roman"/>
            <w:b/>
            <w:i w:val="0"/>
            <w:color w:val="auto"/>
            <w:sz w:val="24"/>
            <w:szCs w:val="24"/>
          </w:rPr>
          <w:t xml:space="preserve">Figure </w:t>
        </w:r>
        <w:r w:rsidRPr="00213188">
          <w:rPr>
            <w:rFonts w:ascii="Times New Roman" w:hAnsi="Times New Roman" w:cs="Times New Roman"/>
            <w:b/>
            <w:i w:val="0"/>
            <w:color w:val="auto"/>
            <w:sz w:val="24"/>
            <w:szCs w:val="24"/>
          </w:rPr>
          <w:fldChar w:fldCharType="begin"/>
        </w:r>
        <w:r w:rsidRPr="00213188">
          <w:rPr>
            <w:rFonts w:ascii="Times New Roman" w:hAnsi="Times New Roman" w:cs="Times New Roman"/>
            <w:b/>
            <w:i w:val="0"/>
            <w:color w:val="auto"/>
            <w:sz w:val="24"/>
            <w:szCs w:val="24"/>
          </w:rPr>
          <w:instrText xml:space="preserve"> SEQ Figure \* ARABIC </w:instrText>
        </w:r>
        <w:r w:rsidRPr="00213188">
          <w:rPr>
            <w:rFonts w:ascii="Times New Roman" w:hAnsi="Times New Roman" w:cs="Times New Roman"/>
            <w:b/>
            <w:i w:val="0"/>
            <w:color w:val="auto"/>
            <w:sz w:val="24"/>
            <w:szCs w:val="24"/>
          </w:rPr>
          <w:fldChar w:fldCharType="separate"/>
        </w:r>
      </w:ins>
      <w:ins w:id="2387" w:author="sunny" w:date="2016-12-17T23:33:00Z">
        <w:r w:rsidR="00AF0099">
          <w:rPr>
            <w:rFonts w:ascii="Times New Roman" w:hAnsi="Times New Roman" w:cs="Times New Roman"/>
            <w:b/>
            <w:i w:val="0"/>
            <w:noProof/>
            <w:color w:val="auto"/>
            <w:sz w:val="24"/>
            <w:szCs w:val="24"/>
          </w:rPr>
          <w:t>1</w:t>
        </w:r>
      </w:ins>
      <w:ins w:id="2388" w:author="sunny" w:date="2016-12-16T11:12:00Z">
        <w:r w:rsidRPr="00213188">
          <w:rPr>
            <w:rFonts w:ascii="Times New Roman" w:hAnsi="Times New Roman" w:cs="Times New Roman"/>
            <w:b/>
            <w:i w:val="0"/>
            <w:noProof/>
            <w:color w:val="auto"/>
            <w:sz w:val="24"/>
            <w:szCs w:val="24"/>
          </w:rPr>
          <w:fldChar w:fldCharType="end"/>
        </w:r>
        <w:r w:rsidRPr="00213188">
          <w:rPr>
            <w:rFonts w:ascii="Times New Roman" w:hAnsi="Times New Roman" w:cs="Times New Roman"/>
            <w:b/>
            <w:i w:val="0"/>
            <w:noProof/>
            <w:color w:val="auto"/>
            <w:sz w:val="24"/>
            <w:szCs w:val="24"/>
          </w:rPr>
          <w:t xml:space="preserve">. </w:t>
        </w:r>
        <w:commentRangeEnd w:id="2385"/>
        <w:r>
          <w:rPr>
            <w:rStyle w:val="CommentReference"/>
            <w:i w:val="0"/>
            <w:iCs w:val="0"/>
            <w:color w:val="auto"/>
          </w:rPr>
          <w:commentReference w:id="2385"/>
        </w:r>
        <w:r w:rsidRPr="00213188">
          <w:rPr>
            <w:rFonts w:ascii="Times New Roman" w:hAnsi="Times New Roman" w:cs="Times New Roman"/>
            <w:b/>
            <w:i w:val="0"/>
            <w:noProof/>
            <w:color w:val="auto"/>
            <w:sz w:val="24"/>
            <w:szCs w:val="24"/>
          </w:rPr>
          <w:t>Contingency table with categorical errors of model predicted MICs</w:t>
        </w:r>
        <w:r w:rsidRPr="00213188">
          <w:rPr>
            <w:rFonts w:ascii="Times New Roman" w:hAnsi="Times New Roman" w:cs="Times New Roman"/>
            <w:i w:val="0"/>
            <w:noProof/>
            <w:color w:val="auto"/>
            <w:sz w:val="24"/>
            <w:szCs w:val="24"/>
          </w:rPr>
          <w:t xml:space="preserve">. Etest </w:t>
        </w:r>
        <w:r>
          <w:rPr>
            <w:rFonts w:ascii="Times New Roman" w:hAnsi="Times New Roman" w:cs="Times New Roman"/>
            <w:i w:val="0"/>
            <w:noProof/>
            <w:color w:val="auto"/>
            <w:sz w:val="24"/>
            <w:szCs w:val="24"/>
          </w:rPr>
          <w:t xml:space="preserve">MIC </w:t>
        </w:r>
        <w:r w:rsidRPr="00213188">
          <w:rPr>
            <w:rFonts w:ascii="Times New Roman" w:hAnsi="Times New Roman" w:cs="Times New Roman"/>
            <w:i w:val="0"/>
            <w:noProof/>
            <w:color w:val="auto"/>
            <w:sz w:val="24"/>
            <w:szCs w:val="24"/>
          </w:rPr>
          <w:t xml:space="preserve">data were classified </w:t>
        </w:r>
        <w:r>
          <w:rPr>
            <w:rFonts w:ascii="Times New Roman" w:hAnsi="Times New Roman" w:cs="Times New Roman"/>
            <w:i w:val="0"/>
            <w:noProof/>
            <w:color w:val="auto"/>
            <w:sz w:val="24"/>
            <w:szCs w:val="24"/>
          </w:rPr>
          <w:t xml:space="preserve">into </w:t>
        </w:r>
        <w:r w:rsidRPr="00213188">
          <w:rPr>
            <w:rFonts w:ascii="Times New Roman" w:hAnsi="Times New Roman" w:cs="Times New Roman"/>
            <w:i w:val="0"/>
            <w:noProof/>
            <w:color w:val="auto"/>
            <w:sz w:val="24"/>
            <w:szCs w:val="24"/>
          </w:rPr>
          <w:t>the categories resistant (R), susceptible (S) and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(I) according to </w:t>
        </w:r>
        <w:r>
          <w:rPr>
            <w:rFonts w:ascii="Times New Roman" w:hAnsi="Times New Roman" w:cs="Times New Roman"/>
            <w:i w:val="0"/>
            <w:noProof/>
            <w:color w:val="auto"/>
            <w:sz w:val="24"/>
            <w:szCs w:val="24"/>
          </w:rPr>
          <w:t xml:space="preserve">the </w:t>
        </w:r>
        <w:r w:rsidRPr="00213188">
          <w:rPr>
            <w:rFonts w:ascii="Times New Roman" w:hAnsi="Times New Roman" w:cs="Times New Roman"/>
            <w:i w:val="0"/>
            <w:noProof/>
            <w:color w:val="auto"/>
            <w:sz w:val="24"/>
            <w:szCs w:val="24"/>
          </w:rPr>
          <w:t>EUCAST 2016 criteria.</w:t>
        </w:r>
        <w:r>
          <w:rPr>
            <w:rFonts w:ascii="Times New Roman" w:hAnsi="Times New Roman" w:cs="Times New Roman"/>
            <w:i w:val="0"/>
            <w:noProof/>
            <w:color w:val="auto"/>
            <w:sz w:val="24"/>
            <w:szCs w:val="24"/>
            <w:vertAlign w:val="superscript"/>
          </w:rPr>
          <w:t>30</w:t>
        </w:r>
        <w:r w:rsidRPr="00213188">
          <w:rPr>
            <w:rFonts w:ascii="Times New Roman" w:hAnsi="Times New Roman" w:cs="Times New Roman"/>
            <w:i w:val="0"/>
            <w:noProof/>
            <w:color w:val="auto"/>
            <w:sz w:val="24"/>
            <w:szCs w:val="24"/>
          </w:rPr>
          <w:t xml:space="preserve"> The cutoff values (mg/L) are shown as dashed black lines. Predicted </w:t>
        </w:r>
        <w:r w:rsidRPr="00213188">
          <w:rPr>
            <w:rFonts w:ascii="Times New Roman" w:hAnsi="Times New Roman" w:cs="Times New Roman"/>
            <w:i w:val="0"/>
            <w:noProof/>
            <w:color w:val="auto"/>
            <w:sz w:val="24"/>
            <w:szCs w:val="24"/>
          </w:rPr>
          <w:lastRenderedPageBreak/>
          <w:t xml:space="preserve">MIC values are shown as point estimate with 95% confidence interval. Correctly classified strains are depicted as green. </w:t>
        </w:r>
        <w:commentRangeStart w:id="2389"/>
        <w:r w:rsidRPr="00213188">
          <w:rPr>
            <w:rFonts w:ascii="Times New Roman" w:hAnsi="Times New Roman" w:cs="Times New Roman"/>
            <w:i w:val="0"/>
            <w:noProof/>
            <w:color w:val="auto"/>
            <w:sz w:val="24"/>
            <w:szCs w:val="24"/>
          </w:rPr>
          <w:t xml:space="preserve">Major errors (S to R) and very major errors (R to S) are shown in red. </w:t>
        </w:r>
        <w:commentRangeEnd w:id="2389"/>
        <w:r>
          <w:rPr>
            <w:rStyle w:val="CommentReference"/>
            <w:i w:val="0"/>
            <w:iCs w:val="0"/>
            <w:color w:val="auto"/>
          </w:rPr>
          <w:commentReference w:id="2389"/>
        </w:r>
        <w:r w:rsidRPr="00213188">
          <w:rPr>
            <w:rFonts w:ascii="Times New Roman" w:hAnsi="Times New Roman" w:cs="Times New Roman"/>
            <w:i w:val="0"/>
            <w:noProof/>
            <w:color w:val="auto"/>
            <w:sz w:val="24"/>
            <w:szCs w:val="24"/>
          </w:rPr>
          <w:t>Minor errors resulting from misclassifications of intermedia</w:t>
        </w:r>
        <w:r>
          <w:rPr>
            <w:rFonts w:ascii="Times New Roman" w:hAnsi="Times New Roman" w:cs="Times New Roman"/>
            <w:i w:val="0"/>
            <w:noProof/>
            <w:color w:val="auto"/>
            <w:sz w:val="24"/>
            <w:szCs w:val="24"/>
          </w:rPr>
          <w:t>te</w:t>
        </w:r>
        <w:r w:rsidRPr="00213188">
          <w:rPr>
            <w:rFonts w:ascii="Times New Roman" w:hAnsi="Times New Roman" w:cs="Times New Roman"/>
            <w:i w:val="0"/>
            <w:noProof/>
            <w:color w:val="auto"/>
            <w:sz w:val="24"/>
            <w:szCs w:val="24"/>
          </w:rPr>
          <w:t xml:space="preserve"> strains are drawn in blue. Data below or above limit of detection were not included. Gentamicin and Spectinomycin were excluded from this analysis. </w:t>
        </w:r>
      </w:ins>
    </w:p>
    <w:p w14:paraId="270C2326" w14:textId="19938683" w:rsidR="00D60E95" w:rsidRPr="001671A1" w:rsidRDefault="00D60E95">
      <w:pPr>
        <w:rPr>
          <w:rFonts w:ascii="Times New Roman" w:hAnsi="Times New Roman" w:cs="Times New Roman"/>
          <w:sz w:val="24"/>
          <w:szCs w:val="24"/>
        </w:rPr>
        <w:pPrChange w:id="2390" w:author="sunny" w:date="2016-12-16T11:12:00Z">
          <w:pPr>
            <w:spacing w:line="480" w:lineRule="auto"/>
          </w:pPr>
        </w:pPrChange>
      </w:pPr>
    </w:p>
    <w:sectPr w:rsidR="00D60E95" w:rsidRPr="001671A1" w:rsidSect="00D60E95">
      <w:pgSz w:w="16838" w:h="11906" w:orient="landscape"/>
      <w:pgMar w:top="1440" w:right="1440" w:bottom="1440" w:left="1440" w:header="708" w:footer="708" w:gutter="0"/>
      <w:lnNumType w:countBy="1" w:restart="continuous"/>
      <w:cols w:space="708"/>
      <w:docGrid w:linePitch="360"/>
      <w:sectPrChange w:id="2391" w:author="sunny" w:date="2016-12-16T10:53:00Z">
        <w:sectPr w:rsidR="00D60E95" w:rsidRPr="001671A1" w:rsidSect="00D60E95">
          <w:pgSz w:w="11906" w:h="16838" w:orient="portrait"/>
          <w:pgMar w:top="1440" w:right="1440" w:bottom="1440" w:left="1440" w:header="708" w:footer="708"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nemo Magnus, USÖ Labmed länsklinik" w:date="2016-11-17T17:01:00Z" w:initials="UMULl">
    <w:p w14:paraId="4E7E2229" w14:textId="2784A76D" w:rsidR="00AF0099" w:rsidRDefault="00AF0099">
      <w:pPr>
        <w:pStyle w:val="CommentText"/>
      </w:pPr>
      <w:r>
        <w:rPr>
          <w:rStyle w:val="CommentReference"/>
        </w:rPr>
        <w:annotationRef/>
      </w:r>
      <w:r>
        <w:t xml:space="preserve">I have optimised also the format for JAC. </w:t>
      </w:r>
    </w:p>
  </w:comment>
  <w:comment w:id="3" w:author="Unemo Magnus, USÖ Labmed länsklinik" w:date="2016-11-17T17:01:00Z" w:initials="UMULl">
    <w:p w14:paraId="1D555F2D" w14:textId="4781C1D1" w:rsidR="00AF0099" w:rsidRDefault="00AF0099" w:rsidP="00887567">
      <w:pPr>
        <w:pStyle w:val="CommentText"/>
      </w:pPr>
      <w:r>
        <w:rPr>
          <w:rStyle w:val="CommentReference"/>
        </w:rPr>
        <w:annotationRef/>
      </w:r>
      <w:r>
        <w:t xml:space="preserve">resorufin? </w:t>
      </w:r>
    </w:p>
  </w:comment>
  <w:comment w:id="4" w:author="sunny" w:date="2016-12-06T12:22:00Z" w:initials="s">
    <w:p w14:paraId="0BEB8043" w14:textId="5162ED38" w:rsidR="00AF0099" w:rsidRDefault="00AF0099" w:rsidP="002210CD">
      <w:pPr>
        <w:pStyle w:val="CommentText"/>
      </w:pPr>
      <w:r>
        <w:rPr>
          <w:rStyle w:val="CommentReference"/>
        </w:rPr>
        <w:annotationRef/>
      </w:r>
      <w:r>
        <w:t>We should stay consistent with the title and other literature about resazurin. The fluorescence is due to resorufin but the curves are based on resazurin and resorufin mixtures in response to every concentrations so I think resazurin assay is an appropriate simplification.</w:t>
      </w:r>
    </w:p>
    <w:p w14:paraId="2B19189E" w14:textId="7CD241EE" w:rsidR="00AF0099" w:rsidRDefault="00AF0099">
      <w:pPr>
        <w:pStyle w:val="CommentText"/>
      </w:pPr>
    </w:p>
  </w:comment>
  <w:comment w:id="7" w:author="Unemo Magnus, USÖ Labmed länsklinik" w:date="2016-11-17T17:01:00Z" w:initials="UMULl">
    <w:p w14:paraId="0271E1F3" w14:textId="7DD22073" w:rsidR="00AF0099" w:rsidRDefault="00AF0099">
      <w:pPr>
        <w:pStyle w:val="CommentText"/>
      </w:pPr>
      <w:r>
        <w:rPr>
          <w:rStyle w:val="CommentReference"/>
        </w:rPr>
        <w:annotationRef/>
      </w:r>
      <w:r>
        <w:t>You need to include how long the assay takes, i.e. so we can show that it is rapid!</w:t>
      </w:r>
    </w:p>
    <w:p w14:paraId="22F59BED" w14:textId="7BD29BCF" w:rsidR="00AF0099" w:rsidRDefault="00AF0099">
      <w:pPr>
        <w:pStyle w:val="CommentText"/>
      </w:pPr>
    </w:p>
  </w:comment>
  <w:comment w:id="8" w:author="sunny" w:date="2016-12-06T12:25:00Z" w:initials="s">
    <w:p w14:paraId="639E9E2D" w14:textId="0BE83FEF" w:rsidR="00AF0099" w:rsidRDefault="00AF0099">
      <w:pPr>
        <w:pStyle w:val="CommentText"/>
      </w:pPr>
      <w:r>
        <w:rPr>
          <w:rStyle w:val="CommentReference"/>
        </w:rPr>
        <w:annotationRef/>
      </w:r>
      <w:r>
        <w:t>It takes 6 hours incubation+70 minutes to develop fluorescence+20 minutes handling time (prepare inoculum, add resazurin and measure fluorescence).</w:t>
      </w:r>
    </w:p>
  </w:comment>
  <w:comment w:id="9" w:author="sunny" w:date="2016-12-08T01:25:00Z" w:initials="s">
    <w:p w14:paraId="3EB29504" w14:textId="395B4A0D" w:rsidR="00AF0099" w:rsidRDefault="00AF0099">
      <w:pPr>
        <w:pStyle w:val="CommentText"/>
      </w:pPr>
      <w:r>
        <w:rPr>
          <w:rStyle w:val="CommentReference"/>
        </w:rPr>
        <w:annotationRef/>
      </w:r>
      <w:r>
        <w:t>The correlation slightly improved due to the retesting of outliers (more than 6 doubling dilution deviations).</w:t>
      </w:r>
    </w:p>
  </w:comment>
  <w:comment w:id="50" w:author="sunny" w:date="2016-12-16T12:09:00Z" w:initials="s">
    <w:p w14:paraId="5ED20967" w14:textId="30C70465" w:rsidR="00AF0099" w:rsidRDefault="00AF0099">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70" w:author="valdes" w:date="2016-12-17T21:04:00Z" w:initials="v">
    <w:p w14:paraId="3867831F" w14:textId="761E15F3" w:rsidR="00AF0099" w:rsidRDefault="00AF0099">
      <w:pPr>
        <w:pStyle w:val="CommentText"/>
      </w:pPr>
      <w:r>
        <w:rPr>
          <w:rStyle w:val="CommentReference"/>
        </w:rPr>
        <w:annotationRef/>
      </w:r>
    </w:p>
  </w:comment>
  <w:comment w:id="71" w:author="valdes" w:date="2016-12-17T21:04:00Z" w:initials="v">
    <w:p w14:paraId="29C2CDC2" w14:textId="3FB6613D" w:rsidR="00AF0099" w:rsidRDefault="00AF0099">
      <w:pPr>
        <w:pStyle w:val="CommentText"/>
      </w:pPr>
      <w:r>
        <w:rPr>
          <w:rStyle w:val="CommentReference"/>
        </w:rPr>
        <w:annotationRef/>
      </w:r>
      <w:r>
        <w:rPr>
          <w:noProof/>
        </w:rPr>
        <w:t>why not in italics? also it shows up too many times, should drop it in next sentence</w:t>
      </w:r>
    </w:p>
  </w:comment>
  <w:comment w:id="76" w:author="Unemo Magnus, USÖ Labmed länsklinik" w:date="2016-11-17T17:01:00Z" w:initials="UMULl">
    <w:p w14:paraId="68A4ABE2" w14:textId="273BD29D" w:rsidR="00AF0099" w:rsidRDefault="00AF0099" w:rsidP="006B429E">
      <w:pPr>
        <w:numPr>
          <w:ilvl w:val="0"/>
          <w:numId w:val="4"/>
        </w:numPr>
        <w:spacing w:after="0" w:line="480" w:lineRule="auto"/>
        <w:jc w:val="both"/>
      </w:pPr>
      <w:r>
        <w:rPr>
          <w:rStyle w:val="CommentReference"/>
        </w:rPr>
        <w:annotationRef/>
      </w:r>
      <w:r w:rsidRPr="00392893">
        <w:rPr>
          <w:iCs/>
          <w:noProof/>
        </w:rPr>
        <w:t xml:space="preserve">Unemo M, Shafer WM. </w:t>
      </w:r>
      <w:bookmarkStart w:id="77" w:name="OLE_LINK49"/>
      <w:bookmarkStart w:id="78" w:name="OLE_LINK50"/>
      <w:r w:rsidRPr="00392893">
        <w:rPr>
          <w:iCs/>
          <w:noProof/>
        </w:rPr>
        <w:t xml:space="preserve">Antimicrobial resistance in </w:t>
      </w:r>
      <w:r w:rsidRPr="009A383E">
        <w:rPr>
          <w:i/>
          <w:iCs/>
          <w:noProof/>
        </w:rPr>
        <w:t>Neisseria gonorrhoeae</w:t>
      </w:r>
      <w:r w:rsidRPr="00392893">
        <w:rPr>
          <w:iCs/>
          <w:noProof/>
        </w:rPr>
        <w:t xml:space="preserve"> in the 21st century: past, evolution, and future</w:t>
      </w:r>
      <w:bookmarkEnd w:id="77"/>
      <w:bookmarkEnd w:id="78"/>
      <w:r w:rsidRPr="00392893">
        <w:rPr>
          <w:iCs/>
          <w:noProof/>
        </w:rPr>
        <w:t xml:space="preserve">. </w:t>
      </w:r>
      <w:r w:rsidRPr="00392893">
        <w:rPr>
          <w:i/>
          <w:iCs/>
          <w:noProof/>
        </w:rPr>
        <w:t xml:space="preserve">Clin Microbiol Rev </w:t>
      </w:r>
      <w:r w:rsidRPr="00392893">
        <w:rPr>
          <w:iCs/>
          <w:noProof/>
        </w:rPr>
        <w:t xml:space="preserve">2014; </w:t>
      </w:r>
      <w:r w:rsidRPr="0000627D">
        <w:rPr>
          <w:b/>
          <w:iCs/>
          <w:noProof/>
        </w:rPr>
        <w:t>27</w:t>
      </w:r>
      <w:r w:rsidRPr="00AB44B2">
        <w:rPr>
          <w:iCs/>
          <w:noProof/>
        </w:rPr>
        <w:t>: 587-613.</w:t>
      </w:r>
    </w:p>
  </w:comment>
  <w:comment w:id="86" w:author="Unemo Magnus, USÖ Labmed länsklinik" w:date="2016-11-17T17:01:00Z" w:initials="UMULl">
    <w:p w14:paraId="71F5D664" w14:textId="7F2EBD86" w:rsidR="00AF0099" w:rsidRDefault="00AF0099">
      <w:pPr>
        <w:pStyle w:val="CommentText"/>
      </w:pPr>
      <w:r>
        <w:rPr>
          <w:rStyle w:val="CommentReference"/>
        </w:rPr>
        <w:annotationRef/>
      </w:r>
      <w:r>
        <w:t>Renumber all references last!</w:t>
      </w:r>
    </w:p>
  </w:comment>
  <w:comment w:id="108" w:author="Unemo Magnus, USÖ Labmed länsklinik" w:date="2016-11-17T17:01:00Z" w:initials="UMULl">
    <w:p w14:paraId="52A521A3" w14:textId="24085B5C" w:rsidR="00AF0099" w:rsidRDefault="00AF0099">
      <w:pPr>
        <w:pStyle w:val="CommentText"/>
      </w:pPr>
      <w:r>
        <w:rPr>
          <w:rStyle w:val="CommentReference"/>
        </w:rPr>
        <w:annotationRef/>
      </w:r>
      <w:r>
        <w:t>Was this only for Etest and agar dilution, i.e. not taking into account disc diffusion.</w:t>
      </w:r>
    </w:p>
  </w:comment>
  <w:comment w:id="109" w:author="sunny" w:date="2016-12-06T17:36:00Z" w:initials="s">
    <w:p w14:paraId="0E6D03B9" w14:textId="4EA0BBF9" w:rsidR="00AF0099" w:rsidRDefault="00AF0099">
      <w:pPr>
        <w:pStyle w:val="CommentText"/>
      </w:pPr>
      <w:r>
        <w:rPr>
          <w:rStyle w:val="CommentReference"/>
        </w:rPr>
        <w:annotationRef/>
      </w:r>
      <w:r>
        <w:t>I tried to write this more precisely for disk diffusion Tetracycline e.g. it is 26% very major errors.</w:t>
      </w:r>
    </w:p>
    <w:p w14:paraId="6257BF99" w14:textId="07348556" w:rsidR="00AF0099" w:rsidRDefault="00AF0099">
      <w:pPr>
        <w:pStyle w:val="CommentText"/>
      </w:pPr>
      <w:r>
        <w:t>“</w:t>
      </w:r>
      <w:r>
        <w:rPr>
          <w:rFonts w:ascii="Lucida Sans Unicode" w:hAnsi="Lucida Sans Unicode" w:cs="Lucida Sans Unicode"/>
          <w:color w:val="000000"/>
          <w:sz w:val="21"/>
          <w:szCs w:val="21"/>
          <w:shd w:val="clear" w:color="auto" w:fill="FFFFFF"/>
        </w:rPr>
        <w:t>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w:t>
      </w:r>
    </w:p>
  </w:comment>
  <w:comment w:id="135" w:author="Unemo Magnus, USÖ Labmed länsklinik" w:date="2016-11-17T17:01:00Z" w:initials="UMULl">
    <w:p w14:paraId="44DF3588" w14:textId="53BB18BE" w:rsidR="00AF0099" w:rsidRDefault="00AF0099">
      <w:pPr>
        <w:pStyle w:val="CommentText"/>
      </w:pPr>
      <w:r>
        <w:rPr>
          <w:rStyle w:val="CommentReference"/>
        </w:rPr>
        <w:annotationRef/>
      </w:r>
      <w:r>
        <w:t>Include the original reference for the GW medium, i.e. ref 28 already here!</w:t>
      </w:r>
    </w:p>
  </w:comment>
  <w:comment w:id="151" w:author="valdes" w:date="2016-12-17T21:09:00Z" w:initials="v">
    <w:p w14:paraId="369B1E85" w14:textId="77EEABE8" w:rsidR="00AF0099" w:rsidRDefault="00AF0099">
      <w:pPr>
        <w:pStyle w:val="CommentText"/>
      </w:pPr>
      <w:r>
        <w:rPr>
          <w:rStyle w:val="CommentReference"/>
        </w:rPr>
        <w:annotationRef/>
      </w:r>
      <w:r>
        <w:rPr>
          <w:noProof/>
        </w:rPr>
        <w:t>this sentence is weird!</w:t>
      </w:r>
    </w:p>
  </w:comment>
  <w:comment w:id="167" w:author="Unemo Magnus, USÖ Labmed länsklinik" w:date="2016-11-17T17:48:00Z" w:initials="UMULl">
    <w:p w14:paraId="1C34AE55" w14:textId="77777777" w:rsidR="00AF0099" w:rsidRDefault="00AF0099" w:rsidP="0047196A">
      <w:pPr>
        <w:pStyle w:val="CommentText"/>
      </w:pPr>
      <w:r>
        <w:rPr>
          <w:rStyle w:val="CommentReference"/>
        </w:rPr>
        <w:annotationRef/>
      </w:r>
      <w:r>
        <w:t>To Methods or Intro? I.e. where you describe Hill coefficient.</w:t>
      </w:r>
    </w:p>
  </w:comment>
  <w:comment w:id="206" w:author="Unemo Magnus, USÖ Labmed länsklinik" w:date="2016-11-17T17:01:00Z" w:initials="UMULl">
    <w:p w14:paraId="3B19A7E2" w14:textId="624A4BF0" w:rsidR="00AF0099" w:rsidRDefault="00AF0099">
      <w:pPr>
        <w:pStyle w:val="CommentText"/>
      </w:pPr>
      <w:r>
        <w:rPr>
          <w:rStyle w:val="CommentReference"/>
        </w:rPr>
        <w:annotationRef/>
      </w:r>
      <w:r>
        <w:t>resorufin?</w:t>
      </w:r>
    </w:p>
  </w:comment>
  <w:comment w:id="235" w:author="Unemo Magnus, USÖ Labmed länsklinik" w:date="2016-11-17T17:01:00Z" w:initials="UMULl">
    <w:p w14:paraId="40909AF3" w14:textId="77777777" w:rsidR="00AF0099" w:rsidRDefault="00AF0099" w:rsidP="00520661">
      <w:pPr>
        <w:pStyle w:val="CommentText"/>
      </w:pPr>
      <w:r>
        <w:rPr>
          <w:rStyle w:val="CommentReference"/>
        </w:rPr>
        <w:annotationRef/>
      </w:r>
      <w:r>
        <w:t>resorufin?</w:t>
      </w:r>
    </w:p>
  </w:comment>
  <w:comment w:id="236" w:author="sunny" w:date="2016-12-12T13:07:00Z" w:initials="s">
    <w:p w14:paraId="535A0483" w14:textId="15880696" w:rsidR="00AF0099" w:rsidRDefault="00AF0099">
      <w:pPr>
        <w:pStyle w:val="CommentText"/>
      </w:pPr>
      <w:r>
        <w:rPr>
          <w:rStyle w:val="CommentReference"/>
        </w:rPr>
        <w:annotationRef/>
      </w:r>
      <w:r>
        <w:t>I prefer resazurin</w:t>
      </w:r>
    </w:p>
  </w:comment>
  <w:comment w:id="246" w:author="Unemo Magnus, USÖ Labmed länsklinik" w:date="2016-11-17T17:01:00Z" w:initials="UMULl">
    <w:p w14:paraId="2ACBDDB0" w14:textId="77777777" w:rsidR="00AF0099" w:rsidRDefault="00AF0099" w:rsidP="003F3150">
      <w:pPr>
        <w:pStyle w:val="CommentText"/>
      </w:pPr>
      <w:r>
        <w:rPr>
          <w:rStyle w:val="CommentReference"/>
        </w:rPr>
        <w:annotationRef/>
      </w:r>
      <w:r>
        <w:t>This might be confusing when only mention 6 hours in the section above?</w:t>
      </w:r>
    </w:p>
  </w:comment>
  <w:comment w:id="247" w:author="sunny" w:date="2016-12-12T13:06:00Z" w:initials="s">
    <w:p w14:paraId="78A883DE" w14:textId="370F23FE" w:rsidR="00AF0099" w:rsidRDefault="00AF0099">
      <w:pPr>
        <w:pStyle w:val="CommentText"/>
      </w:pPr>
      <w:r>
        <w:rPr>
          <w:rStyle w:val="CommentReference"/>
        </w:rPr>
        <w:annotationRef/>
      </w:r>
      <w:r>
        <w:t>I moved the passage</w:t>
      </w:r>
    </w:p>
  </w:comment>
  <w:comment w:id="276" w:author="Unemo Magnus, USÖ Labmed länsklinik" w:date="2016-11-17T17:01:00Z" w:initials="UMULl">
    <w:p w14:paraId="7966FB6F" w14:textId="7EC8B8CC" w:rsidR="00AF0099" w:rsidRDefault="00AF0099">
      <w:pPr>
        <w:pStyle w:val="CommentText"/>
      </w:pPr>
      <w:r>
        <w:rPr>
          <w:rStyle w:val="CommentReference"/>
        </w:rPr>
        <w:annotationRef/>
      </w:r>
      <w:r>
        <w:t>This is the exact name of these plates?</w:t>
      </w:r>
    </w:p>
  </w:comment>
  <w:comment w:id="283" w:author="Unemo Magnus, USÖ Labmed länsklinik" w:date="2016-11-17T17:01:00Z" w:initials="UMULl">
    <w:p w14:paraId="3F580E74" w14:textId="54EDE933" w:rsidR="00AF0099" w:rsidRDefault="00AF0099">
      <w:pPr>
        <w:pStyle w:val="CommentText"/>
      </w:pPr>
      <w:r>
        <w:rPr>
          <w:rStyle w:val="CommentReference"/>
        </w:rPr>
        <w:annotationRef/>
      </w:r>
      <w:r>
        <w:t>GW medium including 1% TritonX-100?</w:t>
      </w:r>
    </w:p>
  </w:comment>
  <w:comment w:id="284" w:author="sunny" w:date="2016-12-06T13:17:00Z" w:initials="s">
    <w:p w14:paraId="0849C28A" w14:textId="740FFFA0" w:rsidR="00AF0099" w:rsidRDefault="00AF0099">
      <w:pPr>
        <w:pStyle w:val="CommentText"/>
      </w:pPr>
      <w:r>
        <w:rPr>
          <w:rStyle w:val="CommentReference"/>
        </w:rPr>
        <w:annotationRef/>
      </w:r>
      <w:r>
        <w:t>yes</w:t>
      </w:r>
    </w:p>
  </w:comment>
  <w:comment w:id="298" w:author="Unemo Magnus, USÖ Labmed länsklinik" w:date="2016-11-17T17:01:00Z" w:initials="UMULl">
    <w:p w14:paraId="144374FB" w14:textId="7AEB7029" w:rsidR="00AF0099" w:rsidRDefault="00AF0099">
      <w:pPr>
        <w:pStyle w:val="CommentText"/>
      </w:pPr>
      <w:r>
        <w:rPr>
          <w:rStyle w:val="CommentReference"/>
        </w:rPr>
        <w:annotationRef/>
      </w:r>
      <w:r>
        <w:t>This might be confusing when only mention 6 hours in the section above?</w:t>
      </w:r>
    </w:p>
  </w:comment>
  <w:comment w:id="299" w:author="sunny" w:date="2016-12-06T13:37:00Z" w:initials="s">
    <w:p w14:paraId="0F1D4CC0" w14:textId="6A700E0A" w:rsidR="00AF0099" w:rsidRDefault="00AF0099">
      <w:pPr>
        <w:pStyle w:val="CommentText"/>
      </w:pPr>
      <w:r>
        <w:rPr>
          <w:rStyle w:val="CommentReference"/>
        </w:rPr>
        <w:annotationRef/>
      </w:r>
      <w:r>
        <w:t>I moved this to the reference strain section in the section above.</w:t>
      </w:r>
    </w:p>
  </w:comment>
  <w:comment w:id="302" w:author="sunny" w:date="2016-12-08T01:53:00Z" w:initials="s">
    <w:p w14:paraId="1E402A51" w14:textId="6098DEE0" w:rsidR="00AF0099" w:rsidRDefault="00AF0099">
      <w:pPr>
        <w:pStyle w:val="CommentText"/>
      </w:pPr>
      <w:r>
        <w:rPr>
          <w:rStyle w:val="CommentReference"/>
        </w:rPr>
        <w:annotationRef/>
      </w:r>
      <w:r>
        <w:t>I rewrote this paragraph entirely. I changed from the log logistic model to a logistic model with log transformed dose values. The output is not exactly the same but similar and makes the bootstrapping procedure easier.</w:t>
      </w:r>
    </w:p>
  </w:comment>
  <w:comment w:id="303" w:author="valdes" w:date="2016-12-17T21:14:00Z" w:initials="v">
    <w:p w14:paraId="7789B8FC" w14:textId="798A83C5" w:rsidR="00AF0099" w:rsidRDefault="00AF0099">
      <w:pPr>
        <w:pStyle w:val="CommentText"/>
      </w:pPr>
      <w:r>
        <w:rPr>
          <w:rStyle w:val="CommentReference"/>
        </w:rPr>
        <w:annotationRef/>
      </w:r>
      <w:r>
        <w:rPr>
          <w:noProof/>
        </w:rPr>
        <w:t>do we need to cite the package?</w:t>
      </w:r>
    </w:p>
  </w:comment>
  <w:comment w:id="312" w:author="valdes" w:date="2016-12-17T21:18:00Z" w:initials="v">
    <w:p w14:paraId="2A8ADC8D" w14:textId="2C3BCDD0" w:rsidR="00AF0099" w:rsidRDefault="00AF0099">
      <w:pPr>
        <w:pStyle w:val="CommentText"/>
      </w:pPr>
      <w:r>
        <w:rPr>
          <w:rStyle w:val="CommentReference"/>
        </w:rPr>
        <w:annotationRef/>
      </w:r>
      <w:r>
        <w:rPr>
          <w:noProof/>
        </w:rPr>
        <w:t>does this matter, just cancel</w:t>
      </w:r>
    </w:p>
  </w:comment>
  <w:comment w:id="578" w:author="Unemo Magnus, USÖ Labmed länsklinik" w:date="2016-11-17T17:01:00Z" w:initials="UMULl">
    <w:p w14:paraId="1F0BA252" w14:textId="77777777" w:rsidR="00AF0099" w:rsidRPr="007B5733" w:rsidRDefault="00AF0099" w:rsidP="007B5733">
      <w:pPr>
        <w:autoSpaceDE w:val="0"/>
        <w:autoSpaceDN w:val="0"/>
        <w:adjustRightInd w:val="0"/>
        <w:spacing w:after="0" w:line="240" w:lineRule="auto"/>
        <w:rPr>
          <w:rFonts w:ascii="AdvOT0ccd8eac.I" w:hAnsi="AdvOT0ccd8eac.I" w:cs="AdvOT0ccd8eac.I"/>
          <w:sz w:val="16"/>
          <w:szCs w:val="16"/>
          <w:lang w:val="en-US"/>
        </w:rPr>
      </w:pPr>
      <w:r>
        <w:rPr>
          <w:rStyle w:val="CommentReference"/>
        </w:rPr>
        <w:annotationRef/>
      </w:r>
      <w:r>
        <w:t xml:space="preserve">For these error definitions: Include the reference: </w:t>
      </w:r>
      <w:r w:rsidRPr="007B5733">
        <w:rPr>
          <w:rFonts w:ascii="AdvOT303e83b8" w:hAnsi="AdvOT303e83b8" w:cs="AdvOT303e83b8"/>
          <w:sz w:val="16"/>
          <w:szCs w:val="16"/>
          <w:lang w:val="en-US"/>
        </w:rPr>
        <w:t xml:space="preserve">Clinical and Laboratory Standards Institute. </w:t>
      </w:r>
      <w:r w:rsidRPr="007B5733">
        <w:rPr>
          <w:rFonts w:ascii="AdvOT0ccd8eac.I" w:hAnsi="AdvOT0ccd8eac.I" w:cs="AdvOT0ccd8eac.I"/>
          <w:sz w:val="16"/>
          <w:szCs w:val="16"/>
          <w:lang w:val="en-US"/>
        </w:rPr>
        <w:t>Development of In Vitro</w:t>
      </w:r>
    </w:p>
    <w:p w14:paraId="1C5EE2BB" w14:textId="77777777" w:rsidR="00AF0099" w:rsidRPr="007B5733" w:rsidRDefault="00AF0099" w:rsidP="007B5733">
      <w:pPr>
        <w:autoSpaceDE w:val="0"/>
        <w:autoSpaceDN w:val="0"/>
        <w:adjustRightInd w:val="0"/>
        <w:spacing w:after="0" w:line="240" w:lineRule="auto"/>
        <w:rPr>
          <w:rFonts w:ascii="AdvOT303e83b8" w:hAnsi="AdvOT303e83b8" w:cs="AdvOT303e83b8"/>
          <w:sz w:val="16"/>
          <w:szCs w:val="16"/>
          <w:lang w:val="en-US"/>
        </w:rPr>
      </w:pPr>
      <w:r w:rsidRPr="007B5733">
        <w:rPr>
          <w:rFonts w:ascii="AdvOT0ccd8eac.I" w:hAnsi="AdvOT0ccd8eac.I" w:cs="AdvOT0ccd8eac.I"/>
          <w:sz w:val="16"/>
          <w:szCs w:val="16"/>
          <w:lang w:val="en-US"/>
        </w:rPr>
        <w:t>Susceptibility Testing Criteria and Quality Control Parameters</w:t>
      </w:r>
      <w:r w:rsidRPr="007B5733">
        <w:rPr>
          <w:rFonts w:ascii="AdvOT303e83b8" w:hAnsi="AdvOT303e83b8" w:cs="AdvOT303e83b8"/>
          <w:sz w:val="16"/>
          <w:szCs w:val="16"/>
          <w:lang w:val="en-US"/>
        </w:rPr>
        <w:t>, 2nd edn.</w:t>
      </w:r>
    </w:p>
    <w:p w14:paraId="12D1AE7D" w14:textId="7F2CE996" w:rsidR="00AF0099" w:rsidRDefault="00AF0099" w:rsidP="007B5733">
      <w:pPr>
        <w:pStyle w:val="CommentText"/>
      </w:pPr>
      <w:r w:rsidRPr="007B5733">
        <w:rPr>
          <w:rFonts w:ascii="AdvOT0ccd8eac.I" w:hAnsi="AdvOT0ccd8eac.I" w:cs="AdvOT0ccd8eac.I"/>
          <w:sz w:val="16"/>
          <w:szCs w:val="16"/>
          <w:lang w:val="en-US"/>
        </w:rPr>
        <w:t>Approved Guideline M23-A2</w:t>
      </w:r>
      <w:r w:rsidRPr="007B5733">
        <w:rPr>
          <w:rFonts w:ascii="AdvOT303e83b8" w:hAnsi="AdvOT303e83b8" w:cs="AdvOT303e83b8"/>
          <w:sz w:val="16"/>
          <w:szCs w:val="16"/>
          <w:lang w:val="en-US"/>
        </w:rPr>
        <w:t>. CLSI, Wayne, PA, USA, 2001.</w:t>
      </w:r>
    </w:p>
  </w:comment>
  <w:comment w:id="612" w:author="Unemo Magnus, USÖ Labmed länsklinik" w:date="2016-11-17T17:01:00Z" w:initials="UMULl">
    <w:p w14:paraId="240D9892" w14:textId="38A2D4C2" w:rsidR="00AF0099" w:rsidRDefault="00AF0099">
      <w:pPr>
        <w:pStyle w:val="CommentText"/>
      </w:pPr>
      <w:r>
        <w:rPr>
          <w:rStyle w:val="CommentReference"/>
        </w:rPr>
        <w:annotationRef/>
      </w:r>
      <w:r>
        <w:t>I have not got Figure S1!</w:t>
      </w:r>
    </w:p>
  </w:comment>
  <w:comment w:id="617" w:author="Unemo Magnus, USÖ Labmed länsklinik" w:date="2016-11-17T17:01:00Z" w:initials="UMULl">
    <w:p w14:paraId="294AB77D" w14:textId="75AA6F19" w:rsidR="00AF0099" w:rsidRDefault="00AF0099" w:rsidP="00B91DFF">
      <w:pPr>
        <w:pStyle w:val="CommentText"/>
      </w:pPr>
      <w:r>
        <w:rPr>
          <w:rStyle w:val="CommentReference"/>
        </w:rPr>
        <w:annotationRef/>
      </w:r>
      <w:r>
        <w:t>I have not got Figure S2 either!</w:t>
      </w:r>
    </w:p>
    <w:p w14:paraId="644CDE65" w14:textId="73FCB03D" w:rsidR="00AF0099" w:rsidRDefault="00AF0099">
      <w:pPr>
        <w:pStyle w:val="CommentText"/>
      </w:pPr>
    </w:p>
  </w:comment>
  <w:comment w:id="631" w:author="Unemo Magnus, USÖ Labmed länsklinik" w:date="2016-11-17T17:01:00Z" w:initials="UMULl">
    <w:p w14:paraId="18E98B81" w14:textId="77777777" w:rsidR="00AF0099" w:rsidRDefault="00AF0099" w:rsidP="00546FA9">
      <w:pPr>
        <w:pStyle w:val="CommentText"/>
      </w:pPr>
      <w:r>
        <w:rPr>
          <w:rStyle w:val="CommentReference"/>
        </w:rPr>
        <w:annotationRef/>
      </w:r>
      <w:r>
        <w:t>I have not got Figure S2 either!</w:t>
      </w:r>
    </w:p>
    <w:p w14:paraId="5299823E" w14:textId="77777777" w:rsidR="00AF0099" w:rsidRDefault="00AF0099" w:rsidP="00546FA9">
      <w:pPr>
        <w:pStyle w:val="CommentText"/>
      </w:pPr>
    </w:p>
  </w:comment>
  <w:comment w:id="618" w:author="Christian Althaus" w:date="2016-11-29T10:53:00Z" w:initials="CA">
    <w:p w14:paraId="6FC632B6" w14:textId="1913EC6D" w:rsidR="00AF0099" w:rsidRDefault="00AF0099">
      <w:pPr>
        <w:pStyle w:val="CommentText"/>
      </w:pPr>
      <w:r>
        <w:rPr>
          <w:rStyle w:val="CommentReference"/>
        </w:rPr>
        <w:annotationRef/>
      </w:r>
      <w:r>
        <w:t>What do you want to say by reporting the CoV? Do you calculate it from the linear or log values?</w:t>
      </w:r>
    </w:p>
  </w:comment>
  <w:comment w:id="639" w:author="Christian Althaus" w:date="2016-11-29T10:57:00Z" w:initials="CA">
    <w:p w14:paraId="457B0348" w14:textId="35EDB8A0" w:rsidR="00AF0099" w:rsidRDefault="00AF0099">
      <w:pPr>
        <w:pStyle w:val="CommentText"/>
      </w:pPr>
      <w:r>
        <w:rPr>
          <w:rStyle w:val="CommentReference"/>
        </w:rPr>
        <w:annotationRef/>
      </w:r>
      <w:r>
        <w:t>Why are they blinded? I would assume you need the MIC's for the linear regression.</w:t>
      </w:r>
    </w:p>
  </w:comment>
  <w:comment w:id="640" w:author="Christian Althaus" w:date="2016-11-29T10:53:00Z" w:initials="CA">
    <w:p w14:paraId="0DFA1FEC" w14:textId="6B2C24BE" w:rsidR="00AF0099" w:rsidRDefault="00AF0099">
      <w:pPr>
        <w:pStyle w:val="CommentText"/>
      </w:pPr>
      <w:r>
        <w:rPr>
          <w:rStyle w:val="CommentReference"/>
        </w:rPr>
        <w:annotationRef/>
      </w:r>
      <w:r>
        <w:t>Why are there 280 observations?</w:t>
      </w:r>
    </w:p>
  </w:comment>
  <w:comment w:id="661" w:author="Unemo Magnus, USÖ Labmed länsklinik" w:date="2016-11-17T17:01:00Z" w:initials="UMULl">
    <w:p w14:paraId="1C49CE57" w14:textId="77777777" w:rsidR="00AF0099" w:rsidRDefault="00AF0099" w:rsidP="000F4105">
      <w:pPr>
        <w:pStyle w:val="CommentText"/>
      </w:pPr>
      <w:r>
        <w:rPr>
          <w:rStyle w:val="CommentReference"/>
        </w:rPr>
        <w:annotationRef/>
      </w:r>
      <w:r>
        <w:t>Why have you excluded ciprofloxacin?</w:t>
      </w:r>
    </w:p>
  </w:comment>
  <w:comment w:id="673" w:author="Unemo Magnus, USÖ Labmed länsklinik" w:date="2016-11-17T17:01:00Z" w:initials="UMULl">
    <w:p w14:paraId="225B318E" w14:textId="7E98A517" w:rsidR="00AF0099" w:rsidRDefault="00AF0099">
      <w:pPr>
        <w:pStyle w:val="CommentText"/>
      </w:pPr>
      <w:r>
        <w:rPr>
          <w:rStyle w:val="CommentReference"/>
        </w:rPr>
        <w:annotationRef/>
      </w:r>
      <w:r>
        <w:t>But was the correlation not better for the 40 strains examined with the final assay? Is that correlation not what you should show?</w:t>
      </w:r>
    </w:p>
  </w:comment>
  <w:comment w:id="674" w:author="sunny" w:date="2016-12-08T01:50:00Z" w:initials="s">
    <w:p w14:paraId="12CCC777" w14:textId="654D50F6" w:rsidR="00AF0099" w:rsidRDefault="00AF0099">
      <w:pPr>
        <w:pStyle w:val="CommentText"/>
      </w:pPr>
      <w:r>
        <w:rPr>
          <w:rStyle w:val="CommentReference"/>
        </w:rPr>
        <w:annotationRef/>
      </w:r>
      <w:r>
        <w:t>I only need the correlation for the training data (84 strains). The validation data should be calculated independent from this to confirm that the prediction (shifting the distribution) works.</w:t>
      </w:r>
    </w:p>
  </w:comment>
  <w:comment w:id="689" w:author="Christian Althaus" w:date="2016-11-29T10:55:00Z" w:initials="CA">
    <w:p w14:paraId="0E00804A" w14:textId="6E6F9F3B" w:rsidR="00AF0099" w:rsidRDefault="00AF0099">
      <w:pPr>
        <w:pStyle w:val="CommentText"/>
      </w:pPr>
      <w:r>
        <w:rPr>
          <w:rStyle w:val="CommentReference"/>
        </w:rPr>
        <w:annotationRef/>
      </w:r>
      <w:r>
        <w:t>Which parameters?</w:t>
      </w:r>
    </w:p>
  </w:comment>
  <w:comment w:id="694" w:author="valdes" w:date="2016-12-17T22:57:00Z" w:initials="v">
    <w:p w14:paraId="146A0DE6" w14:textId="2B9A0B88" w:rsidR="00AF0099" w:rsidRDefault="00AF0099">
      <w:pPr>
        <w:pStyle w:val="CommentText"/>
      </w:pPr>
      <w:r>
        <w:rPr>
          <w:rStyle w:val="CommentReference"/>
        </w:rPr>
        <w:annotationRef/>
      </w:r>
      <w:r>
        <w:rPr>
          <w:noProof/>
        </w:rPr>
        <w:t>what is this number?</w:t>
      </w:r>
    </w:p>
  </w:comment>
  <w:comment w:id="703" w:author="valdes" w:date="2016-12-17T23:03:00Z" w:initials="v">
    <w:p w14:paraId="41FFDDE7" w14:textId="0FF0CC39" w:rsidR="00AF0099" w:rsidRDefault="00AF0099">
      <w:pPr>
        <w:pStyle w:val="CommentText"/>
      </w:pPr>
      <w:r>
        <w:rPr>
          <w:rStyle w:val="CommentReference"/>
        </w:rPr>
        <w:annotationRef/>
      </w:r>
      <w:r>
        <w:rPr>
          <w:noProof/>
        </w:rPr>
        <w:t>I think we should use Etest, or change above</w:t>
      </w:r>
    </w:p>
  </w:comment>
  <w:comment w:id="701" w:author="Unemo Magnus, USÖ Labmed länsklinik" w:date="2016-11-17T17:01:00Z" w:initials="UMULl">
    <w:p w14:paraId="33B2D571" w14:textId="6EB3241E" w:rsidR="00AF0099" w:rsidRDefault="00AF0099">
      <w:pPr>
        <w:pStyle w:val="CommentText"/>
      </w:pPr>
      <w:r>
        <w:rPr>
          <w:rStyle w:val="CommentReference"/>
        </w:rPr>
        <w:annotationRef/>
      </w:r>
      <w:r>
        <w:t>Predict what? finish the sentence.</w:t>
      </w:r>
    </w:p>
  </w:comment>
  <w:comment w:id="710" w:author="Unemo Magnus, USÖ Labmed länsklinik" w:date="2016-11-17T17:01:00Z" w:initials="UMULl">
    <w:p w14:paraId="446723B1" w14:textId="43D1090E" w:rsidR="00AF0099" w:rsidRDefault="00AF0099">
      <w:pPr>
        <w:pStyle w:val="CommentText"/>
      </w:pPr>
      <w:r>
        <w:rPr>
          <w:rStyle w:val="CommentReference"/>
        </w:rPr>
        <w:annotationRef/>
      </w:r>
      <w:r>
        <w:t>Correct?</w:t>
      </w:r>
    </w:p>
  </w:comment>
  <w:comment w:id="706" w:author="Christian Althaus" w:date="2016-11-29T10:58:00Z" w:initials="CA">
    <w:p w14:paraId="5310C1AC" w14:textId="4CF2992E" w:rsidR="00AF0099" w:rsidRDefault="00AF0099">
      <w:pPr>
        <w:pStyle w:val="CommentText"/>
      </w:pPr>
      <w:r>
        <w:rPr>
          <w:rStyle w:val="CommentReference"/>
        </w:rPr>
        <w:annotationRef/>
      </w:r>
      <w:r>
        <w:t>Which prediction, which median deviation, which distribution?</w:t>
      </w:r>
    </w:p>
  </w:comment>
  <w:comment w:id="707" w:author="valdes" w:date="2016-12-17T23:04:00Z" w:initials="v">
    <w:p w14:paraId="67BF38C7" w14:textId="2DF227F3" w:rsidR="00AF0099" w:rsidRDefault="00AF0099">
      <w:pPr>
        <w:pStyle w:val="CommentText"/>
      </w:pPr>
      <w:r>
        <w:rPr>
          <w:rStyle w:val="CommentReference"/>
        </w:rPr>
        <w:annotationRef/>
      </w:r>
      <w:r>
        <w:rPr>
          <w:noProof/>
        </w:rPr>
        <w:t>mh mh, not sure this is meaninful</w:t>
      </w:r>
    </w:p>
  </w:comment>
  <w:comment w:id="708" w:author="Unemo Magnus, USÖ Labmed länsklinik" w:date="2016-11-17T17:01:00Z" w:initials="UMULl">
    <w:p w14:paraId="5CE58EA5" w14:textId="699F365D" w:rsidR="00AF0099" w:rsidRDefault="00AF0099">
      <w:pPr>
        <w:pStyle w:val="CommentText"/>
      </w:pPr>
      <w:r>
        <w:rPr>
          <w:rStyle w:val="CommentReference"/>
        </w:rPr>
        <w:annotationRef/>
      </w:r>
      <w:r>
        <w:rPr>
          <w:rFonts w:ascii="Times New Roman" w:hAnsi="Times New Roman" w:cs="Times New Roman"/>
          <w:sz w:val="24"/>
          <w:szCs w:val="24"/>
        </w:rPr>
        <w:t xml:space="preserve">Did it also further improve the </w:t>
      </w:r>
      <w:r w:rsidRPr="006F644E">
        <w:rPr>
          <w:rFonts w:ascii="Times New Roman" w:hAnsi="Times New Roman" w:cs="Times New Roman"/>
          <w:sz w:val="24"/>
          <w:szCs w:val="24"/>
        </w:rPr>
        <w:t xml:space="preserve">correlation </w:t>
      </w:r>
      <w:r>
        <w:rPr>
          <w:rFonts w:ascii="Times New Roman" w:hAnsi="Times New Roman" w:cs="Times New Roman"/>
          <w:sz w:val="24"/>
          <w:szCs w:val="24"/>
        </w:rPr>
        <w:t>between the Etest MICs and EC</w:t>
      </w:r>
      <w:r>
        <w:rPr>
          <w:rFonts w:ascii="Times New Roman" w:hAnsi="Times New Roman" w:cs="Times New Roman"/>
          <w:sz w:val="24"/>
          <w:szCs w:val="24"/>
          <w:vertAlign w:val="subscript"/>
        </w:rPr>
        <w:t>50</w:t>
      </w:r>
      <w:r>
        <w:rPr>
          <w:rFonts w:ascii="Times New Roman" w:hAnsi="Times New Roman" w:cs="Times New Roman"/>
          <w:sz w:val="24"/>
          <w:szCs w:val="24"/>
        </w:rPr>
        <w:t xml:space="preserve"> values for all antimicrobials? </w:t>
      </w:r>
    </w:p>
  </w:comment>
  <w:comment w:id="709" w:author="sunny" w:date="2016-12-08T02:02:00Z" w:initials="s">
    <w:p w14:paraId="58DCD464" w14:textId="0A507A7D" w:rsidR="00AF0099" w:rsidRDefault="00AF0099">
      <w:pPr>
        <w:pStyle w:val="CommentText"/>
      </w:pPr>
      <w:r>
        <w:rPr>
          <w:rStyle w:val="CommentReference"/>
        </w:rPr>
        <w:annotationRef/>
      </w:r>
      <w:r>
        <w:t>No the correlation is mainly dependent on the antibiotic, its 0.92 for ciprofloxacin and really bad for cefixime. All antibiotics together show basically the same correlation in the training and validation data.</w:t>
      </w:r>
    </w:p>
  </w:comment>
  <w:comment w:id="717" w:author="Unemo Magnus, USÖ Labmed länsklinik" w:date="2016-11-17T17:01:00Z" w:initials="UMULl">
    <w:p w14:paraId="12621D96" w14:textId="7849E64A" w:rsidR="00AF0099" w:rsidRDefault="00AF0099">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718" w:author="sunny" w:date="2016-12-08T02:05:00Z" w:initials="s">
    <w:p w14:paraId="44C8155C" w14:textId="7F11AA96" w:rsidR="00AF0099" w:rsidRDefault="00AF0099">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722" w:author="Unemo Magnus, USÖ Labmed länsklinik" w:date="2016-11-17T17:01:00Z" w:initials="UMULl">
    <w:p w14:paraId="4FA7C3A1" w14:textId="7208DC1D" w:rsidR="00AF0099" w:rsidRDefault="00AF0099">
      <w:pPr>
        <w:pStyle w:val="CommentText"/>
      </w:pPr>
      <w:r>
        <w:rPr>
          <w:rStyle w:val="CommentReference"/>
        </w:rPr>
        <w:annotationRef/>
      </w:r>
      <w:r>
        <w:t>why have you excluded gentamicin here?</w:t>
      </w:r>
    </w:p>
  </w:comment>
  <w:comment w:id="723" w:author="Unemo Magnus, USÖ Labmed länsklinik" w:date="2016-11-17T17:01:00Z" w:initials="UMULl">
    <w:p w14:paraId="12DFF546" w14:textId="77777777" w:rsidR="00AF0099" w:rsidRDefault="00AF0099" w:rsidP="00482711">
      <w:pPr>
        <w:pStyle w:val="CommentText"/>
      </w:pPr>
      <w:r>
        <w:rPr>
          <w:rStyle w:val="CommentReference"/>
        </w:rPr>
        <w:annotationRef/>
      </w:r>
      <w:r>
        <w:t>This sounds extremely bad and we need to discuss it in the discussion, i.e. essential agreement for exact MICs are low but still the accuracy in categorising into S or R is not so bad. This message we need to get a sclear as possible.</w:t>
      </w:r>
    </w:p>
  </w:comment>
  <w:comment w:id="724" w:author="sunny" w:date="2016-12-08T02:05:00Z" w:initials="s">
    <w:p w14:paraId="34D132A8" w14:textId="77777777" w:rsidR="00AF0099" w:rsidRDefault="00AF0099" w:rsidP="00482711">
      <w:pPr>
        <w:pStyle w:val="CommentText"/>
      </w:pPr>
      <w:r>
        <w:rPr>
          <w:rStyle w:val="CommentReference"/>
        </w:rPr>
        <w:annotationRef/>
      </w:r>
      <w:r>
        <w:t>I checked this and found that it was a stupid bug (testing deviations before prediction). It slightly improved now for all antibiotics except cefixime (annoying double curves).</w:t>
      </w:r>
    </w:p>
  </w:comment>
  <w:comment w:id="758" w:author="Unemo Magnus, USÖ Labmed länsklinik" w:date="2016-11-17T17:01:00Z" w:initials="UMULl">
    <w:p w14:paraId="6FDBD869" w14:textId="345A0E51" w:rsidR="00AF0099" w:rsidRDefault="00AF0099">
      <w:pPr>
        <w:pStyle w:val="CommentText"/>
      </w:pPr>
      <w:r>
        <w:rPr>
          <w:rStyle w:val="CommentReference"/>
        </w:rPr>
        <w:annotationRef/>
      </w:r>
      <w:r>
        <w:t>But they could be included in the comparison of identified SIR categories despite that they cannot be included in any MIC comparisons and in Figure 2? All of these were correctly classified as R so I hope they are included in the sens and spec calculations? Am I misunderstanding something?</w:t>
      </w:r>
    </w:p>
  </w:comment>
  <w:comment w:id="762" w:author="Unemo Magnus, USÖ Labmed länsklinik" w:date="2016-11-17T17:01:00Z" w:initials="UMULl">
    <w:p w14:paraId="21B719F3" w14:textId="086B5393" w:rsidR="00AF0099" w:rsidRDefault="00AF0099">
      <w:pPr>
        <w:pStyle w:val="CommentText"/>
      </w:pPr>
      <w:r>
        <w:rPr>
          <w:rStyle w:val="CommentReference"/>
        </w:rPr>
        <w:annotationRef/>
      </w:r>
      <w:r>
        <w:t>Was this not also the case for spectinomycin?</w:t>
      </w:r>
    </w:p>
  </w:comment>
  <w:comment w:id="763" w:author="sunny" w:date="2016-12-08T02:10:00Z" w:initials="s">
    <w:p w14:paraId="76D0B917" w14:textId="6446BFC9" w:rsidR="00AF0099" w:rsidRDefault="00AF0099">
      <w:pPr>
        <w:pStyle w:val="CommentText"/>
      </w:pPr>
      <w:r>
        <w:rPr>
          <w:rStyle w:val="CommentReference"/>
        </w:rPr>
        <w:annotationRef/>
      </w:r>
      <w:r>
        <w:t>Correct</w:t>
      </w:r>
    </w:p>
  </w:comment>
  <w:comment w:id="765" w:author="Unemo Magnus, USÖ Labmed länsklinik" w:date="2016-11-17T17:01:00Z" w:initials="UMULl">
    <w:p w14:paraId="41F242A2" w14:textId="77777777" w:rsidR="00B827F0" w:rsidRDefault="00B827F0">
      <w:pPr>
        <w:pStyle w:val="CommentText"/>
      </w:pPr>
      <w:r>
        <w:rPr>
          <w:rStyle w:val="CommentReference"/>
        </w:rPr>
        <w:annotationRef/>
      </w:r>
      <w:r>
        <w:t>Was this not also the case for spectinomycin?</w:t>
      </w:r>
    </w:p>
  </w:comment>
  <w:comment w:id="766" w:author="sunny" w:date="2016-12-08T02:10:00Z" w:initials="s">
    <w:p w14:paraId="05F31C6B" w14:textId="77777777" w:rsidR="00B827F0" w:rsidRDefault="00B827F0">
      <w:pPr>
        <w:pStyle w:val="CommentText"/>
      </w:pPr>
      <w:r>
        <w:rPr>
          <w:rStyle w:val="CommentReference"/>
        </w:rPr>
        <w:annotationRef/>
      </w:r>
      <w:r>
        <w:t>Correct</w:t>
      </w:r>
    </w:p>
  </w:comment>
  <w:comment w:id="768" w:author="Unemo Magnus, USÖ Labmed länsklinik" w:date="2016-11-17T17:01:00Z" w:initials="UMULl">
    <w:p w14:paraId="0F28121B" w14:textId="724B91AB" w:rsidR="00AF0099" w:rsidRDefault="00AF0099">
      <w:pPr>
        <w:pStyle w:val="CommentText"/>
      </w:pPr>
      <w:r>
        <w:rPr>
          <w:rStyle w:val="CommentReference"/>
        </w:rPr>
        <w:annotationRef/>
      </w:r>
      <w:r>
        <w:t>Because this is the 1%  false positive misclassification you mention in the next sentence?</w:t>
      </w:r>
    </w:p>
  </w:comment>
  <w:comment w:id="769" w:author="sunny" w:date="2016-12-08T02:12:00Z" w:initials="s">
    <w:p w14:paraId="78B69E6E" w14:textId="63BD2D6C" w:rsidR="00AF0099" w:rsidRDefault="00AF0099">
      <w:pPr>
        <w:pStyle w:val="CommentText"/>
      </w:pPr>
      <w:r>
        <w:rPr>
          <w:rStyle w:val="CommentReference"/>
        </w:rPr>
        <w:annotationRef/>
      </w:r>
      <w:r>
        <w:t>I tried to clarify this</w:t>
      </w:r>
    </w:p>
  </w:comment>
  <w:comment w:id="789" w:author="Unemo Magnus, USÖ Labmed länsklinik" w:date="2016-11-17T17:01:00Z" w:initials="UMULl">
    <w:p w14:paraId="011C4665" w14:textId="77777777" w:rsidR="00B827F0" w:rsidRDefault="00B827F0" w:rsidP="00B827F0">
      <w:pPr>
        <w:pStyle w:val="CommentText"/>
      </w:pPr>
      <w:r>
        <w:rPr>
          <w:rStyle w:val="CommentReference"/>
        </w:rPr>
        <w:annotationRef/>
      </w:r>
      <w:r>
        <w:t>How many misclassifications were there in total?</w:t>
      </w:r>
    </w:p>
  </w:comment>
  <w:comment w:id="792" w:author="sunny" w:date="2016-12-16T12:09:00Z" w:initials="s">
    <w:p w14:paraId="72B0DB88" w14:textId="77777777" w:rsidR="008F6BD6" w:rsidRDefault="008F6BD6" w:rsidP="008F6BD6">
      <w:pPr>
        <w:pStyle w:val="CommentText"/>
      </w:pPr>
      <w:r>
        <w:rPr>
          <w:rStyle w:val="CommentReference"/>
        </w:rPr>
        <w:annotationRef/>
      </w:r>
      <w:r>
        <w:t>I changed the calculation of this and assume now that intermediary resistant strains are resistant. Due to the large number of strains that have an MIC close to the breakpoint the specificity looks worse than it is….</w:t>
      </w:r>
    </w:p>
  </w:comment>
  <w:comment w:id="793" w:author="Unemo Magnus, USÖ Labmed länsklinik" w:date="2016-11-17T17:01:00Z" w:initials="UMULl">
    <w:p w14:paraId="3BED3C95" w14:textId="173A0403" w:rsidR="00AF0099" w:rsidRDefault="00AF0099">
      <w:pPr>
        <w:pStyle w:val="CommentText"/>
      </w:pPr>
      <w:r>
        <w:rPr>
          <w:rStyle w:val="CommentReference"/>
        </w:rPr>
        <w:annotationRef/>
      </w:r>
      <w:r>
        <w:t>How many misclassifications were there in total?</w:t>
      </w:r>
    </w:p>
  </w:comment>
  <w:comment w:id="805" w:author="Unemo Magnus, USÖ Labmed länsklinik" w:date="2016-11-17T17:01:00Z" w:initials="UMULl">
    <w:p w14:paraId="459104D8" w14:textId="44FCC12D" w:rsidR="00AF0099" w:rsidRDefault="00AF0099">
      <w:pPr>
        <w:pStyle w:val="CommentText"/>
      </w:pPr>
      <w:r>
        <w:rPr>
          <w:rStyle w:val="CommentReference"/>
        </w:rPr>
        <w:annotationRef/>
      </w:r>
      <w:r>
        <w:t>As mentioned above, we need to introduce the Hill coefficient earlier in the manuscript, and describe what it reflects. Otherwise, readers will not understand why we have included this. As it reads now, you will not understand what this is adding to the manuscript, at least not before you reading the discussion. You can use some sentences from the discussion already in Methods section (or describe already in intro) to describe that Hill coefficient can potentially provide info about the PD properties of an antimicrobial…. , and some sentence regarding steepness of the Hill slope?</w:t>
      </w:r>
    </w:p>
  </w:comment>
  <w:comment w:id="806" w:author="Christian Althaus" w:date="2016-11-29T11:05:00Z" w:initials="CA">
    <w:p w14:paraId="45CBF30A" w14:textId="3A5ADF7E" w:rsidR="00AF0099" w:rsidRDefault="00AF0099">
      <w:pPr>
        <w:pStyle w:val="CommentText"/>
      </w:pPr>
      <w:r>
        <w:rPr>
          <w:rStyle w:val="CommentReference"/>
        </w:rPr>
        <w:annotationRef/>
      </w:r>
      <w:r>
        <w:t>I agree with Magnus that you need to provide some rationale on why you want to look at Hill coefficients.</w:t>
      </w:r>
    </w:p>
  </w:comment>
  <w:comment w:id="810" w:author="Unemo Magnus, USÖ Labmed länsklinik" w:date="2016-11-17T17:01:00Z" w:initials="UMULl">
    <w:p w14:paraId="608669D1" w14:textId="1F966CDE" w:rsidR="00AF0099" w:rsidRDefault="00AF0099">
      <w:pPr>
        <w:pStyle w:val="CommentText"/>
      </w:pPr>
      <w:r>
        <w:rPr>
          <w:rStyle w:val="CommentReference"/>
        </w:rPr>
        <w:annotationRef/>
      </w:r>
      <w:r>
        <w:t>Why have you excluded ciprofloxacin?</w:t>
      </w:r>
    </w:p>
  </w:comment>
  <w:comment w:id="811" w:author="Christian Althaus" w:date="2016-11-29T11:06:00Z" w:initials="CA">
    <w:p w14:paraId="4DCAAC23" w14:textId="132F9D9D" w:rsidR="00AF0099" w:rsidRDefault="00AF0099">
      <w:pPr>
        <w:pStyle w:val="CommentText"/>
      </w:pPr>
      <w:r>
        <w:rPr>
          <w:rStyle w:val="CommentReference"/>
        </w:rPr>
        <w:annotationRef/>
      </w:r>
      <w:r>
        <w:t>But I guess this is not always the case.</w:t>
      </w:r>
    </w:p>
  </w:comment>
  <w:comment w:id="812" w:author="Unemo Magnus, USÖ Labmed länsklinik" w:date="2016-11-17T18:08:00Z" w:initials="UMULl">
    <w:p w14:paraId="0DD52933" w14:textId="459A4D43" w:rsidR="00AF0099" w:rsidRDefault="00AF0099">
      <w:pPr>
        <w:pStyle w:val="CommentText"/>
      </w:pPr>
      <w:r>
        <w:rPr>
          <w:rStyle w:val="CommentReference"/>
        </w:rPr>
        <w:annotationRef/>
      </w:r>
      <w:r>
        <w:t>I would like to read and comment the discussion again after everyone commented.</w:t>
      </w:r>
    </w:p>
  </w:comment>
  <w:comment w:id="819" w:author="Unemo Magnus, USÖ Labmed länsklinik" w:date="2016-11-17T17:43:00Z" w:initials="UMULl">
    <w:p w14:paraId="7F520780" w14:textId="08F6C026" w:rsidR="00AF0099" w:rsidRDefault="00AF0099">
      <w:pPr>
        <w:pStyle w:val="CommentText"/>
      </w:pPr>
      <w:r>
        <w:rPr>
          <w:rStyle w:val="CommentReference"/>
        </w:rPr>
        <w:annotationRef/>
      </w:r>
      <w:r>
        <w:t>Consider to include the number of hours!</w:t>
      </w:r>
    </w:p>
  </w:comment>
  <w:comment w:id="832" w:author="valdes" w:date="2016-12-17T23:05:00Z" w:initials="v">
    <w:p w14:paraId="21234780" w14:textId="29A5BAC4" w:rsidR="00AF0099" w:rsidRDefault="00AF0099">
      <w:pPr>
        <w:pStyle w:val="CommentText"/>
      </w:pPr>
      <w:r>
        <w:rPr>
          <w:rStyle w:val="CommentReference"/>
        </w:rPr>
        <w:annotationRef/>
      </w:r>
      <w:r>
        <w:rPr>
          <w:noProof/>
        </w:rPr>
        <w:t>repetition</w:t>
      </w:r>
    </w:p>
  </w:comment>
  <w:comment w:id="893" w:author="valdes" w:date="2016-12-17T23:07:00Z" w:initials="v">
    <w:p w14:paraId="6C9E8CCF" w14:textId="198CC169" w:rsidR="00AF0099" w:rsidRDefault="00AF0099">
      <w:pPr>
        <w:pStyle w:val="CommentText"/>
      </w:pPr>
      <w:r>
        <w:rPr>
          <w:rStyle w:val="CommentReference"/>
        </w:rPr>
        <w:annotationRef/>
      </w:r>
      <w:r>
        <w:rPr>
          <w:noProof/>
        </w:rPr>
        <w:t>sounds very sloppy</w:t>
      </w:r>
    </w:p>
  </w:comment>
  <w:comment w:id="982" w:author="Unemo Magnus, USÖ Labmed länsklinik" w:date="2016-11-17T17:48:00Z" w:initials="UMULl">
    <w:p w14:paraId="0FFACEF2" w14:textId="0F838240" w:rsidR="00AF0099" w:rsidRDefault="00AF0099">
      <w:pPr>
        <w:pStyle w:val="CommentText"/>
      </w:pPr>
      <w:r>
        <w:rPr>
          <w:rStyle w:val="CommentReference"/>
        </w:rPr>
        <w:annotationRef/>
      </w:r>
      <w:r>
        <w:t>To Methods or Intro? I.e. where you describe Hill coefficient.</w:t>
      </w:r>
    </w:p>
  </w:comment>
  <w:comment w:id="989" w:author="Unemo Magnus, USÖ Labmed länsklinik" w:date="2016-11-17T18:43:00Z" w:initials="UMULl">
    <w:p w14:paraId="1655B654" w14:textId="71406DD5" w:rsidR="00AF0099" w:rsidRDefault="00AF0099">
      <w:pPr>
        <w:pStyle w:val="CommentText"/>
      </w:pPr>
      <w:r>
        <w:rPr>
          <w:rStyle w:val="CommentReference"/>
        </w:rPr>
        <w:annotationRef/>
      </w:r>
      <w:r>
        <w:t>With exception of tetracycline?</w:t>
      </w:r>
    </w:p>
  </w:comment>
  <w:comment w:id="992" w:author="Unemo Magnus, USÖ Labmed länsklinik" w:date="2016-11-17T18:45:00Z" w:initials="UMULl">
    <w:p w14:paraId="6E333837" w14:textId="3E008998" w:rsidR="00AF0099" w:rsidRDefault="00AF0099">
      <w:pPr>
        <w:pStyle w:val="CommentText"/>
      </w:pPr>
      <w:r>
        <w:rPr>
          <w:rStyle w:val="CommentReference"/>
        </w:rPr>
        <w:annotationRef/>
      </w:r>
      <w:r>
        <w:t>I have in several places changed like this or similar to avoid that the reviewers just tell us to do these experiments before we submit the paper.</w:t>
      </w:r>
    </w:p>
  </w:comment>
  <w:comment w:id="1010" w:author="Unemo Magnus, USÖ Labmed länsklinik" w:date="2016-11-17T17:01:00Z" w:initials="UMULl">
    <w:p w14:paraId="239E7697" w14:textId="11384059" w:rsidR="00AF0099" w:rsidRDefault="00AF0099">
      <w:pPr>
        <w:pStyle w:val="CommentText"/>
      </w:pPr>
      <w:r>
        <w:rPr>
          <w:rStyle w:val="CommentReference"/>
        </w:rPr>
        <w:annotationRef/>
      </w:r>
      <w:r>
        <w:t>References 25 and 27 are identical!</w:t>
      </w:r>
    </w:p>
  </w:comment>
  <w:comment w:id="2191" w:author="Unemo Magnus, USÖ Labmed länsklinik" w:date="2016-11-17T17:01:00Z" w:initials="UMULl">
    <w:p w14:paraId="1B6A2778" w14:textId="546BCAC1" w:rsidR="00AF0099" w:rsidRDefault="00AF0099">
      <w:pPr>
        <w:pStyle w:val="CommentText"/>
      </w:pPr>
      <w:r>
        <w:rPr>
          <w:rStyle w:val="CommentReference"/>
        </w:rPr>
        <w:annotationRef/>
      </w:r>
      <w:r>
        <w:t>A. Have this a total Square and not a rectangle. B. write EC50 with 50 as subscript on x-axis. C. Write Penicillin G</w:t>
      </w:r>
    </w:p>
  </w:comment>
  <w:comment w:id="2208" w:author="Christian Althaus" w:date="2016-11-28T21:50:00Z" w:initials="CA">
    <w:p w14:paraId="373134DB" w14:textId="77E11F88" w:rsidR="00AF0099" w:rsidRDefault="00AF0099">
      <w:pPr>
        <w:pStyle w:val="CommentText"/>
      </w:pPr>
      <w:r>
        <w:rPr>
          <w:rStyle w:val="CommentReference"/>
        </w:rPr>
        <w:annotationRef/>
      </w:r>
      <w:r>
        <w:t>Note that the values on the axes are not transformed, you just use a logarithmic scale.</w:t>
      </w:r>
    </w:p>
  </w:comment>
  <w:comment w:id="2197" w:author="Unemo Magnus, USÖ Labmed länsklinik" w:date="2016-11-17T17:01:00Z" w:initials="UMULl">
    <w:p w14:paraId="55206E83" w14:textId="33F1A799" w:rsidR="00AF0099" w:rsidRDefault="00AF0099">
      <w:pPr>
        <w:pStyle w:val="CommentText"/>
      </w:pPr>
      <w:r>
        <w:rPr>
          <w:rStyle w:val="CommentReference"/>
        </w:rPr>
        <w:annotationRef/>
      </w:r>
      <w:r>
        <w:t>But was the correlation not better for the 40 strains examined with the final assay? Is that correlation not what you should show?</w:t>
      </w:r>
    </w:p>
  </w:comment>
  <w:comment w:id="2240" w:author="Unemo Magnus, USÖ Labmed länsklinik" w:date="2016-11-17T17:09:00Z" w:initials="UMULl">
    <w:p w14:paraId="18C8FA49" w14:textId="713679F7" w:rsidR="00AF0099" w:rsidRDefault="00AF0099">
      <w:pPr>
        <w:pStyle w:val="CommentText"/>
      </w:pPr>
      <w:r>
        <w:rPr>
          <w:rStyle w:val="CommentReference"/>
        </w:rPr>
        <w:annotationRef/>
      </w:r>
      <w:r>
        <w:t>But the validation data must have been better? If so, these are the ones we should show.</w:t>
      </w:r>
    </w:p>
  </w:comment>
  <w:comment w:id="2247" w:author="Unemo Magnus, USÖ Labmed länsklinik" w:date="2016-11-17T17:01:00Z" w:initials="UMULl">
    <w:p w14:paraId="2D8D4482" w14:textId="4C6AEE0E" w:rsidR="00AF0099" w:rsidRDefault="00AF0099">
      <w:pPr>
        <w:pStyle w:val="CommentText"/>
      </w:pPr>
      <w:r>
        <w:t xml:space="preserve"> </w:t>
      </w:r>
      <w:r>
        <w:rPr>
          <w:rStyle w:val="CommentReference"/>
        </w:rPr>
        <w:annotationRef/>
      </w:r>
      <w:r>
        <w:t>gentamicin is not included</w:t>
      </w:r>
    </w:p>
  </w:comment>
  <w:comment w:id="2274" w:author="Unemo Magnus, USÖ Labmed länsklinik" w:date="2016-11-17T17:15:00Z" w:initials="UMULl">
    <w:p w14:paraId="706CD740" w14:textId="0C147A13" w:rsidR="00AF0099" w:rsidRDefault="00AF0099" w:rsidP="00C30255">
      <w:pPr>
        <w:pStyle w:val="CommentText"/>
        <w:numPr>
          <w:ilvl w:val="0"/>
          <w:numId w:val="5"/>
        </w:numPr>
      </w:pPr>
      <w:r>
        <w:rPr>
          <w:rStyle w:val="CommentReference"/>
        </w:rPr>
        <w:annotationRef/>
      </w:r>
      <w:r>
        <w:t>Write penicillin G.</w:t>
      </w:r>
    </w:p>
  </w:comment>
  <w:comment w:id="2315" w:author="Unemo Magnus, USÖ Labmed länsklinik" w:date="2016-11-17T17:01:00Z" w:initials="UMULl">
    <w:p w14:paraId="48DABB7E" w14:textId="0A579B7B" w:rsidR="00AF0099" w:rsidRDefault="00AF0099">
      <w:pPr>
        <w:pStyle w:val="CommentText"/>
      </w:pPr>
      <w:r>
        <w:rPr>
          <w:rStyle w:val="CommentReference"/>
        </w:rPr>
        <w:annotationRef/>
      </w:r>
      <w:r>
        <w:t>Where are these?</w:t>
      </w:r>
    </w:p>
  </w:comment>
  <w:comment w:id="2328" w:author="Unemo Magnus, USÖ Labmed länsklinik" w:date="2016-11-17T17:35:00Z" w:initials="UMULl">
    <w:p w14:paraId="547009A9" w14:textId="6DC63CD4" w:rsidR="00AF0099" w:rsidRDefault="00AF0099" w:rsidP="003F52C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360" w:author="Unemo Magnus, USÖ Labmed länsklinik" w:date="2016-11-17T17:39:00Z" w:initials="UMULl">
    <w:p w14:paraId="307593FB" w14:textId="29BAE046" w:rsidR="00AF0099" w:rsidRDefault="00AF0099">
      <w:pPr>
        <w:pStyle w:val="CommentText"/>
      </w:pPr>
      <w:r>
        <w:rPr>
          <w:rStyle w:val="CommentReference"/>
        </w:rPr>
        <w:annotationRef/>
      </w:r>
      <w:r>
        <w:t>Would it be possible to distinguish these in the Figure, i.e. which will show that the very major errors are relatively few.</w:t>
      </w:r>
    </w:p>
  </w:comment>
  <w:comment w:id="2385" w:author="Unemo Magnus, USÖ Labmed länsklinik" w:date="2016-11-17T17:35:00Z" w:initials="UMULl">
    <w:p w14:paraId="10CEF865" w14:textId="77777777" w:rsidR="00AF0099" w:rsidRDefault="00AF0099" w:rsidP="006C3DA7">
      <w:pPr>
        <w:pStyle w:val="CommentText"/>
        <w:numPr>
          <w:ilvl w:val="0"/>
          <w:numId w:val="6"/>
        </w:numPr>
      </w:pPr>
      <w:r>
        <w:rPr>
          <w:rStyle w:val="CommentReference"/>
        </w:rPr>
        <w:annotationRef/>
      </w:r>
      <w:r>
        <w:t>Write Penicillin G, B. Does this not also look better with only the 40 strains for validation, i.e. when the model optimised?</w:t>
      </w:r>
    </w:p>
  </w:comment>
  <w:comment w:id="2389" w:author="Unemo Magnus, USÖ Labmed länsklinik" w:date="2016-11-17T17:39:00Z" w:initials="UMULl">
    <w:p w14:paraId="6F1BFC7A" w14:textId="77777777" w:rsidR="00AF0099" w:rsidRDefault="00AF0099" w:rsidP="006C3DA7">
      <w:pPr>
        <w:pStyle w:val="CommentText"/>
      </w:pPr>
      <w:r>
        <w:rPr>
          <w:rStyle w:val="CommentReference"/>
        </w:rPr>
        <w:annotationRef/>
      </w:r>
      <w:r>
        <w:t>Would it be possible to distinguish these in the Figure, i.e. which will show that the very major errors are relatively few.</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7E2229" w15:done="0"/>
  <w15:commentEx w15:paraId="1D555F2D" w15:done="0"/>
  <w15:commentEx w15:paraId="2B19189E" w15:paraIdParent="1D555F2D" w15:done="0"/>
  <w15:commentEx w15:paraId="22F59BED" w15:done="0"/>
  <w15:commentEx w15:paraId="639E9E2D" w15:paraIdParent="22F59BED" w15:done="0"/>
  <w15:commentEx w15:paraId="3EB29504" w15:paraIdParent="22F59BED" w15:done="0"/>
  <w15:commentEx w15:paraId="5ED20967" w15:done="0"/>
  <w15:commentEx w15:paraId="3867831F" w15:done="0"/>
  <w15:commentEx w15:paraId="29C2CDC2" w15:paraIdParent="3867831F" w15:done="0"/>
  <w15:commentEx w15:paraId="68A4ABE2" w15:done="0"/>
  <w15:commentEx w15:paraId="71F5D664" w15:done="0"/>
  <w15:commentEx w15:paraId="52A521A3" w15:done="0"/>
  <w15:commentEx w15:paraId="6257BF99" w15:paraIdParent="52A521A3" w15:done="0"/>
  <w15:commentEx w15:paraId="44DF3588" w15:done="0"/>
  <w15:commentEx w15:paraId="369B1E85" w15:done="0"/>
  <w15:commentEx w15:paraId="1C34AE55" w15:done="0"/>
  <w15:commentEx w15:paraId="3B19A7E2" w15:done="0"/>
  <w15:commentEx w15:paraId="40909AF3" w15:done="0"/>
  <w15:commentEx w15:paraId="535A0483" w15:paraIdParent="40909AF3" w15:done="0"/>
  <w15:commentEx w15:paraId="2ACBDDB0" w15:done="0"/>
  <w15:commentEx w15:paraId="78A883DE" w15:paraIdParent="2ACBDDB0" w15:done="0"/>
  <w15:commentEx w15:paraId="7966FB6F" w15:done="0"/>
  <w15:commentEx w15:paraId="3F580E74" w15:done="0"/>
  <w15:commentEx w15:paraId="0849C28A" w15:paraIdParent="3F580E74" w15:done="0"/>
  <w15:commentEx w15:paraId="144374FB" w15:done="0"/>
  <w15:commentEx w15:paraId="0F1D4CC0" w15:paraIdParent="144374FB" w15:done="0"/>
  <w15:commentEx w15:paraId="1E402A51" w15:done="0"/>
  <w15:commentEx w15:paraId="7789B8FC" w15:done="0"/>
  <w15:commentEx w15:paraId="2A8ADC8D" w15:done="0"/>
  <w15:commentEx w15:paraId="12D1AE7D" w15:done="0"/>
  <w15:commentEx w15:paraId="240D9892" w15:done="0"/>
  <w15:commentEx w15:paraId="644CDE65" w15:done="0"/>
  <w15:commentEx w15:paraId="5299823E" w15:done="0"/>
  <w15:commentEx w15:paraId="6FC632B6" w15:done="0"/>
  <w15:commentEx w15:paraId="457B0348" w15:done="0"/>
  <w15:commentEx w15:paraId="0DFA1FEC" w15:done="0"/>
  <w15:commentEx w15:paraId="1C49CE57" w15:done="0"/>
  <w15:commentEx w15:paraId="225B318E" w15:done="0"/>
  <w15:commentEx w15:paraId="12CCC777" w15:paraIdParent="225B318E" w15:done="0"/>
  <w15:commentEx w15:paraId="0E00804A" w15:done="0"/>
  <w15:commentEx w15:paraId="146A0DE6" w15:done="0"/>
  <w15:commentEx w15:paraId="41FFDDE7" w15:done="0"/>
  <w15:commentEx w15:paraId="33B2D571" w15:done="0"/>
  <w15:commentEx w15:paraId="446723B1" w15:done="0"/>
  <w15:commentEx w15:paraId="5310C1AC" w15:done="0"/>
  <w15:commentEx w15:paraId="67BF38C7" w15:done="0"/>
  <w15:commentEx w15:paraId="5CE58EA5" w15:done="0"/>
  <w15:commentEx w15:paraId="58DCD464" w15:paraIdParent="5CE58EA5" w15:done="0"/>
  <w15:commentEx w15:paraId="12621D96" w15:done="0"/>
  <w15:commentEx w15:paraId="44C8155C" w15:paraIdParent="12621D96" w15:done="0"/>
  <w15:commentEx w15:paraId="4FA7C3A1" w15:done="0"/>
  <w15:commentEx w15:paraId="12DFF546" w15:done="0"/>
  <w15:commentEx w15:paraId="34D132A8" w15:paraIdParent="12DFF546" w15:done="0"/>
  <w15:commentEx w15:paraId="6FDBD869" w15:done="0"/>
  <w15:commentEx w15:paraId="21B719F3" w15:done="0"/>
  <w15:commentEx w15:paraId="76D0B917" w15:paraIdParent="21B719F3" w15:done="0"/>
  <w15:commentEx w15:paraId="41F242A2" w15:done="0"/>
  <w15:commentEx w15:paraId="05F31C6B" w15:paraIdParent="41F242A2" w15:done="0"/>
  <w15:commentEx w15:paraId="0F28121B" w15:done="0"/>
  <w15:commentEx w15:paraId="78B69E6E" w15:paraIdParent="0F28121B" w15:done="0"/>
  <w15:commentEx w15:paraId="011C4665" w15:done="0"/>
  <w15:commentEx w15:paraId="72B0DB88" w15:done="0"/>
  <w15:commentEx w15:paraId="3BED3C95" w15:done="0"/>
  <w15:commentEx w15:paraId="459104D8" w15:done="0"/>
  <w15:commentEx w15:paraId="45CBF30A" w15:done="0"/>
  <w15:commentEx w15:paraId="608669D1" w15:done="0"/>
  <w15:commentEx w15:paraId="4DCAAC23" w15:done="0"/>
  <w15:commentEx w15:paraId="0DD52933" w15:done="0"/>
  <w15:commentEx w15:paraId="7F520780" w15:done="0"/>
  <w15:commentEx w15:paraId="21234780" w15:done="0"/>
  <w15:commentEx w15:paraId="6C9E8CCF" w15:done="0"/>
  <w15:commentEx w15:paraId="0FFACEF2" w15:done="0"/>
  <w15:commentEx w15:paraId="1655B654" w15:done="0"/>
  <w15:commentEx w15:paraId="6E333837" w15:done="0"/>
  <w15:commentEx w15:paraId="239E7697" w15:done="0"/>
  <w15:commentEx w15:paraId="1B6A2778" w15:done="0"/>
  <w15:commentEx w15:paraId="373134DB" w15:done="0"/>
  <w15:commentEx w15:paraId="55206E83" w15:done="0"/>
  <w15:commentEx w15:paraId="18C8FA49" w15:done="0"/>
  <w15:commentEx w15:paraId="2D8D4482" w15:done="0"/>
  <w15:commentEx w15:paraId="706CD740" w15:done="0"/>
  <w15:commentEx w15:paraId="48DABB7E" w15:done="0"/>
  <w15:commentEx w15:paraId="547009A9" w15:done="0"/>
  <w15:commentEx w15:paraId="307593FB" w15:done="0"/>
  <w15:commentEx w15:paraId="10CEF865" w15:done="0"/>
  <w15:commentEx w15:paraId="6F1BFC7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FF2C36" w14:textId="77777777" w:rsidR="00C74FE0" w:rsidRDefault="00C74FE0" w:rsidP="00CF329C">
      <w:pPr>
        <w:spacing w:after="0" w:line="240" w:lineRule="auto"/>
      </w:pPr>
      <w:r>
        <w:separator/>
      </w:r>
    </w:p>
  </w:endnote>
  <w:endnote w:type="continuationSeparator" w:id="0">
    <w:p w14:paraId="754A1F33" w14:textId="77777777" w:rsidR="00C74FE0" w:rsidRDefault="00C74FE0" w:rsidP="00CF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AdvOT0ccd8eac.I">
    <w:altName w:val="Cambria"/>
    <w:panose1 w:val="00000000000000000000"/>
    <w:charset w:val="00"/>
    <w:family w:val="swiss"/>
    <w:notTrueType/>
    <w:pitch w:val="default"/>
    <w:sig w:usb0="00000003" w:usb1="00000000" w:usb2="00000000" w:usb3="00000000" w:csb0="00000001" w:csb1="00000000"/>
  </w:font>
  <w:font w:name="AdvOT303e83b8">
    <w:altName w:val="Cambria"/>
    <w:panose1 w:val="00000000000000000000"/>
    <w:charset w:val="00"/>
    <w:family w:val="swiss"/>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2376" w:author="Unemo Magnus, USÖ Labmed länsklinik" w:date="2016-11-14T17:35:00Z"/>
  <w:sdt>
    <w:sdtPr>
      <w:id w:val="-1569717400"/>
      <w:docPartObj>
        <w:docPartGallery w:val="Page Numbers (Bottom of Page)"/>
        <w:docPartUnique/>
      </w:docPartObj>
    </w:sdtPr>
    <w:sdtContent>
      <w:customXmlInsRangeEnd w:id="2376"/>
      <w:p w14:paraId="016AF368" w14:textId="04DE1950" w:rsidR="00AF0099" w:rsidRDefault="00AF0099">
        <w:pPr>
          <w:pStyle w:val="Footer"/>
          <w:jc w:val="center"/>
          <w:rPr>
            <w:ins w:id="2377" w:author="Unemo Magnus, USÖ Labmed länsklinik" w:date="2016-11-14T17:35:00Z"/>
          </w:rPr>
        </w:pPr>
        <w:ins w:id="2378" w:author="Unemo Magnus, USÖ Labmed länsklinik" w:date="2016-11-14T17:35:00Z">
          <w:r>
            <w:fldChar w:fldCharType="begin"/>
          </w:r>
          <w:r>
            <w:instrText>PAGE   \* MERGEFORMAT</w:instrText>
          </w:r>
          <w:r>
            <w:fldChar w:fldCharType="separate"/>
          </w:r>
        </w:ins>
        <w:r w:rsidR="008F6BD6" w:rsidRPr="008F6BD6">
          <w:rPr>
            <w:noProof/>
            <w:lang w:val="sv-SE"/>
          </w:rPr>
          <w:t>13</w:t>
        </w:r>
        <w:ins w:id="2379" w:author="Unemo Magnus, USÖ Labmed länsklinik" w:date="2016-11-14T17:35:00Z">
          <w:r>
            <w:fldChar w:fldCharType="end"/>
          </w:r>
        </w:ins>
      </w:p>
      <w:customXmlInsRangeStart w:id="2380" w:author="Unemo Magnus, USÖ Labmed länsklinik" w:date="2016-11-14T17:35:00Z"/>
    </w:sdtContent>
  </w:sdt>
  <w:customXmlInsRangeEnd w:id="2380"/>
  <w:p w14:paraId="1C82B9D0" w14:textId="77777777" w:rsidR="00AF0099" w:rsidRDefault="00AF00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A62FE4" w14:textId="77777777" w:rsidR="00C74FE0" w:rsidRDefault="00C74FE0" w:rsidP="00CF329C">
      <w:pPr>
        <w:spacing w:after="0" w:line="240" w:lineRule="auto"/>
      </w:pPr>
      <w:r>
        <w:separator/>
      </w:r>
    </w:p>
  </w:footnote>
  <w:footnote w:type="continuationSeparator" w:id="0">
    <w:p w14:paraId="758CF86A" w14:textId="77777777" w:rsidR="00C74FE0" w:rsidRDefault="00C74FE0" w:rsidP="00CF32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9907FC"/>
    <w:multiLevelType w:val="hybridMultilevel"/>
    <w:tmpl w:val="E3A25256"/>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3">
    <w:nsid w:val="29624D46"/>
    <w:multiLevelType w:val="hybridMultilevel"/>
    <w:tmpl w:val="2F58AE34"/>
    <w:lvl w:ilvl="0" w:tplc="041D0015">
      <w:start w:val="1"/>
      <w:numFmt w:val="upperLetter"/>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abstractNum w:abstractNumId="5">
    <w:nsid w:val="712D0902"/>
    <w:multiLevelType w:val="hybridMultilevel"/>
    <w:tmpl w:val="C5D8A666"/>
    <w:lvl w:ilvl="0" w:tplc="041D000F">
      <w:start w:val="1"/>
      <w:numFmt w:val="decimal"/>
      <w:lvlText w:val="%1."/>
      <w:lvlJc w:val="left"/>
      <w:pPr>
        <w:tabs>
          <w:tab w:val="num" w:pos="720"/>
        </w:tabs>
        <w:ind w:left="720" w:hanging="360"/>
      </w:pPr>
    </w:lvl>
    <w:lvl w:ilvl="1" w:tplc="041D0019">
      <w:start w:val="1"/>
      <w:numFmt w:val="decimal"/>
      <w:lvlText w:val="%2."/>
      <w:lvlJc w:val="left"/>
      <w:pPr>
        <w:tabs>
          <w:tab w:val="num" w:pos="1440"/>
        </w:tabs>
        <w:ind w:left="1440" w:hanging="360"/>
      </w:pPr>
    </w:lvl>
    <w:lvl w:ilvl="2" w:tplc="041D001B">
      <w:start w:val="1"/>
      <w:numFmt w:val="decimal"/>
      <w:lvlText w:val="%3."/>
      <w:lvlJc w:val="left"/>
      <w:pPr>
        <w:tabs>
          <w:tab w:val="num" w:pos="2160"/>
        </w:tabs>
        <w:ind w:left="2160" w:hanging="360"/>
      </w:pPr>
    </w:lvl>
    <w:lvl w:ilvl="3" w:tplc="041D000F">
      <w:start w:val="1"/>
      <w:numFmt w:val="decimal"/>
      <w:lvlText w:val="%4."/>
      <w:lvlJc w:val="left"/>
      <w:pPr>
        <w:tabs>
          <w:tab w:val="num" w:pos="2880"/>
        </w:tabs>
        <w:ind w:left="2880" w:hanging="360"/>
      </w:pPr>
    </w:lvl>
    <w:lvl w:ilvl="4" w:tplc="041D0019">
      <w:start w:val="1"/>
      <w:numFmt w:val="decimal"/>
      <w:lvlText w:val="%5."/>
      <w:lvlJc w:val="left"/>
      <w:pPr>
        <w:tabs>
          <w:tab w:val="num" w:pos="3600"/>
        </w:tabs>
        <w:ind w:left="3600" w:hanging="360"/>
      </w:pPr>
    </w:lvl>
    <w:lvl w:ilvl="5" w:tplc="041D001B">
      <w:start w:val="1"/>
      <w:numFmt w:val="decimal"/>
      <w:lvlText w:val="%6."/>
      <w:lvlJc w:val="left"/>
      <w:pPr>
        <w:tabs>
          <w:tab w:val="num" w:pos="4320"/>
        </w:tabs>
        <w:ind w:left="4320" w:hanging="360"/>
      </w:pPr>
    </w:lvl>
    <w:lvl w:ilvl="6" w:tplc="041D000F">
      <w:start w:val="1"/>
      <w:numFmt w:val="decimal"/>
      <w:lvlText w:val="%7."/>
      <w:lvlJc w:val="left"/>
      <w:pPr>
        <w:tabs>
          <w:tab w:val="num" w:pos="5040"/>
        </w:tabs>
        <w:ind w:left="5040" w:hanging="360"/>
      </w:pPr>
    </w:lvl>
    <w:lvl w:ilvl="7" w:tplc="041D0019">
      <w:start w:val="1"/>
      <w:numFmt w:val="decimal"/>
      <w:lvlText w:val="%8."/>
      <w:lvlJc w:val="left"/>
      <w:pPr>
        <w:tabs>
          <w:tab w:val="num" w:pos="5760"/>
        </w:tabs>
        <w:ind w:left="5760" w:hanging="360"/>
      </w:pPr>
    </w:lvl>
    <w:lvl w:ilvl="8" w:tplc="041D001B">
      <w:start w:val="1"/>
      <w:numFmt w:val="decimal"/>
      <w:lvlText w:val="%9."/>
      <w:lvlJc w:val="left"/>
      <w:pPr>
        <w:tabs>
          <w:tab w:val="num" w:pos="6480"/>
        </w:tabs>
        <w:ind w:left="6480" w:hanging="360"/>
      </w:pPr>
    </w:lvl>
  </w:abstractNum>
  <w:num w:numId="1">
    <w:abstractNumId w:val="4"/>
  </w:num>
  <w:num w:numId="2">
    <w:abstractNumId w:val="2"/>
  </w:num>
  <w:num w:numId="3">
    <w:abstractNumId w:val="0"/>
  </w:num>
  <w:num w:numId="4">
    <w:abstractNumId w:val="5"/>
  </w:num>
  <w:num w:numId="5">
    <w:abstractNumId w:val="1"/>
  </w:num>
  <w:num w:numId="6">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unny">
    <w15:presenceInfo w15:providerId="None" w15:userId="sunny"/>
  </w15:person>
  <w15:person w15:author="valdes">
    <w15:presenceInfo w15:providerId="None" w15:userId="vald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050DC"/>
    <w:rsid w:val="0001147F"/>
    <w:rsid w:val="000153BB"/>
    <w:rsid w:val="00021385"/>
    <w:rsid w:val="00030684"/>
    <w:rsid w:val="00035D56"/>
    <w:rsid w:val="00040E63"/>
    <w:rsid w:val="00042B1B"/>
    <w:rsid w:val="00042C1C"/>
    <w:rsid w:val="00046D65"/>
    <w:rsid w:val="00047654"/>
    <w:rsid w:val="00050298"/>
    <w:rsid w:val="0005220D"/>
    <w:rsid w:val="00053A05"/>
    <w:rsid w:val="000550C0"/>
    <w:rsid w:val="000622EA"/>
    <w:rsid w:val="000663CC"/>
    <w:rsid w:val="00076502"/>
    <w:rsid w:val="00076FF6"/>
    <w:rsid w:val="00080445"/>
    <w:rsid w:val="00080F43"/>
    <w:rsid w:val="000821FA"/>
    <w:rsid w:val="0008584B"/>
    <w:rsid w:val="000878D6"/>
    <w:rsid w:val="0009745E"/>
    <w:rsid w:val="000A480A"/>
    <w:rsid w:val="000A49B6"/>
    <w:rsid w:val="000A5C34"/>
    <w:rsid w:val="000A7C6B"/>
    <w:rsid w:val="000B117D"/>
    <w:rsid w:val="000B39BB"/>
    <w:rsid w:val="000B46D8"/>
    <w:rsid w:val="000B5EA7"/>
    <w:rsid w:val="000B6FC2"/>
    <w:rsid w:val="000C0C07"/>
    <w:rsid w:val="000C7E73"/>
    <w:rsid w:val="000D20FE"/>
    <w:rsid w:val="000D7E2E"/>
    <w:rsid w:val="000E195E"/>
    <w:rsid w:val="000E62D0"/>
    <w:rsid w:val="000E6350"/>
    <w:rsid w:val="000E7EF8"/>
    <w:rsid w:val="000F10F9"/>
    <w:rsid w:val="000F250B"/>
    <w:rsid w:val="000F3A1A"/>
    <w:rsid w:val="000F3BD2"/>
    <w:rsid w:val="000F4105"/>
    <w:rsid w:val="000F5D03"/>
    <w:rsid w:val="0010091D"/>
    <w:rsid w:val="00102A5E"/>
    <w:rsid w:val="00106FB5"/>
    <w:rsid w:val="00111FD3"/>
    <w:rsid w:val="001128A2"/>
    <w:rsid w:val="00116CC7"/>
    <w:rsid w:val="00117F86"/>
    <w:rsid w:val="001243A3"/>
    <w:rsid w:val="0012685C"/>
    <w:rsid w:val="0014390C"/>
    <w:rsid w:val="00143D32"/>
    <w:rsid w:val="00150A4E"/>
    <w:rsid w:val="001565BA"/>
    <w:rsid w:val="00157B3E"/>
    <w:rsid w:val="00160B7A"/>
    <w:rsid w:val="0016589F"/>
    <w:rsid w:val="001671A1"/>
    <w:rsid w:val="00167A89"/>
    <w:rsid w:val="001702DD"/>
    <w:rsid w:val="00171A47"/>
    <w:rsid w:val="001742D9"/>
    <w:rsid w:val="00176302"/>
    <w:rsid w:val="00185EF8"/>
    <w:rsid w:val="00192E55"/>
    <w:rsid w:val="00194270"/>
    <w:rsid w:val="0019453D"/>
    <w:rsid w:val="0019472E"/>
    <w:rsid w:val="00196E3F"/>
    <w:rsid w:val="001A21FD"/>
    <w:rsid w:val="001A5C4D"/>
    <w:rsid w:val="001A68B3"/>
    <w:rsid w:val="001B15B4"/>
    <w:rsid w:val="001B1D98"/>
    <w:rsid w:val="001B365D"/>
    <w:rsid w:val="001B6558"/>
    <w:rsid w:val="001B7F86"/>
    <w:rsid w:val="001C2BAA"/>
    <w:rsid w:val="001C4FB2"/>
    <w:rsid w:val="001C5083"/>
    <w:rsid w:val="001C6D87"/>
    <w:rsid w:val="001D17C7"/>
    <w:rsid w:val="001D531D"/>
    <w:rsid w:val="001D53E2"/>
    <w:rsid w:val="001D62D1"/>
    <w:rsid w:val="001E426A"/>
    <w:rsid w:val="001E76CD"/>
    <w:rsid w:val="001F3F41"/>
    <w:rsid w:val="00200F7A"/>
    <w:rsid w:val="00205056"/>
    <w:rsid w:val="00206AFA"/>
    <w:rsid w:val="00210816"/>
    <w:rsid w:val="00210FDA"/>
    <w:rsid w:val="00213DCA"/>
    <w:rsid w:val="00214145"/>
    <w:rsid w:val="002169B8"/>
    <w:rsid w:val="00217888"/>
    <w:rsid w:val="0022061C"/>
    <w:rsid w:val="002210CD"/>
    <w:rsid w:val="00222A48"/>
    <w:rsid w:val="00225A7E"/>
    <w:rsid w:val="00236711"/>
    <w:rsid w:val="00240E9B"/>
    <w:rsid w:val="0024199C"/>
    <w:rsid w:val="00243D7B"/>
    <w:rsid w:val="002525C9"/>
    <w:rsid w:val="00254C15"/>
    <w:rsid w:val="002611E7"/>
    <w:rsid w:val="00261C59"/>
    <w:rsid w:val="00264CB6"/>
    <w:rsid w:val="002748F4"/>
    <w:rsid w:val="00276404"/>
    <w:rsid w:val="00276F9D"/>
    <w:rsid w:val="00277E1A"/>
    <w:rsid w:val="002817E0"/>
    <w:rsid w:val="002959E8"/>
    <w:rsid w:val="00296EF9"/>
    <w:rsid w:val="002A3CD9"/>
    <w:rsid w:val="002A45A8"/>
    <w:rsid w:val="002B45F7"/>
    <w:rsid w:val="002B4A68"/>
    <w:rsid w:val="002C0C29"/>
    <w:rsid w:val="002C2B85"/>
    <w:rsid w:val="002C3FC5"/>
    <w:rsid w:val="002E07DB"/>
    <w:rsid w:val="002E09BD"/>
    <w:rsid w:val="002E2ADE"/>
    <w:rsid w:val="002E3277"/>
    <w:rsid w:val="002E6491"/>
    <w:rsid w:val="002F02C3"/>
    <w:rsid w:val="002F12C0"/>
    <w:rsid w:val="00302180"/>
    <w:rsid w:val="00310B24"/>
    <w:rsid w:val="00311A19"/>
    <w:rsid w:val="0031629D"/>
    <w:rsid w:val="003225FF"/>
    <w:rsid w:val="0032341E"/>
    <w:rsid w:val="00323C03"/>
    <w:rsid w:val="00323F3F"/>
    <w:rsid w:val="00323F88"/>
    <w:rsid w:val="00326459"/>
    <w:rsid w:val="00330CD4"/>
    <w:rsid w:val="00336F88"/>
    <w:rsid w:val="003370C7"/>
    <w:rsid w:val="00337DA5"/>
    <w:rsid w:val="003433B3"/>
    <w:rsid w:val="00344E8C"/>
    <w:rsid w:val="00347680"/>
    <w:rsid w:val="00347D47"/>
    <w:rsid w:val="003548CA"/>
    <w:rsid w:val="00360150"/>
    <w:rsid w:val="00361A37"/>
    <w:rsid w:val="00362424"/>
    <w:rsid w:val="003642A7"/>
    <w:rsid w:val="003648BA"/>
    <w:rsid w:val="0036498D"/>
    <w:rsid w:val="00365260"/>
    <w:rsid w:val="00370BB6"/>
    <w:rsid w:val="00377ED5"/>
    <w:rsid w:val="00377FDC"/>
    <w:rsid w:val="003815DD"/>
    <w:rsid w:val="00381EBB"/>
    <w:rsid w:val="00381EFD"/>
    <w:rsid w:val="003828C6"/>
    <w:rsid w:val="00384077"/>
    <w:rsid w:val="00390A2C"/>
    <w:rsid w:val="00393060"/>
    <w:rsid w:val="003953EA"/>
    <w:rsid w:val="003966B9"/>
    <w:rsid w:val="003979B5"/>
    <w:rsid w:val="00397AA6"/>
    <w:rsid w:val="003A06DF"/>
    <w:rsid w:val="003A279D"/>
    <w:rsid w:val="003B02B6"/>
    <w:rsid w:val="003B1A80"/>
    <w:rsid w:val="003B4010"/>
    <w:rsid w:val="003B42CC"/>
    <w:rsid w:val="003B4FBC"/>
    <w:rsid w:val="003C187E"/>
    <w:rsid w:val="003D6B4D"/>
    <w:rsid w:val="003D73F2"/>
    <w:rsid w:val="003E005E"/>
    <w:rsid w:val="003E0CDD"/>
    <w:rsid w:val="003E5081"/>
    <w:rsid w:val="003F3150"/>
    <w:rsid w:val="003F3400"/>
    <w:rsid w:val="003F4EFB"/>
    <w:rsid w:val="003F52C7"/>
    <w:rsid w:val="003F785B"/>
    <w:rsid w:val="004012C1"/>
    <w:rsid w:val="004020D1"/>
    <w:rsid w:val="0040212C"/>
    <w:rsid w:val="0040408D"/>
    <w:rsid w:val="00404B18"/>
    <w:rsid w:val="004101F5"/>
    <w:rsid w:val="00411032"/>
    <w:rsid w:val="00414EBA"/>
    <w:rsid w:val="00414F14"/>
    <w:rsid w:val="004158EB"/>
    <w:rsid w:val="00417462"/>
    <w:rsid w:val="0042419C"/>
    <w:rsid w:val="004244F3"/>
    <w:rsid w:val="00425192"/>
    <w:rsid w:val="00425DF7"/>
    <w:rsid w:val="0042662A"/>
    <w:rsid w:val="004300CC"/>
    <w:rsid w:val="004308B7"/>
    <w:rsid w:val="004333CD"/>
    <w:rsid w:val="00434C3A"/>
    <w:rsid w:val="00443B7C"/>
    <w:rsid w:val="00444695"/>
    <w:rsid w:val="00444E59"/>
    <w:rsid w:val="00453AE6"/>
    <w:rsid w:val="00454FE8"/>
    <w:rsid w:val="00457E63"/>
    <w:rsid w:val="00462474"/>
    <w:rsid w:val="004624D2"/>
    <w:rsid w:val="004627F7"/>
    <w:rsid w:val="00463249"/>
    <w:rsid w:val="00464C18"/>
    <w:rsid w:val="0046582B"/>
    <w:rsid w:val="004677BC"/>
    <w:rsid w:val="00471148"/>
    <w:rsid w:val="0047196A"/>
    <w:rsid w:val="004725AF"/>
    <w:rsid w:val="00477341"/>
    <w:rsid w:val="00482711"/>
    <w:rsid w:val="00483712"/>
    <w:rsid w:val="00484C8E"/>
    <w:rsid w:val="00486F10"/>
    <w:rsid w:val="004876FD"/>
    <w:rsid w:val="00490B1D"/>
    <w:rsid w:val="00497D73"/>
    <w:rsid w:val="004A15BD"/>
    <w:rsid w:val="004A5CF4"/>
    <w:rsid w:val="004B1F68"/>
    <w:rsid w:val="004B316F"/>
    <w:rsid w:val="004B33FA"/>
    <w:rsid w:val="004B40A1"/>
    <w:rsid w:val="004B65B2"/>
    <w:rsid w:val="004B7F7B"/>
    <w:rsid w:val="004C13CE"/>
    <w:rsid w:val="004D4657"/>
    <w:rsid w:val="004D63EC"/>
    <w:rsid w:val="004D6E5D"/>
    <w:rsid w:val="004E5B49"/>
    <w:rsid w:val="004F2BD2"/>
    <w:rsid w:val="004F3ADB"/>
    <w:rsid w:val="004F40FC"/>
    <w:rsid w:val="00501686"/>
    <w:rsid w:val="0050239E"/>
    <w:rsid w:val="00502795"/>
    <w:rsid w:val="00507FDE"/>
    <w:rsid w:val="005113EF"/>
    <w:rsid w:val="005133B3"/>
    <w:rsid w:val="005134EB"/>
    <w:rsid w:val="00513910"/>
    <w:rsid w:val="005172E2"/>
    <w:rsid w:val="00520661"/>
    <w:rsid w:val="00521D77"/>
    <w:rsid w:val="005240E2"/>
    <w:rsid w:val="00527ECD"/>
    <w:rsid w:val="00530FF4"/>
    <w:rsid w:val="00532747"/>
    <w:rsid w:val="00535CD7"/>
    <w:rsid w:val="005408D8"/>
    <w:rsid w:val="0054156B"/>
    <w:rsid w:val="00543939"/>
    <w:rsid w:val="00544641"/>
    <w:rsid w:val="00546FA9"/>
    <w:rsid w:val="00551DC0"/>
    <w:rsid w:val="0056621E"/>
    <w:rsid w:val="00566C48"/>
    <w:rsid w:val="00567959"/>
    <w:rsid w:val="00572750"/>
    <w:rsid w:val="00572AA7"/>
    <w:rsid w:val="0058000A"/>
    <w:rsid w:val="005828EF"/>
    <w:rsid w:val="00585375"/>
    <w:rsid w:val="00585384"/>
    <w:rsid w:val="00585507"/>
    <w:rsid w:val="005859C1"/>
    <w:rsid w:val="00591E0F"/>
    <w:rsid w:val="00593594"/>
    <w:rsid w:val="005A0079"/>
    <w:rsid w:val="005A27B6"/>
    <w:rsid w:val="005A2DAB"/>
    <w:rsid w:val="005A4490"/>
    <w:rsid w:val="005A6276"/>
    <w:rsid w:val="005B2C94"/>
    <w:rsid w:val="005C36F0"/>
    <w:rsid w:val="005C4685"/>
    <w:rsid w:val="005C56F2"/>
    <w:rsid w:val="005C7312"/>
    <w:rsid w:val="005D0B1C"/>
    <w:rsid w:val="005E3260"/>
    <w:rsid w:val="005F3BBC"/>
    <w:rsid w:val="005F707F"/>
    <w:rsid w:val="00607954"/>
    <w:rsid w:val="00612DD2"/>
    <w:rsid w:val="00615EB5"/>
    <w:rsid w:val="006171C8"/>
    <w:rsid w:val="006218CE"/>
    <w:rsid w:val="00621D27"/>
    <w:rsid w:val="0062204C"/>
    <w:rsid w:val="006221CF"/>
    <w:rsid w:val="00626654"/>
    <w:rsid w:val="00632BA2"/>
    <w:rsid w:val="00636BB0"/>
    <w:rsid w:val="00636EDE"/>
    <w:rsid w:val="00640CA9"/>
    <w:rsid w:val="006414BA"/>
    <w:rsid w:val="0064693A"/>
    <w:rsid w:val="00664076"/>
    <w:rsid w:val="00664121"/>
    <w:rsid w:val="00664B98"/>
    <w:rsid w:val="00664BEB"/>
    <w:rsid w:val="00665DDB"/>
    <w:rsid w:val="006660F5"/>
    <w:rsid w:val="00673301"/>
    <w:rsid w:val="00677C2F"/>
    <w:rsid w:val="006825AF"/>
    <w:rsid w:val="00683A49"/>
    <w:rsid w:val="00684AC9"/>
    <w:rsid w:val="00685218"/>
    <w:rsid w:val="0069083D"/>
    <w:rsid w:val="00693867"/>
    <w:rsid w:val="00693B94"/>
    <w:rsid w:val="006A0B46"/>
    <w:rsid w:val="006A110D"/>
    <w:rsid w:val="006A76CB"/>
    <w:rsid w:val="006B429E"/>
    <w:rsid w:val="006C0D8A"/>
    <w:rsid w:val="006C0DB6"/>
    <w:rsid w:val="006C183E"/>
    <w:rsid w:val="006C2F74"/>
    <w:rsid w:val="006C3DA7"/>
    <w:rsid w:val="006C59A1"/>
    <w:rsid w:val="006D26B9"/>
    <w:rsid w:val="006D47A6"/>
    <w:rsid w:val="006D4EF1"/>
    <w:rsid w:val="006E0D18"/>
    <w:rsid w:val="006E6548"/>
    <w:rsid w:val="006F02BF"/>
    <w:rsid w:val="006F28DD"/>
    <w:rsid w:val="006F367B"/>
    <w:rsid w:val="006F4495"/>
    <w:rsid w:val="006F644E"/>
    <w:rsid w:val="006F7E29"/>
    <w:rsid w:val="00702235"/>
    <w:rsid w:val="007078E3"/>
    <w:rsid w:val="00720B38"/>
    <w:rsid w:val="00721B9F"/>
    <w:rsid w:val="0073312A"/>
    <w:rsid w:val="00733D8B"/>
    <w:rsid w:val="007452FA"/>
    <w:rsid w:val="00753CB3"/>
    <w:rsid w:val="0075533A"/>
    <w:rsid w:val="00760526"/>
    <w:rsid w:val="00762040"/>
    <w:rsid w:val="00762D6C"/>
    <w:rsid w:val="00771F0E"/>
    <w:rsid w:val="0077499E"/>
    <w:rsid w:val="007814F6"/>
    <w:rsid w:val="00785636"/>
    <w:rsid w:val="007977DC"/>
    <w:rsid w:val="007A1537"/>
    <w:rsid w:val="007A5328"/>
    <w:rsid w:val="007B2D7C"/>
    <w:rsid w:val="007B2EEB"/>
    <w:rsid w:val="007B4AD2"/>
    <w:rsid w:val="007B5733"/>
    <w:rsid w:val="007B6AE8"/>
    <w:rsid w:val="007B7100"/>
    <w:rsid w:val="007B74A8"/>
    <w:rsid w:val="007C5470"/>
    <w:rsid w:val="007C68A7"/>
    <w:rsid w:val="007D40C7"/>
    <w:rsid w:val="007D6550"/>
    <w:rsid w:val="007E0193"/>
    <w:rsid w:val="007E01ED"/>
    <w:rsid w:val="007E43E7"/>
    <w:rsid w:val="007E4A28"/>
    <w:rsid w:val="007E5852"/>
    <w:rsid w:val="007F03BB"/>
    <w:rsid w:val="008010EC"/>
    <w:rsid w:val="00802133"/>
    <w:rsid w:val="0080631B"/>
    <w:rsid w:val="00806C67"/>
    <w:rsid w:val="00807B03"/>
    <w:rsid w:val="00807F60"/>
    <w:rsid w:val="00813AAE"/>
    <w:rsid w:val="00820AA6"/>
    <w:rsid w:val="00820F71"/>
    <w:rsid w:val="00824304"/>
    <w:rsid w:val="008327BF"/>
    <w:rsid w:val="008327C8"/>
    <w:rsid w:val="00834365"/>
    <w:rsid w:val="00836117"/>
    <w:rsid w:val="008570CF"/>
    <w:rsid w:val="00862E40"/>
    <w:rsid w:val="0086685F"/>
    <w:rsid w:val="008716B0"/>
    <w:rsid w:val="00871D92"/>
    <w:rsid w:val="008773B4"/>
    <w:rsid w:val="00877AA8"/>
    <w:rsid w:val="00882911"/>
    <w:rsid w:val="00886A71"/>
    <w:rsid w:val="00886FB7"/>
    <w:rsid w:val="008870F7"/>
    <w:rsid w:val="00887567"/>
    <w:rsid w:val="008930B3"/>
    <w:rsid w:val="008937E7"/>
    <w:rsid w:val="00893ED8"/>
    <w:rsid w:val="00896F85"/>
    <w:rsid w:val="008A6928"/>
    <w:rsid w:val="008A6B73"/>
    <w:rsid w:val="008A7793"/>
    <w:rsid w:val="008B3E85"/>
    <w:rsid w:val="008C043B"/>
    <w:rsid w:val="008C10BD"/>
    <w:rsid w:val="008C2D1E"/>
    <w:rsid w:val="008C34A4"/>
    <w:rsid w:val="008C6175"/>
    <w:rsid w:val="008D1147"/>
    <w:rsid w:val="008D2E67"/>
    <w:rsid w:val="008D31A8"/>
    <w:rsid w:val="008D7C42"/>
    <w:rsid w:val="008F0B93"/>
    <w:rsid w:val="008F548E"/>
    <w:rsid w:val="008F6BD6"/>
    <w:rsid w:val="00903EFE"/>
    <w:rsid w:val="00910D6E"/>
    <w:rsid w:val="009155D4"/>
    <w:rsid w:val="009169AB"/>
    <w:rsid w:val="009206A7"/>
    <w:rsid w:val="00921C8C"/>
    <w:rsid w:val="00923047"/>
    <w:rsid w:val="00926840"/>
    <w:rsid w:val="0092771E"/>
    <w:rsid w:val="00931C16"/>
    <w:rsid w:val="009320D1"/>
    <w:rsid w:val="00933C2C"/>
    <w:rsid w:val="00935664"/>
    <w:rsid w:val="00935F54"/>
    <w:rsid w:val="009361A1"/>
    <w:rsid w:val="00950C4A"/>
    <w:rsid w:val="00951267"/>
    <w:rsid w:val="00954348"/>
    <w:rsid w:val="00954563"/>
    <w:rsid w:val="009547EF"/>
    <w:rsid w:val="00954C68"/>
    <w:rsid w:val="00954EC4"/>
    <w:rsid w:val="00956798"/>
    <w:rsid w:val="00973579"/>
    <w:rsid w:val="00973D19"/>
    <w:rsid w:val="009743EB"/>
    <w:rsid w:val="00974FEA"/>
    <w:rsid w:val="0098113F"/>
    <w:rsid w:val="00981C27"/>
    <w:rsid w:val="009869B7"/>
    <w:rsid w:val="00990560"/>
    <w:rsid w:val="009911EF"/>
    <w:rsid w:val="009951EB"/>
    <w:rsid w:val="009A23DD"/>
    <w:rsid w:val="009A4AFC"/>
    <w:rsid w:val="009A4F7D"/>
    <w:rsid w:val="009B4D4B"/>
    <w:rsid w:val="009C0E1F"/>
    <w:rsid w:val="009D0DEF"/>
    <w:rsid w:val="009D2557"/>
    <w:rsid w:val="009D6496"/>
    <w:rsid w:val="009D6900"/>
    <w:rsid w:val="009D6E75"/>
    <w:rsid w:val="009E2031"/>
    <w:rsid w:val="009E3D9D"/>
    <w:rsid w:val="009E4A85"/>
    <w:rsid w:val="009E7819"/>
    <w:rsid w:val="009F2CCE"/>
    <w:rsid w:val="009F5278"/>
    <w:rsid w:val="00A0120A"/>
    <w:rsid w:val="00A0136E"/>
    <w:rsid w:val="00A10727"/>
    <w:rsid w:val="00A12BD3"/>
    <w:rsid w:val="00A131AB"/>
    <w:rsid w:val="00A13FB1"/>
    <w:rsid w:val="00A149CF"/>
    <w:rsid w:val="00A17CFE"/>
    <w:rsid w:val="00A17D4C"/>
    <w:rsid w:val="00A20858"/>
    <w:rsid w:val="00A23B49"/>
    <w:rsid w:val="00A23E1F"/>
    <w:rsid w:val="00A2742E"/>
    <w:rsid w:val="00A34F84"/>
    <w:rsid w:val="00A369D3"/>
    <w:rsid w:val="00A37277"/>
    <w:rsid w:val="00A40029"/>
    <w:rsid w:val="00A4605D"/>
    <w:rsid w:val="00A51682"/>
    <w:rsid w:val="00A5313B"/>
    <w:rsid w:val="00A5380D"/>
    <w:rsid w:val="00A60D12"/>
    <w:rsid w:val="00A652D6"/>
    <w:rsid w:val="00A665BB"/>
    <w:rsid w:val="00A7720A"/>
    <w:rsid w:val="00A83069"/>
    <w:rsid w:val="00A8407B"/>
    <w:rsid w:val="00A90C80"/>
    <w:rsid w:val="00A921DA"/>
    <w:rsid w:val="00A94997"/>
    <w:rsid w:val="00A96F38"/>
    <w:rsid w:val="00AA2384"/>
    <w:rsid w:val="00AA4816"/>
    <w:rsid w:val="00AA5220"/>
    <w:rsid w:val="00AA77CE"/>
    <w:rsid w:val="00AB48B8"/>
    <w:rsid w:val="00AB7E40"/>
    <w:rsid w:val="00AB7EEC"/>
    <w:rsid w:val="00AC5CE9"/>
    <w:rsid w:val="00AC751C"/>
    <w:rsid w:val="00AD0299"/>
    <w:rsid w:val="00AD378B"/>
    <w:rsid w:val="00AE085B"/>
    <w:rsid w:val="00AE0C4C"/>
    <w:rsid w:val="00AE2507"/>
    <w:rsid w:val="00AE46FA"/>
    <w:rsid w:val="00AE50F0"/>
    <w:rsid w:val="00AE51B3"/>
    <w:rsid w:val="00AE51C2"/>
    <w:rsid w:val="00AE6796"/>
    <w:rsid w:val="00AF0099"/>
    <w:rsid w:val="00AF166B"/>
    <w:rsid w:val="00AF429B"/>
    <w:rsid w:val="00AF558B"/>
    <w:rsid w:val="00AF6E2E"/>
    <w:rsid w:val="00AF7C37"/>
    <w:rsid w:val="00AF7CEB"/>
    <w:rsid w:val="00AF7DC7"/>
    <w:rsid w:val="00B04223"/>
    <w:rsid w:val="00B0573F"/>
    <w:rsid w:val="00B06846"/>
    <w:rsid w:val="00B06E80"/>
    <w:rsid w:val="00B10161"/>
    <w:rsid w:val="00B146EE"/>
    <w:rsid w:val="00B1508A"/>
    <w:rsid w:val="00B15DD7"/>
    <w:rsid w:val="00B212E5"/>
    <w:rsid w:val="00B22BA8"/>
    <w:rsid w:val="00B27563"/>
    <w:rsid w:val="00B276E4"/>
    <w:rsid w:val="00B30377"/>
    <w:rsid w:val="00B321B3"/>
    <w:rsid w:val="00B42FFB"/>
    <w:rsid w:val="00B44A67"/>
    <w:rsid w:val="00B471EE"/>
    <w:rsid w:val="00B47E2E"/>
    <w:rsid w:val="00B51367"/>
    <w:rsid w:val="00B6403F"/>
    <w:rsid w:val="00B67BB2"/>
    <w:rsid w:val="00B71F1F"/>
    <w:rsid w:val="00B752EB"/>
    <w:rsid w:val="00B827F0"/>
    <w:rsid w:val="00B83156"/>
    <w:rsid w:val="00B8385D"/>
    <w:rsid w:val="00B84E56"/>
    <w:rsid w:val="00B850A8"/>
    <w:rsid w:val="00B91BC7"/>
    <w:rsid w:val="00B91DFF"/>
    <w:rsid w:val="00B93847"/>
    <w:rsid w:val="00B94CD5"/>
    <w:rsid w:val="00B97C22"/>
    <w:rsid w:val="00BA3620"/>
    <w:rsid w:val="00BA498B"/>
    <w:rsid w:val="00BB02D6"/>
    <w:rsid w:val="00BB144D"/>
    <w:rsid w:val="00BB3F89"/>
    <w:rsid w:val="00BB4A9F"/>
    <w:rsid w:val="00BB5402"/>
    <w:rsid w:val="00BB5B2F"/>
    <w:rsid w:val="00BC0387"/>
    <w:rsid w:val="00BC210A"/>
    <w:rsid w:val="00BD001F"/>
    <w:rsid w:val="00BD0289"/>
    <w:rsid w:val="00BD14BB"/>
    <w:rsid w:val="00BE47DB"/>
    <w:rsid w:val="00BE590D"/>
    <w:rsid w:val="00BE63C8"/>
    <w:rsid w:val="00BE76BE"/>
    <w:rsid w:val="00BF3748"/>
    <w:rsid w:val="00BF5F65"/>
    <w:rsid w:val="00BF6DF2"/>
    <w:rsid w:val="00BF754E"/>
    <w:rsid w:val="00BF79C7"/>
    <w:rsid w:val="00C00F7A"/>
    <w:rsid w:val="00C07B67"/>
    <w:rsid w:val="00C125B6"/>
    <w:rsid w:val="00C1579A"/>
    <w:rsid w:val="00C157F5"/>
    <w:rsid w:val="00C16ADB"/>
    <w:rsid w:val="00C22907"/>
    <w:rsid w:val="00C232A3"/>
    <w:rsid w:val="00C2338D"/>
    <w:rsid w:val="00C244EA"/>
    <w:rsid w:val="00C30255"/>
    <w:rsid w:val="00C33A14"/>
    <w:rsid w:val="00C34F55"/>
    <w:rsid w:val="00C35612"/>
    <w:rsid w:val="00C36A1F"/>
    <w:rsid w:val="00C3708C"/>
    <w:rsid w:val="00C419EF"/>
    <w:rsid w:val="00C4260D"/>
    <w:rsid w:val="00C42B34"/>
    <w:rsid w:val="00C4506F"/>
    <w:rsid w:val="00C46CC7"/>
    <w:rsid w:val="00C47E0B"/>
    <w:rsid w:val="00C47FE7"/>
    <w:rsid w:val="00C51BC4"/>
    <w:rsid w:val="00C532F7"/>
    <w:rsid w:val="00C552DE"/>
    <w:rsid w:val="00C63D81"/>
    <w:rsid w:val="00C66C47"/>
    <w:rsid w:val="00C66E78"/>
    <w:rsid w:val="00C67235"/>
    <w:rsid w:val="00C70A7F"/>
    <w:rsid w:val="00C70B4E"/>
    <w:rsid w:val="00C74B7E"/>
    <w:rsid w:val="00C74FE0"/>
    <w:rsid w:val="00C75B7C"/>
    <w:rsid w:val="00C767B9"/>
    <w:rsid w:val="00C84D96"/>
    <w:rsid w:val="00C85C27"/>
    <w:rsid w:val="00C8642A"/>
    <w:rsid w:val="00C868FE"/>
    <w:rsid w:val="00C877C4"/>
    <w:rsid w:val="00C906C1"/>
    <w:rsid w:val="00C93A0C"/>
    <w:rsid w:val="00C96726"/>
    <w:rsid w:val="00C96919"/>
    <w:rsid w:val="00CA491E"/>
    <w:rsid w:val="00CB1C56"/>
    <w:rsid w:val="00CB2B1F"/>
    <w:rsid w:val="00CB64E7"/>
    <w:rsid w:val="00CB77F1"/>
    <w:rsid w:val="00CC4705"/>
    <w:rsid w:val="00CC5727"/>
    <w:rsid w:val="00CE0435"/>
    <w:rsid w:val="00CE2D5B"/>
    <w:rsid w:val="00CE4665"/>
    <w:rsid w:val="00CE4825"/>
    <w:rsid w:val="00CF329C"/>
    <w:rsid w:val="00CF3932"/>
    <w:rsid w:val="00CF506D"/>
    <w:rsid w:val="00CF7908"/>
    <w:rsid w:val="00D0596A"/>
    <w:rsid w:val="00D11E58"/>
    <w:rsid w:val="00D15E8D"/>
    <w:rsid w:val="00D21BE0"/>
    <w:rsid w:val="00D25995"/>
    <w:rsid w:val="00D308BE"/>
    <w:rsid w:val="00D434F9"/>
    <w:rsid w:val="00D45A50"/>
    <w:rsid w:val="00D45D8F"/>
    <w:rsid w:val="00D46DAF"/>
    <w:rsid w:val="00D51836"/>
    <w:rsid w:val="00D56D91"/>
    <w:rsid w:val="00D601FA"/>
    <w:rsid w:val="00D60DBE"/>
    <w:rsid w:val="00D60E95"/>
    <w:rsid w:val="00D60F6B"/>
    <w:rsid w:val="00D6110A"/>
    <w:rsid w:val="00D627D8"/>
    <w:rsid w:val="00D6568A"/>
    <w:rsid w:val="00D80527"/>
    <w:rsid w:val="00D90EAA"/>
    <w:rsid w:val="00D919FE"/>
    <w:rsid w:val="00D9437B"/>
    <w:rsid w:val="00DA1D57"/>
    <w:rsid w:val="00DA390C"/>
    <w:rsid w:val="00DA4BF7"/>
    <w:rsid w:val="00DA5979"/>
    <w:rsid w:val="00DB7E10"/>
    <w:rsid w:val="00DC2BC7"/>
    <w:rsid w:val="00DC43B1"/>
    <w:rsid w:val="00DC777E"/>
    <w:rsid w:val="00DD38E0"/>
    <w:rsid w:val="00DD4F35"/>
    <w:rsid w:val="00DD713F"/>
    <w:rsid w:val="00DE1411"/>
    <w:rsid w:val="00DE2EE7"/>
    <w:rsid w:val="00DE2FB4"/>
    <w:rsid w:val="00DE7899"/>
    <w:rsid w:val="00DE7EF0"/>
    <w:rsid w:val="00DF07A4"/>
    <w:rsid w:val="00DF0D2A"/>
    <w:rsid w:val="00E010EB"/>
    <w:rsid w:val="00E016A1"/>
    <w:rsid w:val="00E05A95"/>
    <w:rsid w:val="00E10C91"/>
    <w:rsid w:val="00E12DD6"/>
    <w:rsid w:val="00E1337C"/>
    <w:rsid w:val="00E15EEB"/>
    <w:rsid w:val="00E16086"/>
    <w:rsid w:val="00E16672"/>
    <w:rsid w:val="00E205A7"/>
    <w:rsid w:val="00E22F24"/>
    <w:rsid w:val="00E33509"/>
    <w:rsid w:val="00E40548"/>
    <w:rsid w:val="00E417B6"/>
    <w:rsid w:val="00E4256E"/>
    <w:rsid w:val="00E453AC"/>
    <w:rsid w:val="00E47B41"/>
    <w:rsid w:val="00E57E2C"/>
    <w:rsid w:val="00E606CC"/>
    <w:rsid w:val="00E643EC"/>
    <w:rsid w:val="00E6736F"/>
    <w:rsid w:val="00E700AA"/>
    <w:rsid w:val="00E74271"/>
    <w:rsid w:val="00E758B1"/>
    <w:rsid w:val="00E75B44"/>
    <w:rsid w:val="00E82349"/>
    <w:rsid w:val="00E90AD7"/>
    <w:rsid w:val="00E91A76"/>
    <w:rsid w:val="00E932A8"/>
    <w:rsid w:val="00E941DE"/>
    <w:rsid w:val="00E94E02"/>
    <w:rsid w:val="00E952AE"/>
    <w:rsid w:val="00E953FF"/>
    <w:rsid w:val="00E96569"/>
    <w:rsid w:val="00E97160"/>
    <w:rsid w:val="00EA1549"/>
    <w:rsid w:val="00EA224B"/>
    <w:rsid w:val="00EA58DA"/>
    <w:rsid w:val="00EA6594"/>
    <w:rsid w:val="00EB366D"/>
    <w:rsid w:val="00EB3954"/>
    <w:rsid w:val="00EB4AE5"/>
    <w:rsid w:val="00EB6B83"/>
    <w:rsid w:val="00EB7B6F"/>
    <w:rsid w:val="00EC4238"/>
    <w:rsid w:val="00EC6753"/>
    <w:rsid w:val="00ED0BF1"/>
    <w:rsid w:val="00ED1D75"/>
    <w:rsid w:val="00ED3701"/>
    <w:rsid w:val="00EF0008"/>
    <w:rsid w:val="00EF20B1"/>
    <w:rsid w:val="00EF3010"/>
    <w:rsid w:val="00EF60E1"/>
    <w:rsid w:val="00EF6E7F"/>
    <w:rsid w:val="00F01A9D"/>
    <w:rsid w:val="00F03431"/>
    <w:rsid w:val="00F05E45"/>
    <w:rsid w:val="00F07649"/>
    <w:rsid w:val="00F10D32"/>
    <w:rsid w:val="00F158C2"/>
    <w:rsid w:val="00F16059"/>
    <w:rsid w:val="00F20167"/>
    <w:rsid w:val="00F2224F"/>
    <w:rsid w:val="00F25789"/>
    <w:rsid w:val="00F27082"/>
    <w:rsid w:val="00F40C5C"/>
    <w:rsid w:val="00F41834"/>
    <w:rsid w:val="00F47E29"/>
    <w:rsid w:val="00F512D5"/>
    <w:rsid w:val="00F51945"/>
    <w:rsid w:val="00F5346C"/>
    <w:rsid w:val="00F538FE"/>
    <w:rsid w:val="00F563D3"/>
    <w:rsid w:val="00F6313D"/>
    <w:rsid w:val="00F7685E"/>
    <w:rsid w:val="00F80A9D"/>
    <w:rsid w:val="00F83C03"/>
    <w:rsid w:val="00F87CFA"/>
    <w:rsid w:val="00F87EC7"/>
    <w:rsid w:val="00F945D1"/>
    <w:rsid w:val="00FA3849"/>
    <w:rsid w:val="00FA786E"/>
    <w:rsid w:val="00FB0392"/>
    <w:rsid w:val="00FB2043"/>
    <w:rsid w:val="00FB2905"/>
    <w:rsid w:val="00FB37A5"/>
    <w:rsid w:val="00FB7C9D"/>
    <w:rsid w:val="00FC36F6"/>
    <w:rsid w:val="00FD02D1"/>
    <w:rsid w:val="00FD51FD"/>
    <w:rsid w:val="00FE2A24"/>
    <w:rsid w:val="00FE2A90"/>
    <w:rsid w:val="00FE6559"/>
    <w:rsid w:val="00FF0919"/>
    <w:rsid w:val="00FF1302"/>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5B8C4A"/>
  <w15:docId w15:val="{2BAC96F9-2BC4-44A8-92D7-FA01982D7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F329C"/>
    <w:pPr>
      <w:tabs>
        <w:tab w:val="center" w:pos="4536"/>
        <w:tab w:val="right" w:pos="9072"/>
      </w:tabs>
      <w:spacing w:after="0" w:line="240" w:lineRule="auto"/>
    </w:pPr>
  </w:style>
  <w:style w:type="character" w:customStyle="1" w:styleId="HeaderChar">
    <w:name w:val="Header Char"/>
    <w:basedOn w:val="DefaultParagraphFont"/>
    <w:link w:val="Header"/>
    <w:uiPriority w:val="99"/>
    <w:rsid w:val="00CF329C"/>
  </w:style>
  <w:style w:type="paragraph" w:styleId="Footer">
    <w:name w:val="footer"/>
    <w:basedOn w:val="Normal"/>
    <w:link w:val="FooterChar"/>
    <w:uiPriority w:val="99"/>
    <w:unhideWhenUsed/>
    <w:rsid w:val="00CF329C"/>
    <w:pPr>
      <w:tabs>
        <w:tab w:val="center" w:pos="4536"/>
        <w:tab w:val="right" w:pos="9072"/>
      </w:tabs>
      <w:spacing w:after="0" w:line="240" w:lineRule="auto"/>
    </w:pPr>
  </w:style>
  <w:style w:type="character" w:customStyle="1" w:styleId="FooterChar">
    <w:name w:val="Footer Char"/>
    <w:basedOn w:val="DefaultParagraphFont"/>
    <w:link w:val="Footer"/>
    <w:uiPriority w:val="99"/>
    <w:rsid w:val="00CF329C"/>
  </w:style>
  <w:style w:type="paragraph" w:styleId="Revision">
    <w:name w:val="Revision"/>
    <w:hidden/>
    <w:uiPriority w:val="99"/>
    <w:semiHidden/>
    <w:rsid w:val="006F644E"/>
    <w:pPr>
      <w:spacing w:after="0" w:line="240" w:lineRule="auto"/>
    </w:pPr>
  </w:style>
  <w:style w:type="character" w:customStyle="1" w:styleId="jrnl">
    <w:name w:val="jrnl"/>
    <w:basedOn w:val="DefaultParagraphFont"/>
    <w:rsid w:val="002C2B85"/>
  </w:style>
  <w:style w:type="paragraph" w:customStyle="1" w:styleId="desc">
    <w:name w:val="desc"/>
    <w:basedOn w:val="Normal"/>
    <w:rsid w:val="0086685F"/>
    <w:pPr>
      <w:spacing w:before="100" w:beforeAutospacing="1" w:after="100" w:afterAutospacing="1" w:line="240" w:lineRule="auto"/>
    </w:pPr>
    <w:rPr>
      <w:rFonts w:ascii="Arial Unicode MS" w:eastAsia="Arial Unicode MS" w:hAnsi="Arial Unicode MS" w:cs="Arial Unicode MS"/>
      <w:sz w:val="24"/>
      <w:szCs w:val="24"/>
      <w:lang w:val="sv-SE" w:eastAsia="sv-SE"/>
    </w:rPr>
  </w:style>
  <w:style w:type="character" w:customStyle="1" w:styleId="apple-converted-space">
    <w:name w:val="apple-converted-space"/>
    <w:basedOn w:val="DefaultParagraphFont"/>
    <w:rsid w:val="00C75B7C"/>
  </w:style>
  <w:style w:type="character" w:styleId="PlaceholderText">
    <w:name w:val="Placeholder Text"/>
    <w:basedOn w:val="DefaultParagraphFont"/>
    <w:uiPriority w:val="99"/>
    <w:semiHidden/>
    <w:rsid w:val="007977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587009">
      <w:bodyDiv w:val="1"/>
      <w:marLeft w:val="0"/>
      <w:marRight w:val="0"/>
      <w:marTop w:val="0"/>
      <w:marBottom w:val="0"/>
      <w:divBdr>
        <w:top w:val="none" w:sz="0" w:space="0" w:color="auto"/>
        <w:left w:val="none" w:sz="0" w:space="0" w:color="auto"/>
        <w:bottom w:val="none" w:sz="0" w:space="0" w:color="auto"/>
        <w:right w:val="none" w:sz="0" w:space="0" w:color="auto"/>
      </w:divBdr>
    </w:div>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229195168">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42325584">
      <w:bodyDiv w:val="1"/>
      <w:marLeft w:val="0"/>
      <w:marRight w:val="0"/>
      <w:marTop w:val="0"/>
      <w:marBottom w:val="0"/>
      <w:divBdr>
        <w:top w:val="none" w:sz="0" w:space="0" w:color="auto"/>
        <w:left w:val="none" w:sz="0" w:space="0" w:color="auto"/>
        <w:bottom w:val="none" w:sz="0" w:space="0" w:color="auto"/>
        <w:right w:val="none" w:sz="0" w:space="0" w:color="auto"/>
      </w:divBdr>
      <w:divsChild>
        <w:div w:id="1774592349">
          <w:marLeft w:val="0"/>
          <w:marRight w:val="0"/>
          <w:marTop w:val="0"/>
          <w:marBottom w:val="0"/>
          <w:divBdr>
            <w:top w:val="none" w:sz="0" w:space="0" w:color="auto"/>
            <w:left w:val="none" w:sz="0" w:space="0" w:color="auto"/>
            <w:bottom w:val="none" w:sz="0" w:space="0" w:color="auto"/>
            <w:right w:val="none" w:sz="0" w:space="0" w:color="auto"/>
          </w:divBdr>
        </w:div>
      </w:divsChild>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magnus.unemo@regionorebrolan.se" TargetMode="External"/><Relationship Id="rId19"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10CDC-BA62-4D8D-AC1A-4674B6F43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20</Pages>
  <Words>40121</Words>
  <Characters>228692</Characters>
  <Application>Microsoft Office Word</Application>
  <DocSecurity>0</DocSecurity>
  <Lines>1905</Lines>
  <Paragraphs>536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Örebro läns landsting</Company>
  <LinksUpToDate>false</LinksUpToDate>
  <CharactersWithSpaces>268277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8</cp:revision>
  <cp:lastPrinted>2016-12-17T22:33:00Z</cp:lastPrinted>
  <dcterms:created xsi:type="dcterms:W3CDTF">2016-12-17T21:46:00Z</dcterms:created>
  <dcterms:modified xsi:type="dcterms:W3CDTF">2016-12-17T23:36:00Z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id="WwDIWgzo"/&gt;&lt;style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