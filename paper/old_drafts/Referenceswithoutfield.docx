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D2DE36" w14:textId="0FF5E5FF" w:rsidR="003D73F2" w:rsidRPr="005D0B1C" w:rsidRDefault="002748F4">
      <w:pPr>
        <w:spacing w:after="0" w:line="480" w:lineRule="auto"/>
        <w:jc w:val="center"/>
        <w:rPr>
          <w:ins w:id="0" w:author="Unemo Magnus, USÖ Labmed länsklinik" w:date="2016-11-14T17:41:00Z"/>
          <w:rFonts w:ascii="Times New Roman" w:hAnsi="Times New Roman" w:cs="Times New Roman"/>
          <w:b/>
          <w:i/>
          <w:iCs/>
          <w:sz w:val="28"/>
          <w:szCs w:val="28"/>
          <w:rPrChange w:id="1" w:author="Unemo Magnus, USÖ Labmed länsklinik" w:date="2016-11-14T17:41:00Z">
            <w:rPr>
              <w:ins w:id="2" w:author="Unemo Magnus, USÖ Labmed länsklinik" w:date="2016-11-14T17:41:00Z"/>
              <w:rFonts w:ascii="Times New Roman" w:hAnsi="Times New Roman" w:cs="Times New Roman"/>
              <w:b/>
              <w:i/>
              <w:iCs/>
              <w:sz w:val="24"/>
              <w:szCs w:val="24"/>
            </w:rPr>
          </w:rPrChange>
        </w:rPr>
        <w:pPrChange w:id="3" w:author="Unemo Magnus, USÖ Labmed länsklinik" w:date="2016-11-14T17:43:00Z">
          <w:pPr>
            <w:spacing w:line="480" w:lineRule="auto"/>
          </w:pPr>
        </w:pPrChange>
      </w:pPr>
      <w:r w:rsidRPr="005D0B1C">
        <w:rPr>
          <w:rFonts w:ascii="Times New Roman" w:hAnsi="Times New Roman" w:cs="Times New Roman"/>
          <w:b/>
          <w:sz w:val="28"/>
          <w:szCs w:val="28"/>
          <w:rPrChange w:id="4" w:author="Unemo Magnus, USÖ Labmed länsklinik" w:date="2016-11-14T17:41:00Z">
            <w:rPr>
              <w:rFonts w:ascii="Times New Roman" w:hAnsi="Times New Roman" w:cs="Times New Roman"/>
              <w:b/>
              <w:sz w:val="24"/>
              <w:szCs w:val="24"/>
            </w:rPr>
          </w:rPrChange>
        </w:rPr>
        <w:t xml:space="preserve">A new rapid resazurin-based </w:t>
      </w:r>
      <w:commentRangeStart w:id="5"/>
      <w:r w:rsidRPr="005D0B1C">
        <w:rPr>
          <w:rFonts w:ascii="Times New Roman" w:hAnsi="Times New Roman" w:cs="Times New Roman"/>
          <w:b/>
          <w:sz w:val="28"/>
          <w:szCs w:val="28"/>
          <w:rPrChange w:id="6" w:author="Unemo Magnus, USÖ Labmed länsklinik" w:date="2016-11-14T17:41:00Z">
            <w:rPr>
              <w:rFonts w:ascii="Times New Roman" w:hAnsi="Times New Roman" w:cs="Times New Roman"/>
              <w:b/>
              <w:sz w:val="24"/>
              <w:szCs w:val="24"/>
            </w:rPr>
          </w:rPrChange>
        </w:rPr>
        <w:t xml:space="preserve">microdilution assay for antimicrobial susceptibility testing of </w:t>
      </w:r>
      <w:ins w:id="7" w:author="Unemo Magnus, USÖ Labmed länsklinik" w:date="2016-11-14T17:38:00Z">
        <w:r w:rsidRPr="005D0B1C">
          <w:rPr>
            <w:rFonts w:ascii="Times New Roman" w:hAnsi="Times New Roman" w:cs="Times New Roman"/>
            <w:b/>
            <w:i/>
            <w:iCs/>
            <w:sz w:val="28"/>
            <w:szCs w:val="28"/>
            <w:rPrChange w:id="8" w:author="Unemo Magnus, USÖ Labmed länsklinik" w:date="2016-11-14T17:41:00Z">
              <w:rPr>
                <w:rFonts w:ascii="Times New Roman" w:hAnsi="Times New Roman" w:cs="Times New Roman"/>
                <w:b/>
                <w:i/>
                <w:iCs/>
                <w:sz w:val="24"/>
                <w:szCs w:val="24"/>
              </w:rPr>
            </w:rPrChange>
          </w:rPr>
          <w:t>N</w:t>
        </w:r>
      </w:ins>
      <w:del w:id="9" w:author="Unemo Magnus, USÖ Labmed länsklinik" w:date="2016-11-14T17:38:00Z">
        <w:r w:rsidRPr="005D0B1C" w:rsidDel="002748F4">
          <w:rPr>
            <w:rFonts w:ascii="Times New Roman" w:hAnsi="Times New Roman" w:cs="Times New Roman"/>
            <w:b/>
            <w:i/>
            <w:iCs/>
            <w:sz w:val="28"/>
            <w:szCs w:val="28"/>
            <w:rPrChange w:id="10" w:author="Unemo Magnus, USÖ Labmed länsklinik" w:date="2016-11-14T17:41:00Z">
              <w:rPr>
                <w:rFonts w:ascii="Times New Roman" w:hAnsi="Times New Roman" w:cs="Times New Roman"/>
                <w:b/>
                <w:i/>
                <w:iCs/>
                <w:sz w:val="24"/>
                <w:szCs w:val="24"/>
              </w:rPr>
            </w:rPrChange>
          </w:rPr>
          <w:delText>n</w:delText>
        </w:r>
      </w:del>
      <w:r w:rsidRPr="005D0B1C">
        <w:rPr>
          <w:rFonts w:ascii="Times New Roman" w:hAnsi="Times New Roman" w:cs="Times New Roman"/>
          <w:b/>
          <w:i/>
          <w:iCs/>
          <w:sz w:val="28"/>
          <w:szCs w:val="28"/>
          <w:rPrChange w:id="11" w:author="Unemo Magnus, USÖ Labmed länsklinik" w:date="2016-11-14T17:41:00Z">
            <w:rPr>
              <w:rFonts w:ascii="Times New Roman" w:hAnsi="Times New Roman" w:cs="Times New Roman"/>
              <w:b/>
              <w:i/>
              <w:iCs/>
              <w:sz w:val="24"/>
              <w:szCs w:val="24"/>
            </w:rPr>
          </w:rPrChange>
        </w:rPr>
        <w:t>ei</w:t>
      </w:r>
      <w:commentRangeEnd w:id="5"/>
      <w:r w:rsidR="00A83069">
        <w:rPr>
          <w:rStyle w:val="CommentReference"/>
        </w:rPr>
        <w:commentReference w:id="5"/>
      </w:r>
      <w:r w:rsidRPr="005D0B1C">
        <w:rPr>
          <w:rFonts w:ascii="Times New Roman" w:hAnsi="Times New Roman" w:cs="Times New Roman"/>
          <w:b/>
          <w:i/>
          <w:iCs/>
          <w:sz w:val="28"/>
          <w:szCs w:val="28"/>
          <w:rPrChange w:id="12" w:author="Unemo Magnus, USÖ Labmed länsklinik" w:date="2016-11-14T17:41:00Z">
            <w:rPr>
              <w:rFonts w:ascii="Times New Roman" w:hAnsi="Times New Roman" w:cs="Times New Roman"/>
              <w:b/>
              <w:i/>
              <w:iCs/>
              <w:sz w:val="24"/>
              <w:szCs w:val="24"/>
            </w:rPr>
          </w:rPrChange>
        </w:rPr>
        <w:t>sseria gonorrhoeae</w:t>
      </w:r>
    </w:p>
    <w:p w14:paraId="09DB8E05" w14:textId="77777777" w:rsidR="005D0B1C" w:rsidRPr="002748F4" w:rsidRDefault="005D0B1C">
      <w:pPr>
        <w:spacing w:after="0" w:line="480" w:lineRule="auto"/>
        <w:jc w:val="center"/>
        <w:rPr>
          <w:rFonts w:ascii="Times New Roman" w:hAnsi="Times New Roman" w:cs="Times New Roman"/>
          <w:b/>
          <w:i/>
          <w:iCs/>
          <w:sz w:val="24"/>
          <w:szCs w:val="24"/>
        </w:rPr>
        <w:pPrChange w:id="13" w:author="Unemo Magnus, USÖ Labmed länsklinik" w:date="2016-11-14T17:43:00Z">
          <w:pPr>
            <w:spacing w:line="480" w:lineRule="auto"/>
          </w:pPr>
        </w:pPrChange>
      </w:pPr>
    </w:p>
    <w:p w14:paraId="05A36DF3" w14:textId="4FADE777" w:rsidR="00F07649" w:rsidRDefault="003D73F2">
      <w:pPr>
        <w:spacing w:after="0" w:line="480" w:lineRule="auto"/>
        <w:jc w:val="center"/>
        <w:rPr>
          <w:ins w:id="14" w:author="Unemo Magnus, USÖ Labmed länsklinik" w:date="2016-11-14T17:41:00Z"/>
          <w:rFonts w:ascii="Times New Roman" w:hAnsi="Times New Roman" w:cs="Times New Roman"/>
          <w:b/>
          <w:iCs/>
          <w:sz w:val="24"/>
          <w:szCs w:val="24"/>
          <w:vertAlign w:val="superscript"/>
        </w:rPr>
        <w:pPrChange w:id="15" w:author="Unemo Magnus, USÖ Labmed länsklinik" w:date="2016-11-14T17:43:00Z">
          <w:pPr>
            <w:spacing w:line="480" w:lineRule="auto"/>
          </w:pPr>
        </w:pPrChange>
      </w:pPr>
      <w:r w:rsidRPr="002748F4">
        <w:rPr>
          <w:rFonts w:ascii="Times New Roman" w:hAnsi="Times New Roman" w:cs="Times New Roman"/>
          <w:b/>
          <w:iCs/>
          <w:sz w:val="24"/>
          <w:szCs w:val="24"/>
          <w:rPrChange w:id="16" w:author="Unemo Magnus, USÖ Labmed länsklinik" w:date="2016-11-14T17:37:00Z">
            <w:rPr>
              <w:rFonts w:ascii="Times New Roman" w:hAnsi="Times New Roman" w:cs="Times New Roman"/>
              <w:i/>
              <w:iCs/>
              <w:sz w:val="24"/>
              <w:szCs w:val="24"/>
            </w:rPr>
          </w:rPrChange>
        </w:rPr>
        <w:t>Sunniva Förster</w:t>
      </w:r>
      <w:r w:rsidRPr="002748F4">
        <w:rPr>
          <w:rFonts w:ascii="Times New Roman" w:hAnsi="Times New Roman" w:cs="Times New Roman"/>
          <w:b/>
          <w:iCs/>
          <w:sz w:val="24"/>
          <w:szCs w:val="24"/>
          <w:vertAlign w:val="superscript"/>
          <w:rPrChange w:id="17" w:author="Unemo Magnus, USÖ Labmed länsklinik" w:date="2016-11-14T17:37:00Z">
            <w:rPr>
              <w:rFonts w:ascii="Times New Roman" w:hAnsi="Times New Roman" w:cs="Times New Roman"/>
              <w:i/>
              <w:iCs/>
              <w:sz w:val="24"/>
              <w:szCs w:val="24"/>
              <w:vertAlign w:val="superscript"/>
            </w:rPr>
          </w:rPrChange>
        </w:rPr>
        <w:t>1,</w:t>
      </w:r>
      <w:ins w:id="18" w:author="Unemo Magnus, USÖ Labmed länsklinik" w:date="2016-11-16T13:44:00Z">
        <w:r w:rsidR="00E90AD7">
          <w:rPr>
            <w:rFonts w:ascii="Times New Roman" w:hAnsi="Times New Roman" w:cs="Times New Roman"/>
            <w:b/>
            <w:iCs/>
            <w:sz w:val="24"/>
            <w:szCs w:val="24"/>
            <w:vertAlign w:val="superscript"/>
          </w:rPr>
          <w:t>2,</w:t>
        </w:r>
      </w:ins>
      <w:r w:rsidRPr="002748F4">
        <w:rPr>
          <w:rFonts w:ascii="Times New Roman" w:hAnsi="Times New Roman" w:cs="Times New Roman"/>
          <w:b/>
          <w:iCs/>
          <w:sz w:val="24"/>
          <w:szCs w:val="24"/>
          <w:vertAlign w:val="superscript"/>
          <w:rPrChange w:id="19" w:author="Unemo Magnus, USÖ Labmed länsklinik" w:date="2016-11-14T17:37:00Z">
            <w:rPr>
              <w:rFonts w:ascii="Times New Roman" w:hAnsi="Times New Roman" w:cs="Times New Roman"/>
              <w:i/>
              <w:iCs/>
              <w:sz w:val="24"/>
              <w:szCs w:val="24"/>
              <w:vertAlign w:val="superscript"/>
            </w:rPr>
          </w:rPrChange>
        </w:rPr>
        <w:t>3</w:t>
      </w:r>
      <w:ins w:id="20" w:author="Christian Althaus" w:date="2016-11-28T21:03:00Z">
        <w:r w:rsidR="001742D9">
          <w:rPr>
            <w:rFonts w:ascii="Times New Roman" w:hAnsi="Times New Roman" w:cs="Times New Roman"/>
            <w:b/>
            <w:iCs/>
            <w:sz w:val="24"/>
            <w:szCs w:val="24"/>
            <w:vertAlign w:val="superscript"/>
          </w:rPr>
          <w:t>,4</w:t>
        </w:r>
      </w:ins>
      <w:del w:id="21" w:author="Unemo Magnus, USÖ Labmed länsklinik" w:date="2016-11-16T13:44:00Z">
        <w:r w:rsidRPr="002748F4" w:rsidDel="00E90AD7">
          <w:rPr>
            <w:rFonts w:ascii="Times New Roman" w:hAnsi="Times New Roman" w:cs="Times New Roman"/>
            <w:b/>
            <w:iCs/>
            <w:sz w:val="24"/>
            <w:szCs w:val="24"/>
            <w:vertAlign w:val="superscript"/>
            <w:rPrChange w:id="22" w:author="Unemo Magnus, USÖ Labmed länsklinik" w:date="2016-11-14T17:37:00Z">
              <w:rPr>
                <w:rFonts w:ascii="Times New Roman" w:hAnsi="Times New Roman" w:cs="Times New Roman"/>
                <w:i/>
                <w:iCs/>
                <w:sz w:val="24"/>
                <w:szCs w:val="24"/>
                <w:vertAlign w:val="superscript"/>
              </w:rPr>
            </w:rPrChange>
          </w:rPr>
          <w:delText>,4</w:delText>
        </w:r>
      </w:del>
      <w:ins w:id="23" w:author="Unemo Magnus, USÖ Labmed länsklinik" w:date="2016-11-14T17:37:00Z">
        <w:r w:rsidR="002748F4">
          <w:rPr>
            <w:rFonts w:ascii="Times New Roman" w:hAnsi="Times New Roman" w:cs="Times New Roman"/>
            <w:b/>
            <w:iCs/>
            <w:sz w:val="24"/>
            <w:szCs w:val="24"/>
          </w:rPr>
          <w:t>*</w:t>
        </w:r>
      </w:ins>
      <w:r w:rsidRPr="002748F4">
        <w:rPr>
          <w:rFonts w:ascii="Times New Roman" w:hAnsi="Times New Roman" w:cs="Times New Roman"/>
          <w:b/>
          <w:iCs/>
          <w:sz w:val="24"/>
          <w:szCs w:val="24"/>
          <w:rPrChange w:id="24" w:author="Unemo Magnus, USÖ Labmed länsklinik" w:date="2016-11-14T17:37:00Z">
            <w:rPr>
              <w:rFonts w:ascii="Times New Roman" w:hAnsi="Times New Roman" w:cs="Times New Roman"/>
              <w:i/>
              <w:iCs/>
              <w:sz w:val="24"/>
              <w:szCs w:val="24"/>
            </w:rPr>
          </w:rPrChange>
        </w:rPr>
        <w:t xml:space="preserve">, Valentino </w:t>
      </w:r>
      <w:del w:id="25" w:author="Unemo Magnus, USÖ Labmed länsklinik" w:date="2016-11-16T13:45:00Z">
        <w:r w:rsidRPr="002748F4" w:rsidDel="00E90AD7">
          <w:rPr>
            <w:rFonts w:ascii="Times New Roman" w:hAnsi="Times New Roman" w:cs="Times New Roman"/>
            <w:b/>
            <w:iCs/>
            <w:sz w:val="24"/>
            <w:szCs w:val="24"/>
            <w:rPrChange w:id="26" w:author="Unemo Magnus, USÖ Labmed länsklinik" w:date="2016-11-14T17:37:00Z">
              <w:rPr>
                <w:rFonts w:ascii="Times New Roman" w:hAnsi="Times New Roman" w:cs="Times New Roman"/>
                <w:i/>
                <w:iCs/>
                <w:sz w:val="24"/>
                <w:szCs w:val="24"/>
              </w:rPr>
            </w:rPrChange>
          </w:rPr>
          <w:delText>Desilvestro</w:delText>
        </w:r>
        <w:r w:rsidRPr="002748F4" w:rsidDel="00E90AD7">
          <w:rPr>
            <w:rFonts w:ascii="Times New Roman" w:hAnsi="Times New Roman" w:cs="Times New Roman"/>
            <w:b/>
            <w:iCs/>
            <w:sz w:val="24"/>
            <w:szCs w:val="24"/>
            <w:vertAlign w:val="superscript"/>
            <w:rPrChange w:id="27" w:author="Unemo Magnus, USÖ Labmed länsklinik" w:date="2016-11-14T17:37:00Z">
              <w:rPr>
                <w:rFonts w:ascii="Times New Roman" w:hAnsi="Times New Roman" w:cs="Times New Roman"/>
                <w:i/>
                <w:iCs/>
                <w:sz w:val="24"/>
                <w:szCs w:val="24"/>
                <w:vertAlign w:val="superscript"/>
              </w:rPr>
            </w:rPrChange>
          </w:rPr>
          <w:delText>2</w:delText>
        </w:r>
      </w:del>
      <w:ins w:id="28" w:author="Unemo Magnus, USÖ Labmed länsklinik" w:date="2016-11-16T13:45:00Z">
        <w:r w:rsidR="00E90AD7" w:rsidRPr="002748F4">
          <w:rPr>
            <w:rFonts w:ascii="Times New Roman" w:hAnsi="Times New Roman" w:cs="Times New Roman"/>
            <w:b/>
            <w:iCs/>
            <w:sz w:val="24"/>
            <w:szCs w:val="24"/>
            <w:rPrChange w:id="29" w:author="Unemo Magnus, USÖ Labmed länsklinik" w:date="2016-11-14T17:37:00Z">
              <w:rPr>
                <w:rFonts w:ascii="Times New Roman" w:hAnsi="Times New Roman" w:cs="Times New Roman"/>
                <w:i/>
                <w:iCs/>
                <w:sz w:val="24"/>
                <w:szCs w:val="24"/>
              </w:rPr>
            </w:rPrChange>
          </w:rPr>
          <w:t>Desilvestro</w:t>
        </w:r>
      </w:ins>
      <w:ins w:id="30" w:author="Christian Althaus" w:date="2016-11-28T21:03:00Z">
        <w:r w:rsidR="001742D9">
          <w:rPr>
            <w:rFonts w:ascii="Times New Roman" w:hAnsi="Times New Roman" w:cs="Times New Roman"/>
            <w:b/>
            <w:iCs/>
            <w:sz w:val="24"/>
            <w:szCs w:val="24"/>
            <w:vertAlign w:val="superscript"/>
          </w:rPr>
          <w:t>5</w:t>
        </w:r>
      </w:ins>
      <w:ins w:id="31" w:author="Unemo Magnus, USÖ Labmed länsklinik" w:date="2016-11-16T13:45:00Z">
        <w:del w:id="32" w:author="Christian Althaus" w:date="2016-11-28T21:03:00Z">
          <w:r w:rsidR="00E90AD7" w:rsidDel="001742D9">
            <w:rPr>
              <w:rFonts w:ascii="Times New Roman" w:hAnsi="Times New Roman" w:cs="Times New Roman"/>
              <w:b/>
              <w:iCs/>
              <w:sz w:val="24"/>
              <w:szCs w:val="24"/>
              <w:vertAlign w:val="superscript"/>
            </w:rPr>
            <w:delText>4</w:delText>
          </w:r>
        </w:del>
      </w:ins>
      <w:r w:rsidRPr="002748F4">
        <w:rPr>
          <w:rFonts w:ascii="Times New Roman" w:hAnsi="Times New Roman" w:cs="Times New Roman"/>
          <w:b/>
          <w:iCs/>
          <w:sz w:val="24"/>
          <w:szCs w:val="24"/>
          <w:rPrChange w:id="33" w:author="Unemo Magnus, USÖ Labmed länsklinik" w:date="2016-11-14T17:37:00Z">
            <w:rPr>
              <w:rFonts w:ascii="Times New Roman" w:hAnsi="Times New Roman" w:cs="Times New Roman"/>
              <w:i/>
              <w:iCs/>
              <w:sz w:val="24"/>
              <w:szCs w:val="24"/>
            </w:rPr>
          </w:rPrChange>
        </w:rPr>
        <w:t>, Lucy Hathaway</w:t>
      </w:r>
      <w:r w:rsidRPr="002748F4">
        <w:rPr>
          <w:rFonts w:ascii="Times New Roman" w:hAnsi="Times New Roman" w:cs="Times New Roman"/>
          <w:b/>
          <w:iCs/>
          <w:sz w:val="24"/>
          <w:szCs w:val="24"/>
          <w:vertAlign w:val="superscript"/>
          <w:rPrChange w:id="34" w:author="Unemo Magnus, USÖ Labmed länsklinik" w:date="2016-11-14T17:37:00Z">
            <w:rPr>
              <w:rFonts w:ascii="Times New Roman" w:hAnsi="Times New Roman" w:cs="Times New Roman"/>
              <w:i/>
              <w:iCs/>
              <w:sz w:val="24"/>
              <w:szCs w:val="24"/>
              <w:vertAlign w:val="superscript"/>
            </w:rPr>
          </w:rPrChange>
        </w:rPr>
        <w:t>3</w:t>
      </w:r>
      <w:r w:rsidRPr="002748F4">
        <w:rPr>
          <w:rFonts w:ascii="Times New Roman" w:hAnsi="Times New Roman" w:cs="Times New Roman"/>
          <w:b/>
          <w:iCs/>
          <w:sz w:val="24"/>
          <w:szCs w:val="24"/>
          <w:rPrChange w:id="35" w:author="Unemo Magnus, USÖ Labmed länsklinik" w:date="2016-11-14T17:37:00Z">
            <w:rPr>
              <w:rFonts w:ascii="Times New Roman" w:hAnsi="Times New Roman" w:cs="Times New Roman"/>
              <w:i/>
              <w:iCs/>
              <w:sz w:val="24"/>
              <w:szCs w:val="24"/>
            </w:rPr>
          </w:rPrChange>
        </w:rPr>
        <w:t>, Nicola Low</w:t>
      </w:r>
      <w:r w:rsidRPr="002748F4">
        <w:rPr>
          <w:rFonts w:ascii="Times New Roman" w:hAnsi="Times New Roman" w:cs="Times New Roman"/>
          <w:b/>
          <w:iCs/>
          <w:sz w:val="24"/>
          <w:szCs w:val="24"/>
          <w:vertAlign w:val="superscript"/>
          <w:rPrChange w:id="36" w:author="Unemo Magnus, USÖ Labmed länsklinik" w:date="2016-11-14T17:37:00Z">
            <w:rPr>
              <w:rFonts w:ascii="Times New Roman" w:hAnsi="Times New Roman" w:cs="Times New Roman"/>
              <w:i/>
              <w:iCs/>
              <w:sz w:val="24"/>
              <w:szCs w:val="24"/>
              <w:vertAlign w:val="superscript"/>
            </w:rPr>
          </w:rPrChange>
        </w:rPr>
        <w:t>1</w:t>
      </w:r>
      <w:r w:rsidRPr="002748F4">
        <w:rPr>
          <w:rFonts w:ascii="Times New Roman" w:hAnsi="Times New Roman" w:cs="Times New Roman"/>
          <w:b/>
          <w:iCs/>
          <w:sz w:val="24"/>
          <w:szCs w:val="24"/>
          <w:rPrChange w:id="37" w:author="Unemo Magnus, USÖ Labmed länsklinik" w:date="2016-11-14T17:37:00Z">
            <w:rPr>
              <w:rFonts w:ascii="Times New Roman" w:hAnsi="Times New Roman" w:cs="Times New Roman"/>
              <w:i/>
              <w:iCs/>
              <w:sz w:val="24"/>
              <w:szCs w:val="24"/>
            </w:rPr>
          </w:rPrChange>
        </w:rPr>
        <w:t>, Christian Althaus</w:t>
      </w:r>
      <w:r w:rsidRPr="002748F4">
        <w:rPr>
          <w:rFonts w:ascii="Times New Roman" w:hAnsi="Times New Roman" w:cs="Times New Roman"/>
          <w:b/>
          <w:iCs/>
          <w:sz w:val="24"/>
          <w:szCs w:val="24"/>
          <w:vertAlign w:val="superscript"/>
          <w:rPrChange w:id="38" w:author="Unemo Magnus, USÖ Labmed länsklinik" w:date="2016-11-14T17:37:00Z">
            <w:rPr>
              <w:rFonts w:ascii="Times New Roman" w:hAnsi="Times New Roman" w:cs="Times New Roman"/>
              <w:i/>
              <w:iCs/>
              <w:sz w:val="24"/>
              <w:szCs w:val="24"/>
              <w:vertAlign w:val="superscript"/>
            </w:rPr>
          </w:rPrChange>
        </w:rPr>
        <w:t>1</w:t>
      </w:r>
      <w:del w:id="39" w:author="Unemo Magnus, USÖ Labmed länsklinik" w:date="2016-11-14T17:37:00Z">
        <w:r w:rsidRPr="002748F4" w:rsidDel="002748F4">
          <w:rPr>
            <w:rFonts w:ascii="Times New Roman" w:hAnsi="Times New Roman" w:cs="Times New Roman"/>
            <w:b/>
            <w:iCs/>
            <w:sz w:val="24"/>
            <w:szCs w:val="24"/>
            <w:rPrChange w:id="40" w:author="Unemo Magnus, USÖ Labmed länsklinik" w:date="2016-11-14T17:37:00Z">
              <w:rPr>
                <w:rFonts w:ascii="Times New Roman" w:hAnsi="Times New Roman" w:cs="Times New Roman"/>
                <w:i/>
                <w:iCs/>
                <w:sz w:val="24"/>
                <w:szCs w:val="24"/>
              </w:rPr>
            </w:rPrChange>
          </w:rPr>
          <w:delText>,</w:delText>
        </w:r>
      </w:del>
      <w:r w:rsidRPr="002748F4">
        <w:rPr>
          <w:rFonts w:ascii="Times New Roman" w:hAnsi="Times New Roman" w:cs="Times New Roman"/>
          <w:b/>
          <w:iCs/>
          <w:sz w:val="24"/>
          <w:szCs w:val="24"/>
          <w:rPrChange w:id="41" w:author="Unemo Magnus, USÖ Labmed länsklinik" w:date="2016-11-14T17:37:00Z">
            <w:rPr>
              <w:rFonts w:ascii="Times New Roman" w:hAnsi="Times New Roman" w:cs="Times New Roman"/>
              <w:i/>
              <w:iCs/>
              <w:sz w:val="24"/>
              <w:szCs w:val="24"/>
            </w:rPr>
          </w:rPrChange>
        </w:rPr>
        <w:t xml:space="preserve"> </w:t>
      </w:r>
      <w:ins w:id="42" w:author="Unemo Magnus, USÖ Labmed länsklinik" w:date="2016-11-14T17:37:00Z">
        <w:r w:rsidR="002748F4">
          <w:rPr>
            <w:rFonts w:ascii="Times New Roman" w:hAnsi="Times New Roman" w:cs="Times New Roman"/>
            <w:b/>
            <w:iCs/>
            <w:sz w:val="24"/>
            <w:szCs w:val="24"/>
          </w:rPr>
          <w:t xml:space="preserve">and </w:t>
        </w:r>
      </w:ins>
      <w:r w:rsidRPr="002748F4">
        <w:rPr>
          <w:rFonts w:ascii="Times New Roman" w:hAnsi="Times New Roman" w:cs="Times New Roman"/>
          <w:b/>
          <w:iCs/>
          <w:sz w:val="24"/>
          <w:szCs w:val="24"/>
          <w:rPrChange w:id="43" w:author="Unemo Magnus, USÖ Labmed länsklinik" w:date="2016-11-14T17:37:00Z">
            <w:rPr>
              <w:rFonts w:ascii="Times New Roman" w:hAnsi="Times New Roman" w:cs="Times New Roman"/>
              <w:i/>
              <w:iCs/>
              <w:sz w:val="24"/>
              <w:szCs w:val="24"/>
            </w:rPr>
          </w:rPrChange>
        </w:rPr>
        <w:t xml:space="preserve">Magnus </w:t>
      </w:r>
      <w:del w:id="44" w:author="Unemo Magnus, USÖ Labmed länsklinik" w:date="2016-11-16T13:46:00Z">
        <w:r w:rsidRPr="002748F4" w:rsidDel="00050298">
          <w:rPr>
            <w:rFonts w:ascii="Times New Roman" w:hAnsi="Times New Roman" w:cs="Times New Roman"/>
            <w:b/>
            <w:iCs/>
            <w:sz w:val="24"/>
            <w:szCs w:val="24"/>
            <w:rPrChange w:id="45" w:author="Unemo Magnus, USÖ Labmed länsklinik" w:date="2016-11-14T17:37:00Z">
              <w:rPr>
                <w:rFonts w:ascii="Times New Roman" w:hAnsi="Times New Roman" w:cs="Times New Roman"/>
                <w:i/>
                <w:iCs/>
                <w:sz w:val="24"/>
                <w:szCs w:val="24"/>
              </w:rPr>
            </w:rPrChange>
          </w:rPr>
          <w:delText>Unemo</w:delText>
        </w:r>
        <w:r w:rsidRPr="002748F4" w:rsidDel="00050298">
          <w:rPr>
            <w:rFonts w:ascii="Times New Roman" w:hAnsi="Times New Roman" w:cs="Times New Roman"/>
            <w:b/>
            <w:iCs/>
            <w:sz w:val="24"/>
            <w:szCs w:val="24"/>
            <w:vertAlign w:val="superscript"/>
            <w:rPrChange w:id="46" w:author="Unemo Magnus, USÖ Labmed länsklinik" w:date="2016-11-14T17:37:00Z">
              <w:rPr>
                <w:i/>
                <w:iCs/>
                <w:sz w:val="24"/>
                <w:szCs w:val="24"/>
                <w:vertAlign w:val="superscript"/>
              </w:rPr>
            </w:rPrChange>
          </w:rPr>
          <w:delText>4</w:delText>
        </w:r>
      </w:del>
      <w:ins w:id="47" w:author="Unemo Magnus, USÖ Labmed länsklinik" w:date="2016-11-16T13:46:00Z">
        <w:r w:rsidR="00050298" w:rsidRPr="002748F4">
          <w:rPr>
            <w:rFonts w:ascii="Times New Roman" w:hAnsi="Times New Roman" w:cs="Times New Roman"/>
            <w:b/>
            <w:iCs/>
            <w:sz w:val="24"/>
            <w:szCs w:val="24"/>
            <w:rPrChange w:id="48" w:author="Unemo Magnus, USÖ Labmed länsklinik" w:date="2016-11-14T17:37:00Z">
              <w:rPr>
                <w:rFonts w:ascii="Times New Roman" w:hAnsi="Times New Roman" w:cs="Times New Roman"/>
                <w:i/>
                <w:iCs/>
                <w:sz w:val="24"/>
                <w:szCs w:val="24"/>
              </w:rPr>
            </w:rPrChange>
          </w:rPr>
          <w:t>Unemo</w:t>
        </w:r>
        <w:r w:rsidR="00050298">
          <w:rPr>
            <w:rFonts w:ascii="Times New Roman" w:hAnsi="Times New Roman" w:cs="Times New Roman"/>
            <w:b/>
            <w:iCs/>
            <w:sz w:val="24"/>
            <w:szCs w:val="24"/>
            <w:vertAlign w:val="superscript"/>
          </w:rPr>
          <w:t>2</w:t>
        </w:r>
      </w:ins>
    </w:p>
    <w:p w14:paraId="574C7AB9" w14:textId="77777777" w:rsidR="005D0B1C" w:rsidRPr="002748F4" w:rsidRDefault="005D0B1C">
      <w:pPr>
        <w:spacing w:after="0" w:line="480" w:lineRule="auto"/>
        <w:jc w:val="center"/>
        <w:rPr>
          <w:rFonts w:ascii="Times New Roman" w:hAnsi="Times New Roman" w:cs="Times New Roman"/>
          <w:b/>
          <w:sz w:val="24"/>
          <w:szCs w:val="24"/>
          <w:rPrChange w:id="49" w:author="Unemo Magnus, USÖ Labmed länsklinik" w:date="2016-11-14T17:37:00Z">
            <w:rPr>
              <w:i/>
              <w:sz w:val="24"/>
              <w:szCs w:val="24"/>
            </w:rPr>
          </w:rPrChange>
        </w:rPr>
        <w:pPrChange w:id="50" w:author="Unemo Magnus, USÖ Labmed länsklinik" w:date="2016-11-14T17:43:00Z">
          <w:pPr>
            <w:spacing w:line="480" w:lineRule="auto"/>
          </w:pPr>
        </w:pPrChange>
      </w:pPr>
    </w:p>
    <w:p w14:paraId="69BDBCD2" w14:textId="0F2C70A0" w:rsidR="00261C59" w:rsidRPr="001742D9" w:rsidDel="002748F4" w:rsidRDefault="00261C59">
      <w:pPr>
        <w:spacing w:after="0" w:line="480" w:lineRule="auto"/>
        <w:jc w:val="center"/>
        <w:rPr>
          <w:del w:id="51" w:author="Unemo Magnus, USÖ Labmed länsklinik" w:date="2016-11-14T17:38:00Z"/>
          <w:rFonts w:ascii="Times New Roman" w:hAnsi="Times New Roman" w:cs="Times New Roman"/>
          <w:i/>
          <w:sz w:val="24"/>
          <w:szCs w:val="24"/>
          <w:lang w:val="en-US"/>
          <w:rPrChange w:id="52" w:author="Christian Althaus" w:date="2016-11-28T21:03:00Z">
            <w:rPr>
              <w:del w:id="53" w:author="Unemo Magnus, USÖ Labmed länsklinik" w:date="2016-11-14T17:38:00Z"/>
              <w:rFonts w:ascii="Times New Roman" w:hAnsi="Times New Roman" w:cs="Times New Roman"/>
              <w:sz w:val="24"/>
              <w:szCs w:val="24"/>
            </w:rPr>
          </w:rPrChange>
        </w:rPr>
        <w:pPrChange w:id="54" w:author="Unemo Magnus, USÖ Labmed länsklinik" w:date="2016-11-14T17:43:00Z">
          <w:pPr>
            <w:spacing w:line="480" w:lineRule="auto"/>
          </w:pPr>
        </w:pPrChange>
      </w:pPr>
      <w:r w:rsidRPr="002748F4">
        <w:rPr>
          <w:rFonts w:ascii="Times New Roman" w:hAnsi="Times New Roman" w:cs="Times New Roman"/>
          <w:i/>
          <w:sz w:val="24"/>
          <w:szCs w:val="24"/>
          <w:vertAlign w:val="superscript"/>
          <w:rPrChange w:id="55" w:author="Unemo Magnus, USÖ Labmed länsklinik" w:date="2016-11-14T17:38:00Z">
            <w:rPr>
              <w:rFonts w:ascii="Times New Roman" w:hAnsi="Times New Roman" w:cs="Times New Roman"/>
              <w:sz w:val="24"/>
              <w:szCs w:val="24"/>
              <w:vertAlign w:val="superscript"/>
            </w:rPr>
          </w:rPrChange>
        </w:rPr>
        <w:t>1</w:t>
      </w:r>
      <w:r w:rsidRPr="002748F4">
        <w:rPr>
          <w:rFonts w:ascii="Times New Roman" w:hAnsi="Times New Roman" w:cs="Times New Roman"/>
          <w:i/>
          <w:sz w:val="24"/>
          <w:szCs w:val="24"/>
          <w:rPrChange w:id="56" w:author="Unemo Magnus, USÖ Labmed länsklinik" w:date="2016-11-14T17:38:00Z">
            <w:rPr>
              <w:rFonts w:ascii="Times New Roman" w:hAnsi="Times New Roman" w:cs="Times New Roman"/>
              <w:sz w:val="24"/>
              <w:szCs w:val="24"/>
            </w:rPr>
          </w:rPrChange>
        </w:rPr>
        <w:t>Institute of Social and Preventive Medicine</w:t>
      </w:r>
      <w:del w:id="57" w:author="Christian Althaus" w:date="2016-11-28T21:02:00Z">
        <w:r w:rsidRPr="002748F4" w:rsidDel="001742D9">
          <w:rPr>
            <w:rFonts w:ascii="Times New Roman" w:hAnsi="Times New Roman" w:cs="Times New Roman"/>
            <w:i/>
            <w:sz w:val="24"/>
            <w:szCs w:val="24"/>
            <w:rPrChange w:id="58" w:author="Unemo Magnus, USÖ Labmed länsklinik" w:date="2016-11-14T17:38:00Z">
              <w:rPr>
                <w:rFonts w:ascii="Times New Roman" w:hAnsi="Times New Roman" w:cs="Times New Roman"/>
                <w:sz w:val="24"/>
                <w:szCs w:val="24"/>
              </w:rPr>
            </w:rPrChange>
          </w:rPr>
          <w:delText xml:space="preserve"> (ISPM)</w:delText>
        </w:r>
      </w:del>
      <w:r w:rsidRPr="002748F4">
        <w:rPr>
          <w:rFonts w:ascii="Times New Roman" w:hAnsi="Times New Roman" w:cs="Times New Roman"/>
          <w:i/>
          <w:sz w:val="24"/>
          <w:szCs w:val="24"/>
          <w:rPrChange w:id="59" w:author="Unemo Magnus, USÖ Labmed länsklinik" w:date="2016-11-14T17:38:00Z">
            <w:rPr>
              <w:rFonts w:ascii="Times New Roman" w:hAnsi="Times New Roman" w:cs="Times New Roman"/>
              <w:sz w:val="24"/>
              <w:szCs w:val="24"/>
            </w:rPr>
          </w:rPrChange>
        </w:rPr>
        <w:t xml:space="preserve">, University of Bern, </w:t>
      </w:r>
      <w:ins w:id="60" w:author="Unemo Magnus, USÖ Labmed länsklinik" w:date="2016-11-16T14:28:00Z">
        <w:r w:rsidR="00B1508A">
          <w:rPr>
            <w:rFonts w:ascii="Times New Roman" w:hAnsi="Times New Roman" w:cs="Times New Roman"/>
            <w:i/>
            <w:sz w:val="24"/>
            <w:szCs w:val="24"/>
          </w:rPr>
          <w:t xml:space="preserve">Bern, </w:t>
        </w:r>
      </w:ins>
      <w:r w:rsidRPr="002748F4">
        <w:rPr>
          <w:rFonts w:ascii="Times New Roman" w:hAnsi="Times New Roman" w:cs="Times New Roman"/>
          <w:i/>
          <w:sz w:val="24"/>
          <w:szCs w:val="24"/>
          <w:rPrChange w:id="61" w:author="Unemo Magnus, USÖ Labmed länsklinik" w:date="2016-11-14T17:38:00Z">
            <w:rPr>
              <w:rFonts w:ascii="Times New Roman" w:hAnsi="Times New Roman" w:cs="Times New Roman"/>
              <w:sz w:val="24"/>
              <w:szCs w:val="24"/>
            </w:rPr>
          </w:rPrChange>
        </w:rPr>
        <w:t>Switzerland</w:t>
      </w:r>
      <w:ins w:id="62" w:author="Unemo Magnus, USÖ Labmed länsklinik" w:date="2016-11-14T17:38:00Z">
        <w:r w:rsidR="002748F4">
          <w:rPr>
            <w:rFonts w:ascii="Times New Roman" w:hAnsi="Times New Roman" w:cs="Times New Roman"/>
            <w:i/>
            <w:sz w:val="24"/>
            <w:szCs w:val="24"/>
          </w:rPr>
          <w:t xml:space="preserve">; </w:t>
        </w:r>
      </w:ins>
      <w:ins w:id="63" w:author="Unemo Magnus, USÖ Labmed länsklinik" w:date="2016-11-16T13:46:00Z">
        <w:r w:rsidR="00E90AD7">
          <w:rPr>
            <w:rFonts w:ascii="Times New Roman" w:hAnsi="Times New Roman" w:cs="Times New Roman"/>
            <w:i/>
            <w:sz w:val="24"/>
            <w:szCs w:val="24"/>
            <w:vertAlign w:val="superscript"/>
            <w:lang w:val="en-US"/>
          </w:rPr>
          <w:t>2</w:t>
        </w:r>
        <w:r w:rsidR="00E90AD7" w:rsidRPr="006522D1">
          <w:rPr>
            <w:rFonts w:ascii="Times New Roman" w:hAnsi="Times New Roman" w:cs="Times New Roman"/>
            <w:i/>
            <w:sz w:val="24"/>
            <w:szCs w:val="24"/>
            <w:lang w:val="en-US"/>
          </w:rPr>
          <w:t xml:space="preserve">WHO Collaborating Centre for Gonorrhoea and other STIs, Örebro University, </w:t>
        </w:r>
      </w:ins>
      <w:ins w:id="64" w:author="Unemo Magnus, USÖ Labmed länsklinik" w:date="2016-11-16T14:28:00Z">
        <w:r w:rsidR="00B1508A">
          <w:rPr>
            <w:rFonts w:ascii="Times New Roman" w:hAnsi="Times New Roman" w:cs="Times New Roman"/>
            <w:i/>
            <w:sz w:val="24"/>
            <w:szCs w:val="24"/>
            <w:lang w:val="en-US"/>
          </w:rPr>
          <w:t xml:space="preserve">Örebro, </w:t>
        </w:r>
      </w:ins>
      <w:ins w:id="65" w:author="Unemo Magnus, USÖ Labmed länsklinik" w:date="2016-11-16T13:46:00Z">
        <w:r w:rsidR="00E90AD7" w:rsidRPr="006522D1">
          <w:rPr>
            <w:rFonts w:ascii="Times New Roman" w:hAnsi="Times New Roman" w:cs="Times New Roman"/>
            <w:i/>
            <w:sz w:val="24"/>
            <w:szCs w:val="24"/>
            <w:lang w:val="en-US"/>
          </w:rPr>
          <w:t>Sweden</w:t>
        </w:r>
        <w:r w:rsidR="00E90AD7">
          <w:rPr>
            <w:rFonts w:ascii="Times New Roman" w:hAnsi="Times New Roman" w:cs="Times New Roman"/>
            <w:i/>
            <w:sz w:val="24"/>
            <w:szCs w:val="24"/>
            <w:lang w:val="en-US"/>
          </w:rPr>
          <w:t xml:space="preserve">; </w:t>
        </w:r>
        <w:r w:rsidR="00E90AD7">
          <w:rPr>
            <w:rFonts w:ascii="Times New Roman" w:hAnsi="Times New Roman" w:cs="Times New Roman"/>
            <w:i/>
            <w:sz w:val="24"/>
            <w:szCs w:val="24"/>
            <w:vertAlign w:val="superscript"/>
          </w:rPr>
          <w:t>3</w:t>
        </w:r>
        <w:r w:rsidR="00E90AD7" w:rsidRPr="00B7197E">
          <w:rPr>
            <w:rFonts w:ascii="Times New Roman" w:hAnsi="Times New Roman" w:cs="Times New Roman"/>
            <w:i/>
            <w:sz w:val="24"/>
            <w:szCs w:val="24"/>
          </w:rPr>
          <w:t xml:space="preserve">Institute for Infectious Diseases, University of Bern, </w:t>
        </w:r>
      </w:ins>
      <w:ins w:id="66" w:author="Unemo Magnus, USÖ Labmed länsklinik" w:date="2016-11-16T14:28:00Z">
        <w:r w:rsidR="00B1508A">
          <w:rPr>
            <w:rFonts w:ascii="Times New Roman" w:hAnsi="Times New Roman" w:cs="Times New Roman"/>
            <w:i/>
            <w:sz w:val="24"/>
            <w:szCs w:val="24"/>
          </w:rPr>
          <w:t xml:space="preserve">Bern, </w:t>
        </w:r>
      </w:ins>
      <w:ins w:id="67" w:author="Unemo Magnus, USÖ Labmed länsklinik" w:date="2016-11-16T13:46:00Z">
        <w:r w:rsidR="00E90AD7" w:rsidRPr="00B7197E">
          <w:rPr>
            <w:rFonts w:ascii="Times New Roman" w:hAnsi="Times New Roman" w:cs="Times New Roman"/>
            <w:i/>
            <w:sz w:val="24"/>
            <w:szCs w:val="24"/>
          </w:rPr>
          <w:t>Switzerland</w:t>
        </w:r>
        <w:r w:rsidR="00E90AD7">
          <w:rPr>
            <w:rFonts w:ascii="Times New Roman" w:hAnsi="Times New Roman" w:cs="Times New Roman"/>
            <w:i/>
            <w:sz w:val="24"/>
            <w:szCs w:val="24"/>
          </w:rPr>
          <w:t>;</w:t>
        </w:r>
      </w:ins>
      <w:ins w:id="68" w:author="Christian Althaus" w:date="2016-11-28T21:03:00Z">
        <w:r w:rsidR="001742D9">
          <w:rPr>
            <w:rFonts w:ascii="Times New Roman" w:hAnsi="Times New Roman" w:cs="Times New Roman"/>
            <w:i/>
            <w:sz w:val="24"/>
            <w:szCs w:val="24"/>
          </w:rPr>
          <w:t xml:space="preserve"> </w:t>
        </w:r>
        <w:r w:rsidR="001742D9">
          <w:rPr>
            <w:rFonts w:ascii="Times New Roman" w:hAnsi="Times New Roman" w:cs="Times New Roman"/>
            <w:i/>
            <w:sz w:val="24"/>
            <w:szCs w:val="24"/>
            <w:vertAlign w:val="superscript"/>
          </w:rPr>
          <w:t>4</w:t>
        </w:r>
      </w:ins>
      <w:ins w:id="69" w:author="Unemo Magnus, USÖ Labmed länsklinik" w:date="2016-11-16T13:46:00Z">
        <w:del w:id="70" w:author="Christian Althaus" w:date="2016-11-28T21:03:00Z">
          <w:r w:rsidR="00E90AD7" w:rsidDel="001742D9">
            <w:rPr>
              <w:rFonts w:ascii="Times New Roman" w:hAnsi="Times New Roman" w:cs="Times New Roman"/>
              <w:i/>
              <w:sz w:val="24"/>
              <w:szCs w:val="24"/>
            </w:rPr>
            <w:delText xml:space="preserve"> </w:delText>
          </w:r>
        </w:del>
      </w:ins>
      <w:ins w:id="71" w:author="Christian Althaus" w:date="2016-11-28T21:03:00Z">
        <w:r w:rsidR="001742D9" w:rsidRPr="001742D9">
          <w:rPr>
            <w:rFonts w:ascii="Times New Roman" w:hAnsi="Times New Roman" w:cs="Times New Roman"/>
            <w:i/>
            <w:sz w:val="24"/>
            <w:szCs w:val="24"/>
          </w:rPr>
          <w:t>Graduate School for Cellular and Biomedical Sciences, University of Bern, Bern, Switzerland</w:t>
        </w:r>
        <w:r w:rsidR="001742D9">
          <w:rPr>
            <w:rFonts w:ascii="Times New Roman" w:hAnsi="Times New Roman" w:cs="Times New Roman"/>
            <w:i/>
            <w:sz w:val="24"/>
            <w:szCs w:val="24"/>
          </w:rPr>
          <w:t xml:space="preserve">; </w:t>
        </w:r>
      </w:ins>
    </w:p>
    <w:p w14:paraId="2F01B150" w14:textId="0B7B0148" w:rsidR="00261C59" w:rsidRPr="002748F4" w:rsidDel="002748F4" w:rsidRDefault="00261C59">
      <w:pPr>
        <w:spacing w:after="0" w:line="480" w:lineRule="auto"/>
        <w:jc w:val="center"/>
        <w:rPr>
          <w:del w:id="72" w:author="Unemo Magnus, USÖ Labmed länsklinik" w:date="2016-11-14T17:38:00Z"/>
          <w:rFonts w:ascii="Times New Roman" w:hAnsi="Times New Roman" w:cs="Times New Roman"/>
          <w:i/>
          <w:sz w:val="24"/>
          <w:szCs w:val="24"/>
          <w:rPrChange w:id="73" w:author="Unemo Magnus, USÖ Labmed länsklinik" w:date="2016-11-14T17:38:00Z">
            <w:rPr>
              <w:del w:id="74" w:author="Unemo Magnus, USÖ Labmed länsklinik" w:date="2016-11-14T17:38:00Z"/>
              <w:rFonts w:ascii="Times New Roman" w:hAnsi="Times New Roman" w:cs="Times New Roman"/>
              <w:sz w:val="24"/>
              <w:szCs w:val="24"/>
            </w:rPr>
          </w:rPrChange>
        </w:rPr>
        <w:pPrChange w:id="75" w:author="Unemo Magnus, USÖ Labmed länsklinik" w:date="2016-11-16T13:46:00Z">
          <w:pPr>
            <w:spacing w:line="480" w:lineRule="auto"/>
          </w:pPr>
        </w:pPrChange>
      </w:pPr>
      <w:del w:id="76" w:author="Unemo Magnus, USÖ Labmed länsklinik" w:date="2016-11-16T13:46:00Z">
        <w:r w:rsidRPr="002748F4" w:rsidDel="00E90AD7">
          <w:rPr>
            <w:rFonts w:ascii="Times New Roman" w:hAnsi="Times New Roman" w:cs="Times New Roman"/>
            <w:i/>
            <w:sz w:val="24"/>
            <w:szCs w:val="24"/>
            <w:vertAlign w:val="superscript"/>
            <w:rPrChange w:id="77" w:author="Unemo Magnus, USÖ Labmed länsklinik" w:date="2016-11-14T17:38:00Z">
              <w:rPr>
                <w:rFonts w:ascii="Times New Roman" w:hAnsi="Times New Roman" w:cs="Times New Roman"/>
                <w:sz w:val="24"/>
                <w:szCs w:val="24"/>
                <w:vertAlign w:val="superscript"/>
              </w:rPr>
            </w:rPrChange>
          </w:rPr>
          <w:delText>2</w:delText>
        </w:r>
      </w:del>
      <w:ins w:id="78" w:author="Christian Althaus" w:date="2016-11-28T21:03:00Z">
        <w:r w:rsidR="001742D9">
          <w:rPr>
            <w:rFonts w:ascii="Times New Roman" w:hAnsi="Times New Roman" w:cs="Times New Roman"/>
            <w:i/>
            <w:sz w:val="24"/>
            <w:szCs w:val="24"/>
            <w:vertAlign w:val="superscript"/>
          </w:rPr>
          <w:t>5</w:t>
        </w:r>
      </w:ins>
      <w:ins w:id="79" w:author="Unemo Magnus, USÖ Labmed länsklinik" w:date="2016-11-16T13:46:00Z">
        <w:del w:id="80" w:author="Christian Althaus" w:date="2016-11-28T21:03:00Z">
          <w:r w:rsidR="00E90AD7" w:rsidDel="001742D9">
            <w:rPr>
              <w:rFonts w:ascii="Times New Roman" w:hAnsi="Times New Roman" w:cs="Times New Roman"/>
              <w:i/>
              <w:sz w:val="24"/>
              <w:szCs w:val="24"/>
              <w:vertAlign w:val="superscript"/>
            </w:rPr>
            <w:delText>4</w:delText>
          </w:r>
        </w:del>
      </w:ins>
      <w:r w:rsidRPr="002748F4">
        <w:rPr>
          <w:rFonts w:ascii="Times New Roman" w:hAnsi="Times New Roman" w:cs="Times New Roman"/>
          <w:i/>
          <w:sz w:val="24"/>
          <w:szCs w:val="24"/>
          <w:rPrChange w:id="81" w:author="Unemo Magnus, USÖ Labmed länsklinik" w:date="2016-11-14T17:38:00Z">
            <w:rPr>
              <w:rFonts w:ascii="Times New Roman" w:hAnsi="Times New Roman" w:cs="Times New Roman"/>
              <w:sz w:val="24"/>
              <w:szCs w:val="24"/>
            </w:rPr>
          </w:rPrChange>
        </w:rPr>
        <w:t xml:space="preserve">World Trade Institute (WTI), University of Bern, </w:t>
      </w:r>
      <w:ins w:id="82" w:author="Unemo Magnus, USÖ Labmed länsklinik" w:date="2016-11-16T14:28:00Z">
        <w:r w:rsidR="00B1508A">
          <w:rPr>
            <w:rFonts w:ascii="Times New Roman" w:hAnsi="Times New Roman" w:cs="Times New Roman"/>
            <w:i/>
            <w:sz w:val="24"/>
            <w:szCs w:val="24"/>
          </w:rPr>
          <w:t xml:space="preserve">Bern, </w:t>
        </w:r>
      </w:ins>
      <w:r w:rsidRPr="002748F4">
        <w:rPr>
          <w:rFonts w:ascii="Times New Roman" w:hAnsi="Times New Roman" w:cs="Times New Roman"/>
          <w:i/>
          <w:sz w:val="24"/>
          <w:szCs w:val="24"/>
          <w:rPrChange w:id="83" w:author="Unemo Magnus, USÖ Labmed länsklinik" w:date="2016-11-14T17:38:00Z">
            <w:rPr>
              <w:rFonts w:ascii="Times New Roman" w:hAnsi="Times New Roman" w:cs="Times New Roman"/>
              <w:sz w:val="24"/>
              <w:szCs w:val="24"/>
            </w:rPr>
          </w:rPrChange>
        </w:rPr>
        <w:t>Switzerland</w:t>
      </w:r>
    </w:p>
    <w:p w14:paraId="0173560C" w14:textId="2D5D1548" w:rsidR="00E90AD7" w:rsidRDefault="00261C59">
      <w:pPr>
        <w:spacing w:after="0" w:line="480" w:lineRule="auto"/>
        <w:jc w:val="center"/>
        <w:rPr>
          <w:ins w:id="84" w:author="Unemo Magnus, USÖ Labmed länsklinik" w:date="2016-11-16T13:45:00Z"/>
          <w:rFonts w:ascii="Times New Roman" w:hAnsi="Times New Roman" w:cs="Times New Roman"/>
          <w:i/>
          <w:sz w:val="24"/>
          <w:szCs w:val="24"/>
        </w:rPr>
        <w:pPrChange w:id="85" w:author="Unemo Magnus, USÖ Labmed länsklinik" w:date="2016-11-16T13:46:00Z">
          <w:pPr>
            <w:spacing w:line="480" w:lineRule="auto"/>
          </w:pPr>
        </w:pPrChange>
      </w:pPr>
      <w:del w:id="86" w:author="Unemo Magnus, USÖ Labmed länsklinik" w:date="2016-11-16T13:45:00Z">
        <w:r w:rsidRPr="002748F4" w:rsidDel="00E90AD7">
          <w:rPr>
            <w:rFonts w:ascii="Times New Roman" w:hAnsi="Times New Roman" w:cs="Times New Roman"/>
            <w:i/>
            <w:sz w:val="24"/>
            <w:szCs w:val="24"/>
            <w:vertAlign w:val="superscript"/>
            <w:rPrChange w:id="87" w:author="Unemo Magnus, USÖ Labmed länsklinik" w:date="2016-11-14T17:38:00Z">
              <w:rPr>
                <w:rFonts w:ascii="Times New Roman" w:hAnsi="Times New Roman" w:cs="Times New Roman"/>
                <w:sz w:val="24"/>
                <w:szCs w:val="24"/>
                <w:vertAlign w:val="superscript"/>
              </w:rPr>
            </w:rPrChange>
          </w:rPr>
          <w:delText>3</w:delText>
        </w:r>
      </w:del>
      <w:del w:id="88" w:author="Unemo Magnus, USÖ Labmed länsklinik" w:date="2016-11-16T13:46:00Z">
        <w:r w:rsidRPr="002748F4" w:rsidDel="00E90AD7">
          <w:rPr>
            <w:rFonts w:ascii="Times New Roman" w:hAnsi="Times New Roman" w:cs="Times New Roman"/>
            <w:i/>
            <w:sz w:val="24"/>
            <w:szCs w:val="24"/>
            <w:rPrChange w:id="89" w:author="Unemo Magnus, USÖ Labmed länsklinik" w:date="2016-11-14T17:38:00Z">
              <w:rPr>
                <w:rFonts w:ascii="Times New Roman" w:hAnsi="Times New Roman" w:cs="Times New Roman"/>
                <w:sz w:val="24"/>
                <w:szCs w:val="24"/>
              </w:rPr>
            </w:rPrChange>
          </w:rPr>
          <w:delText>Institute for Infectious Diseases, University of Bern, Switzerland</w:delText>
        </w:r>
      </w:del>
    </w:p>
    <w:p w14:paraId="6EFC088D" w14:textId="40B8CAFC" w:rsidR="00261C59" w:rsidRPr="002748F4" w:rsidDel="002748F4" w:rsidRDefault="002748F4">
      <w:pPr>
        <w:spacing w:after="0" w:line="480" w:lineRule="auto"/>
        <w:jc w:val="center"/>
        <w:rPr>
          <w:del w:id="90" w:author="Unemo Magnus, USÖ Labmed länsklinik" w:date="2016-11-14T17:38:00Z"/>
          <w:rFonts w:ascii="Times New Roman" w:hAnsi="Times New Roman" w:cs="Times New Roman"/>
          <w:i/>
          <w:sz w:val="24"/>
          <w:szCs w:val="24"/>
          <w:rPrChange w:id="91" w:author="Unemo Magnus, USÖ Labmed länsklinik" w:date="2016-11-14T17:38:00Z">
            <w:rPr>
              <w:del w:id="92" w:author="Unemo Magnus, USÖ Labmed länsklinik" w:date="2016-11-14T17:38:00Z"/>
              <w:rFonts w:ascii="Times New Roman" w:hAnsi="Times New Roman" w:cs="Times New Roman"/>
              <w:sz w:val="24"/>
              <w:szCs w:val="24"/>
            </w:rPr>
          </w:rPrChange>
        </w:rPr>
        <w:pPrChange w:id="93" w:author="Unemo Magnus, USÖ Labmed länsklinik" w:date="2016-11-16T13:45:00Z">
          <w:pPr>
            <w:spacing w:line="480" w:lineRule="auto"/>
          </w:pPr>
        </w:pPrChange>
      </w:pPr>
      <w:ins w:id="94" w:author="Unemo Magnus, USÖ Labmed länsklinik" w:date="2016-11-14T17:38:00Z">
        <w:r>
          <w:rPr>
            <w:rFonts w:ascii="Times New Roman" w:hAnsi="Times New Roman" w:cs="Times New Roman"/>
            <w:i/>
            <w:sz w:val="24"/>
            <w:szCs w:val="24"/>
          </w:rPr>
          <w:t xml:space="preserve"> </w:t>
        </w:r>
      </w:ins>
    </w:p>
    <w:p w14:paraId="744D5539" w14:textId="4E97B214" w:rsidR="005D0B1C" w:rsidRPr="002748F4" w:rsidRDefault="00261C59">
      <w:pPr>
        <w:spacing w:after="0" w:line="480" w:lineRule="auto"/>
        <w:jc w:val="center"/>
        <w:rPr>
          <w:rFonts w:ascii="Times New Roman" w:hAnsi="Times New Roman" w:cs="Times New Roman"/>
          <w:i/>
          <w:sz w:val="24"/>
          <w:szCs w:val="24"/>
          <w:rPrChange w:id="95" w:author="Unemo Magnus, USÖ Labmed länsklinik" w:date="2016-11-14T17:38:00Z">
            <w:rPr>
              <w:rFonts w:ascii="Times New Roman" w:hAnsi="Times New Roman" w:cs="Times New Roman"/>
              <w:sz w:val="24"/>
              <w:szCs w:val="24"/>
            </w:rPr>
          </w:rPrChange>
        </w:rPr>
        <w:pPrChange w:id="96" w:author="Unemo Magnus, USÖ Labmed länsklinik" w:date="2016-11-16T13:45:00Z">
          <w:pPr>
            <w:spacing w:line="480" w:lineRule="auto"/>
          </w:pPr>
        </w:pPrChange>
      </w:pPr>
      <w:del w:id="97" w:author="Unemo Magnus, USÖ Labmed länsklinik" w:date="2016-11-16T13:45:00Z">
        <w:r w:rsidRPr="002748F4" w:rsidDel="00E90AD7">
          <w:rPr>
            <w:rFonts w:ascii="Times New Roman" w:hAnsi="Times New Roman" w:cs="Times New Roman"/>
            <w:i/>
            <w:sz w:val="24"/>
            <w:szCs w:val="24"/>
            <w:vertAlign w:val="superscript"/>
            <w:lang w:val="en-US"/>
            <w:rPrChange w:id="98" w:author="Unemo Magnus, USÖ Labmed länsklinik" w:date="2016-11-14T17:38:00Z">
              <w:rPr>
                <w:rFonts w:ascii="Times New Roman" w:hAnsi="Times New Roman" w:cs="Times New Roman"/>
                <w:sz w:val="24"/>
                <w:szCs w:val="24"/>
                <w:vertAlign w:val="superscript"/>
                <w:lang w:val="en-US"/>
              </w:rPr>
            </w:rPrChange>
          </w:rPr>
          <w:delText>4</w:delText>
        </w:r>
        <w:r w:rsidRPr="002748F4" w:rsidDel="00E90AD7">
          <w:rPr>
            <w:rFonts w:ascii="Times New Roman" w:hAnsi="Times New Roman" w:cs="Times New Roman"/>
            <w:i/>
            <w:sz w:val="24"/>
            <w:szCs w:val="24"/>
            <w:lang w:val="en-US"/>
            <w:rPrChange w:id="99" w:author="Unemo Magnus, USÖ Labmed länsklinik" w:date="2016-11-14T17:38:00Z">
              <w:rPr>
                <w:rFonts w:ascii="Times New Roman" w:hAnsi="Times New Roman" w:cs="Times New Roman"/>
                <w:sz w:val="24"/>
                <w:szCs w:val="24"/>
                <w:lang w:val="en-US"/>
              </w:rPr>
            </w:rPrChange>
          </w:rPr>
          <w:delText>WHO Collaborating Centre for Gonorrhoea and other STIs, Örebro University, Sweden</w:delText>
        </w:r>
      </w:del>
    </w:p>
    <w:p w14:paraId="312C1360" w14:textId="565F7CDB" w:rsidR="006F644E" w:rsidRDefault="00D45A50">
      <w:pPr>
        <w:spacing w:after="0" w:line="480" w:lineRule="auto"/>
        <w:jc w:val="center"/>
        <w:rPr>
          <w:ins w:id="100" w:author="Unemo Magnus, USÖ Labmed länsklinik" w:date="2016-11-14T17:46:00Z"/>
          <w:rFonts w:ascii="Times New Roman" w:hAnsi="Times New Roman" w:cs="Times New Roman"/>
          <w:sz w:val="24"/>
          <w:szCs w:val="24"/>
        </w:rPr>
        <w:pPrChange w:id="101" w:author="Unemo Magnus, USÖ Labmed länsklinik" w:date="2016-11-14T17:43:00Z">
          <w:pPr>
            <w:spacing w:line="480" w:lineRule="auto"/>
          </w:pPr>
        </w:pPrChange>
      </w:pPr>
      <w:r w:rsidRPr="005D0B1C">
        <w:rPr>
          <w:rFonts w:ascii="Times New Roman" w:hAnsi="Times New Roman" w:cs="Times New Roman"/>
          <w:sz w:val="24"/>
          <w:szCs w:val="24"/>
          <w:lang w:val="en-US"/>
          <w:rPrChange w:id="102" w:author="Unemo Magnus, USÖ Labmed länsklinik" w:date="2016-11-14T17:44:00Z">
            <w:rPr>
              <w:rFonts w:ascii="Times New Roman" w:hAnsi="Times New Roman" w:cs="Times New Roman"/>
              <w:i/>
              <w:sz w:val="24"/>
              <w:szCs w:val="24"/>
              <w:lang w:val="en-US"/>
            </w:rPr>
          </w:rPrChange>
        </w:rPr>
        <w:t>*</w:t>
      </w:r>
      <w:del w:id="103" w:author="Unemo Magnus, USÖ Labmed länsklinik" w:date="2016-11-14T17:44:00Z">
        <w:r w:rsidRPr="005D0B1C" w:rsidDel="005D0B1C">
          <w:rPr>
            <w:rFonts w:ascii="Times New Roman" w:hAnsi="Times New Roman" w:cs="Times New Roman"/>
            <w:sz w:val="24"/>
            <w:szCs w:val="24"/>
            <w:lang w:val="en-US"/>
            <w:rPrChange w:id="104" w:author="Unemo Magnus, USÖ Labmed länsklinik" w:date="2016-11-14T17:44:00Z">
              <w:rPr>
                <w:rFonts w:ascii="Times New Roman" w:hAnsi="Times New Roman" w:cs="Times New Roman"/>
                <w:i/>
                <w:sz w:val="24"/>
                <w:szCs w:val="24"/>
                <w:lang w:val="en-US"/>
              </w:rPr>
            </w:rPrChange>
          </w:rPr>
          <w:delText xml:space="preserve"> </w:delText>
        </w:r>
      </w:del>
      <w:r w:rsidRPr="005D0B1C">
        <w:rPr>
          <w:rFonts w:ascii="Times New Roman" w:hAnsi="Times New Roman" w:cs="Times New Roman"/>
          <w:sz w:val="24"/>
          <w:szCs w:val="24"/>
          <w:lang w:val="en-US"/>
          <w:rPrChange w:id="105" w:author="Unemo Magnus, USÖ Labmed länsklinik" w:date="2016-11-14T17:44:00Z">
            <w:rPr>
              <w:rFonts w:ascii="Times New Roman" w:hAnsi="Times New Roman" w:cs="Times New Roman"/>
              <w:b/>
              <w:i/>
              <w:sz w:val="24"/>
              <w:szCs w:val="24"/>
              <w:lang w:val="en-US"/>
            </w:rPr>
          </w:rPrChange>
        </w:rPr>
        <w:t>Correspond</w:t>
      </w:r>
      <w:ins w:id="106" w:author="Unemo Magnus, USÖ Labmed länsklinik" w:date="2016-11-14T17:44:00Z">
        <w:r w:rsidR="005D0B1C">
          <w:rPr>
            <w:rFonts w:ascii="Times New Roman" w:hAnsi="Times New Roman" w:cs="Times New Roman"/>
            <w:sz w:val="24"/>
            <w:szCs w:val="24"/>
            <w:lang w:val="en-US"/>
          </w:rPr>
          <w:t>ing author</w:t>
        </w:r>
        <w:r w:rsidR="005D0B1C" w:rsidRPr="006F644E">
          <w:rPr>
            <w:rFonts w:ascii="Times New Roman" w:hAnsi="Times New Roman" w:cs="Times New Roman"/>
            <w:sz w:val="24"/>
            <w:szCs w:val="24"/>
            <w:lang w:val="en-US"/>
          </w:rPr>
          <w:t xml:space="preserve">. </w:t>
        </w:r>
        <w:r w:rsidR="005D0B1C" w:rsidRPr="005D0B1C">
          <w:rPr>
            <w:rFonts w:ascii="Times New Roman" w:hAnsi="Times New Roman" w:cs="Times New Roman"/>
            <w:sz w:val="24"/>
            <w:szCs w:val="24"/>
            <w:rPrChange w:id="107" w:author="Unemo Magnus, USÖ Labmed länsklinik" w:date="2016-11-14T17:44:00Z">
              <w:rPr>
                <w:rFonts w:ascii="Times New Roman" w:hAnsi="Times New Roman" w:cs="Times New Roman"/>
                <w:i/>
                <w:sz w:val="24"/>
                <w:szCs w:val="24"/>
              </w:rPr>
            </w:rPrChange>
          </w:rPr>
          <w:t>Institute of Social and Preventive Medicine</w:t>
        </w:r>
        <w:del w:id="108" w:author="Christian Althaus" w:date="2016-11-28T21:04:00Z">
          <w:r w:rsidR="005D0B1C" w:rsidRPr="005D0B1C" w:rsidDel="00C47FE7">
            <w:rPr>
              <w:rFonts w:ascii="Times New Roman" w:hAnsi="Times New Roman" w:cs="Times New Roman"/>
              <w:sz w:val="24"/>
              <w:szCs w:val="24"/>
              <w:rPrChange w:id="109" w:author="Unemo Magnus, USÖ Labmed länsklinik" w:date="2016-11-14T17:44:00Z">
                <w:rPr>
                  <w:rFonts w:ascii="Times New Roman" w:hAnsi="Times New Roman" w:cs="Times New Roman"/>
                  <w:i/>
                  <w:sz w:val="24"/>
                  <w:szCs w:val="24"/>
                </w:rPr>
              </w:rPrChange>
            </w:rPr>
            <w:delText xml:space="preserve"> (ISPM)</w:delText>
          </w:r>
        </w:del>
        <w:r w:rsidR="005D0B1C" w:rsidRPr="005D0B1C">
          <w:rPr>
            <w:rFonts w:ascii="Times New Roman" w:hAnsi="Times New Roman" w:cs="Times New Roman"/>
            <w:sz w:val="24"/>
            <w:szCs w:val="24"/>
            <w:rPrChange w:id="110" w:author="Unemo Magnus, USÖ Labmed länsklinik" w:date="2016-11-14T17:44:00Z">
              <w:rPr>
                <w:rFonts w:ascii="Times New Roman" w:hAnsi="Times New Roman" w:cs="Times New Roman"/>
                <w:i/>
                <w:sz w:val="24"/>
                <w:szCs w:val="24"/>
              </w:rPr>
            </w:rPrChange>
          </w:rPr>
          <w:t>,</w:t>
        </w:r>
      </w:ins>
      <w:del w:id="111" w:author="Unemo Magnus, USÖ Labmed länsklinik" w:date="2016-11-14T17:44:00Z">
        <w:r w:rsidRPr="005D0B1C" w:rsidDel="005D0B1C">
          <w:rPr>
            <w:rFonts w:ascii="Times New Roman" w:hAnsi="Times New Roman" w:cs="Times New Roman"/>
            <w:sz w:val="24"/>
            <w:szCs w:val="24"/>
            <w:lang w:val="en-US"/>
            <w:rPrChange w:id="112" w:author="Unemo Magnus, USÖ Labmed länsklinik" w:date="2016-11-14T17:44:00Z">
              <w:rPr>
                <w:rFonts w:ascii="Times New Roman" w:hAnsi="Times New Roman" w:cs="Times New Roman"/>
                <w:b/>
                <w:i/>
                <w:sz w:val="24"/>
                <w:szCs w:val="24"/>
                <w:lang w:val="en-US"/>
              </w:rPr>
            </w:rPrChange>
          </w:rPr>
          <w:delText>ence:</w:delText>
        </w:r>
        <w:r w:rsidRPr="005D0B1C" w:rsidDel="005D0B1C">
          <w:rPr>
            <w:rFonts w:ascii="Times New Roman" w:hAnsi="Times New Roman" w:cs="Times New Roman"/>
            <w:i/>
            <w:sz w:val="24"/>
            <w:szCs w:val="24"/>
            <w:lang w:val="en-US"/>
            <w:rPrChange w:id="113" w:author="Unemo Magnus, USÖ Labmed länsklinik" w:date="2016-11-14T17:44:00Z">
              <w:rPr>
                <w:rFonts w:ascii="Times New Roman" w:hAnsi="Times New Roman" w:cs="Times New Roman"/>
                <w:b/>
                <w:i/>
                <w:sz w:val="24"/>
                <w:szCs w:val="24"/>
                <w:lang w:val="en-US"/>
              </w:rPr>
            </w:rPrChange>
          </w:rPr>
          <w:delText xml:space="preserve"> </w:delText>
        </w:r>
        <w:r w:rsidRPr="006F644E" w:rsidDel="005D0B1C">
          <w:rPr>
            <w:rFonts w:ascii="Times New Roman" w:hAnsi="Times New Roman" w:cs="Times New Roman"/>
            <w:i/>
            <w:color w:val="FF0000"/>
            <w:sz w:val="24"/>
            <w:szCs w:val="24"/>
          </w:rPr>
          <w:br/>
        </w:r>
        <w:r w:rsidR="00E205A7" w:rsidRPr="006F644E" w:rsidDel="005D0B1C">
          <w:rPr>
            <w:rFonts w:ascii="Times New Roman" w:hAnsi="Times New Roman" w:cs="Times New Roman"/>
            <w:i/>
            <w:sz w:val="24"/>
            <w:szCs w:val="24"/>
          </w:rPr>
          <w:delText>Sunniva Förster</w:delText>
        </w:r>
      </w:del>
      <w:ins w:id="114" w:author="Unemo Magnus, USÖ Labmed länsklinik" w:date="2016-11-14T17:44:00Z">
        <w:r w:rsidR="005D0B1C">
          <w:rPr>
            <w:rFonts w:ascii="Times New Roman" w:hAnsi="Times New Roman" w:cs="Times New Roman"/>
            <w:sz w:val="24"/>
            <w:szCs w:val="24"/>
          </w:rPr>
          <w:t xml:space="preserve"> </w:t>
        </w:r>
      </w:ins>
      <w:del w:id="115" w:author="Unemo Magnus, USÖ Labmed länsklinik" w:date="2016-11-14T17:44:00Z">
        <w:r w:rsidRPr="006F644E" w:rsidDel="005D0B1C">
          <w:rPr>
            <w:rFonts w:ascii="Times New Roman" w:hAnsi="Times New Roman" w:cs="Times New Roman"/>
            <w:i/>
            <w:sz w:val="24"/>
            <w:szCs w:val="24"/>
          </w:rPr>
          <w:br/>
        </w:r>
      </w:del>
      <w:r w:rsidR="00E205A7" w:rsidRPr="005D0B1C">
        <w:rPr>
          <w:rFonts w:ascii="Times New Roman" w:hAnsi="Times New Roman" w:cs="Times New Roman"/>
          <w:sz w:val="24"/>
          <w:szCs w:val="24"/>
          <w:rPrChange w:id="116" w:author="Unemo Magnus, USÖ Labmed länsklinik" w:date="2016-11-14T17:44:00Z">
            <w:rPr>
              <w:rFonts w:ascii="Times New Roman" w:hAnsi="Times New Roman" w:cs="Times New Roman"/>
              <w:i/>
              <w:sz w:val="24"/>
              <w:szCs w:val="24"/>
            </w:rPr>
          </w:rPrChange>
        </w:rPr>
        <w:t>University of Bern</w:t>
      </w:r>
      <w:ins w:id="117" w:author="Unemo Magnus, USÖ Labmed länsklinik" w:date="2016-11-14T17:45:00Z">
        <w:r w:rsidR="005D0B1C">
          <w:rPr>
            <w:rFonts w:ascii="Times New Roman" w:hAnsi="Times New Roman" w:cs="Times New Roman"/>
            <w:sz w:val="24"/>
            <w:szCs w:val="24"/>
          </w:rPr>
          <w:t xml:space="preserve">, </w:t>
        </w:r>
      </w:ins>
      <w:del w:id="118" w:author="Unemo Magnus, USÖ Labmed länsklinik" w:date="2016-11-14T17:45:00Z">
        <w:r w:rsidRPr="005D0B1C" w:rsidDel="005D0B1C">
          <w:rPr>
            <w:rFonts w:ascii="Times New Roman" w:hAnsi="Times New Roman" w:cs="Times New Roman"/>
            <w:sz w:val="24"/>
            <w:szCs w:val="24"/>
            <w:rPrChange w:id="119" w:author="Unemo Magnus, USÖ Labmed länsklinik" w:date="2016-11-14T17:44:00Z">
              <w:rPr>
                <w:rFonts w:ascii="Times New Roman" w:hAnsi="Times New Roman" w:cs="Times New Roman"/>
                <w:i/>
                <w:sz w:val="24"/>
                <w:szCs w:val="24"/>
              </w:rPr>
            </w:rPrChange>
          </w:rPr>
          <w:br/>
        </w:r>
      </w:del>
      <w:r w:rsidR="00E205A7" w:rsidRPr="005D0B1C">
        <w:rPr>
          <w:rFonts w:ascii="Times New Roman" w:hAnsi="Times New Roman" w:cs="Times New Roman"/>
          <w:sz w:val="24"/>
          <w:szCs w:val="24"/>
          <w:rPrChange w:id="120" w:author="Unemo Magnus, USÖ Labmed länsklinik" w:date="2016-11-14T17:44:00Z">
            <w:rPr>
              <w:rFonts w:ascii="Times New Roman" w:hAnsi="Times New Roman" w:cs="Times New Roman"/>
              <w:i/>
              <w:sz w:val="24"/>
              <w:szCs w:val="24"/>
            </w:rPr>
          </w:rPrChange>
        </w:rPr>
        <w:t>Finkelhubelweg 11</w:t>
      </w:r>
      <w:ins w:id="121" w:author="Unemo Magnus, USÖ Labmed länsklinik" w:date="2016-11-14T17:45:00Z">
        <w:r w:rsidR="005D0B1C">
          <w:rPr>
            <w:rFonts w:ascii="Times New Roman" w:hAnsi="Times New Roman" w:cs="Times New Roman"/>
            <w:sz w:val="24"/>
            <w:szCs w:val="24"/>
          </w:rPr>
          <w:t xml:space="preserve">, </w:t>
        </w:r>
      </w:ins>
      <w:del w:id="122" w:author="Unemo Magnus, USÖ Labmed länsklinik" w:date="2016-11-14T17:45:00Z">
        <w:r w:rsidRPr="005D0B1C" w:rsidDel="005D0B1C">
          <w:rPr>
            <w:rFonts w:ascii="Times New Roman" w:hAnsi="Times New Roman" w:cs="Times New Roman"/>
            <w:sz w:val="24"/>
            <w:szCs w:val="24"/>
            <w:rPrChange w:id="123" w:author="Unemo Magnus, USÖ Labmed länsklinik" w:date="2016-11-14T17:44:00Z">
              <w:rPr>
                <w:rFonts w:ascii="Times New Roman" w:hAnsi="Times New Roman" w:cs="Times New Roman"/>
                <w:i/>
                <w:sz w:val="24"/>
                <w:szCs w:val="24"/>
              </w:rPr>
            </w:rPrChange>
          </w:rPr>
          <w:delText xml:space="preserve"> </w:delText>
        </w:r>
        <w:r w:rsidRPr="005D0B1C" w:rsidDel="005D0B1C">
          <w:rPr>
            <w:rFonts w:ascii="Times New Roman" w:hAnsi="Times New Roman" w:cs="Times New Roman"/>
            <w:sz w:val="24"/>
            <w:szCs w:val="24"/>
            <w:rPrChange w:id="124" w:author="Unemo Magnus, USÖ Labmed länsklinik" w:date="2016-11-14T17:44:00Z">
              <w:rPr>
                <w:rFonts w:ascii="Times New Roman" w:hAnsi="Times New Roman" w:cs="Times New Roman"/>
                <w:i/>
                <w:sz w:val="24"/>
                <w:szCs w:val="24"/>
              </w:rPr>
            </w:rPrChange>
          </w:rPr>
          <w:br/>
        </w:r>
      </w:del>
      <w:r w:rsidR="00E205A7" w:rsidRPr="005D0B1C">
        <w:rPr>
          <w:rFonts w:ascii="Times New Roman" w:hAnsi="Times New Roman" w:cs="Times New Roman"/>
          <w:sz w:val="24"/>
          <w:szCs w:val="24"/>
          <w:rPrChange w:id="125" w:author="Unemo Magnus, USÖ Labmed länsklinik" w:date="2016-11-14T17:44:00Z">
            <w:rPr>
              <w:rFonts w:ascii="Times New Roman" w:hAnsi="Times New Roman" w:cs="Times New Roman"/>
              <w:i/>
              <w:sz w:val="24"/>
              <w:szCs w:val="24"/>
            </w:rPr>
          </w:rPrChange>
        </w:rPr>
        <w:t>3012</w:t>
      </w:r>
      <w:r w:rsidRPr="005D0B1C">
        <w:rPr>
          <w:rFonts w:ascii="Times New Roman" w:hAnsi="Times New Roman" w:cs="Times New Roman"/>
          <w:sz w:val="24"/>
          <w:szCs w:val="24"/>
          <w:rPrChange w:id="126" w:author="Unemo Magnus, USÖ Labmed länsklinik" w:date="2016-11-14T17:44:00Z">
            <w:rPr>
              <w:rFonts w:ascii="Times New Roman" w:hAnsi="Times New Roman" w:cs="Times New Roman"/>
              <w:i/>
              <w:sz w:val="24"/>
              <w:szCs w:val="24"/>
            </w:rPr>
          </w:rPrChange>
        </w:rPr>
        <w:t xml:space="preserve">, </w:t>
      </w:r>
      <w:r w:rsidR="00E205A7" w:rsidRPr="005D0B1C">
        <w:rPr>
          <w:rFonts w:ascii="Times New Roman" w:hAnsi="Times New Roman" w:cs="Times New Roman"/>
          <w:sz w:val="24"/>
          <w:szCs w:val="24"/>
          <w:rPrChange w:id="127" w:author="Unemo Magnus, USÖ Labmed länsklinik" w:date="2016-11-14T17:44:00Z">
            <w:rPr>
              <w:rFonts w:ascii="Times New Roman" w:hAnsi="Times New Roman" w:cs="Times New Roman"/>
              <w:i/>
              <w:sz w:val="24"/>
              <w:szCs w:val="24"/>
            </w:rPr>
          </w:rPrChange>
        </w:rPr>
        <w:t>Bern, Switzerland</w:t>
      </w:r>
      <w:ins w:id="128" w:author="Unemo Magnus, USÖ Labmed länsklinik" w:date="2016-11-14T17:45:00Z">
        <w:r w:rsidR="006F644E">
          <w:rPr>
            <w:rFonts w:ascii="Times New Roman" w:hAnsi="Times New Roman" w:cs="Times New Roman"/>
            <w:sz w:val="24"/>
            <w:szCs w:val="24"/>
          </w:rPr>
          <w:t xml:space="preserve">. Tel.: </w:t>
        </w:r>
        <w:r w:rsidR="006F644E" w:rsidRPr="00050298">
          <w:rPr>
            <w:rFonts w:ascii="Times New Roman" w:hAnsi="Times New Roman" w:cs="Times New Roman"/>
            <w:color w:val="FF0000"/>
            <w:sz w:val="24"/>
            <w:szCs w:val="24"/>
            <w:rPrChange w:id="129" w:author="Unemo Magnus, USÖ Labmed länsklinik" w:date="2016-11-16T13:47:00Z">
              <w:rPr>
                <w:rFonts w:ascii="Times New Roman" w:hAnsi="Times New Roman" w:cs="Times New Roman"/>
                <w:sz w:val="24"/>
                <w:szCs w:val="24"/>
              </w:rPr>
            </w:rPrChange>
          </w:rPr>
          <w:t>xxxxxxx</w:t>
        </w:r>
        <w:r w:rsidR="006F644E">
          <w:rPr>
            <w:rFonts w:ascii="Times New Roman" w:hAnsi="Times New Roman" w:cs="Times New Roman"/>
            <w:sz w:val="24"/>
            <w:szCs w:val="24"/>
          </w:rPr>
          <w:t xml:space="preserve">; Fax: </w:t>
        </w:r>
        <w:r w:rsidR="006F644E" w:rsidRPr="00050298">
          <w:rPr>
            <w:rFonts w:ascii="Times New Roman" w:hAnsi="Times New Roman" w:cs="Times New Roman"/>
            <w:color w:val="FF0000"/>
            <w:sz w:val="24"/>
            <w:szCs w:val="24"/>
            <w:rPrChange w:id="130" w:author="Unemo Magnus, USÖ Labmed länsklinik" w:date="2016-11-16T13:47:00Z">
              <w:rPr>
                <w:rFonts w:ascii="Times New Roman" w:hAnsi="Times New Roman" w:cs="Times New Roman"/>
                <w:sz w:val="24"/>
                <w:szCs w:val="24"/>
              </w:rPr>
            </w:rPrChange>
          </w:rPr>
          <w:t>xxxxxxx</w:t>
        </w:r>
        <w:r w:rsidR="006F644E">
          <w:rPr>
            <w:rFonts w:ascii="Times New Roman" w:hAnsi="Times New Roman" w:cs="Times New Roman"/>
            <w:sz w:val="24"/>
            <w:szCs w:val="24"/>
          </w:rPr>
          <w:t xml:space="preserve">; E-mail: </w:t>
        </w:r>
      </w:ins>
      <w:del w:id="131" w:author="Unemo Magnus, USÖ Labmed länsklinik" w:date="2016-11-14T17:45:00Z">
        <w:r w:rsidRPr="005D0B1C" w:rsidDel="006F644E">
          <w:rPr>
            <w:rFonts w:ascii="Times New Roman" w:hAnsi="Times New Roman" w:cs="Times New Roman"/>
            <w:sz w:val="24"/>
            <w:szCs w:val="24"/>
            <w:rPrChange w:id="132" w:author="Unemo Magnus, USÖ Labmed länsklinik" w:date="2016-11-14T17:44:00Z">
              <w:rPr>
                <w:rFonts w:ascii="Times New Roman" w:hAnsi="Times New Roman" w:cs="Times New Roman"/>
                <w:i/>
                <w:sz w:val="24"/>
                <w:szCs w:val="24"/>
              </w:rPr>
            </w:rPrChange>
          </w:rPr>
          <w:delText xml:space="preserve"> </w:delText>
        </w:r>
        <w:r w:rsidRPr="005D0B1C" w:rsidDel="006F644E">
          <w:rPr>
            <w:rFonts w:ascii="Times New Roman" w:hAnsi="Times New Roman" w:cs="Times New Roman"/>
            <w:sz w:val="24"/>
            <w:szCs w:val="24"/>
            <w:rPrChange w:id="133" w:author="Unemo Magnus, USÖ Labmed länsklinik" w:date="2016-11-14T17:44:00Z">
              <w:rPr>
                <w:rFonts w:ascii="Times New Roman" w:hAnsi="Times New Roman" w:cs="Times New Roman"/>
                <w:i/>
                <w:sz w:val="24"/>
                <w:szCs w:val="24"/>
              </w:rPr>
            </w:rPrChange>
          </w:rPr>
          <w:br/>
        </w:r>
      </w:del>
      <w:ins w:id="134" w:author="Unemo Magnus, USÖ Labmed länsklinik" w:date="2016-11-14T17:46:00Z">
        <w:r w:rsidR="006F644E" w:rsidRPr="006F644E">
          <w:rPr>
            <w:rFonts w:ascii="Times New Roman" w:hAnsi="Times New Roman" w:cs="Times New Roman"/>
            <w:sz w:val="24"/>
            <w:szCs w:val="24"/>
          </w:rPr>
          <w:t>sunniva.foerster@ifik.unibe.ch</w:t>
        </w:r>
      </w:ins>
    </w:p>
    <w:p w14:paraId="653EB0C2" w14:textId="77777777" w:rsidR="006F644E" w:rsidRDefault="006F644E">
      <w:pPr>
        <w:spacing w:after="0" w:line="480" w:lineRule="auto"/>
        <w:jc w:val="center"/>
        <w:rPr>
          <w:ins w:id="135" w:author="Unemo Magnus, USÖ Labmed länsklinik" w:date="2016-11-14T17:46:00Z"/>
          <w:rFonts w:ascii="Times New Roman" w:hAnsi="Times New Roman" w:cs="Times New Roman"/>
          <w:sz w:val="24"/>
          <w:szCs w:val="24"/>
        </w:rPr>
        <w:pPrChange w:id="136" w:author="Unemo Magnus, USÖ Labmed länsklinik" w:date="2016-11-14T17:43:00Z">
          <w:pPr>
            <w:spacing w:line="480" w:lineRule="auto"/>
          </w:pPr>
        </w:pPrChange>
      </w:pPr>
    </w:p>
    <w:p w14:paraId="7066234E" w14:textId="7645245A" w:rsidR="006F644E" w:rsidRPr="00CF66C6" w:rsidRDefault="006F644E" w:rsidP="006F644E">
      <w:pPr>
        <w:spacing w:after="0" w:line="480" w:lineRule="auto"/>
        <w:rPr>
          <w:ins w:id="137" w:author="Unemo Magnus, USÖ Labmed länsklinik" w:date="2016-11-14T17:46:00Z"/>
          <w:rFonts w:ascii="Times New Roman" w:hAnsi="Times New Roman" w:cs="Times New Roman"/>
          <w:bCs/>
          <w:iCs/>
          <w:sz w:val="24"/>
          <w:szCs w:val="24"/>
        </w:rPr>
      </w:pPr>
      <w:ins w:id="138" w:author="Unemo Magnus, USÖ Labmed länsklinik" w:date="2016-11-14T17:46:00Z">
        <w:r>
          <w:rPr>
            <w:rFonts w:ascii="Times New Roman" w:hAnsi="Times New Roman" w:cs="Times New Roman"/>
            <w:b/>
            <w:iCs/>
            <w:sz w:val="24"/>
            <w:szCs w:val="24"/>
          </w:rPr>
          <w:t>Running title</w:t>
        </w:r>
        <w:r w:rsidRPr="00CF66C6">
          <w:rPr>
            <w:rFonts w:ascii="Times New Roman" w:hAnsi="Times New Roman" w:cs="Times New Roman"/>
            <w:b/>
            <w:iCs/>
            <w:sz w:val="24"/>
            <w:szCs w:val="24"/>
          </w:rPr>
          <w:t xml:space="preserve">: </w:t>
        </w:r>
      </w:ins>
      <w:commentRangeStart w:id="139"/>
      <w:ins w:id="140" w:author="Unemo Magnus, USÖ Labmed länsklinik" w:date="2016-11-16T13:57:00Z">
        <w:r w:rsidR="00050298">
          <w:rPr>
            <w:rFonts w:ascii="Times New Roman" w:hAnsi="Times New Roman" w:cs="Times New Roman"/>
            <w:iCs/>
            <w:sz w:val="24"/>
            <w:szCs w:val="24"/>
          </w:rPr>
          <w:t>M</w:t>
        </w:r>
      </w:ins>
      <w:ins w:id="141" w:author="Unemo Magnus, USÖ Labmed länsklinik" w:date="2016-11-14T17:49:00Z">
        <w:r w:rsidRPr="00050298">
          <w:rPr>
            <w:rFonts w:ascii="Times New Roman" w:hAnsi="Times New Roman" w:cs="Times New Roman"/>
            <w:sz w:val="24"/>
            <w:szCs w:val="24"/>
          </w:rPr>
          <w:t>icrodilution</w:t>
        </w:r>
        <w:r w:rsidRPr="00585D79">
          <w:rPr>
            <w:rFonts w:ascii="Times New Roman" w:hAnsi="Times New Roman" w:cs="Times New Roman"/>
            <w:sz w:val="24"/>
            <w:szCs w:val="24"/>
          </w:rPr>
          <w:t xml:space="preserve"> </w:t>
        </w:r>
      </w:ins>
      <w:ins w:id="142" w:author="Unemo Magnus, USÖ Labmed länsklinik" w:date="2016-11-16T13:57:00Z">
        <w:r w:rsidR="00050298">
          <w:rPr>
            <w:rFonts w:ascii="Times New Roman" w:hAnsi="Times New Roman" w:cs="Times New Roman"/>
            <w:sz w:val="24"/>
            <w:szCs w:val="24"/>
          </w:rPr>
          <w:t xml:space="preserve">susceptibility </w:t>
        </w:r>
      </w:ins>
      <w:ins w:id="143" w:author="Unemo Magnus, USÖ Labmed länsklinik" w:date="2016-11-14T17:49:00Z">
        <w:r w:rsidRPr="00585D79">
          <w:rPr>
            <w:rFonts w:ascii="Times New Roman" w:hAnsi="Times New Roman" w:cs="Times New Roman"/>
            <w:sz w:val="24"/>
            <w:szCs w:val="24"/>
          </w:rPr>
          <w:t xml:space="preserve">assay for </w:t>
        </w:r>
      </w:ins>
      <w:ins w:id="144" w:author="Unemo Magnus, USÖ Labmed länsklinik" w:date="2016-11-16T13:56:00Z">
        <w:r w:rsidR="00050298">
          <w:rPr>
            <w:rFonts w:ascii="Times New Roman" w:hAnsi="Times New Roman" w:cs="Times New Roman"/>
            <w:sz w:val="24"/>
            <w:szCs w:val="24"/>
          </w:rPr>
          <w:t>gonococci</w:t>
        </w:r>
      </w:ins>
      <w:commentRangeEnd w:id="139"/>
      <w:ins w:id="145" w:author="Unemo Magnus, USÖ Labmed länsklinik" w:date="2016-11-16T13:57:00Z">
        <w:r w:rsidR="00050298">
          <w:rPr>
            <w:rStyle w:val="CommentReference"/>
          </w:rPr>
          <w:commentReference w:id="139"/>
        </w:r>
      </w:ins>
    </w:p>
    <w:p w14:paraId="19654958" w14:textId="651B8758" w:rsidR="006F644E" w:rsidRPr="0047246C" w:rsidRDefault="006F644E" w:rsidP="006F644E">
      <w:pPr>
        <w:tabs>
          <w:tab w:val="left" w:pos="2220"/>
        </w:tabs>
        <w:spacing w:after="0" w:line="480" w:lineRule="auto"/>
        <w:rPr>
          <w:ins w:id="146" w:author="Unemo Magnus, USÖ Labmed länsklinik" w:date="2016-11-14T17:46:00Z"/>
          <w:rFonts w:ascii="Times New Roman" w:hAnsi="Times New Roman" w:cs="Times New Roman"/>
          <w:b/>
          <w:iCs/>
          <w:color w:val="FF0000"/>
          <w:sz w:val="24"/>
          <w:szCs w:val="24"/>
        </w:rPr>
      </w:pPr>
      <w:ins w:id="147" w:author="Unemo Magnus, USÖ Labmed länsklinik" w:date="2016-11-14T17:46:00Z">
        <w:r w:rsidRPr="000D5EDC">
          <w:rPr>
            <w:rFonts w:ascii="Times New Roman" w:hAnsi="Times New Roman" w:cs="Times New Roman"/>
            <w:b/>
            <w:iCs/>
            <w:sz w:val="24"/>
            <w:szCs w:val="24"/>
          </w:rPr>
          <w:t>Word count:</w:t>
        </w:r>
        <w:r w:rsidRPr="000D5EDC">
          <w:rPr>
            <w:rFonts w:ascii="Times New Roman" w:hAnsi="Times New Roman" w:cs="Times New Roman"/>
            <w:iCs/>
            <w:sz w:val="24"/>
            <w:szCs w:val="24"/>
          </w:rPr>
          <w:t xml:space="preserve"> </w:t>
        </w:r>
        <w:r>
          <w:rPr>
            <w:rFonts w:ascii="Times New Roman" w:hAnsi="Times New Roman" w:cs="Times New Roman"/>
            <w:iCs/>
            <w:sz w:val="24"/>
            <w:szCs w:val="24"/>
          </w:rPr>
          <w:t>Synopsis</w:t>
        </w:r>
        <w:r w:rsidRPr="000D5EDC">
          <w:rPr>
            <w:rFonts w:ascii="Times New Roman" w:hAnsi="Times New Roman" w:cs="Times New Roman"/>
            <w:iCs/>
            <w:sz w:val="24"/>
            <w:szCs w:val="24"/>
          </w:rPr>
          <w:t xml:space="preserve">: </w:t>
        </w:r>
      </w:ins>
      <w:ins w:id="148" w:author="Unemo Magnus, USÖ Labmed länsklinik" w:date="2016-11-16T14:58:00Z">
        <w:r w:rsidR="0086685F">
          <w:rPr>
            <w:rFonts w:ascii="Times New Roman" w:hAnsi="Times New Roman" w:cs="Times New Roman"/>
            <w:iCs/>
            <w:color w:val="FF0000"/>
            <w:sz w:val="24"/>
            <w:szCs w:val="24"/>
          </w:rPr>
          <w:t>xxx</w:t>
        </w:r>
      </w:ins>
      <w:ins w:id="149" w:author="Unemo Magnus, USÖ Labmed länsklinik" w:date="2016-11-14T17:46:00Z">
        <w:r w:rsidRPr="006F644E">
          <w:rPr>
            <w:rFonts w:ascii="Times New Roman" w:hAnsi="Times New Roman" w:cs="Times New Roman"/>
            <w:iCs/>
            <w:color w:val="FF0000"/>
            <w:sz w:val="24"/>
            <w:szCs w:val="24"/>
            <w:rPrChange w:id="150" w:author="Unemo Magnus, USÖ Labmed länsklinik" w:date="2016-11-14T17:46:00Z">
              <w:rPr>
                <w:rFonts w:ascii="Times New Roman" w:hAnsi="Times New Roman" w:cs="Times New Roman"/>
                <w:iCs/>
                <w:sz w:val="24"/>
                <w:szCs w:val="24"/>
              </w:rPr>
            </w:rPrChange>
          </w:rPr>
          <w:t xml:space="preserve"> </w:t>
        </w:r>
        <w:r w:rsidRPr="000D5EDC">
          <w:rPr>
            <w:rFonts w:ascii="Times New Roman" w:hAnsi="Times New Roman" w:cs="Times New Roman"/>
            <w:iCs/>
            <w:sz w:val="24"/>
            <w:szCs w:val="24"/>
          </w:rPr>
          <w:t xml:space="preserve">words, </w:t>
        </w:r>
        <w:r>
          <w:rPr>
            <w:rFonts w:ascii="Times New Roman" w:hAnsi="Times New Roman" w:cs="Times New Roman"/>
            <w:iCs/>
            <w:sz w:val="24"/>
            <w:szCs w:val="24"/>
          </w:rPr>
          <w:t>Main t</w:t>
        </w:r>
        <w:r w:rsidRPr="000D5EDC">
          <w:rPr>
            <w:rFonts w:ascii="Times New Roman" w:hAnsi="Times New Roman" w:cs="Times New Roman"/>
            <w:iCs/>
            <w:sz w:val="24"/>
            <w:szCs w:val="24"/>
          </w:rPr>
          <w:t xml:space="preserve">ext: </w:t>
        </w:r>
      </w:ins>
      <w:ins w:id="151" w:author="Unemo Magnus, USÖ Labmed länsklinik" w:date="2016-11-16T14:59:00Z">
        <w:r w:rsidR="0086685F">
          <w:rPr>
            <w:rFonts w:ascii="Times New Roman" w:hAnsi="Times New Roman" w:cs="Times New Roman"/>
            <w:iCs/>
            <w:color w:val="FF0000"/>
            <w:sz w:val="24"/>
            <w:szCs w:val="24"/>
          </w:rPr>
          <w:t>xxxx</w:t>
        </w:r>
      </w:ins>
      <w:ins w:id="152" w:author="Unemo Magnus, USÖ Labmed länsklinik" w:date="2016-11-14T17:46:00Z">
        <w:r w:rsidRPr="006F644E">
          <w:rPr>
            <w:rFonts w:ascii="Times New Roman" w:hAnsi="Times New Roman" w:cs="Times New Roman"/>
            <w:iCs/>
            <w:color w:val="FF0000"/>
            <w:sz w:val="24"/>
            <w:szCs w:val="24"/>
            <w:rPrChange w:id="153" w:author="Unemo Magnus, USÖ Labmed länsklinik" w:date="2016-11-14T17:47:00Z">
              <w:rPr>
                <w:rFonts w:ascii="Times New Roman" w:hAnsi="Times New Roman" w:cs="Times New Roman"/>
                <w:iCs/>
                <w:sz w:val="24"/>
                <w:szCs w:val="24"/>
              </w:rPr>
            </w:rPrChange>
          </w:rPr>
          <w:t xml:space="preserve"> </w:t>
        </w:r>
        <w:r w:rsidRPr="000D5EDC">
          <w:rPr>
            <w:rFonts w:ascii="Times New Roman" w:hAnsi="Times New Roman" w:cs="Times New Roman"/>
            <w:iCs/>
            <w:sz w:val="24"/>
            <w:szCs w:val="24"/>
          </w:rPr>
          <w:t>words</w:t>
        </w:r>
        <w:r>
          <w:rPr>
            <w:rFonts w:ascii="Times New Roman" w:hAnsi="Times New Roman" w:cs="Times New Roman"/>
            <w:b/>
            <w:iCs/>
            <w:color w:val="FF0000"/>
            <w:sz w:val="24"/>
            <w:szCs w:val="24"/>
          </w:rPr>
          <w:tab/>
        </w:r>
      </w:ins>
    </w:p>
    <w:p w14:paraId="404244A4" w14:textId="77777777" w:rsidR="003B1A80" w:rsidRDefault="003B1A80">
      <w:pPr>
        <w:spacing w:after="0" w:line="480" w:lineRule="auto"/>
        <w:rPr>
          <w:ins w:id="154" w:author="Unemo Magnus, USÖ Labmed länsklinik" w:date="2016-11-16T14:14:00Z"/>
          <w:rFonts w:ascii="Times New Roman" w:hAnsi="Times New Roman" w:cs="Times New Roman"/>
          <w:sz w:val="24"/>
          <w:szCs w:val="24"/>
        </w:rPr>
        <w:pPrChange w:id="155" w:author="Unemo Magnus, USÖ Labmed länsklinik" w:date="2016-11-14T17:46:00Z">
          <w:pPr>
            <w:spacing w:line="480" w:lineRule="auto"/>
          </w:pPr>
        </w:pPrChange>
      </w:pPr>
    </w:p>
    <w:p w14:paraId="1FE6FFDC" w14:textId="77777777" w:rsidR="003B1A80" w:rsidRDefault="003B1A80">
      <w:pPr>
        <w:spacing w:after="0" w:line="480" w:lineRule="auto"/>
        <w:rPr>
          <w:ins w:id="156" w:author="Unemo Magnus, USÖ Labmed länsklinik" w:date="2016-11-16T14:14:00Z"/>
          <w:rFonts w:ascii="Times New Roman" w:hAnsi="Times New Roman" w:cs="Times New Roman"/>
          <w:sz w:val="24"/>
          <w:szCs w:val="24"/>
        </w:rPr>
        <w:pPrChange w:id="157" w:author="Unemo Magnus, USÖ Labmed länsklinik" w:date="2016-11-14T17:46:00Z">
          <w:pPr>
            <w:spacing w:line="480" w:lineRule="auto"/>
          </w:pPr>
        </w:pPrChange>
      </w:pPr>
    </w:p>
    <w:p w14:paraId="0EF16962" w14:textId="77777777" w:rsidR="003B1A80" w:rsidRDefault="003B1A80">
      <w:pPr>
        <w:spacing w:after="0" w:line="480" w:lineRule="auto"/>
        <w:rPr>
          <w:ins w:id="158" w:author="Unemo Magnus, USÖ Labmed länsklinik" w:date="2016-11-16T14:14:00Z"/>
          <w:rFonts w:ascii="Times New Roman" w:hAnsi="Times New Roman" w:cs="Times New Roman"/>
          <w:sz w:val="24"/>
          <w:szCs w:val="24"/>
        </w:rPr>
        <w:pPrChange w:id="159" w:author="Unemo Magnus, USÖ Labmed länsklinik" w:date="2016-11-14T17:46:00Z">
          <w:pPr>
            <w:spacing w:line="480" w:lineRule="auto"/>
          </w:pPr>
        </w:pPrChange>
      </w:pPr>
    </w:p>
    <w:p w14:paraId="6D637F02" w14:textId="77777777" w:rsidR="003B1A80" w:rsidRDefault="003B1A80">
      <w:pPr>
        <w:spacing w:after="0" w:line="480" w:lineRule="auto"/>
        <w:rPr>
          <w:ins w:id="160" w:author="Unemo Magnus, USÖ Labmed länsklinik" w:date="2016-11-16T14:14:00Z"/>
          <w:rFonts w:ascii="Times New Roman" w:hAnsi="Times New Roman" w:cs="Times New Roman"/>
          <w:sz w:val="24"/>
          <w:szCs w:val="24"/>
        </w:rPr>
        <w:pPrChange w:id="161" w:author="Unemo Magnus, USÖ Labmed länsklinik" w:date="2016-11-14T17:46:00Z">
          <w:pPr>
            <w:spacing w:line="480" w:lineRule="auto"/>
          </w:pPr>
        </w:pPrChange>
      </w:pPr>
    </w:p>
    <w:p w14:paraId="04B267B0" w14:textId="77777777" w:rsidR="003B1A80" w:rsidRDefault="003B1A80">
      <w:pPr>
        <w:spacing w:after="0" w:line="480" w:lineRule="auto"/>
        <w:rPr>
          <w:ins w:id="162" w:author="Unemo Magnus, USÖ Labmed länsklinik" w:date="2016-11-16T14:14:00Z"/>
          <w:rFonts w:ascii="Times New Roman" w:hAnsi="Times New Roman" w:cs="Times New Roman"/>
          <w:sz w:val="24"/>
          <w:szCs w:val="24"/>
        </w:rPr>
        <w:pPrChange w:id="163" w:author="Unemo Magnus, USÖ Labmed länsklinik" w:date="2016-11-14T17:46:00Z">
          <w:pPr>
            <w:spacing w:line="480" w:lineRule="auto"/>
          </w:pPr>
        </w:pPrChange>
      </w:pPr>
    </w:p>
    <w:p w14:paraId="32424E3B" w14:textId="02F00A8B" w:rsidR="00D45A50" w:rsidRPr="006F644E" w:rsidRDefault="001B6558">
      <w:pPr>
        <w:spacing w:after="0" w:line="480" w:lineRule="auto"/>
        <w:rPr>
          <w:rFonts w:ascii="Times New Roman" w:hAnsi="Times New Roman" w:cs="Times New Roman"/>
          <w:i/>
          <w:sz w:val="24"/>
          <w:szCs w:val="24"/>
        </w:rPr>
        <w:pPrChange w:id="164" w:author="Unemo Magnus, USÖ Labmed länsklinik" w:date="2016-11-14T17:46:00Z">
          <w:pPr>
            <w:spacing w:line="480" w:lineRule="auto"/>
          </w:pPr>
        </w:pPrChange>
      </w:pPr>
      <w:r w:rsidRPr="005D0B1C">
        <w:rPr>
          <w:rFonts w:ascii="Times New Roman" w:hAnsi="Times New Roman" w:cs="Times New Roman"/>
          <w:sz w:val="24"/>
          <w:szCs w:val="24"/>
          <w:rPrChange w:id="165" w:author="Unemo Magnus, USÖ Labmed länsklinik" w:date="2016-11-14T17:44:00Z">
            <w:rPr/>
          </w:rPrChange>
        </w:rPr>
        <w:fldChar w:fldCharType="begin"/>
      </w:r>
      <w:r w:rsidRPr="005D0B1C">
        <w:rPr>
          <w:rFonts w:ascii="Times New Roman" w:hAnsi="Times New Roman" w:cs="Times New Roman"/>
          <w:sz w:val="24"/>
          <w:szCs w:val="24"/>
          <w:rPrChange w:id="166" w:author="Unemo Magnus, USÖ Labmed länsklinik" w:date="2016-11-14T17:44:00Z">
            <w:rPr/>
          </w:rPrChange>
        </w:rPr>
        <w:instrText xml:space="preserve"> HYPERLINK "mailto:magnus.unemo@regionorebrolan.se" </w:instrText>
      </w:r>
      <w:r w:rsidRPr="005D0B1C">
        <w:rPr>
          <w:rFonts w:ascii="Times New Roman" w:hAnsi="Times New Roman" w:cs="Times New Roman"/>
          <w:sz w:val="24"/>
          <w:szCs w:val="24"/>
          <w:rPrChange w:id="167" w:author="Unemo Magnus, USÖ Labmed länsklinik" w:date="2016-11-14T17:44:00Z">
            <w:rPr/>
          </w:rPrChange>
        </w:rPr>
        <w:fldChar w:fldCharType="end"/>
      </w:r>
    </w:p>
    <w:p w14:paraId="34BFECF9" w14:textId="77777777" w:rsidR="00DF07A4" w:rsidRDefault="00DF07A4" w:rsidP="00A17D4C">
      <w:pPr>
        <w:spacing w:line="480" w:lineRule="auto"/>
        <w:rPr>
          <w:rFonts w:ascii="Times New Roman" w:hAnsi="Times New Roman" w:cs="Times New Roman"/>
          <w:b/>
          <w:sz w:val="24"/>
          <w:szCs w:val="24"/>
        </w:rPr>
      </w:pPr>
    </w:p>
    <w:p w14:paraId="41F2E77F" w14:textId="243B3995" w:rsidR="00DF07A4" w:rsidDel="006F644E" w:rsidRDefault="00DF07A4">
      <w:pPr>
        <w:spacing w:line="480" w:lineRule="auto"/>
        <w:jc w:val="both"/>
        <w:rPr>
          <w:del w:id="168" w:author="Unemo Magnus, USÖ Labmed länsklinik" w:date="2016-11-14T17:50:00Z"/>
          <w:rFonts w:ascii="Times New Roman" w:hAnsi="Times New Roman" w:cs="Times New Roman"/>
          <w:b/>
          <w:sz w:val="24"/>
          <w:szCs w:val="24"/>
        </w:rPr>
        <w:pPrChange w:id="169" w:author="Unemo Magnus, USÖ Labmed länsklinik" w:date="2016-11-16T14:26:00Z">
          <w:pPr>
            <w:spacing w:line="480" w:lineRule="auto"/>
          </w:pPr>
        </w:pPrChange>
      </w:pPr>
      <w:commentRangeStart w:id="170"/>
    </w:p>
    <w:p w14:paraId="1EA7C137" w14:textId="7F8D9DFA" w:rsidR="00DF07A4" w:rsidDel="006F644E" w:rsidRDefault="00DF07A4">
      <w:pPr>
        <w:spacing w:line="480" w:lineRule="auto"/>
        <w:jc w:val="both"/>
        <w:rPr>
          <w:del w:id="171" w:author="Unemo Magnus, USÖ Labmed länsklinik" w:date="2016-11-14T17:50:00Z"/>
          <w:rFonts w:ascii="Times New Roman" w:hAnsi="Times New Roman" w:cs="Times New Roman"/>
          <w:b/>
          <w:sz w:val="24"/>
          <w:szCs w:val="24"/>
        </w:rPr>
        <w:pPrChange w:id="172" w:author="Unemo Magnus, USÖ Labmed länsklinik" w:date="2016-11-16T14:26:00Z">
          <w:pPr>
            <w:spacing w:line="480" w:lineRule="auto"/>
          </w:pPr>
        </w:pPrChange>
      </w:pPr>
    </w:p>
    <w:p w14:paraId="24AC18CC" w14:textId="4F7840A0" w:rsidR="00DF07A4" w:rsidDel="006F644E" w:rsidRDefault="00DF07A4">
      <w:pPr>
        <w:spacing w:line="480" w:lineRule="auto"/>
        <w:jc w:val="both"/>
        <w:rPr>
          <w:del w:id="173" w:author="Unemo Magnus, USÖ Labmed länsklinik" w:date="2016-11-14T17:47:00Z"/>
          <w:rFonts w:ascii="Times New Roman" w:hAnsi="Times New Roman" w:cs="Times New Roman"/>
          <w:b/>
          <w:sz w:val="24"/>
          <w:szCs w:val="24"/>
        </w:rPr>
        <w:pPrChange w:id="174" w:author="Unemo Magnus, USÖ Labmed länsklinik" w:date="2016-11-16T14:26:00Z">
          <w:pPr>
            <w:spacing w:line="480" w:lineRule="auto"/>
          </w:pPr>
        </w:pPrChange>
      </w:pPr>
    </w:p>
    <w:p w14:paraId="79401E53" w14:textId="4E858BA6" w:rsidR="00DF07A4" w:rsidDel="006F644E" w:rsidRDefault="00DF07A4">
      <w:pPr>
        <w:spacing w:line="480" w:lineRule="auto"/>
        <w:jc w:val="both"/>
        <w:rPr>
          <w:del w:id="175" w:author="Unemo Magnus, USÖ Labmed länsklinik" w:date="2016-11-14T17:47:00Z"/>
          <w:rFonts w:ascii="Times New Roman" w:hAnsi="Times New Roman" w:cs="Times New Roman"/>
          <w:b/>
          <w:sz w:val="24"/>
          <w:szCs w:val="24"/>
        </w:rPr>
        <w:pPrChange w:id="176" w:author="Unemo Magnus, USÖ Labmed länsklinik" w:date="2016-11-16T14:26:00Z">
          <w:pPr>
            <w:spacing w:line="480" w:lineRule="auto"/>
          </w:pPr>
        </w:pPrChange>
      </w:pPr>
    </w:p>
    <w:p w14:paraId="2BD85CA6" w14:textId="2229510F" w:rsidR="00DF07A4" w:rsidDel="006F644E" w:rsidRDefault="00DF07A4">
      <w:pPr>
        <w:spacing w:line="480" w:lineRule="auto"/>
        <w:jc w:val="both"/>
        <w:rPr>
          <w:del w:id="177" w:author="Unemo Magnus, USÖ Labmed länsklinik" w:date="2016-11-14T17:47:00Z"/>
          <w:rFonts w:ascii="Times New Roman" w:hAnsi="Times New Roman" w:cs="Times New Roman"/>
          <w:b/>
          <w:sz w:val="24"/>
          <w:szCs w:val="24"/>
        </w:rPr>
        <w:pPrChange w:id="178" w:author="Unemo Magnus, USÖ Labmed länsklinik" w:date="2016-11-16T14:26:00Z">
          <w:pPr>
            <w:spacing w:line="480" w:lineRule="auto"/>
          </w:pPr>
        </w:pPrChange>
      </w:pPr>
    </w:p>
    <w:p w14:paraId="266727F2" w14:textId="0AD7CC52" w:rsidR="00DF07A4" w:rsidDel="006F644E" w:rsidRDefault="00DF07A4">
      <w:pPr>
        <w:spacing w:line="480" w:lineRule="auto"/>
        <w:jc w:val="both"/>
        <w:rPr>
          <w:del w:id="179" w:author="Unemo Magnus, USÖ Labmed länsklinik" w:date="2016-11-14T17:47:00Z"/>
          <w:rFonts w:ascii="Times New Roman" w:hAnsi="Times New Roman" w:cs="Times New Roman"/>
          <w:b/>
          <w:sz w:val="24"/>
          <w:szCs w:val="24"/>
        </w:rPr>
        <w:pPrChange w:id="180" w:author="Unemo Magnus, USÖ Labmed länsklinik" w:date="2016-11-16T14:26:00Z">
          <w:pPr>
            <w:spacing w:line="480" w:lineRule="auto"/>
          </w:pPr>
        </w:pPrChange>
      </w:pPr>
    </w:p>
    <w:p w14:paraId="5E742802" w14:textId="7577D1A0" w:rsidR="003D73F2" w:rsidRPr="002E07DB" w:rsidDel="006F644E" w:rsidRDefault="00042B1B">
      <w:pPr>
        <w:spacing w:after="0" w:line="480" w:lineRule="auto"/>
        <w:jc w:val="both"/>
        <w:rPr>
          <w:del w:id="181" w:author="Unemo Magnus, USÖ Labmed länsklinik" w:date="2016-11-14T17:47:00Z"/>
          <w:rFonts w:ascii="Times New Roman" w:hAnsi="Times New Roman" w:cs="Times New Roman"/>
          <w:b/>
          <w:sz w:val="24"/>
          <w:szCs w:val="24"/>
        </w:rPr>
        <w:pPrChange w:id="182" w:author="Unemo Magnus, USÖ Labmed länsklinik" w:date="2016-11-16T14:26:00Z">
          <w:pPr>
            <w:spacing w:after="0" w:line="480" w:lineRule="auto"/>
          </w:pPr>
        </w:pPrChange>
      </w:pPr>
      <w:r>
        <w:rPr>
          <w:rFonts w:ascii="Times New Roman" w:hAnsi="Times New Roman" w:cs="Times New Roman"/>
          <w:b/>
          <w:sz w:val="24"/>
          <w:szCs w:val="24"/>
        </w:rPr>
        <w:t>Objectives</w:t>
      </w:r>
      <w:commentRangeEnd w:id="170"/>
      <w:r w:rsidR="00B1508A">
        <w:rPr>
          <w:rStyle w:val="CommentReference"/>
        </w:rPr>
        <w:commentReference w:id="170"/>
      </w:r>
      <w:ins w:id="183" w:author="Unemo Magnus, USÖ Labmed länsklinik" w:date="2016-11-14T17:47:00Z">
        <w:r w:rsidR="006F644E">
          <w:rPr>
            <w:rFonts w:ascii="Times New Roman" w:hAnsi="Times New Roman" w:cs="Times New Roman"/>
            <w:b/>
            <w:sz w:val="24"/>
            <w:szCs w:val="24"/>
          </w:rPr>
          <w:t xml:space="preserve">: </w:t>
        </w:r>
      </w:ins>
    </w:p>
    <w:p w14:paraId="292FBE4D" w14:textId="586861EF" w:rsidR="003D73F2" w:rsidRPr="002E07DB" w:rsidDel="006F644E" w:rsidRDefault="003D73F2" w:rsidP="00887567">
      <w:pPr>
        <w:spacing w:after="0" w:line="480" w:lineRule="auto"/>
        <w:jc w:val="both"/>
        <w:rPr>
          <w:del w:id="184" w:author="Unemo Magnus, USÖ Labmed länsklinik" w:date="2016-11-14T17:47:00Z"/>
          <w:rFonts w:ascii="Times New Roman" w:hAnsi="Times New Roman" w:cs="Times New Roman"/>
          <w:sz w:val="24"/>
          <w:szCs w:val="24"/>
        </w:rPr>
      </w:pPr>
      <w:r w:rsidRPr="002E07DB">
        <w:rPr>
          <w:rFonts w:ascii="Times New Roman" w:hAnsi="Times New Roman" w:cs="Times New Roman"/>
          <w:sz w:val="24"/>
          <w:szCs w:val="24"/>
        </w:rPr>
        <w:t>Rapid</w:t>
      </w:r>
      <w:ins w:id="185" w:author="Unemo Magnus, USÖ Labmed länsklinik" w:date="2016-11-16T14:45:00Z">
        <w:r w:rsidR="007B7100">
          <w:rPr>
            <w:rFonts w:ascii="Times New Roman" w:hAnsi="Times New Roman" w:cs="Times New Roman"/>
            <w:sz w:val="24"/>
            <w:szCs w:val="24"/>
          </w:rPr>
          <w:t xml:space="preserve">, </w:t>
        </w:r>
      </w:ins>
      <w:ins w:id="186" w:author="Unemo Magnus, USÖ Labmed länsklinik" w:date="2016-11-16T14:46:00Z">
        <w:r w:rsidR="007B7100">
          <w:rPr>
            <w:rFonts w:ascii="Times New Roman" w:hAnsi="Times New Roman" w:cs="Times New Roman"/>
            <w:sz w:val="24"/>
            <w:szCs w:val="24"/>
          </w:rPr>
          <w:t>cost-effective</w:t>
        </w:r>
      </w:ins>
      <w:r w:rsidRPr="002E07DB">
        <w:rPr>
          <w:rFonts w:ascii="Times New Roman" w:hAnsi="Times New Roman" w:cs="Times New Roman"/>
          <w:sz w:val="24"/>
          <w:szCs w:val="24"/>
        </w:rPr>
        <w:t xml:space="preserve"> and objective methods for antimicrobial susceptibility testing of </w:t>
      </w:r>
      <w:r w:rsidRPr="002E07DB">
        <w:rPr>
          <w:rFonts w:ascii="Times New Roman" w:hAnsi="Times New Roman" w:cs="Times New Roman"/>
          <w:i/>
          <w:sz w:val="24"/>
          <w:szCs w:val="24"/>
        </w:rPr>
        <w:t xml:space="preserve">Neisseria gonorrhoeae </w:t>
      </w:r>
      <w:r w:rsidRPr="002E07DB">
        <w:rPr>
          <w:rFonts w:ascii="Times New Roman" w:hAnsi="Times New Roman" w:cs="Times New Roman"/>
          <w:sz w:val="24"/>
          <w:szCs w:val="24"/>
        </w:rPr>
        <w:t xml:space="preserve">would greatly enhance surveillance of </w:t>
      </w:r>
      <w:ins w:id="187" w:author="Unemo Magnus, USÖ Labmed länsklinik" w:date="2016-11-16T14:45:00Z">
        <w:r w:rsidR="007B7100">
          <w:rPr>
            <w:rFonts w:ascii="Times New Roman" w:hAnsi="Times New Roman" w:cs="Times New Roman"/>
            <w:sz w:val="24"/>
            <w:szCs w:val="24"/>
          </w:rPr>
          <w:t xml:space="preserve">antimicrobial </w:t>
        </w:r>
      </w:ins>
      <w:del w:id="188" w:author="Unemo Magnus, USÖ Labmed länsklinik" w:date="2016-11-16T14:25:00Z">
        <w:r w:rsidRPr="002E07DB" w:rsidDel="00B1508A">
          <w:rPr>
            <w:rFonts w:ascii="Times New Roman" w:hAnsi="Times New Roman" w:cs="Times New Roman"/>
            <w:sz w:val="24"/>
            <w:szCs w:val="24"/>
          </w:rPr>
          <w:delText xml:space="preserve">antimicrobial </w:delText>
        </w:r>
      </w:del>
      <w:r w:rsidRPr="002E07DB">
        <w:rPr>
          <w:rFonts w:ascii="Times New Roman" w:hAnsi="Times New Roman" w:cs="Times New Roman"/>
          <w:sz w:val="24"/>
          <w:szCs w:val="24"/>
        </w:rPr>
        <w:t xml:space="preserve">resistance. </w:t>
      </w:r>
      <w:del w:id="189" w:author="Unemo Magnus, USÖ Labmed länsklinik" w:date="2016-11-16T14:25:00Z">
        <w:r w:rsidRPr="002E07DB" w:rsidDel="00B1508A">
          <w:rPr>
            <w:rFonts w:ascii="Times New Roman" w:hAnsi="Times New Roman" w:cs="Times New Roman"/>
            <w:sz w:val="24"/>
            <w:szCs w:val="24"/>
          </w:rPr>
          <w:delText xml:space="preserve">Susceptibility testing using </w:delText>
        </w:r>
      </w:del>
      <w:r w:rsidRPr="002E07DB">
        <w:rPr>
          <w:rFonts w:ascii="Times New Roman" w:hAnsi="Times New Roman" w:cs="Times New Roman"/>
          <w:sz w:val="24"/>
          <w:szCs w:val="24"/>
        </w:rPr>
        <w:t xml:space="preserve">Etest, disc diffusion or agar dilution methods </w:t>
      </w:r>
      <w:ins w:id="190" w:author="Unemo Magnus, USÖ Labmed länsklinik" w:date="2016-11-16T14:38:00Z">
        <w:r w:rsidR="002F02C3">
          <w:rPr>
            <w:rFonts w:ascii="Times New Roman" w:hAnsi="Times New Roman" w:cs="Times New Roman"/>
            <w:sz w:val="24"/>
            <w:szCs w:val="24"/>
          </w:rPr>
          <w:t xml:space="preserve">are subjective, laborious for large-scale testing, and </w:t>
        </w:r>
      </w:ins>
      <w:r w:rsidRPr="002E07DB">
        <w:rPr>
          <w:rFonts w:ascii="Times New Roman" w:hAnsi="Times New Roman" w:cs="Times New Roman"/>
          <w:sz w:val="24"/>
          <w:szCs w:val="24"/>
        </w:rPr>
        <w:t>take</w:t>
      </w:r>
      <w:del w:id="191" w:author="Unemo Magnus, USÖ Labmed länsklinik" w:date="2016-11-16T14:25:00Z">
        <w:r w:rsidRPr="002E07DB" w:rsidDel="00B1508A">
          <w:rPr>
            <w:rFonts w:ascii="Times New Roman" w:hAnsi="Times New Roman" w:cs="Times New Roman"/>
            <w:sz w:val="24"/>
            <w:szCs w:val="24"/>
          </w:rPr>
          <w:delText>s</w:delText>
        </w:r>
      </w:del>
      <w:r w:rsidRPr="002E07DB">
        <w:rPr>
          <w:rFonts w:ascii="Times New Roman" w:hAnsi="Times New Roman" w:cs="Times New Roman"/>
          <w:sz w:val="24"/>
          <w:szCs w:val="24"/>
        </w:rPr>
        <w:t xml:space="preserve"> 16-20 hours</w:t>
      </w:r>
      <w:del w:id="192" w:author="Unemo Magnus, USÖ Labmed länsklinik" w:date="2016-11-16T14:38:00Z">
        <w:r w:rsidR="005113EF" w:rsidDel="002F02C3">
          <w:rPr>
            <w:rFonts w:ascii="Times New Roman" w:hAnsi="Times New Roman" w:cs="Times New Roman"/>
            <w:sz w:val="24"/>
            <w:szCs w:val="24"/>
          </w:rPr>
          <w:delText xml:space="preserve"> and </w:delText>
        </w:r>
      </w:del>
      <w:del w:id="193" w:author="Unemo Magnus, USÖ Labmed länsklinik" w:date="2016-11-16T14:25:00Z">
        <w:r w:rsidR="005113EF" w:rsidDel="00B1508A">
          <w:rPr>
            <w:rFonts w:ascii="Times New Roman" w:hAnsi="Times New Roman" w:cs="Times New Roman"/>
            <w:sz w:val="24"/>
            <w:szCs w:val="24"/>
          </w:rPr>
          <w:delText xml:space="preserve">is </w:delText>
        </w:r>
      </w:del>
      <w:del w:id="194" w:author="Unemo Magnus, USÖ Labmed länsklinik" w:date="2016-11-16T14:38:00Z">
        <w:r w:rsidR="005113EF" w:rsidDel="002F02C3">
          <w:rPr>
            <w:rFonts w:ascii="Times New Roman" w:hAnsi="Times New Roman" w:cs="Times New Roman"/>
            <w:sz w:val="24"/>
            <w:szCs w:val="24"/>
          </w:rPr>
          <w:delText>laborious</w:delText>
        </w:r>
      </w:del>
      <w:r w:rsidRPr="002E07DB">
        <w:rPr>
          <w:rFonts w:ascii="Times New Roman" w:hAnsi="Times New Roman" w:cs="Times New Roman"/>
          <w:sz w:val="24"/>
          <w:szCs w:val="24"/>
        </w:rPr>
        <w:t xml:space="preserve">. We developed a rapid </w:t>
      </w:r>
      <w:ins w:id="195" w:author="Unemo Magnus, USÖ Labmed länsklinik" w:date="2016-11-16T14:30:00Z">
        <w:r w:rsidR="00B1508A">
          <w:rPr>
            <w:rFonts w:ascii="Times New Roman" w:hAnsi="Times New Roman" w:cs="Times New Roman"/>
            <w:sz w:val="24"/>
            <w:szCs w:val="24"/>
          </w:rPr>
          <w:t xml:space="preserve">broth </w:t>
        </w:r>
      </w:ins>
      <w:r w:rsidRPr="002E07DB">
        <w:rPr>
          <w:rFonts w:ascii="Times New Roman" w:hAnsi="Times New Roman" w:cs="Times New Roman"/>
          <w:sz w:val="24"/>
          <w:szCs w:val="24"/>
        </w:rPr>
        <w:t xml:space="preserve">microdilution assay using </w:t>
      </w:r>
      <w:del w:id="196" w:author="Unemo Magnus, USÖ Labmed länsklinik" w:date="2016-11-16T14:27:00Z">
        <w:r w:rsidRPr="002E07DB" w:rsidDel="00B1508A">
          <w:rPr>
            <w:rFonts w:ascii="Times New Roman" w:hAnsi="Times New Roman" w:cs="Times New Roman"/>
            <w:sz w:val="24"/>
            <w:szCs w:val="24"/>
          </w:rPr>
          <w:delText xml:space="preserve">the blue dye </w:delText>
        </w:r>
      </w:del>
      <w:r w:rsidRPr="002E07DB">
        <w:rPr>
          <w:rFonts w:ascii="Times New Roman" w:hAnsi="Times New Roman" w:cs="Times New Roman"/>
          <w:sz w:val="24"/>
          <w:szCs w:val="24"/>
        </w:rPr>
        <w:t>resazurin</w:t>
      </w:r>
      <w:ins w:id="197" w:author="Unemo Magnus, USÖ Labmed länsklinik" w:date="2016-11-16T14:27:00Z">
        <w:r w:rsidR="00B1508A">
          <w:rPr>
            <w:rFonts w:ascii="Times New Roman" w:hAnsi="Times New Roman" w:cs="Times New Roman"/>
            <w:sz w:val="24"/>
            <w:szCs w:val="24"/>
          </w:rPr>
          <w:t xml:space="preserve"> (blue)</w:t>
        </w:r>
      </w:ins>
      <w:r w:rsidRPr="002E07DB">
        <w:rPr>
          <w:rFonts w:ascii="Times New Roman" w:hAnsi="Times New Roman" w:cs="Times New Roman"/>
          <w:sz w:val="24"/>
          <w:szCs w:val="24"/>
        </w:rPr>
        <w:t xml:space="preserve">, which is converted to </w:t>
      </w:r>
      <w:ins w:id="198" w:author="Unemo Magnus, USÖ Labmed länsklinik" w:date="2016-11-16T14:27:00Z">
        <w:r w:rsidR="00B1508A" w:rsidRPr="002E07DB">
          <w:rPr>
            <w:rFonts w:ascii="Times New Roman" w:hAnsi="Times New Roman" w:cs="Times New Roman"/>
            <w:sz w:val="24"/>
            <w:szCs w:val="24"/>
          </w:rPr>
          <w:t xml:space="preserve">resorufin </w:t>
        </w:r>
        <w:r w:rsidR="00B1508A">
          <w:rPr>
            <w:rFonts w:ascii="Times New Roman" w:hAnsi="Times New Roman" w:cs="Times New Roman"/>
            <w:sz w:val="24"/>
            <w:szCs w:val="24"/>
          </w:rPr>
          <w:t>(</w:t>
        </w:r>
      </w:ins>
      <w:r w:rsidRPr="002E07DB">
        <w:rPr>
          <w:rFonts w:ascii="Times New Roman" w:hAnsi="Times New Roman" w:cs="Times New Roman"/>
          <w:sz w:val="24"/>
          <w:szCs w:val="24"/>
        </w:rPr>
        <w:t>pink fluorescen</w:t>
      </w:r>
      <w:ins w:id="199" w:author="Unemo Magnus, USÖ Labmed länsklinik" w:date="2016-11-16T14:27:00Z">
        <w:r w:rsidR="00B1508A">
          <w:rPr>
            <w:rFonts w:ascii="Times New Roman" w:hAnsi="Times New Roman" w:cs="Times New Roman"/>
            <w:sz w:val="24"/>
            <w:szCs w:val="24"/>
          </w:rPr>
          <w:t>ce),</w:t>
        </w:r>
      </w:ins>
      <w:del w:id="200" w:author="Unemo Magnus, USÖ Labmed länsklinik" w:date="2016-11-16T14:27:00Z">
        <w:r w:rsidRPr="002E07DB" w:rsidDel="00B1508A">
          <w:rPr>
            <w:rFonts w:ascii="Times New Roman" w:hAnsi="Times New Roman" w:cs="Times New Roman"/>
            <w:sz w:val="24"/>
            <w:szCs w:val="24"/>
          </w:rPr>
          <w:delText>t</w:delText>
        </w:r>
      </w:del>
      <w:r w:rsidRPr="002E07DB">
        <w:rPr>
          <w:rFonts w:ascii="Times New Roman" w:hAnsi="Times New Roman" w:cs="Times New Roman"/>
          <w:sz w:val="24"/>
          <w:szCs w:val="24"/>
        </w:rPr>
        <w:t xml:space="preserve"> </w:t>
      </w:r>
      <w:del w:id="201" w:author="Unemo Magnus, USÖ Labmed länsklinik" w:date="2016-11-16T14:27:00Z">
        <w:r w:rsidRPr="002E07DB" w:rsidDel="00B1508A">
          <w:rPr>
            <w:rFonts w:ascii="Times New Roman" w:hAnsi="Times New Roman" w:cs="Times New Roman"/>
            <w:sz w:val="24"/>
            <w:szCs w:val="24"/>
          </w:rPr>
          <w:delText xml:space="preserve">resorufin </w:delText>
        </w:r>
      </w:del>
      <w:r w:rsidR="005113EF">
        <w:rPr>
          <w:rFonts w:ascii="Times New Roman" w:hAnsi="Times New Roman" w:cs="Times New Roman"/>
          <w:sz w:val="24"/>
          <w:szCs w:val="24"/>
        </w:rPr>
        <w:t xml:space="preserve">to analyse dose-response curves </w:t>
      </w:r>
      <w:del w:id="202" w:author="Unemo Magnus, USÖ Labmed länsklinik" w:date="2016-11-15T15:02:00Z">
        <w:r w:rsidRPr="002E07DB" w:rsidDel="00AF166B">
          <w:rPr>
            <w:rFonts w:ascii="Times New Roman" w:hAnsi="Times New Roman" w:cs="Times New Roman"/>
            <w:sz w:val="24"/>
            <w:szCs w:val="24"/>
          </w:rPr>
          <w:delText xml:space="preserve">of </w:delText>
        </w:r>
      </w:del>
      <w:ins w:id="203" w:author="Unemo Magnus, USÖ Labmed länsklinik" w:date="2016-11-15T15:02:00Z">
        <w:r w:rsidR="00AF166B">
          <w:rPr>
            <w:rFonts w:ascii="Times New Roman" w:hAnsi="Times New Roman" w:cs="Times New Roman"/>
            <w:sz w:val="24"/>
            <w:szCs w:val="24"/>
          </w:rPr>
          <w:t>to</w:t>
        </w:r>
        <w:r w:rsidR="00AF166B" w:rsidRPr="002E07DB">
          <w:rPr>
            <w:rFonts w:ascii="Times New Roman" w:hAnsi="Times New Roman" w:cs="Times New Roman"/>
            <w:sz w:val="24"/>
            <w:szCs w:val="24"/>
          </w:rPr>
          <w:t xml:space="preserve"> </w:t>
        </w:r>
      </w:ins>
      <w:del w:id="204" w:author="Unemo Magnus, USÖ Labmed länsklinik" w:date="2016-11-16T14:28:00Z">
        <w:r w:rsidRPr="002E07DB" w:rsidDel="00B1508A">
          <w:rPr>
            <w:rFonts w:ascii="Times New Roman" w:hAnsi="Times New Roman" w:cs="Times New Roman"/>
            <w:sz w:val="24"/>
            <w:szCs w:val="24"/>
          </w:rPr>
          <w:delText xml:space="preserve">different </w:delText>
        </w:r>
      </w:del>
      <w:r w:rsidRPr="002E07DB">
        <w:rPr>
          <w:rFonts w:ascii="Times New Roman" w:hAnsi="Times New Roman" w:cs="Times New Roman"/>
          <w:sz w:val="24"/>
          <w:szCs w:val="24"/>
        </w:rPr>
        <w:t xml:space="preserve">antimicrobials in </w:t>
      </w:r>
      <w:ins w:id="205" w:author="Unemo Magnus, USÖ Labmed länsklinik" w:date="2016-11-16T14:23:00Z">
        <w:r w:rsidR="00B1508A">
          <w:rPr>
            <w:rFonts w:ascii="Times New Roman" w:hAnsi="Times New Roman" w:cs="Times New Roman"/>
            <w:sz w:val="24"/>
            <w:szCs w:val="24"/>
          </w:rPr>
          <w:t xml:space="preserve">gonococcal </w:t>
        </w:r>
      </w:ins>
      <w:del w:id="206" w:author="Unemo Magnus, USÖ Labmed länsklinik" w:date="2016-11-16T14:23:00Z">
        <w:r w:rsidRPr="002E07DB" w:rsidDel="00B1508A">
          <w:rPr>
            <w:rFonts w:ascii="Times New Roman" w:hAnsi="Times New Roman" w:cs="Times New Roman"/>
            <w:i/>
            <w:sz w:val="24"/>
            <w:szCs w:val="24"/>
          </w:rPr>
          <w:delText xml:space="preserve">N. gonorrhoeae </w:delText>
        </w:r>
      </w:del>
      <w:r w:rsidRPr="002E07DB">
        <w:rPr>
          <w:rFonts w:ascii="Times New Roman" w:hAnsi="Times New Roman" w:cs="Times New Roman"/>
          <w:sz w:val="24"/>
          <w:szCs w:val="24"/>
        </w:rPr>
        <w:t>isolates.</w:t>
      </w:r>
    </w:p>
    <w:p w14:paraId="27A46731" w14:textId="77777777" w:rsidR="003D73F2" w:rsidRPr="002E07DB" w:rsidRDefault="003D73F2" w:rsidP="00B1508A">
      <w:pPr>
        <w:spacing w:after="0" w:line="480" w:lineRule="auto"/>
        <w:jc w:val="both"/>
        <w:rPr>
          <w:rFonts w:ascii="Times New Roman" w:hAnsi="Times New Roman" w:cs="Times New Roman"/>
          <w:b/>
          <w:sz w:val="24"/>
          <w:szCs w:val="24"/>
        </w:rPr>
      </w:pPr>
    </w:p>
    <w:p w14:paraId="691786C2" w14:textId="535664CF" w:rsidR="00042B1B" w:rsidDel="006F644E" w:rsidRDefault="006F644E" w:rsidP="00A17D4C">
      <w:pPr>
        <w:spacing w:after="0" w:line="480" w:lineRule="auto"/>
        <w:jc w:val="both"/>
        <w:rPr>
          <w:del w:id="207" w:author="Unemo Magnus, USÖ Labmed länsklinik" w:date="2016-11-14T17:47:00Z"/>
          <w:rFonts w:ascii="Times New Roman" w:hAnsi="Times New Roman" w:cs="Times New Roman"/>
          <w:b/>
          <w:sz w:val="24"/>
          <w:szCs w:val="24"/>
        </w:rPr>
      </w:pPr>
      <w:r w:rsidRPr="002E07DB">
        <w:rPr>
          <w:rFonts w:ascii="Times New Roman" w:hAnsi="Times New Roman" w:cs="Times New Roman"/>
          <w:b/>
          <w:sz w:val="24"/>
          <w:szCs w:val="24"/>
        </w:rPr>
        <w:t>Methods</w:t>
      </w:r>
      <w:ins w:id="208" w:author="Unemo Magnus, USÖ Labmed länsklinik" w:date="2016-11-14T17:47:00Z">
        <w:r>
          <w:rPr>
            <w:rFonts w:ascii="Times New Roman" w:hAnsi="Times New Roman" w:cs="Times New Roman"/>
            <w:b/>
            <w:sz w:val="24"/>
            <w:szCs w:val="24"/>
          </w:rPr>
          <w:t xml:space="preserve">: </w:t>
        </w:r>
      </w:ins>
      <w:del w:id="209" w:author="Unemo Magnus, USÖ Labmed länsklinik" w:date="2016-11-14T17:47:00Z">
        <w:r w:rsidRPr="002E07DB" w:rsidDel="006F644E">
          <w:rPr>
            <w:rFonts w:ascii="Times New Roman" w:hAnsi="Times New Roman" w:cs="Times New Roman"/>
            <w:b/>
            <w:sz w:val="24"/>
            <w:szCs w:val="24"/>
          </w:rPr>
          <w:delText xml:space="preserve"> </w:delText>
        </w:r>
      </w:del>
    </w:p>
    <w:p w14:paraId="4699B703" w14:textId="24B075CC" w:rsidR="009320D1" w:rsidRDefault="00626654" w:rsidP="00A17D4C">
      <w:pPr>
        <w:spacing w:after="0" w:line="480" w:lineRule="auto"/>
        <w:jc w:val="both"/>
        <w:rPr>
          <w:rFonts w:ascii="Times New Roman" w:hAnsi="Times New Roman" w:cs="Times New Roman"/>
          <w:sz w:val="24"/>
          <w:szCs w:val="24"/>
        </w:rPr>
      </w:pPr>
      <w:del w:id="210" w:author="Unemo Magnus, USÖ Labmed länsklinik" w:date="2016-11-16T14:30:00Z">
        <w:r w:rsidDel="00B1508A">
          <w:rPr>
            <w:rFonts w:ascii="Times New Roman" w:hAnsi="Times New Roman" w:cs="Times New Roman"/>
            <w:sz w:val="24"/>
            <w:szCs w:val="24"/>
          </w:rPr>
          <w:delText>A</w:delText>
        </w:r>
      </w:del>
      <w:ins w:id="211" w:author="Unemo Magnus, USÖ Labmed länsklinik" w:date="2016-11-16T14:30:00Z">
        <w:r w:rsidR="00B1508A">
          <w:rPr>
            <w:rFonts w:ascii="Times New Roman" w:hAnsi="Times New Roman" w:cs="Times New Roman"/>
            <w:sz w:val="24"/>
            <w:szCs w:val="24"/>
          </w:rPr>
          <w:t>The</w:t>
        </w:r>
      </w:ins>
      <w:r w:rsidR="004D6E5D">
        <w:rPr>
          <w:rFonts w:ascii="Times New Roman" w:hAnsi="Times New Roman" w:cs="Times New Roman"/>
          <w:sz w:val="24"/>
          <w:szCs w:val="24"/>
        </w:rPr>
        <w:t xml:space="preserve"> </w:t>
      </w:r>
      <w:commentRangeStart w:id="212"/>
      <w:ins w:id="213" w:author="Unemo Magnus, USÖ Labmed länsklinik" w:date="2016-11-16T14:32:00Z">
        <w:r w:rsidR="00887567">
          <w:rPr>
            <w:rFonts w:ascii="Times New Roman" w:hAnsi="Times New Roman" w:cs="Times New Roman"/>
            <w:sz w:val="24"/>
            <w:szCs w:val="24"/>
          </w:rPr>
          <w:t xml:space="preserve">resazurin-based </w:t>
        </w:r>
        <w:commentRangeEnd w:id="212"/>
        <w:r w:rsidR="00887567">
          <w:rPr>
            <w:rStyle w:val="CommentReference"/>
          </w:rPr>
          <w:commentReference w:id="212"/>
        </w:r>
      </w:ins>
      <w:r>
        <w:rPr>
          <w:rFonts w:ascii="Times New Roman" w:hAnsi="Times New Roman" w:cs="Times New Roman"/>
          <w:sz w:val="24"/>
          <w:szCs w:val="24"/>
        </w:rPr>
        <w:t xml:space="preserve">broth microdilution </w:t>
      </w:r>
      <w:r w:rsidR="004D6E5D">
        <w:rPr>
          <w:rFonts w:ascii="Times New Roman" w:hAnsi="Times New Roman" w:cs="Times New Roman"/>
          <w:sz w:val="24"/>
          <w:szCs w:val="24"/>
        </w:rPr>
        <w:t xml:space="preserve">assay was established </w:t>
      </w:r>
      <w:ins w:id="214" w:author="Unemo Magnus, USÖ Labmed länsklinik" w:date="2016-11-16T14:32:00Z">
        <w:r w:rsidR="00887567">
          <w:rPr>
            <w:rFonts w:ascii="Times New Roman" w:hAnsi="Times New Roman" w:cs="Times New Roman"/>
            <w:sz w:val="24"/>
            <w:szCs w:val="24"/>
          </w:rPr>
          <w:t>using the 2008 WHO gonococcal reference strains (n=8)</w:t>
        </w:r>
        <w:r w:rsidR="002F02C3">
          <w:rPr>
            <w:rFonts w:ascii="Times New Roman" w:hAnsi="Times New Roman" w:cs="Times New Roman"/>
            <w:sz w:val="24"/>
            <w:szCs w:val="24"/>
          </w:rPr>
          <w:t xml:space="preserve"> and </w:t>
        </w:r>
      </w:ins>
      <w:ins w:id="215" w:author="Unemo Magnus, USÖ Labmed länsklinik" w:date="2016-11-16T14:58:00Z">
        <w:r w:rsidR="0086685F">
          <w:rPr>
            <w:rFonts w:ascii="Times New Roman" w:hAnsi="Times New Roman" w:cs="Times New Roman"/>
            <w:sz w:val="24"/>
            <w:szCs w:val="24"/>
          </w:rPr>
          <w:t xml:space="preserve">the antimicrobials </w:t>
        </w:r>
      </w:ins>
      <w:del w:id="216" w:author="Unemo Magnus, USÖ Labmed länsklinik" w:date="2016-11-16T14:32:00Z">
        <w:r w:rsidR="004D6E5D" w:rsidDel="00887567">
          <w:rPr>
            <w:rFonts w:ascii="Times New Roman" w:hAnsi="Times New Roman" w:cs="Times New Roman"/>
            <w:sz w:val="24"/>
            <w:szCs w:val="24"/>
          </w:rPr>
          <w:delText xml:space="preserve">for </w:delText>
        </w:r>
      </w:del>
      <w:ins w:id="217" w:author="Unemo Magnus, USÖ Labmed länsklinik" w:date="2016-11-16T14:31:00Z">
        <w:r w:rsidR="00887567">
          <w:rPr>
            <w:rFonts w:ascii="Times New Roman" w:hAnsi="Times New Roman" w:cs="Times New Roman"/>
            <w:sz w:val="24"/>
            <w:szCs w:val="24"/>
          </w:rPr>
          <w:t>ceftriaxone, cefixime</w:t>
        </w:r>
        <w:r w:rsidR="00887567" w:rsidRPr="002E07DB">
          <w:rPr>
            <w:rFonts w:ascii="Times New Roman" w:hAnsi="Times New Roman" w:cs="Times New Roman"/>
            <w:sz w:val="24"/>
            <w:szCs w:val="24"/>
          </w:rPr>
          <w:t xml:space="preserve">, </w:t>
        </w:r>
      </w:ins>
      <w:del w:id="218" w:author="Unemo Magnus, USÖ Labmed länsklinik" w:date="2016-11-16T14:31:00Z">
        <w:r w:rsidR="004D6E5D" w:rsidDel="00887567">
          <w:rPr>
            <w:rFonts w:ascii="Times New Roman" w:hAnsi="Times New Roman" w:cs="Times New Roman"/>
            <w:sz w:val="24"/>
            <w:szCs w:val="24"/>
          </w:rPr>
          <w:delText xml:space="preserve">the </w:delText>
        </w:r>
        <w:r w:rsidR="004D6E5D" w:rsidDel="00887567">
          <w:rPr>
            <w:rFonts w:ascii="Times New Roman" w:hAnsi="Times New Roman" w:cs="Times New Roman"/>
            <w:sz w:val="24"/>
            <w:szCs w:val="24"/>
          </w:rPr>
          <w:lastRenderedPageBreak/>
          <w:delText xml:space="preserve">antimicrobials </w:delText>
        </w:r>
      </w:del>
      <w:r w:rsidR="004D6E5D">
        <w:rPr>
          <w:rFonts w:ascii="Times New Roman" w:hAnsi="Times New Roman" w:cs="Times New Roman"/>
          <w:sz w:val="24"/>
          <w:szCs w:val="24"/>
        </w:rPr>
        <w:t>a</w:t>
      </w:r>
      <w:r w:rsidR="003D73F2" w:rsidRPr="002E07DB">
        <w:rPr>
          <w:rFonts w:ascii="Times New Roman" w:hAnsi="Times New Roman" w:cs="Times New Roman"/>
          <w:sz w:val="24"/>
          <w:szCs w:val="24"/>
        </w:rPr>
        <w:t xml:space="preserve">zithromycin, </w:t>
      </w:r>
      <w:ins w:id="219" w:author="Unemo Magnus, USÖ Labmed länsklinik" w:date="2016-11-16T14:31:00Z">
        <w:r w:rsidR="00887567" w:rsidRPr="002E07DB">
          <w:rPr>
            <w:rFonts w:ascii="Times New Roman" w:hAnsi="Times New Roman" w:cs="Times New Roman"/>
            <w:sz w:val="24"/>
            <w:szCs w:val="24"/>
          </w:rPr>
          <w:t>spectinomycin</w:t>
        </w:r>
        <w:r w:rsidR="00887567">
          <w:rPr>
            <w:rFonts w:ascii="Times New Roman" w:hAnsi="Times New Roman" w:cs="Times New Roman"/>
            <w:sz w:val="24"/>
            <w:szCs w:val="24"/>
          </w:rPr>
          <w:t>,</w:t>
        </w:r>
        <w:r w:rsidR="00887567" w:rsidRPr="002E07DB">
          <w:rPr>
            <w:rFonts w:ascii="Times New Roman" w:hAnsi="Times New Roman" w:cs="Times New Roman"/>
            <w:sz w:val="24"/>
            <w:szCs w:val="24"/>
          </w:rPr>
          <w:t xml:space="preserve"> cipr</w:t>
        </w:r>
        <w:r w:rsidR="00887567">
          <w:rPr>
            <w:rFonts w:ascii="Times New Roman" w:hAnsi="Times New Roman" w:cs="Times New Roman"/>
            <w:sz w:val="24"/>
            <w:szCs w:val="24"/>
          </w:rPr>
          <w:t xml:space="preserve">ofloxacin, </w:t>
        </w:r>
      </w:ins>
      <w:r w:rsidR="003D73F2" w:rsidRPr="002E07DB">
        <w:rPr>
          <w:rFonts w:ascii="Times New Roman" w:hAnsi="Times New Roman" w:cs="Times New Roman"/>
          <w:sz w:val="24"/>
          <w:szCs w:val="24"/>
        </w:rPr>
        <w:t xml:space="preserve">gentamicin, </w:t>
      </w:r>
      <w:del w:id="220" w:author="Unemo Magnus, USÖ Labmed länsklinik" w:date="2016-11-16T14:31:00Z">
        <w:r w:rsidR="003D73F2" w:rsidRPr="002E07DB" w:rsidDel="00887567">
          <w:rPr>
            <w:rFonts w:ascii="Times New Roman" w:hAnsi="Times New Roman" w:cs="Times New Roman"/>
            <w:sz w:val="24"/>
            <w:szCs w:val="24"/>
          </w:rPr>
          <w:delText>cipr</w:delText>
        </w:r>
        <w:r w:rsidR="004D6E5D" w:rsidDel="00887567">
          <w:rPr>
            <w:rFonts w:ascii="Times New Roman" w:hAnsi="Times New Roman" w:cs="Times New Roman"/>
            <w:sz w:val="24"/>
            <w:szCs w:val="24"/>
          </w:rPr>
          <w:delText>ofloxacin, ceftriaxone, cefixime</w:delText>
        </w:r>
        <w:r w:rsidR="003D73F2" w:rsidRPr="002E07DB" w:rsidDel="00887567">
          <w:rPr>
            <w:rFonts w:ascii="Times New Roman" w:hAnsi="Times New Roman" w:cs="Times New Roman"/>
            <w:sz w:val="24"/>
            <w:szCs w:val="24"/>
          </w:rPr>
          <w:delText xml:space="preserve">, </w:delText>
        </w:r>
      </w:del>
      <w:r w:rsidR="003D73F2" w:rsidRPr="002E07DB">
        <w:rPr>
          <w:rFonts w:ascii="Times New Roman" w:hAnsi="Times New Roman" w:cs="Times New Roman"/>
          <w:sz w:val="24"/>
          <w:szCs w:val="24"/>
        </w:rPr>
        <w:t xml:space="preserve">tetracycline, </w:t>
      </w:r>
      <w:ins w:id="221" w:author="Unemo Magnus, USÖ Labmed länsklinik" w:date="2016-11-16T14:32:00Z">
        <w:r w:rsidR="00887567" w:rsidRPr="002E07DB">
          <w:rPr>
            <w:rFonts w:ascii="Times New Roman" w:hAnsi="Times New Roman" w:cs="Times New Roman"/>
            <w:sz w:val="24"/>
            <w:szCs w:val="24"/>
          </w:rPr>
          <w:t xml:space="preserve">and </w:t>
        </w:r>
      </w:ins>
      <w:r w:rsidR="003D73F2" w:rsidRPr="002E07DB">
        <w:rPr>
          <w:rFonts w:ascii="Times New Roman" w:hAnsi="Times New Roman" w:cs="Times New Roman"/>
          <w:sz w:val="24"/>
          <w:szCs w:val="24"/>
        </w:rPr>
        <w:t>penicillin G</w:t>
      </w:r>
      <w:del w:id="222" w:author="Unemo Magnus, USÖ Labmed länsklinik" w:date="2016-11-16T14:32:00Z">
        <w:r w:rsidR="003D73F2" w:rsidRPr="002E07DB" w:rsidDel="00887567">
          <w:rPr>
            <w:rFonts w:ascii="Times New Roman" w:hAnsi="Times New Roman" w:cs="Times New Roman"/>
            <w:sz w:val="24"/>
            <w:szCs w:val="24"/>
          </w:rPr>
          <w:delText xml:space="preserve"> and</w:delText>
        </w:r>
      </w:del>
      <w:del w:id="223" w:author="Unemo Magnus, USÖ Labmed länsklinik" w:date="2016-11-16T14:31:00Z">
        <w:r w:rsidR="003D73F2" w:rsidRPr="002E07DB" w:rsidDel="00887567">
          <w:rPr>
            <w:rFonts w:ascii="Times New Roman" w:hAnsi="Times New Roman" w:cs="Times New Roman"/>
            <w:sz w:val="24"/>
            <w:szCs w:val="24"/>
          </w:rPr>
          <w:delText xml:space="preserve"> spectinomycin</w:delText>
        </w:r>
      </w:del>
      <w:r w:rsidR="003D73F2" w:rsidRPr="002E07DB">
        <w:rPr>
          <w:rFonts w:ascii="Times New Roman" w:hAnsi="Times New Roman" w:cs="Times New Roman"/>
          <w:sz w:val="24"/>
          <w:szCs w:val="24"/>
        </w:rPr>
        <w:t>.</w:t>
      </w:r>
      <w:r w:rsidR="004D6E5D">
        <w:rPr>
          <w:rFonts w:ascii="Times New Roman" w:hAnsi="Times New Roman" w:cs="Times New Roman"/>
          <w:sz w:val="24"/>
          <w:szCs w:val="24"/>
        </w:rPr>
        <w:t xml:space="preserve"> </w:t>
      </w:r>
      <w:del w:id="224" w:author="Unemo Magnus, USÖ Labmed länsklinik" w:date="2016-11-16T14:32:00Z">
        <w:r w:rsidR="00820F71" w:rsidDel="00887567">
          <w:rPr>
            <w:rFonts w:ascii="Times New Roman" w:hAnsi="Times New Roman" w:cs="Times New Roman"/>
            <w:sz w:val="24"/>
            <w:szCs w:val="24"/>
          </w:rPr>
          <w:delText>The assay usin</w:delText>
        </w:r>
      </w:del>
      <w:del w:id="225" w:author="Unemo Magnus, USÖ Labmed länsklinik" w:date="2016-11-16T14:33:00Z">
        <w:r w:rsidR="00820F71" w:rsidDel="00887567">
          <w:rPr>
            <w:rFonts w:ascii="Times New Roman" w:hAnsi="Times New Roman" w:cs="Times New Roman"/>
            <w:sz w:val="24"/>
            <w:szCs w:val="24"/>
          </w:rPr>
          <w:delText xml:space="preserve">g fluorescent </w:delText>
        </w:r>
      </w:del>
      <w:commentRangeStart w:id="226"/>
      <w:del w:id="227" w:author="Unemo Magnus, USÖ Labmed länsklinik" w:date="2016-11-16T14:32:00Z">
        <w:r w:rsidR="00820F71" w:rsidDel="00887567">
          <w:rPr>
            <w:rFonts w:ascii="Times New Roman" w:hAnsi="Times New Roman" w:cs="Times New Roman"/>
            <w:sz w:val="24"/>
            <w:szCs w:val="24"/>
          </w:rPr>
          <w:delText xml:space="preserve">resazurin </w:delText>
        </w:r>
        <w:commentRangeEnd w:id="226"/>
        <w:r w:rsidR="00AF166B" w:rsidDel="00887567">
          <w:rPr>
            <w:rStyle w:val="CommentReference"/>
          </w:rPr>
          <w:commentReference w:id="226"/>
        </w:r>
      </w:del>
      <w:del w:id="228" w:author="Unemo Magnus, USÖ Labmed länsklinik" w:date="2016-11-16T14:33:00Z">
        <w:r w:rsidR="00820F71" w:rsidDel="00887567">
          <w:rPr>
            <w:rFonts w:ascii="Times New Roman" w:hAnsi="Times New Roman" w:cs="Times New Roman"/>
            <w:sz w:val="24"/>
            <w:szCs w:val="24"/>
          </w:rPr>
          <w:delText>as readout was established</w:delText>
        </w:r>
      </w:del>
      <w:del w:id="229" w:author="Unemo Magnus, USÖ Labmed länsklinik" w:date="2016-11-16T14:32:00Z">
        <w:r w:rsidR="00820F71" w:rsidDel="00887567">
          <w:rPr>
            <w:rFonts w:ascii="Times New Roman" w:hAnsi="Times New Roman" w:cs="Times New Roman"/>
            <w:sz w:val="24"/>
            <w:szCs w:val="24"/>
          </w:rPr>
          <w:delText xml:space="preserve"> using </w:delText>
        </w:r>
      </w:del>
      <w:del w:id="230" w:author="Unemo Magnus, USÖ Labmed länsklinik" w:date="2016-11-15T15:05:00Z">
        <w:r w:rsidR="00820F71" w:rsidDel="00AF166B">
          <w:rPr>
            <w:rFonts w:ascii="Times New Roman" w:hAnsi="Times New Roman" w:cs="Times New Roman"/>
            <w:sz w:val="24"/>
            <w:szCs w:val="24"/>
          </w:rPr>
          <w:delText xml:space="preserve">a </w:delText>
        </w:r>
      </w:del>
      <w:del w:id="231" w:author="Unemo Magnus, USÖ Labmed länsklinik" w:date="2016-11-15T15:04:00Z">
        <w:r w:rsidR="00820F71" w:rsidDel="00AF166B">
          <w:rPr>
            <w:rFonts w:ascii="Times New Roman" w:hAnsi="Times New Roman" w:cs="Times New Roman"/>
            <w:sz w:val="24"/>
            <w:szCs w:val="24"/>
          </w:rPr>
          <w:delText xml:space="preserve">reference strain </w:delText>
        </w:r>
      </w:del>
      <w:del w:id="232" w:author="Unemo Magnus, USÖ Labmed länsklinik" w:date="2016-11-15T15:05:00Z">
        <w:r w:rsidR="00820F71" w:rsidDel="00AF166B">
          <w:rPr>
            <w:rFonts w:ascii="Times New Roman" w:hAnsi="Times New Roman" w:cs="Times New Roman"/>
            <w:sz w:val="24"/>
            <w:szCs w:val="24"/>
          </w:rPr>
          <w:delText xml:space="preserve">panel of eight </w:delText>
        </w:r>
      </w:del>
      <w:del w:id="233" w:author="Unemo Magnus, USÖ Labmed länsklinik" w:date="2016-11-16T14:32:00Z">
        <w:r w:rsidR="00820F71" w:rsidDel="00887567">
          <w:rPr>
            <w:rFonts w:ascii="Times New Roman" w:hAnsi="Times New Roman" w:cs="Times New Roman"/>
            <w:sz w:val="24"/>
            <w:szCs w:val="24"/>
          </w:rPr>
          <w:delText>WHO strains</w:delText>
        </w:r>
      </w:del>
      <w:del w:id="234" w:author="Unemo Magnus, USÖ Labmed länsklinik" w:date="2016-11-16T14:33:00Z">
        <w:r w:rsidR="00820F71" w:rsidDel="00887567">
          <w:rPr>
            <w:rFonts w:ascii="Times New Roman" w:hAnsi="Times New Roman" w:cs="Times New Roman"/>
            <w:sz w:val="24"/>
            <w:szCs w:val="24"/>
          </w:rPr>
          <w:delText xml:space="preserve">. </w:delText>
        </w:r>
      </w:del>
      <w:r w:rsidR="004D6E5D">
        <w:rPr>
          <w:rFonts w:ascii="Times New Roman" w:hAnsi="Times New Roman" w:cs="Times New Roman"/>
          <w:sz w:val="24"/>
          <w:szCs w:val="24"/>
        </w:rPr>
        <w:t>A</w:t>
      </w:r>
      <w:ins w:id="235" w:author="Unemo Magnus, USÖ Labmed länsklinik" w:date="2016-11-16T14:36:00Z">
        <w:r w:rsidR="002F02C3">
          <w:rPr>
            <w:rFonts w:ascii="Times New Roman" w:hAnsi="Times New Roman" w:cs="Times New Roman"/>
            <w:sz w:val="24"/>
            <w:szCs w:val="24"/>
          </w:rPr>
          <w:t>n</w:t>
        </w:r>
      </w:ins>
      <w:r w:rsidR="004D6E5D">
        <w:rPr>
          <w:rFonts w:ascii="Times New Roman" w:hAnsi="Times New Roman" w:cs="Times New Roman"/>
          <w:sz w:val="24"/>
          <w:szCs w:val="24"/>
        </w:rPr>
        <w:t xml:space="preserve"> </w:t>
      </w:r>
      <w:ins w:id="236" w:author="Unemo Magnus, USÖ Labmed länsklinik" w:date="2016-11-16T14:36:00Z">
        <w:r w:rsidR="002F02C3">
          <w:rPr>
            <w:rFonts w:ascii="Times New Roman" w:hAnsi="Times New Roman" w:cs="Times New Roman"/>
            <w:sz w:val="24"/>
            <w:szCs w:val="24"/>
          </w:rPr>
          <w:t xml:space="preserve">initial </w:t>
        </w:r>
      </w:ins>
      <w:del w:id="237" w:author="Unemo Magnus, USÖ Labmed länsklinik" w:date="2016-11-16T14:36:00Z">
        <w:r w:rsidR="004D6E5D" w:rsidDel="002F02C3">
          <w:rPr>
            <w:rFonts w:ascii="Times New Roman" w:hAnsi="Times New Roman" w:cs="Times New Roman"/>
            <w:sz w:val="24"/>
            <w:szCs w:val="24"/>
          </w:rPr>
          <w:delText xml:space="preserve">training </w:delText>
        </w:r>
      </w:del>
      <w:r w:rsidR="004D6E5D">
        <w:rPr>
          <w:rFonts w:ascii="Times New Roman" w:hAnsi="Times New Roman" w:cs="Times New Roman"/>
          <w:sz w:val="24"/>
          <w:szCs w:val="24"/>
        </w:rPr>
        <w:t xml:space="preserve">dataset </w:t>
      </w:r>
      <w:del w:id="238" w:author="Unemo Magnus, USÖ Labmed länsklinik" w:date="2016-11-16T14:37:00Z">
        <w:r w:rsidR="004D6E5D" w:rsidDel="002F02C3">
          <w:rPr>
            <w:rFonts w:ascii="Times New Roman" w:hAnsi="Times New Roman" w:cs="Times New Roman"/>
            <w:sz w:val="24"/>
            <w:szCs w:val="24"/>
          </w:rPr>
          <w:delText xml:space="preserve">of </w:delText>
        </w:r>
      </w:del>
      <w:ins w:id="239" w:author="Unemo Magnus, USÖ Labmed länsklinik" w:date="2016-11-16T14:37:00Z">
        <w:r w:rsidR="002F02C3">
          <w:rPr>
            <w:rFonts w:ascii="Times New Roman" w:hAnsi="Times New Roman" w:cs="Times New Roman"/>
            <w:sz w:val="24"/>
            <w:szCs w:val="24"/>
          </w:rPr>
          <w:t xml:space="preserve">including </w:t>
        </w:r>
      </w:ins>
      <w:r w:rsidR="004D6E5D">
        <w:rPr>
          <w:rFonts w:ascii="Times New Roman" w:hAnsi="Times New Roman" w:cs="Times New Roman"/>
          <w:sz w:val="24"/>
          <w:szCs w:val="24"/>
        </w:rPr>
        <w:t xml:space="preserve">84 </w:t>
      </w:r>
      <w:ins w:id="240" w:author="Unemo Magnus, USÖ Labmed länsklinik" w:date="2016-11-16T14:37:00Z">
        <w:r w:rsidR="002F02C3">
          <w:rPr>
            <w:rFonts w:ascii="Times New Roman" w:hAnsi="Times New Roman" w:cs="Times New Roman"/>
            <w:sz w:val="24"/>
            <w:szCs w:val="24"/>
          </w:rPr>
          <w:t xml:space="preserve">blinded </w:t>
        </w:r>
      </w:ins>
      <w:ins w:id="241" w:author="Unemo Magnus, USÖ Labmed länsklinik" w:date="2016-11-16T14:23:00Z">
        <w:r w:rsidR="00B1508A">
          <w:rPr>
            <w:rFonts w:ascii="Times New Roman" w:hAnsi="Times New Roman" w:cs="Times New Roman"/>
            <w:sz w:val="24"/>
            <w:szCs w:val="24"/>
          </w:rPr>
          <w:t xml:space="preserve">gonococcal </w:t>
        </w:r>
      </w:ins>
      <w:del w:id="242" w:author="Unemo Magnus, USÖ Labmed länsklinik" w:date="2016-11-16T14:23:00Z">
        <w:r w:rsidR="004D6E5D" w:rsidRPr="004D6E5D" w:rsidDel="00B1508A">
          <w:rPr>
            <w:rFonts w:ascii="Times New Roman" w:hAnsi="Times New Roman" w:cs="Times New Roman"/>
            <w:i/>
            <w:sz w:val="24"/>
            <w:szCs w:val="24"/>
          </w:rPr>
          <w:delText xml:space="preserve">N. </w:delText>
        </w:r>
      </w:del>
      <w:del w:id="243" w:author="Unemo Magnus, USÖ Labmed länsklinik" w:date="2016-11-15T15:03:00Z">
        <w:r w:rsidR="004D6E5D" w:rsidRPr="004D6E5D" w:rsidDel="00AF166B">
          <w:rPr>
            <w:rFonts w:ascii="Times New Roman" w:hAnsi="Times New Roman" w:cs="Times New Roman"/>
            <w:i/>
            <w:sz w:val="24"/>
            <w:szCs w:val="24"/>
          </w:rPr>
          <w:delText>gonorrhoea</w:delText>
        </w:r>
        <w:r w:rsidR="004627F7" w:rsidDel="00AF166B">
          <w:rPr>
            <w:rFonts w:ascii="Times New Roman" w:hAnsi="Times New Roman" w:cs="Times New Roman"/>
            <w:sz w:val="24"/>
            <w:szCs w:val="24"/>
          </w:rPr>
          <w:delText xml:space="preserve"> </w:delText>
        </w:r>
      </w:del>
      <w:r w:rsidR="004627F7">
        <w:rPr>
          <w:rFonts w:ascii="Times New Roman" w:hAnsi="Times New Roman" w:cs="Times New Roman"/>
          <w:sz w:val="24"/>
          <w:szCs w:val="24"/>
        </w:rPr>
        <w:t xml:space="preserve">strains </w:t>
      </w:r>
      <w:r w:rsidR="00BD14BB">
        <w:rPr>
          <w:rFonts w:ascii="Times New Roman" w:hAnsi="Times New Roman" w:cs="Times New Roman"/>
          <w:sz w:val="24"/>
          <w:szCs w:val="24"/>
        </w:rPr>
        <w:t xml:space="preserve">was </w:t>
      </w:r>
      <w:r w:rsidR="00820F71">
        <w:rPr>
          <w:rFonts w:ascii="Times New Roman" w:hAnsi="Times New Roman" w:cs="Times New Roman"/>
          <w:sz w:val="24"/>
          <w:szCs w:val="24"/>
        </w:rPr>
        <w:t xml:space="preserve">then used to develop a regression </w:t>
      </w:r>
      <w:r w:rsidR="004627F7">
        <w:rPr>
          <w:rFonts w:ascii="Times New Roman" w:hAnsi="Times New Roman" w:cs="Times New Roman"/>
          <w:sz w:val="24"/>
          <w:szCs w:val="24"/>
        </w:rPr>
        <w:t>model for estimating</w:t>
      </w:r>
      <w:r w:rsidR="004D6E5D">
        <w:rPr>
          <w:rFonts w:ascii="Times New Roman" w:hAnsi="Times New Roman" w:cs="Times New Roman"/>
          <w:sz w:val="24"/>
          <w:szCs w:val="24"/>
        </w:rPr>
        <w:t xml:space="preserve"> the MIC</w:t>
      </w:r>
      <w:r w:rsidR="00820F71">
        <w:rPr>
          <w:rFonts w:ascii="Times New Roman" w:hAnsi="Times New Roman" w:cs="Times New Roman"/>
          <w:sz w:val="24"/>
          <w:szCs w:val="24"/>
        </w:rPr>
        <w:t xml:space="preserve"> after six hours incubation time</w:t>
      </w:r>
      <w:r w:rsidR="00206AFA">
        <w:rPr>
          <w:rFonts w:ascii="Times New Roman" w:hAnsi="Times New Roman" w:cs="Times New Roman"/>
          <w:sz w:val="24"/>
          <w:szCs w:val="24"/>
        </w:rPr>
        <w:t>.</w:t>
      </w:r>
      <w:r>
        <w:rPr>
          <w:rFonts w:ascii="Times New Roman" w:hAnsi="Times New Roman" w:cs="Times New Roman"/>
          <w:sz w:val="24"/>
          <w:szCs w:val="24"/>
        </w:rPr>
        <w:t xml:space="preserve"> </w:t>
      </w:r>
      <w:r w:rsidR="00206AFA">
        <w:rPr>
          <w:rFonts w:ascii="Times New Roman" w:hAnsi="Times New Roman" w:cs="Times New Roman"/>
          <w:sz w:val="24"/>
          <w:szCs w:val="24"/>
        </w:rPr>
        <w:t>The assay was</w:t>
      </w:r>
      <w:r w:rsidR="004D6E5D">
        <w:rPr>
          <w:rFonts w:ascii="Times New Roman" w:hAnsi="Times New Roman" w:cs="Times New Roman"/>
          <w:sz w:val="24"/>
          <w:szCs w:val="24"/>
        </w:rPr>
        <w:t xml:space="preserve"> </w:t>
      </w:r>
      <w:del w:id="244" w:author="Unemo Magnus, USÖ Labmed länsklinik" w:date="2016-11-16T14:34:00Z">
        <w:r w:rsidR="00820F71" w:rsidDel="002F02C3">
          <w:rPr>
            <w:rFonts w:ascii="Times New Roman" w:hAnsi="Times New Roman" w:cs="Times New Roman"/>
            <w:sz w:val="24"/>
            <w:szCs w:val="24"/>
          </w:rPr>
          <w:delText xml:space="preserve">further </w:delText>
        </w:r>
      </w:del>
      <w:ins w:id="245" w:author="Unemo Magnus, USÖ Labmed länsklinik" w:date="2016-11-16T14:34:00Z">
        <w:r w:rsidR="002F02C3">
          <w:rPr>
            <w:rFonts w:ascii="Times New Roman" w:hAnsi="Times New Roman" w:cs="Times New Roman"/>
            <w:sz w:val="24"/>
            <w:szCs w:val="24"/>
          </w:rPr>
          <w:t xml:space="preserve">finally </w:t>
        </w:r>
      </w:ins>
      <w:r w:rsidR="004D6E5D">
        <w:rPr>
          <w:rFonts w:ascii="Times New Roman" w:hAnsi="Times New Roman" w:cs="Times New Roman"/>
          <w:sz w:val="24"/>
          <w:szCs w:val="24"/>
        </w:rPr>
        <w:t xml:space="preserve">validated </w:t>
      </w:r>
      <w:r w:rsidR="00206AFA">
        <w:rPr>
          <w:rFonts w:ascii="Times New Roman" w:hAnsi="Times New Roman" w:cs="Times New Roman"/>
          <w:sz w:val="24"/>
          <w:szCs w:val="24"/>
        </w:rPr>
        <w:t>with</w:t>
      </w:r>
      <w:r w:rsidR="004D6E5D">
        <w:rPr>
          <w:rFonts w:ascii="Times New Roman" w:hAnsi="Times New Roman" w:cs="Times New Roman"/>
          <w:sz w:val="24"/>
          <w:szCs w:val="24"/>
        </w:rPr>
        <w:t xml:space="preserve"> 40 blinded </w:t>
      </w:r>
      <w:ins w:id="246" w:author="Unemo Magnus, USÖ Labmed länsklinik" w:date="2016-11-16T14:35:00Z">
        <w:r w:rsidR="002F02C3">
          <w:rPr>
            <w:rFonts w:ascii="Times New Roman" w:hAnsi="Times New Roman" w:cs="Times New Roman"/>
            <w:sz w:val="24"/>
            <w:szCs w:val="24"/>
          </w:rPr>
          <w:t xml:space="preserve">gonococcal </w:t>
        </w:r>
      </w:ins>
      <w:r w:rsidR="004D6E5D">
        <w:rPr>
          <w:rFonts w:ascii="Times New Roman" w:hAnsi="Times New Roman" w:cs="Times New Roman"/>
          <w:sz w:val="24"/>
          <w:szCs w:val="24"/>
        </w:rPr>
        <w:t>strains.</w:t>
      </w:r>
      <w:r w:rsidR="003D73F2" w:rsidRPr="002E07DB">
        <w:rPr>
          <w:rFonts w:ascii="Times New Roman" w:hAnsi="Times New Roman" w:cs="Times New Roman"/>
          <w:sz w:val="24"/>
          <w:szCs w:val="24"/>
        </w:rPr>
        <w:t xml:space="preserve"> </w:t>
      </w:r>
    </w:p>
    <w:p w14:paraId="120ED592" w14:textId="4DBD9D65" w:rsidR="00206AFA" w:rsidRPr="002E07DB" w:rsidDel="006F644E" w:rsidRDefault="00206AFA" w:rsidP="00A17D4C">
      <w:pPr>
        <w:spacing w:after="0" w:line="480" w:lineRule="auto"/>
        <w:jc w:val="both"/>
        <w:rPr>
          <w:del w:id="247" w:author="Unemo Magnus, USÖ Labmed länsklinik" w:date="2016-11-14T17:47:00Z"/>
          <w:rFonts w:ascii="Times New Roman" w:hAnsi="Times New Roman" w:cs="Times New Roman"/>
          <w:sz w:val="24"/>
          <w:szCs w:val="24"/>
        </w:rPr>
      </w:pPr>
    </w:p>
    <w:p w14:paraId="5E23EF98" w14:textId="37B23668" w:rsidR="003D73F2" w:rsidRPr="002E07DB" w:rsidDel="006F644E" w:rsidRDefault="006F644E" w:rsidP="00A17D4C">
      <w:pPr>
        <w:spacing w:after="0" w:line="480" w:lineRule="auto"/>
        <w:jc w:val="both"/>
        <w:rPr>
          <w:del w:id="248" w:author="Unemo Magnus, USÖ Labmed länsklinik" w:date="2016-11-14T17:47:00Z"/>
          <w:rFonts w:ascii="Times New Roman" w:hAnsi="Times New Roman" w:cs="Times New Roman"/>
          <w:b/>
          <w:sz w:val="24"/>
          <w:szCs w:val="24"/>
        </w:rPr>
      </w:pPr>
      <w:r w:rsidRPr="002E07DB">
        <w:rPr>
          <w:rFonts w:ascii="Times New Roman" w:hAnsi="Times New Roman" w:cs="Times New Roman"/>
          <w:b/>
          <w:sz w:val="24"/>
          <w:szCs w:val="24"/>
        </w:rPr>
        <w:t>Results</w:t>
      </w:r>
      <w:ins w:id="249" w:author="Unemo Magnus, USÖ Labmed länsklinik" w:date="2016-11-14T17:47:00Z">
        <w:r>
          <w:rPr>
            <w:rFonts w:ascii="Times New Roman" w:hAnsi="Times New Roman" w:cs="Times New Roman"/>
            <w:b/>
            <w:sz w:val="24"/>
            <w:szCs w:val="24"/>
          </w:rPr>
          <w:t xml:space="preserve">: </w:t>
        </w:r>
      </w:ins>
      <w:commentRangeStart w:id="250"/>
      <w:del w:id="251" w:author="Unemo Magnus, USÖ Labmed länsklinik" w:date="2016-11-14T17:47:00Z">
        <w:r w:rsidRPr="002E07DB" w:rsidDel="006F644E">
          <w:rPr>
            <w:rFonts w:ascii="Times New Roman" w:hAnsi="Times New Roman" w:cs="Times New Roman"/>
            <w:b/>
            <w:sz w:val="24"/>
            <w:szCs w:val="24"/>
          </w:rPr>
          <w:delText xml:space="preserve"> </w:delText>
        </w:r>
      </w:del>
    </w:p>
    <w:p w14:paraId="06141828" w14:textId="6A8A42F1" w:rsidR="005C36F0" w:rsidRDefault="002959E8" w:rsidP="00A17D4C">
      <w:pPr>
        <w:spacing w:after="0" w:line="480" w:lineRule="auto"/>
        <w:jc w:val="both"/>
        <w:rPr>
          <w:rFonts w:ascii="Times New Roman" w:hAnsi="Times New Roman" w:cs="Times New Roman"/>
          <w:sz w:val="24"/>
          <w:szCs w:val="24"/>
        </w:rPr>
      </w:pPr>
      <w:r>
        <w:rPr>
          <w:rFonts w:ascii="Times New Roman" w:hAnsi="Times New Roman" w:cs="Times New Roman"/>
          <w:sz w:val="24"/>
          <w:szCs w:val="24"/>
        </w:rPr>
        <w:t>The EC</w:t>
      </w:r>
      <w:r w:rsidRPr="002959E8">
        <w:rPr>
          <w:rFonts w:ascii="Times New Roman" w:hAnsi="Times New Roman" w:cs="Times New Roman"/>
          <w:sz w:val="24"/>
          <w:szCs w:val="24"/>
          <w:vertAlign w:val="subscript"/>
        </w:rPr>
        <w:t>50</w:t>
      </w:r>
      <w:r>
        <w:rPr>
          <w:rFonts w:ascii="Times New Roman" w:hAnsi="Times New Roman" w:cs="Times New Roman"/>
          <w:sz w:val="24"/>
          <w:szCs w:val="24"/>
        </w:rPr>
        <w:t xml:space="preserve"> of the </w:t>
      </w:r>
      <w:r w:rsidR="00871D92">
        <w:rPr>
          <w:rFonts w:ascii="Times New Roman" w:hAnsi="Times New Roman" w:cs="Times New Roman"/>
          <w:sz w:val="24"/>
          <w:szCs w:val="24"/>
        </w:rPr>
        <w:t>dose</w:t>
      </w:r>
      <w:ins w:id="252" w:author="Unemo Magnus, USÖ Labmed länsklinik" w:date="2016-11-16T14:42:00Z">
        <w:r w:rsidR="00323F88">
          <w:rPr>
            <w:rFonts w:ascii="Times New Roman" w:hAnsi="Times New Roman" w:cs="Times New Roman"/>
            <w:sz w:val="24"/>
            <w:szCs w:val="24"/>
          </w:rPr>
          <w:t>-</w:t>
        </w:r>
      </w:ins>
      <w:del w:id="253" w:author="Unemo Magnus, USÖ Labmed länsklinik" w:date="2016-11-16T14:42:00Z">
        <w:r w:rsidR="00871D92" w:rsidDel="00323F88">
          <w:rPr>
            <w:rFonts w:ascii="Times New Roman" w:hAnsi="Times New Roman" w:cs="Times New Roman"/>
            <w:sz w:val="24"/>
            <w:szCs w:val="24"/>
          </w:rPr>
          <w:delText xml:space="preserve"> </w:delText>
        </w:r>
      </w:del>
      <w:r w:rsidR="00871D92">
        <w:rPr>
          <w:rFonts w:ascii="Times New Roman" w:hAnsi="Times New Roman" w:cs="Times New Roman"/>
          <w:sz w:val="24"/>
          <w:szCs w:val="24"/>
        </w:rPr>
        <w:t xml:space="preserve">response curves was </w:t>
      </w:r>
      <w:del w:id="254" w:author="Unemo Magnus, USÖ Labmed länsklinik" w:date="2016-11-16T14:41:00Z">
        <w:r w:rsidR="00871D92" w:rsidDel="00323F88">
          <w:rPr>
            <w:rFonts w:ascii="Times New Roman" w:hAnsi="Times New Roman" w:cs="Times New Roman"/>
            <w:sz w:val="24"/>
            <w:szCs w:val="24"/>
          </w:rPr>
          <w:delText xml:space="preserve">found to </w:delText>
        </w:r>
      </w:del>
      <w:r w:rsidR="00871D92">
        <w:rPr>
          <w:rFonts w:ascii="Times New Roman" w:hAnsi="Times New Roman" w:cs="Times New Roman"/>
          <w:sz w:val="24"/>
          <w:szCs w:val="24"/>
        </w:rPr>
        <w:t>correlat</w:t>
      </w:r>
      <w:ins w:id="255" w:author="Unemo Magnus, USÖ Labmed länsklinik" w:date="2016-11-16T14:41:00Z">
        <w:r w:rsidR="00323F88">
          <w:rPr>
            <w:rFonts w:ascii="Times New Roman" w:hAnsi="Times New Roman" w:cs="Times New Roman"/>
            <w:sz w:val="24"/>
            <w:szCs w:val="24"/>
          </w:rPr>
          <w:t>ing</w:t>
        </w:r>
      </w:ins>
      <w:del w:id="256" w:author="Unemo Magnus, USÖ Labmed länsklinik" w:date="2016-11-16T14:41:00Z">
        <w:r w:rsidR="00871D92" w:rsidDel="00323F88">
          <w:rPr>
            <w:rFonts w:ascii="Times New Roman" w:hAnsi="Times New Roman" w:cs="Times New Roman"/>
            <w:sz w:val="24"/>
            <w:szCs w:val="24"/>
          </w:rPr>
          <w:delText>e</w:delText>
        </w:r>
      </w:del>
      <w:r w:rsidR="00871D92">
        <w:rPr>
          <w:rFonts w:ascii="Times New Roman" w:hAnsi="Times New Roman" w:cs="Times New Roman"/>
          <w:sz w:val="24"/>
          <w:szCs w:val="24"/>
        </w:rPr>
        <w:t xml:space="preserve"> linearly</w:t>
      </w:r>
      <w:r w:rsidR="00820F71">
        <w:rPr>
          <w:rFonts w:ascii="Times New Roman" w:hAnsi="Times New Roman" w:cs="Times New Roman"/>
          <w:sz w:val="24"/>
          <w:szCs w:val="24"/>
        </w:rPr>
        <w:t xml:space="preserve"> (R</w:t>
      </w:r>
      <w:r w:rsidR="00820F71">
        <w:rPr>
          <w:rFonts w:ascii="Times New Roman" w:hAnsi="Times New Roman" w:cs="Times New Roman"/>
          <w:sz w:val="24"/>
          <w:szCs w:val="24"/>
          <w:vertAlign w:val="superscript"/>
        </w:rPr>
        <w:t>2</w:t>
      </w:r>
      <w:r w:rsidR="00820F71">
        <w:rPr>
          <w:rFonts w:ascii="Times New Roman" w:hAnsi="Times New Roman" w:cs="Times New Roman"/>
          <w:sz w:val="24"/>
          <w:szCs w:val="24"/>
        </w:rPr>
        <w:t xml:space="preserve"> = 0.83)</w:t>
      </w:r>
      <w:r w:rsidR="00871D92">
        <w:rPr>
          <w:rFonts w:ascii="Times New Roman" w:hAnsi="Times New Roman" w:cs="Times New Roman"/>
          <w:sz w:val="24"/>
          <w:szCs w:val="24"/>
        </w:rPr>
        <w:t xml:space="preserve"> with </w:t>
      </w:r>
      <w:ins w:id="257" w:author="Unemo Magnus, USÖ Labmed länsklinik" w:date="2016-11-16T14:41:00Z">
        <w:r w:rsidR="00323F88">
          <w:rPr>
            <w:rFonts w:ascii="Times New Roman" w:hAnsi="Times New Roman" w:cs="Times New Roman"/>
            <w:sz w:val="24"/>
            <w:szCs w:val="24"/>
          </w:rPr>
          <w:t xml:space="preserve">the </w:t>
        </w:r>
      </w:ins>
      <w:r w:rsidR="00871D92">
        <w:rPr>
          <w:rFonts w:ascii="Times New Roman" w:hAnsi="Times New Roman" w:cs="Times New Roman"/>
          <w:sz w:val="24"/>
          <w:szCs w:val="24"/>
        </w:rPr>
        <w:t xml:space="preserve">MICs measured </w:t>
      </w:r>
      <w:del w:id="258" w:author="Unemo Magnus, USÖ Labmed länsklinik" w:date="2016-11-16T14:42:00Z">
        <w:r w:rsidR="00871D92" w:rsidDel="00323F88">
          <w:rPr>
            <w:rFonts w:ascii="Times New Roman" w:hAnsi="Times New Roman" w:cs="Times New Roman"/>
            <w:sz w:val="24"/>
            <w:szCs w:val="24"/>
          </w:rPr>
          <w:delText xml:space="preserve">with </w:delText>
        </w:r>
      </w:del>
      <w:ins w:id="259" w:author="Unemo Magnus, USÖ Labmed länsklinik" w:date="2016-11-16T14:42:00Z">
        <w:r w:rsidR="00323F88">
          <w:rPr>
            <w:rFonts w:ascii="Times New Roman" w:hAnsi="Times New Roman" w:cs="Times New Roman"/>
            <w:sz w:val="24"/>
            <w:szCs w:val="24"/>
          </w:rPr>
          <w:t xml:space="preserve">using </w:t>
        </w:r>
      </w:ins>
      <w:r w:rsidR="00871D92">
        <w:rPr>
          <w:rFonts w:ascii="Times New Roman" w:hAnsi="Times New Roman" w:cs="Times New Roman"/>
          <w:sz w:val="24"/>
          <w:szCs w:val="24"/>
        </w:rPr>
        <w:t>the Etest</w:t>
      </w:r>
      <w:del w:id="260" w:author="Unemo Magnus, USÖ Labmed länsklinik" w:date="2016-11-16T14:41:00Z">
        <w:r w:rsidR="00871D92" w:rsidDel="00323F88">
          <w:rPr>
            <w:rFonts w:ascii="Times New Roman" w:hAnsi="Times New Roman" w:cs="Times New Roman"/>
            <w:sz w:val="24"/>
            <w:szCs w:val="24"/>
          </w:rPr>
          <w:delText xml:space="preserve"> method</w:delText>
        </w:r>
      </w:del>
      <w:r w:rsidR="00E15EEB">
        <w:rPr>
          <w:rFonts w:ascii="Times New Roman" w:hAnsi="Times New Roman" w:cs="Times New Roman"/>
          <w:sz w:val="24"/>
          <w:szCs w:val="24"/>
        </w:rPr>
        <w:t>.</w:t>
      </w:r>
      <w:r w:rsidR="00C84D96">
        <w:rPr>
          <w:rFonts w:ascii="Times New Roman" w:hAnsi="Times New Roman" w:cs="Times New Roman"/>
          <w:sz w:val="24"/>
          <w:szCs w:val="24"/>
        </w:rPr>
        <w:t xml:space="preserve"> The sensitivity of the assay, </w:t>
      </w:r>
      <w:ins w:id="261" w:author="Unemo Magnus, USÖ Labmed länsklinik" w:date="2016-11-16T14:43:00Z">
        <w:r w:rsidR="00323F88">
          <w:rPr>
            <w:rFonts w:ascii="Times New Roman" w:hAnsi="Times New Roman" w:cs="Times New Roman"/>
            <w:sz w:val="24"/>
            <w:szCs w:val="24"/>
          </w:rPr>
          <w:t xml:space="preserve">i.e. </w:t>
        </w:r>
      </w:ins>
      <w:r w:rsidR="00C84D96">
        <w:rPr>
          <w:rFonts w:ascii="Times New Roman" w:hAnsi="Times New Roman" w:cs="Times New Roman"/>
          <w:sz w:val="24"/>
          <w:szCs w:val="24"/>
        </w:rPr>
        <w:t>correctly classifying resistant strains, was 99.4%. The specificity was 72.5%</w:t>
      </w:r>
      <w:r w:rsidR="00507FDE">
        <w:rPr>
          <w:rFonts w:ascii="Times New Roman" w:hAnsi="Times New Roman" w:cs="Times New Roman"/>
          <w:sz w:val="24"/>
          <w:szCs w:val="24"/>
        </w:rPr>
        <w:t xml:space="preserve">. The </w:t>
      </w:r>
      <w:del w:id="262" w:author="Unemo Magnus, USÖ Labmed länsklinik" w:date="2016-11-15T15:06:00Z">
        <w:r w:rsidR="00507FDE" w:rsidDel="00AF166B">
          <w:rPr>
            <w:rFonts w:ascii="Times New Roman" w:hAnsi="Times New Roman" w:cs="Times New Roman"/>
            <w:sz w:val="24"/>
            <w:szCs w:val="24"/>
          </w:rPr>
          <w:delText xml:space="preserve">hill </w:delText>
        </w:r>
      </w:del>
      <w:ins w:id="263" w:author="Unemo Magnus, USÖ Labmed länsklinik" w:date="2016-11-15T15:06:00Z">
        <w:r w:rsidR="00AF166B">
          <w:rPr>
            <w:rFonts w:ascii="Times New Roman" w:hAnsi="Times New Roman" w:cs="Times New Roman"/>
            <w:sz w:val="24"/>
            <w:szCs w:val="24"/>
          </w:rPr>
          <w:t xml:space="preserve">Hill </w:t>
        </w:r>
      </w:ins>
      <w:r w:rsidR="00507FDE">
        <w:rPr>
          <w:rFonts w:ascii="Times New Roman" w:hAnsi="Times New Roman" w:cs="Times New Roman"/>
          <w:sz w:val="24"/>
          <w:szCs w:val="24"/>
        </w:rPr>
        <w:t>slopes of the dose</w:t>
      </w:r>
      <w:ins w:id="264" w:author="Unemo Magnus, USÖ Labmed länsklinik" w:date="2016-11-16T14:43:00Z">
        <w:r w:rsidR="00323F88">
          <w:rPr>
            <w:rFonts w:ascii="Times New Roman" w:hAnsi="Times New Roman" w:cs="Times New Roman"/>
            <w:sz w:val="24"/>
            <w:szCs w:val="24"/>
          </w:rPr>
          <w:t>-</w:t>
        </w:r>
      </w:ins>
      <w:del w:id="265" w:author="Unemo Magnus, USÖ Labmed länsklinik" w:date="2016-11-16T14:43:00Z">
        <w:r w:rsidR="00507FDE" w:rsidDel="00323F88">
          <w:rPr>
            <w:rFonts w:ascii="Times New Roman" w:hAnsi="Times New Roman" w:cs="Times New Roman"/>
            <w:sz w:val="24"/>
            <w:szCs w:val="24"/>
          </w:rPr>
          <w:delText xml:space="preserve"> </w:delText>
        </w:r>
      </w:del>
      <w:r w:rsidR="00507FDE">
        <w:rPr>
          <w:rFonts w:ascii="Times New Roman" w:hAnsi="Times New Roman" w:cs="Times New Roman"/>
          <w:sz w:val="24"/>
          <w:szCs w:val="24"/>
        </w:rPr>
        <w:t xml:space="preserve">response curves were significantly lower for the </w:t>
      </w:r>
      <w:ins w:id="266" w:author="Unemo Magnus, USÖ Labmed länsklinik" w:date="2016-11-16T14:43:00Z">
        <w:r w:rsidR="00323F88">
          <w:rPr>
            <w:rFonts w:ascii="Times New Roman" w:hAnsi="Times New Roman" w:cs="Times New Roman"/>
            <w:sz w:val="24"/>
            <w:szCs w:val="24"/>
          </w:rPr>
          <w:sym w:font="Symbol" w:char="F062"/>
        </w:r>
      </w:ins>
      <w:del w:id="267" w:author="Unemo Magnus, USÖ Labmed länsklinik" w:date="2016-11-16T14:43:00Z">
        <w:r w:rsidR="00507FDE" w:rsidDel="00323F88">
          <w:rPr>
            <w:rFonts w:ascii="Times New Roman" w:hAnsi="Times New Roman" w:cs="Times New Roman"/>
            <w:sz w:val="24"/>
            <w:szCs w:val="24"/>
          </w:rPr>
          <w:delText>beta</w:delText>
        </w:r>
      </w:del>
      <w:r w:rsidR="00507FDE">
        <w:rPr>
          <w:rFonts w:ascii="Times New Roman" w:hAnsi="Times New Roman" w:cs="Times New Roman"/>
          <w:sz w:val="24"/>
          <w:szCs w:val="24"/>
        </w:rPr>
        <w:t>-lactams ceftriaxone</w:t>
      </w:r>
      <w:ins w:id="268" w:author="Unemo Magnus, USÖ Labmed länsklinik" w:date="2016-11-16T14:43:00Z">
        <w:r w:rsidR="00323F88">
          <w:rPr>
            <w:rFonts w:ascii="Times New Roman" w:hAnsi="Times New Roman" w:cs="Times New Roman"/>
            <w:sz w:val="24"/>
            <w:szCs w:val="24"/>
          </w:rPr>
          <w:t xml:space="preserve">, </w:t>
        </w:r>
      </w:ins>
      <w:del w:id="269" w:author="Unemo Magnus, USÖ Labmed länsklinik" w:date="2016-11-16T14:43:00Z">
        <w:r w:rsidR="00507FDE" w:rsidDel="00323F88">
          <w:rPr>
            <w:rFonts w:ascii="Times New Roman" w:hAnsi="Times New Roman" w:cs="Times New Roman"/>
            <w:sz w:val="24"/>
            <w:szCs w:val="24"/>
          </w:rPr>
          <w:delText xml:space="preserve"> and </w:delText>
        </w:r>
      </w:del>
      <w:r w:rsidR="00507FDE">
        <w:rPr>
          <w:rFonts w:ascii="Times New Roman" w:hAnsi="Times New Roman" w:cs="Times New Roman"/>
          <w:sz w:val="24"/>
          <w:szCs w:val="24"/>
        </w:rPr>
        <w:t>cefixime</w:t>
      </w:r>
      <w:r w:rsidR="00C84D96">
        <w:rPr>
          <w:rFonts w:ascii="Times New Roman" w:hAnsi="Times New Roman" w:cs="Times New Roman"/>
          <w:sz w:val="24"/>
          <w:szCs w:val="24"/>
        </w:rPr>
        <w:t xml:space="preserve"> and penicillin G</w:t>
      </w:r>
      <w:r w:rsidR="00507FDE">
        <w:rPr>
          <w:rFonts w:ascii="Times New Roman" w:hAnsi="Times New Roman" w:cs="Times New Roman"/>
          <w:sz w:val="24"/>
          <w:szCs w:val="24"/>
        </w:rPr>
        <w:t xml:space="preserve"> </w:t>
      </w:r>
      <w:r w:rsidR="00D80527">
        <w:rPr>
          <w:rFonts w:ascii="Times New Roman" w:hAnsi="Times New Roman" w:cs="Times New Roman"/>
          <w:sz w:val="24"/>
          <w:szCs w:val="24"/>
        </w:rPr>
        <w:t xml:space="preserve">than </w:t>
      </w:r>
      <w:ins w:id="270" w:author="Unemo Magnus, USÖ Labmed länsklinik" w:date="2016-11-16T14:44:00Z">
        <w:r w:rsidR="00323F88">
          <w:rPr>
            <w:rFonts w:ascii="Times New Roman" w:hAnsi="Times New Roman" w:cs="Times New Roman"/>
            <w:sz w:val="24"/>
            <w:szCs w:val="24"/>
          </w:rPr>
          <w:t xml:space="preserve">for </w:t>
        </w:r>
      </w:ins>
      <w:del w:id="271" w:author="Unemo Magnus, USÖ Labmed länsklinik" w:date="2016-11-16T14:44:00Z">
        <w:r w:rsidR="00D80527" w:rsidDel="00323F88">
          <w:rPr>
            <w:rFonts w:ascii="Times New Roman" w:hAnsi="Times New Roman" w:cs="Times New Roman"/>
            <w:sz w:val="24"/>
            <w:szCs w:val="24"/>
          </w:rPr>
          <w:delText>those of</w:delText>
        </w:r>
        <w:r w:rsidR="00C84D96" w:rsidDel="00323F88">
          <w:rPr>
            <w:rFonts w:ascii="Times New Roman" w:hAnsi="Times New Roman" w:cs="Times New Roman"/>
            <w:sz w:val="24"/>
            <w:szCs w:val="24"/>
          </w:rPr>
          <w:delText xml:space="preserve"> </w:delText>
        </w:r>
      </w:del>
      <w:r w:rsidR="00C84D96">
        <w:rPr>
          <w:rFonts w:ascii="Times New Roman" w:hAnsi="Times New Roman" w:cs="Times New Roman"/>
          <w:sz w:val="24"/>
          <w:szCs w:val="24"/>
        </w:rPr>
        <w:t xml:space="preserve">azithromycin, gentamicin, ciprofloxacin, spectinomycin </w:t>
      </w:r>
      <w:commentRangeEnd w:id="250"/>
      <w:r w:rsidR="00C46CC7">
        <w:rPr>
          <w:rStyle w:val="CommentReference"/>
        </w:rPr>
        <w:commentReference w:id="250"/>
      </w:r>
      <w:r w:rsidR="00C84D96">
        <w:rPr>
          <w:rFonts w:ascii="Times New Roman" w:hAnsi="Times New Roman" w:cs="Times New Roman"/>
          <w:sz w:val="24"/>
          <w:szCs w:val="24"/>
        </w:rPr>
        <w:t>and tetracycline</w:t>
      </w:r>
      <w:r w:rsidR="00D80527">
        <w:rPr>
          <w:rFonts w:ascii="Times New Roman" w:hAnsi="Times New Roman" w:cs="Times New Roman"/>
          <w:sz w:val="24"/>
          <w:szCs w:val="24"/>
        </w:rPr>
        <w:t xml:space="preserve">. </w:t>
      </w:r>
    </w:p>
    <w:p w14:paraId="2E67A9D1" w14:textId="41C301DF" w:rsidR="00507FDE" w:rsidRPr="00507FDE" w:rsidDel="006F644E" w:rsidRDefault="00507FDE" w:rsidP="00A17D4C">
      <w:pPr>
        <w:spacing w:after="0" w:line="480" w:lineRule="auto"/>
        <w:jc w:val="both"/>
        <w:rPr>
          <w:del w:id="272" w:author="Unemo Magnus, USÖ Labmed länsklinik" w:date="2016-11-14T17:47:00Z"/>
          <w:rFonts w:ascii="Times New Roman" w:hAnsi="Times New Roman" w:cs="Times New Roman"/>
          <w:sz w:val="24"/>
          <w:szCs w:val="24"/>
        </w:rPr>
      </w:pPr>
    </w:p>
    <w:p w14:paraId="27023530" w14:textId="3930C7F8" w:rsidR="00507FDE" w:rsidDel="006F644E" w:rsidRDefault="006F644E" w:rsidP="00A17D4C">
      <w:pPr>
        <w:spacing w:after="0" w:line="480" w:lineRule="auto"/>
        <w:jc w:val="both"/>
        <w:rPr>
          <w:del w:id="273" w:author="Unemo Magnus, USÖ Labmed länsklinik" w:date="2016-11-14T17:48:00Z"/>
          <w:rFonts w:ascii="Times New Roman" w:hAnsi="Times New Roman" w:cs="Times New Roman"/>
          <w:b/>
          <w:sz w:val="24"/>
          <w:szCs w:val="24"/>
        </w:rPr>
      </w:pPr>
      <w:r w:rsidRPr="002E07DB">
        <w:rPr>
          <w:rFonts w:ascii="Times New Roman" w:hAnsi="Times New Roman" w:cs="Times New Roman"/>
          <w:b/>
          <w:sz w:val="24"/>
          <w:szCs w:val="24"/>
        </w:rPr>
        <w:t>Conclusion</w:t>
      </w:r>
      <w:r>
        <w:rPr>
          <w:rFonts w:ascii="Times New Roman" w:hAnsi="Times New Roman" w:cs="Times New Roman"/>
          <w:b/>
          <w:sz w:val="24"/>
          <w:szCs w:val="24"/>
        </w:rPr>
        <w:t>s</w:t>
      </w:r>
      <w:ins w:id="274" w:author="Unemo Magnus, USÖ Labmed länsklinik" w:date="2016-11-14T17:48:00Z">
        <w:r>
          <w:rPr>
            <w:rFonts w:ascii="Times New Roman" w:hAnsi="Times New Roman" w:cs="Times New Roman"/>
            <w:b/>
            <w:sz w:val="24"/>
            <w:szCs w:val="24"/>
          </w:rPr>
          <w:t xml:space="preserve">: </w:t>
        </w:r>
      </w:ins>
    </w:p>
    <w:p w14:paraId="3A556550" w14:textId="5A3E2326" w:rsidR="003D73F2" w:rsidRPr="00507FDE" w:rsidRDefault="00E15EEB" w:rsidP="00A17D4C">
      <w:pPr>
        <w:spacing w:after="0" w:line="480" w:lineRule="auto"/>
        <w:jc w:val="both"/>
        <w:rPr>
          <w:rFonts w:ascii="Times New Roman" w:hAnsi="Times New Roman" w:cs="Times New Roman"/>
          <w:b/>
          <w:sz w:val="24"/>
          <w:szCs w:val="24"/>
        </w:rPr>
      </w:pPr>
      <w:r>
        <w:rPr>
          <w:rFonts w:ascii="Times New Roman" w:hAnsi="Times New Roman" w:cs="Times New Roman"/>
          <w:sz w:val="24"/>
          <w:szCs w:val="24"/>
        </w:rPr>
        <w:t>A</w:t>
      </w:r>
      <w:r w:rsidR="00A20858">
        <w:rPr>
          <w:rFonts w:ascii="Times New Roman" w:hAnsi="Times New Roman" w:cs="Times New Roman"/>
          <w:sz w:val="24"/>
          <w:szCs w:val="24"/>
        </w:rPr>
        <w:t xml:space="preserve"> rapid</w:t>
      </w:r>
      <w:r w:rsidR="00111FD3">
        <w:rPr>
          <w:rFonts w:ascii="Times New Roman" w:hAnsi="Times New Roman" w:cs="Times New Roman"/>
          <w:sz w:val="24"/>
          <w:szCs w:val="24"/>
        </w:rPr>
        <w:t xml:space="preserve">, </w:t>
      </w:r>
      <w:ins w:id="275" w:author="Unemo Magnus, USÖ Labmed länsklinik" w:date="2016-11-16T14:47:00Z">
        <w:r w:rsidR="007B7100">
          <w:rPr>
            <w:rFonts w:ascii="Times New Roman" w:hAnsi="Times New Roman" w:cs="Times New Roman"/>
            <w:sz w:val="24"/>
            <w:szCs w:val="24"/>
          </w:rPr>
          <w:t xml:space="preserve">objective, high-throughput, </w:t>
        </w:r>
      </w:ins>
      <w:r w:rsidR="00111FD3">
        <w:rPr>
          <w:rFonts w:ascii="Times New Roman" w:hAnsi="Times New Roman" w:cs="Times New Roman"/>
          <w:sz w:val="24"/>
          <w:szCs w:val="24"/>
        </w:rPr>
        <w:t>quantitative</w:t>
      </w:r>
      <w:ins w:id="276" w:author="Unemo Magnus, USÖ Labmed länsklinik" w:date="2016-11-14T17:48:00Z">
        <w:r w:rsidR="006F644E">
          <w:rPr>
            <w:rFonts w:ascii="Times New Roman" w:hAnsi="Times New Roman" w:cs="Times New Roman"/>
            <w:sz w:val="24"/>
            <w:szCs w:val="24"/>
          </w:rPr>
          <w:t xml:space="preserve"> </w:t>
        </w:r>
      </w:ins>
      <w:r w:rsidR="00A20858">
        <w:rPr>
          <w:rFonts w:ascii="Times New Roman" w:hAnsi="Times New Roman" w:cs="Times New Roman"/>
          <w:sz w:val="24"/>
          <w:szCs w:val="24"/>
        </w:rPr>
        <w:t>and cost</w:t>
      </w:r>
      <w:ins w:id="277" w:author="Unemo Magnus, USÖ Labmed länsklinik" w:date="2016-11-16T14:48:00Z">
        <w:r w:rsidR="007B7100">
          <w:rPr>
            <w:rFonts w:ascii="Times New Roman" w:hAnsi="Times New Roman" w:cs="Times New Roman"/>
            <w:sz w:val="24"/>
            <w:szCs w:val="24"/>
          </w:rPr>
          <w:t>-</w:t>
        </w:r>
      </w:ins>
      <w:del w:id="278" w:author="Unemo Magnus, USÖ Labmed länsklinik" w:date="2016-11-16T14:48:00Z">
        <w:r w:rsidR="00A20858" w:rsidDel="007B7100">
          <w:rPr>
            <w:rFonts w:ascii="Times New Roman" w:hAnsi="Times New Roman" w:cs="Times New Roman"/>
            <w:sz w:val="24"/>
            <w:szCs w:val="24"/>
          </w:rPr>
          <w:delText xml:space="preserve"> </w:delText>
        </w:r>
      </w:del>
      <w:r w:rsidR="00A20858">
        <w:rPr>
          <w:rFonts w:ascii="Times New Roman" w:hAnsi="Times New Roman" w:cs="Times New Roman"/>
          <w:sz w:val="24"/>
          <w:szCs w:val="24"/>
        </w:rPr>
        <w:t>eff</w:t>
      </w:r>
      <w:ins w:id="279" w:author="Unemo Magnus, USÖ Labmed länsklinik" w:date="2016-11-16T14:48:00Z">
        <w:r w:rsidR="007B7100">
          <w:rPr>
            <w:rFonts w:ascii="Times New Roman" w:hAnsi="Times New Roman" w:cs="Times New Roman"/>
            <w:sz w:val="24"/>
            <w:szCs w:val="24"/>
          </w:rPr>
          <w:t>ective</w:t>
        </w:r>
      </w:ins>
      <w:del w:id="280" w:author="Unemo Magnus, USÖ Labmed länsklinik" w:date="2016-11-16T14:48:00Z">
        <w:r w:rsidR="00A20858" w:rsidDel="007B7100">
          <w:rPr>
            <w:rFonts w:ascii="Times New Roman" w:hAnsi="Times New Roman" w:cs="Times New Roman"/>
            <w:sz w:val="24"/>
            <w:szCs w:val="24"/>
          </w:rPr>
          <w:delText>icient</w:delText>
        </w:r>
      </w:del>
      <w:r>
        <w:rPr>
          <w:rFonts w:ascii="Times New Roman" w:hAnsi="Times New Roman" w:cs="Times New Roman"/>
          <w:sz w:val="24"/>
          <w:szCs w:val="24"/>
        </w:rPr>
        <w:t xml:space="preserve"> broth microdilution assay was </w:t>
      </w:r>
      <w:r w:rsidR="00A20858">
        <w:rPr>
          <w:rFonts w:ascii="Times New Roman" w:hAnsi="Times New Roman" w:cs="Times New Roman"/>
          <w:sz w:val="24"/>
          <w:szCs w:val="24"/>
        </w:rPr>
        <w:t xml:space="preserve">established for </w:t>
      </w:r>
      <w:ins w:id="281" w:author="Unemo Magnus, USÖ Labmed länsklinik" w:date="2016-11-16T14:23:00Z">
        <w:r w:rsidR="00B1508A">
          <w:rPr>
            <w:rFonts w:ascii="Times New Roman" w:hAnsi="Times New Roman" w:cs="Times New Roman"/>
            <w:sz w:val="24"/>
            <w:szCs w:val="24"/>
          </w:rPr>
          <w:t>gonococci</w:t>
        </w:r>
      </w:ins>
      <w:del w:id="282" w:author="Unemo Magnus, USÖ Labmed länsklinik" w:date="2016-11-16T14:23:00Z">
        <w:r w:rsidR="003D73F2" w:rsidRPr="002E07DB" w:rsidDel="00B1508A">
          <w:rPr>
            <w:rFonts w:ascii="Times New Roman" w:hAnsi="Times New Roman" w:cs="Times New Roman"/>
            <w:i/>
            <w:sz w:val="24"/>
            <w:szCs w:val="24"/>
          </w:rPr>
          <w:delText>N.</w:delText>
        </w:r>
      </w:del>
      <w:del w:id="283" w:author="Unemo Magnus, USÖ Labmed länsklinik" w:date="2016-11-16T14:24:00Z">
        <w:r w:rsidR="003D73F2" w:rsidRPr="002E07DB" w:rsidDel="00B1508A">
          <w:rPr>
            <w:rFonts w:ascii="Times New Roman" w:hAnsi="Times New Roman" w:cs="Times New Roman"/>
            <w:i/>
            <w:sz w:val="24"/>
            <w:szCs w:val="24"/>
          </w:rPr>
          <w:delText xml:space="preserve"> gonorrhoeae</w:delText>
        </w:r>
      </w:del>
      <w:r w:rsidR="00A20858">
        <w:rPr>
          <w:rFonts w:ascii="Times New Roman" w:hAnsi="Times New Roman" w:cs="Times New Roman"/>
          <w:sz w:val="24"/>
          <w:szCs w:val="24"/>
        </w:rPr>
        <w:t>.</w:t>
      </w:r>
      <w:r w:rsidR="00507FDE">
        <w:rPr>
          <w:rFonts w:ascii="Times New Roman" w:hAnsi="Times New Roman" w:cs="Times New Roman"/>
          <w:i/>
          <w:sz w:val="24"/>
          <w:szCs w:val="24"/>
        </w:rPr>
        <w:t xml:space="preserve"> </w:t>
      </w:r>
      <w:ins w:id="284" w:author="Unemo Magnus, USÖ Labmed länsklinik" w:date="2016-11-16T14:52:00Z">
        <w:r w:rsidR="007B7100">
          <w:rPr>
            <w:rFonts w:ascii="Times New Roman" w:hAnsi="Times New Roman" w:cs="Times New Roman"/>
            <w:sz w:val="24"/>
            <w:szCs w:val="24"/>
          </w:rPr>
          <w:t>For use in routine diagnostic</w:t>
        </w:r>
      </w:ins>
      <w:ins w:id="285" w:author="Unemo Magnus, USÖ Labmed länsklinik" w:date="2016-11-16T14:55:00Z">
        <w:r w:rsidR="00886A71">
          <w:rPr>
            <w:rFonts w:ascii="Times New Roman" w:hAnsi="Times New Roman" w:cs="Times New Roman"/>
            <w:sz w:val="24"/>
            <w:szCs w:val="24"/>
          </w:rPr>
          <w:t>s</w:t>
        </w:r>
      </w:ins>
      <w:ins w:id="286" w:author="Unemo Magnus, USÖ Labmed länsklinik" w:date="2016-11-16T14:56:00Z">
        <w:r w:rsidR="00886A71">
          <w:rPr>
            <w:rFonts w:ascii="Times New Roman" w:hAnsi="Times New Roman" w:cs="Times New Roman"/>
            <w:sz w:val="24"/>
            <w:szCs w:val="24"/>
          </w:rPr>
          <w:t xml:space="preserve"> without confirmatory testing</w:t>
        </w:r>
      </w:ins>
      <w:ins w:id="287" w:author="Unemo Magnus, USÖ Labmed länsklinik" w:date="2016-11-16T14:52:00Z">
        <w:r w:rsidR="007B7100">
          <w:rPr>
            <w:rFonts w:ascii="Times New Roman" w:hAnsi="Times New Roman" w:cs="Times New Roman"/>
            <w:sz w:val="24"/>
            <w:szCs w:val="24"/>
          </w:rPr>
          <w:t xml:space="preserve">, the specificity might remain suboptimal for some antimicrobials. However, </w:t>
        </w:r>
      </w:ins>
      <w:del w:id="288" w:author="Unemo Magnus, USÖ Labmed länsklinik" w:date="2016-11-16T14:52:00Z">
        <w:r w:rsidR="00277E1A" w:rsidDel="007B7100">
          <w:rPr>
            <w:rFonts w:ascii="Times New Roman" w:hAnsi="Times New Roman" w:cs="Times New Roman"/>
            <w:sz w:val="24"/>
            <w:szCs w:val="24"/>
          </w:rPr>
          <w:delText>T</w:delText>
        </w:r>
      </w:del>
      <w:ins w:id="289" w:author="Unemo Magnus, USÖ Labmed länsklinik" w:date="2016-11-16T14:52:00Z">
        <w:r w:rsidR="007B7100">
          <w:rPr>
            <w:rFonts w:ascii="Times New Roman" w:hAnsi="Times New Roman" w:cs="Times New Roman"/>
            <w:sz w:val="24"/>
            <w:szCs w:val="24"/>
          </w:rPr>
          <w:t>t</w:t>
        </w:r>
      </w:ins>
      <w:r w:rsidR="00277E1A">
        <w:rPr>
          <w:rFonts w:ascii="Times New Roman" w:hAnsi="Times New Roman" w:cs="Times New Roman"/>
          <w:sz w:val="24"/>
          <w:szCs w:val="24"/>
        </w:rPr>
        <w:t>he</w:t>
      </w:r>
      <w:r w:rsidR="003D73F2" w:rsidRPr="002E07DB">
        <w:rPr>
          <w:rFonts w:ascii="Times New Roman" w:hAnsi="Times New Roman" w:cs="Times New Roman"/>
          <w:sz w:val="24"/>
          <w:szCs w:val="24"/>
        </w:rPr>
        <w:t xml:space="preserve"> assay could be a</w:t>
      </w:r>
      <w:ins w:id="290" w:author="Unemo Magnus, USÖ Labmed länsklinik" w:date="2016-11-16T14:56:00Z">
        <w:r w:rsidR="00886A71">
          <w:rPr>
            <w:rFonts w:ascii="Times New Roman" w:hAnsi="Times New Roman" w:cs="Times New Roman"/>
            <w:sz w:val="24"/>
            <w:szCs w:val="24"/>
          </w:rPr>
          <w:t>n</w:t>
        </w:r>
      </w:ins>
      <w:r w:rsidR="003D73F2" w:rsidRPr="002E07DB">
        <w:rPr>
          <w:rFonts w:ascii="Times New Roman" w:hAnsi="Times New Roman" w:cs="Times New Roman"/>
          <w:sz w:val="24"/>
          <w:szCs w:val="24"/>
        </w:rPr>
        <w:t xml:space="preserve"> </w:t>
      </w:r>
      <w:ins w:id="291" w:author="Unemo Magnus, USÖ Labmed länsklinik" w:date="2016-11-16T14:56:00Z">
        <w:r w:rsidR="00886A71">
          <w:rPr>
            <w:rFonts w:ascii="Times New Roman" w:hAnsi="Times New Roman" w:cs="Times New Roman"/>
            <w:sz w:val="24"/>
            <w:szCs w:val="24"/>
          </w:rPr>
          <w:t xml:space="preserve">effective </w:t>
        </w:r>
      </w:ins>
      <w:r w:rsidR="003D73F2" w:rsidRPr="002E07DB">
        <w:rPr>
          <w:rFonts w:ascii="Times New Roman" w:hAnsi="Times New Roman" w:cs="Times New Roman"/>
          <w:sz w:val="24"/>
          <w:szCs w:val="24"/>
        </w:rPr>
        <w:t>low-cost method to evaluate novel antimicrobial</w:t>
      </w:r>
      <w:del w:id="292" w:author="Unemo Magnus, USÖ Labmed länsklinik" w:date="2016-11-16T14:50:00Z">
        <w:r w:rsidR="003D73F2" w:rsidRPr="002E07DB" w:rsidDel="007B7100">
          <w:rPr>
            <w:rFonts w:ascii="Times New Roman" w:hAnsi="Times New Roman" w:cs="Times New Roman"/>
            <w:sz w:val="24"/>
            <w:szCs w:val="24"/>
          </w:rPr>
          <w:delText xml:space="preserve"> compound</w:delText>
        </w:r>
      </w:del>
      <w:r w:rsidR="003D73F2" w:rsidRPr="002E07DB">
        <w:rPr>
          <w:rFonts w:ascii="Times New Roman" w:hAnsi="Times New Roman" w:cs="Times New Roman"/>
          <w:sz w:val="24"/>
          <w:szCs w:val="24"/>
        </w:rPr>
        <w:t>s</w:t>
      </w:r>
      <w:ins w:id="293" w:author="Unemo Magnus, USÖ Labmed länsklinik" w:date="2016-11-16T14:57:00Z">
        <w:r w:rsidR="00886A71">
          <w:rPr>
            <w:rFonts w:ascii="Times New Roman" w:hAnsi="Times New Roman" w:cs="Times New Roman"/>
            <w:sz w:val="24"/>
            <w:szCs w:val="24"/>
          </w:rPr>
          <w:t>,</w:t>
        </w:r>
      </w:ins>
      <w:r w:rsidR="003D73F2" w:rsidRPr="002E07DB">
        <w:rPr>
          <w:rFonts w:ascii="Times New Roman" w:hAnsi="Times New Roman" w:cs="Times New Roman"/>
          <w:sz w:val="24"/>
          <w:szCs w:val="24"/>
        </w:rPr>
        <w:t xml:space="preserve"> </w:t>
      </w:r>
      <w:del w:id="294" w:author="Unemo Magnus, USÖ Labmed länsklinik" w:date="2016-11-16T14:57:00Z">
        <w:r w:rsidR="003D73F2" w:rsidRPr="002E07DB" w:rsidDel="00886A71">
          <w:rPr>
            <w:rFonts w:ascii="Times New Roman" w:hAnsi="Times New Roman" w:cs="Times New Roman"/>
            <w:sz w:val="24"/>
            <w:szCs w:val="24"/>
          </w:rPr>
          <w:delText xml:space="preserve">and </w:delText>
        </w:r>
      </w:del>
      <w:r w:rsidR="003D73F2" w:rsidRPr="002E07DB">
        <w:rPr>
          <w:rFonts w:ascii="Times New Roman" w:hAnsi="Times New Roman" w:cs="Times New Roman"/>
          <w:sz w:val="24"/>
          <w:szCs w:val="24"/>
        </w:rPr>
        <w:t>for high throughput screening</w:t>
      </w:r>
      <w:r w:rsidR="00C84D96">
        <w:rPr>
          <w:rFonts w:ascii="Times New Roman" w:hAnsi="Times New Roman" w:cs="Times New Roman"/>
          <w:sz w:val="24"/>
          <w:szCs w:val="24"/>
        </w:rPr>
        <w:t>s</w:t>
      </w:r>
      <w:ins w:id="295" w:author="Unemo Magnus, USÖ Labmed länsklinik" w:date="2016-11-16T14:53:00Z">
        <w:r w:rsidR="007B7100">
          <w:rPr>
            <w:rFonts w:ascii="Times New Roman" w:hAnsi="Times New Roman" w:cs="Times New Roman"/>
            <w:sz w:val="24"/>
            <w:szCs w:val="24"/>
          </w:rPr>
          <w:t>, a</w:t>
        </w:r>
      </w:ins>
      <w:ins w:id="296" w:author="Unemo Magnus, USÖ Labmed länsklinik" w:date="2016-11-16T14:57:00Z">
        <w:r w:rsidR="00886A71">
          <w:rPr>
            <w:rFonts w:ascii="Times New Roman" w:hAnsi="Times New Roman" w:cs="Times New Roman"/>
            <w:sz w:val="24"/>
            <w:szCs w:val="24"/>
          </w:rPr>
          <w:t>nd</w:t>
        </w:r>
      </w:ins>
      <w:ins w:id="297" w:author="Unemo Magnus, USÖ Labmed länsklinik" w:date="2016-11-16T14:53:00Z">
        <w:r w:rsidR="007B7100">
          <w:rPr>
            <w:rFonts w:ascii="Times New Roman" w:hAnsi="Times New Roman" w:cs="Times New Roman"/>
            <w:sz w:val="24"/>
            <w:szCs w:val="24"/>
          </w:rPr>
          <w:t xml:space="preserve"> </w:t>
        </w:r>
      </w:ins>
      <w:del w:id="298" w:author="Unemo Magnus, USÖ Labmed länsklinik" w:date="2016-11-16T14:53:00Z">
        <w:r w:rsidR="00C84D96" w:rsidDel="007B7100">
          <w:rPr>
            <w:rFonts w:ascii="Times New Roman" w:hAnsi="Times New Roman" w:cs="Times New Roman"/>
            <w:sz w:val="24"/>
            <w:szCs w:val="24"/>
          </w:rPr>
          <w:delText xml:space="preserve">. </w:delText>
        </w:r>
      </w:del>
      <w:del w:id="299" w:author="Unemo Magnus, USÖ Labmed länsklinik" w:date="2016-11-16T14:52:00Z">
        <w:r w:rsidR="00C84D96" w:rsidDel="007B7100">
          <w:rPr>
            <w:rFonts w:ascii="Times New Roman" w:hAnsi="Times New Roman" w:cs="Times New Roman"/>
            <w:sz w:val="24"/>
            <w:szCs w:val="24"/>
          </w:rPr>
          <w:delText xml:space="preserve">The specificity </w:delText>
        </w:r>
      </w:del>
      <w:del w:id="300" w:author="Unemo Magnus, USÖ Labmed länsklinik" w:date="2016-11-16T14:51:00Z">
        <w:r w:rsidR="00C84D96" w:rsidDel="007B7100">
          <w:rPr>
            <w:rFonts w:ascii="Times New Roman" w:hAnsi="Times New Roman" w:cs="Times New Roman"/>
            <w:sz w:val="24"/>
            <w:szCs w:val="24"/>
          </w:rPr>
          <w:delText xml:space="preserve">is </w:delText>
        </w:r>
      </w:del>
      <w:del w:id="301" w:author="Unemo Magnus, USÖ Labmed länsklinik" w:date="2016-11-16T14:52:00Z">
        <w:r w:rsidR="00C84D96" w:rsidDel="007B7100">
          <w:rPr>
            <w:rFonts w:ascii="Times New Roman" w:hAnsi="Times New Roman" w:cs="Times New Roman"/>
            <w:sz w:val="24"/>
            <w:szCs w:val="24"/>
          </w:rPr>
          <w:delText>not yet high enough for all antimicrobials</w:delText>
        </w:r>
      </w:del>
      <w:del w:id="302" w:author="Unemo Magnus, USÖ Labmed länsklinik" w:date="2016-11-16T14:51:00Z">
        <w:r w:rsidR="00C84D96" w:rsidDel="007B7100">
          <w:rPr>
            <w:rFonts w:ascii="Times New Roman" w:hAnsi="Times New Roman" w:cs="Times New Roman"/>
            <w:sz w:val="24"/>
            <w:szCs w:val="24"/>
          </w:rPr>
          <w:delText xml:space="preserve"> for application of the assay in routine diagnostic</w:delText>
        </w:r>
      </w:del>
      <w:del w:id="303" w:author="Unemo Magnus, USÖ Labmed länsklinik" w:date="2016-11-14T17:48:00Z">
        <w:r w:rsidR="00C2338D" w:rsidDel="006F644E">
          <w:rPr>
            <w:rFonts w:ascii="Times New Roman" w:hAnsi="Times New Roman" w:cs="Times New Roman"/>
            <w:sz w:val="24"/>
            <w:szCs w:val="24"/>
          </w:rPr>
          <w:delText>,</w:delText>
        </w:r>
      </w:del>
      <w:del w:id="304" w:author="Unemo Magnus, USÖ Labmed länsklinik" w:date="2016-11-16T14:52:00Z">
        <w:r w:rsidR="00C84D96" w:rsidDel="007B7100">
          <w:rPr>
            <w:rFonts w:ascii="Times New Roman" w:hAnsi="Times New Roman" w:cs="Times New Roman"/>
            <w:sz w:val="24"/>
            <w:szCs w:val="24"/>
          </w:rPr>
          <w:delText xml:space="preserve"> </w:delText>
        </w:r>
      </w:del>
      <w:del w:id="305" w:author="Unemo Magnus, USÖ Labmed länsklinik" w:date="2016-11-14T17:48:00Z">
        <w:r w:rsidR="00C2338D" w:rsidDel="006F644E">
          <w:rPr>
            <w:rFonts w:ascii="Times New Roman" w:hAnsi="Times New Roman" w:cs="Times New Roman"/>
            <w:sz w:val="24"/>
            <w:szCs w:val="24"/>
          </w:rPr>
          <w:delText xml:space="preserve"> </w:delText>
        </w:r>
      </w:del>
      <w:del w:id="306" w:author="Unemo Magnus, USÖ Labmed länsklinik" w:date="2016-11-16T14:53:00Z">
        <w:r w:rsidR="00C2338D" w:rsidDel="007B7100">
          <w:rPr>
            <w:rFonts w:ascii="Times New Roman" w:hAnsi="Times New Roman" w:cs="Times New Roman"/>
            <w:sz w:val="24"/>
            <w:szCs w:val="24"/>
          </w:rPr>
          <w:delText>T</w:delText>
        </w:r>
        <w:r w:rsidR="00C84D96" w:rsidDel="007B7100">
          <w:rPr>
            <w:rFonts w:ascii="Times New Roman" w:hAnsi="Times New Roman" w:cs="Times New Roman"/>
            <w:sz w:val="24"/>
            <w:szCs w:val="24"/>
          </w:rPr>
          <w:delText>he assay</w:delText>
        </w:r>
        <w:r w:rsidR="00C2338D" w:rsidDel="007B7100">
          <w:rPr>
            <w:rFonts w:ascii="Times New Roman" w:hAnsi="Times New Roman" w:cs="Times New Roman"/>
            <w:sz w:val="24"/>
            <w:szCs w:val="24"/>
          </w:rPr>
          <w:delText xml:space="preserve">, however, </w:delText>
        </w:r>
      </w:del>
      <w:r w:rsidR="00507FDE">
        <w:rPr>
          <w:rFonts w:ascii="Times New Roman" w:hAnsi="Times New Roman" w:cs="Times New Roman"/>
          <w:sz w:val="24"/>
          <w:szCs w:val="24"/>
        </w:rPr>
        <w:t>expand</w:t>
      </w:r>
      <w:r w:rsidR="00C2338D">
        <w:rPr>
          <w:rFonts w:ascii="Times New Roman" w:hAnsi="Times New Roman" w:cs="Times New Roman"/>
          <w:sz w:val="24"/>
          <w:szCs w:val="24"/>
        </w:rPr>
        <w:t>s</w:t>
      </w:r>
      <w:r w:rsidR="00507FDE">
        <w:rPr>
          <w:rFonts w:ascii="Times New Roman" w:hAnsi="Times New Roman" w:cs="Times New Roman"/>
          <w:sz w:val="24"/>
          <w:szCs w:val="24"/>
        </w:rPr>
        <w:t xml:space="preserve"> the currently available methodologies for surveillance of </w:t>
      </w:r>
      <w:ins w:id="307" w:author="Unemo Magnus, USÖ Labmed länsklinik" w:date="2016-11-16T14:58:00Z">
        <w:r w:rsidR="0086685F">
          <w:rPr>
            <w:rFonts w:ascii="Times New Roman" w:hAnsi="Times New Roman" w:cs="Times New Roman"/>
            <w:sz w:val="24"/>
            <w:szCs w:val="24"/>
          </w:rPr>
          <w:t xml:space="preserve">antimicrobial </w:t>
        </w:r>
      </w:ins>
      <w:r w:rsidR="00507FDE">
        <w:rPr>
          <w:rFonts w:ascii="Times New Roman" w:hAnsi="Times New Roman" w:cs="Times New Roman"/>
          <w:sz w:val="24"/>
          <w:szCs w:val="24"/>
        </w:rPr>
        <w:t xml:space="preserve">resistance in </w:t>
      </w:r>
      <w:ins w:id="308" w:author="Unemo Magnus, USÖ Labmed länsklinik" w:date="2016-11-16T14:23:00Z">
        <w:r w:rsidR="00B1508A">
          <w:rPr>
            <w:rFonts w:ascii="Times New Roman" w:hAnsi="Times New Roman" w:cs="Times New Roman"/>
            <w:sz w:val="24"/>
            <w:szCs w:val="24"/>
          </w:rPr>
          <w:t>gonococci</w:t>
        </w:r>
      </w:ins>
      <w:del w:id="309" w:author="Unemo Magnus, USÖ Labmed länsklinik" w:date="2016-11-16T14:23:00Z">
        <w:r w:rsidR="00507FDE" w:rsidRPr="00507FDE" w:rsidDel="00B1508A">
          <w:rPr>
            <w:rFonts w:ascii="Times New Roman" w:hAnsi="Times New Roman" w:cs="Times New Roman"/>
            <w:i/>
            <w:sz w:val="24"/>
            <w:szCs w:val="24"/>
          </w:rPr>
          <w:delText>N.gonorrhoeae</w:delText>
        </w:r>
      </w:del>
      <w:r w:rsidR="003D73F2" w:rsidRPr="002E07DB">
        <w:rPr>
          <w:rFonts w:ascii="Times New Roman" w:hAnsi="Times New Roman" w:cs="Times New Roman"/>
          <w:sz w:val="24"/>
          <w:szCs w:val="24"/>
        </w:rPr>
        <w:t xml:space="preserve">. </w:t>
      </w:r>
    </w:p>
    <w:p w14:paraId="3EE38B28" w14:textId="67CF1A28" w:rsidR="003B1A80" w:rsidRPr="001C6E3E" w:rsidRDefault="003B1A80" w:rsidP="003B1A80">
      <w:pPr>
        <w:spacing w:line="480" w:lineRule="auto"/>
        <w:rPr>
          <w:ins w:id="310" w:author="Unemo Magnus, USÖ Labmed länsklinik" w:date="2016-11-16T14:14:00Z"/>
          <w:rFonts w:ascii="Times New Roman" w:hAnsi="Times New Roman" w:cs="Times New Roman"/>
          <w:color w:val="FF0000"/>
          <w:sz w:val="24"/>
          <w:szCs w:val="24"/>
        </w:rPr>
      </w:pPr>
      <w:ins w:id="311" w:author="Unemo Magnus, USÖ Labmed länsklinik" w:date="2016-11-16T14:14:00Z">
        <w:r w:rsidRPr="00CF66C6">
          <w:rPr>
            <w:rFonts w:ascii="Times New Roman" w:hAnsi="Times New Roman" w:cs="Times New Roman"/>
            <w:b/>
            <w:sz w:val="24"/>
            <w:szCs w:val="24"/>
          </w:rPr>
          <w:lastRenderedPageBreak/>
          <w:t>Keywords:</w:t>
        </w:r>
        <w:r w:rsidRPr="00CF66C6">
          <w:rPr>
            <w:rFonts w:ascii="Times New Roman" w:hAnsi="Times New Roman" w:cs="Times New Roman"/>
            <w:sz w:val="24"/>
            <w:szCs w:val="24"/>
          </w:rPr>
          <w:t xml:space="preserve"> </w:t>
        </w:r>
        <w:r w:rsidRPr="006F644E">
          <w:rPr>
            <w:rFonts w:ascii="Times New Roman" w:hAnsi="Times New Roman" w:cs="Times New Roman"/>
            <w:sz w:val="24"/>
            <w:szCs w:val="24"/>
          </w:rPr>
          <w:t xml:space="preserve">Gonorrhoea, </w:t>
        </w:r>
        <w:r>
          <w:rPr>
            <w:rFonts w:ascii="Times New Roman" w:hAnsi="Times New Roman" w:cs="Times New Roman"/>
            <w:sz w:val="24"/>
            <w:szCs w:val="24"/>
          </w:rPr>
          <w:t>a</w:t>
        </w:r>
        <w:r w:rsidRPr="006F644E">
          <w:rPr>
            <w:rFonts w:ascii="Times New Roman" w:hAnsi="Times New Roman" w:cs="Times New Roman"/>
            <w:sz w:val="24"/>
            <w:szCs w:val="24"/>
          </w:rPr>
          <w:t xml:space="preserve">ntimicrobial resistance, </w:t>
        </w:r>
        <w:r w:rsidRPr="00AB0E68">
          <w:rPr>
            <w:rFonts w:ascii="Times New Roman" w:hAnsi="Times New Roman"/>
            <w:sz w:val="24"/>
            <w:szCs w:val="24"/>
          </w:rPr>
          <w:t xml:space="preserve">resazurin, broth microdilution, </w:t>
        </w:r>
      </w:ins>
      <w:ins w:id="312" w:author="Unemo Magnus, USÖ Labmed länsklinik" w:date="2016-11-16T14:22:00Z">
        <w:r w:rsidR="00B1508A">
          <w:rPr>
            <w:rFonts w:ascii="Times New Roman" w:hAnsi="Times New Roman"/>
            <w:sz w:val="24"/>
            <w:szCs w:val="24"/>
          </w:rPr>
          <w:t>minimum</w:t>
        </w:r>
      </w:ins>
      <w:ins w:id="313" w:author="Unemo Magnus, USÖ Labmed länsklinik" w:date="2016-11-16T14:14:00Z">
        <w:r w:rsidRPr="00AB0E68">
          <w:rPr>
            <w:rFonts w:ascii="Times New Roman" w:hAnsi="Times New Roman"/>
            <w:sz w:val="24"/>
            <w:szCs w:val="24"/>
          </w:rPr>
          <w:t xml:space="preserve"> inhibitory concentration, dose-response curve</w:t>
        </w:r>
      </w:ins>
    </w:p>
    <w:p w14:paraId="6DED558E" w14:textId="00C7C753" w:rsidR="006F644E" w:rsidDel="003B1A80" w:rsidRDefault="006F644E" w:rsidP="00A17D4C">
      <w:pPr>
        <w:spacing w:after="0" w:line="480" w:lineRule="auto"/>
        <w:jc w:val="both"/>
        <w:rPr>
          <w:del w:id="314" w:author="Unemo Magnus, USÖ Labmed länsklinik" w:date="2016-11-16T14:14:00Z"/>
          <w:rFonts w:ascii="Times New Roman" w:hAnsi="Times New Roman" w:cs="Times New Roman"/>
          <w:sz w:val="24"/>
          <w:szCs w:val="24"/>
        </w:rPr>
      </w:pPr>
    </w:p>
    <w:p w14:paraId="56FDF5EF" w14:textId="1EDA5C74" w:rsidR="00C70B4E" w:rsidRPr="006F644E" w:rsidDel="006F644E" w:rsidRDefault="00C70B4E">
      <w:pPr>
        <w:spacing w:after="0" w:line="480" w:lineRule="auto"/>
        <w:rPr>
          <w:del w:id="315" w:author="Unemo Magnus, USÖ Labmed länsklinik" w:date="2016-11-14T17:49:00Z"/>
          <w:rFonts w:ascii="Times New Roman" w:hAnsi="Times New Roman" w:cs="Times New Roman"/>
          <w:sz w:val="24"/>
          <w:szCs w:val="24"/>
        </w:rPr>
      </w:pPr>
      <w:del w:id="316" w:author="Unemo Magnus, USÖ Labmed länsklinik" w:date="2016-11-14T17:49:00Z">
        <w:r w:rsidRPr="006F644E" w:rsidDel="006F644E">
          <w:rPr>
            <w:rFonts w:ascii="Times New Roman" w:hAnsi="Times New Roman" w:cs="Times New Roman"/>
            <w:b/>
            <w:sz w:val="24"/>
            <w:szCs w:val="24"/>
          </w:rPr>
          <w:delText>Keywords:</w:delText>
        </w:r>
        <w:r w:rsidRPr="006F644E" w:rsidDel="006F644E">
          <w:rPr>
            <w:rFonts w:ascii="Times New Roman" w:hAnsi="Times New Roman" w:cs="Times New Roman"/>
            <w:sz w:val="24"/>
            <w:szCs w:val="24"/>
          </w:rPr>
          <w:delText xml:space="preserve"> </w:delText>
        </w:r>
        <w:r w:rsidRPr="006F644E" w:rsidDel="006F644E">
          <w:rPr>
            <w:rFonts w:ascii="Times New Roman" w:hAnsi="Times New Roman" w:cs="Times New Roman"/>
            <w:b/>
            <w:sz w:val="24"/>
            <w:szCs w:val="24"/>
          </w:rPr>
          <w:delText xml:space="preserve">Gonorrhea, </w:delText>
        </w:r>
        <w:r w:rsidR="009B4D4B" w:rsidRPr="006F644E" w:rsidDel="006F644E">
          <w:rPr>
            <w:rFonts w:ascii="Times New Roman" w:hAnsi="Times New Roman" w:cs="Times New Roman"/>
            <w:b/>
            <w:sz w:val="24"/>
            <w:szCs w:val="24"/>
          </w:rPr>
          <w:delText>resazurin</w:delText>
        </w:r>
        <w:r w:rsidRPr="006F644E" w:rsidDel="006F644E">
          <w:rPr>
            <w:rFonts w:ascii="Times New Roman" w:hAnsi="Times New Roman" w:cs="Times New Roman"/>
            <w:b/>
            <w:sz w:val="24"/>
            <w:szCs w:val="24"/>
          </w:rPr>
          <w:delText xml:space="preserve">, </w:delText>
        </w:r>
        <w:r w:rsidR="009B4D4B" w:rsidRPr="006F644E" w:rsidDel="006F644E">
          <w:rPr>
            <w:rFonts w:ascii="Times New Roman" w:hAnsi="Times New Roman" w:cs="Times New Roman"/>
            <w:b/>
            <w:sz w:val="24"/>
            <w:szCs w:val="24"/>
          </w:rPr>
          <w:delText>broth microdilution, minimal inhibitory concentration, dose-response curve</w:delText>
        </w:r>
      </w:del>
    </w:p>
    <w:p w14:paraId="67D0B075" w14:textId="4758C509" w:rsidR="00C70B4E" w:rsidRPr="006F644E" w:rsidDel="006F644E" w:rsidRDefault="009B4D4B">
      <w:pPr>
        <w:spacing w:after="0" w:line="480" w:lineRule="auto"/>
        <w:jc w:val="both"/>
        <w:rPr>
          <w:del w:id="317" w:author="Unemo Magnus, USÖ Labmed länsklinik" w:date="2016-11-14T17:49:00Z"/>
          <w:rFonts w:ascii="Times New Roman" w:hAnsi="Times New Roman" w:cs="Times New Roman"/>
          <w:sz w:val="24"/>
          <w:szCs w:val="24"/>
        </w:rPr>
      </w:pPr>
      <w:del w:id="318" w:author="Unemo Magnus, USÖ Labmed länsklinik" w:date="2016-11-14T17:49:00Z">
        <w:r w:rsidRPr="006F644E" w:rsidDel="006F644E">
          <w:rPr>
            <w:rFonts w:ascii="Times New Roman" w:hAnsi="Times New Roman" w:cs="Times New Roman"/>
            <w:b/>
            <w:sz w:val="24"/>
            <w:szCs w:val="24"/>
          </w:rPr>
          <w:delText xml:space="preserve">Running title: </w:delText>
        </w:r>
        <w:r w:rsidRPr="006F644E" w:rsidDel="006F644E">
          <w:rPr>
            <w:rFonts w:ascii="Times New Roman" w:hAnsi="Times New Roman" w:cs="Times New Roman"/>
            <w:sz w:val="24"/>
            <w:szCs w:val="24"/>
            <w:rPrChange w:id="319" w:author="Unemo Magnus, USÖ Labmed länsklinik" w:date="2016-11-14T17:52:00Z">
              <w:rPr>
                <w:rFonts w:ascii="Times New Roman" w:hAnsi="Times New Roman"/>
                <w:b/>
                <w:sz w:val="24"/>
                <w:szCs w:val="24"/>
              </w:rPr>
            </w:rPrChange>
          </w:rPr>
          <w:delText xml:space="preserve">Broth microdilution assay for antimicrobial susceptibility testing of </w:delText>
        </w:r>
        <w:r w:rsidRPr="006F644E" w:rsidDel="006F644E">
          <w:rPr>
            <w:rFonts w:ascii="Times New Roman" w:hAnsi="Times New Roman" w:cs="Times New Roman"/>
            <w:i/>
            <w:iCs/>
            <w:sz w:val="24"/>
            <w:szCs w:val="24"/>
            <w:rPrChange w:id="320" w:author="Unemo Magnus, USÖ Labmed länsklinik" w:date="2016-11-14T17:52:00Z">
              <w:rPr>
                <w:rFonts w:ascii="Times New Roman" w:hAnsi="Times New Roman" w:cs="Times New Roman"/>
                <w:b/>
                <w:i/>
                <w:iCs/>
                <w:sz w:val="24"/>
                <w:szCs w:val="24"/>
              </w:rPr>
            </w:rPrChange>
          </w:rPr>
          <w:delText>Neisseria gonorrhoeae</w:delText>
        </w:r>
      </w:del>
    </w:p>
    <w:p w14:paraId="4C0E6227" w14:textId="6BA3F235" w:rsidR="00C70B4E" w:rsidRPr="006F644E" w:rsidDel="006F644E" w:rsidRDefault="00C70B4E">
      <w:pPr>
        <w:spacing w:after="0" w:line="480" w:lineRule="auto"/>
        <w:jc w:val="both"/>
        <w:rPr>
          <w:del w:id="321" w:author="Unemo Magnus, USÖ Labmed länsklinik" w:date="2016-11-14T17:49:00Z"/>
          <w:rFonts w:ascii="Times New Roman" w:hAnsi="Times New Roman" w:cs="Times New Roman"/>
          <w:sz w:val="24"/>
          <w:szCs w:val="24"/>
        </w:rPr>
      </w:pPr>
    </w:p>
    <w:p w14:paraId="5ED8505A" w14:textId="54A70743" w:rsidR="00C70B4E" w:rsidRPr="006F644E" w:rsidDel="006F644E" w:rsidRDefault="00C70B4E">
      <w:pPr>
        <w:spacing w:after="0" w:line="480" w:lineRule="auto"/>
        <w:rPr>
          <w:del w:id="322" w:author="Unemo Magnus, USÖ Labmed länsklinik" w:date="2016-11-14T17:49:00Z"/>
          <w:rFonts w:ascii="Times New Roman" w:hAnsi="Times New Roman" w:cs="Times New Roman"/>
          <w:b/>
          <w:sz w:val="24"/>
          <w:szCs w:val="24"/>
        </w:rPr>
        <w:pPrChange w:id="323" w:author="Unemo Magnus, USÖ Labmed länsklinik" w:date="2016-11-14T17:52:00Z">
          <w:pPr>
            <w:spacing w:line="480" w:lineRule="auto"/>
          </w:pPr>
        </w:pPrChange>
      </w:pPr>
    </w:p>
    <w:p w14:paraId="2B8F72E6" w14:textId="5CAAB9F3" w:rsidR="00C70B4E" w:rsidRPr="006F644E" w:rsidDel="006F644E" w:rsidRDefault="00C70B4E">
      <w:pPr>
        <w:spacing w:after="0" w:line="480" w:lineRule="auto"/>
        <w:rPr>
          <w:del w:id="324" w:author="Unemo Magnus, USÖ Labmed länsklinik" w:date="2016-11-14T17:49:00Z"/>
          <w:rFonts w:ascii="Times New Roman" w:hAnsi="Times New Roman" w:cs="Times New Roman"/>
          <w:b/>
          <w:sz w:val="24"/>
          <w:szCs w:val="24"/>
        </w:rPr>
        <w:pPrChange w:id="325" w:author="Unemo Magnus, USÖ Labmed länsklinik" w:date="2016-11-14T17:52:00Z">
          <w:pPr>
            <w:spacing w:line="480" w:lineRule="auto"/>
          </w:pPr>
        </w:pPrChange>
      </w:pPr>
    </w:p>
    <w:p w14:paraId="3937B21A" w14:textId="7B1C781A" w:rsidR="00C70B4E" w:rsidRPr="006F644E" w:rsidDel="006F644E" w:rsidRDefault="00C70B4E">
      <w:pPr>
        <w:spacing w:after="0" w:line="480" w:lineRule="auto"/>
        <w:rPr>
          <w:del w:id="326" w:author="Unemo Magnus, USÖ Labmed länsklinik" w:date="2016-11-14T17:49:00Z"/>
          <w:rFonts w:ascii="Times New Roman" w:hAnsi="Times New Roman" w:cs="Times New Roman"/>
          <w:b/>
          <w:sz w:val="24"/>
          <w:szCs w:val="24"/>
        </w:rPr>
        <w:pPrChange w:id="327" w:author="Unemo Magnus, USÖ Labmed länsklinik" w:date="2016-11-14T17:52:00Z">
          <w:pPr>
            <w:spacing w:line="480" w:lineRule="auto"/>
          </w:pPr>
        </w:pPrChange>
      </w:pPr>
    </w:p>
    <w:p w14:paraId="28B87367" w14:textId="3A59DBB2" w:rsidR="00C70B4E" w:rsidRPr="006F644E" w:rsidDel="006F644E" w:rsidRDefault="00C70B4E">
      <w:pPr>
        <w:spacing w:after="0" w:line="480" w:lineRule="auto"/>
        <w:rPr>
          <w:del w:id="328" w:author="Unemo Magnus, USÖ Labmed länsklinik" w:date="2016-11-14T17:49:00Z"/>
          <w:rFonts w:ascii="Times New Roman" w:hAnsi="Times New Roman" w:cs="Times New Roman"/>
          <w:b/>
          <w:sz w:val="24"/>
          <w:szCs w:val="24"/>
        </w:rPr>
        <w:pPrChange w:id="329" w:author="Unemo Magnus, USÖ Labmed länsklinik" w:date="2016-11-14T17:52:00Z">
          <w:pPr>
            <w:spacing w:line="480" w:lineRule="auto"/>
          </w:pPr>
        </w:pPrChange>
      </w:pPr>
    </w:p>
    <w:p w14:paraId="472FF5BB" w14:textId="2033359B" w:rsidR="00C70B4E" w:rsidRPr="006F644E" w:rsidDel="006F644E" w:rsidRDefault="00C70B4E">
      <w:pPr>
        <w:spacing w:after="0" w:line="480" w:lineRule="auto"/>
        <w:rPr>
          <w:del w:id="330" w:author="Unemo Magnus, USÖ Labmed länsklinik" w:date="2016-11-14T17:49:00Z"/>
          <w:rFonts w:ascii="Times New Roman" w:hAnsi="Times New Roman" w:cs="Times New Roman"/>
          <w:b/>
          <w:sz w:val="24"/>
          <w:szCs w:val="24"/>
        </w:rPr>
        <w:pPrChange w:id="331" w:author="Unemo Magnus, USÖ Labmed länsklinik" w:date="2016-11-14T17:52:00Z">
          <w:pPr>
            <w:spacing w:line="480" w:lineRule="auto"/>
          </w:pPr>
        </w:pPrChange>
      </w:pPr>
    </w:p>
    <w:p w14:paraId="15F2F36F" w14:textId="50304242" w:rsidR="00C70B4E" w:rsidRPr="006F644E" w:rsidDel="006F644E" w:rsidRDefault="00C70B4E">
      <w:pPr>
        <w:spacing w:after="0" w:line="480" w:lineRule="auto"/>
        <w:rPr>
          <w:del w:id="332" w:author="Unemo Magnus, USÖ Labmed länsklinik" w:date="2016-11-14T17:49:00Z"/>
          <w:rFonts w:ascii="Times New Roman" w:hAnsi="Times New Roman" w:cs="Times New Roman"/>
          <w:b/>
          <w:sz w:val="24"/>
          <w:szCs w:val="24"/>
        </w:rPr>
        <w:pPrChange w:id="333" w:author="Unemo Magnus, USÖ Labmed länsklinik" w:date="2016-11-14T17:52:00Z">
          <w:pPr>
            <w:spacing w:line="480" w:lineRule="auto"/>
          </w:pPr>
        </w:pPrChange>
      </w:pPr>
    </w:p>
    <w:p w14:paraId="24719D67" w14:textId="3181B56A" w:rsidR="00C70B4E" w:rsidRPr="006F644E" w:rsidDel="006F644E" w:rsidRDefault="00C70B4E">
      <w:pPr>
        <w:spacing w:after="0" w:line="480" w:lineRule="auto"/>
        <w:rPr>
          <w:del w:id="334" w:author="Unemo Magnus, USÖ Labmed länsklinik" w:date="2016-11-14T17:49:00Z"/>
          <w:rFonts w:ascii="Times New Roman" w:hAnsi="Times New Roman" w:cs="Times New Roman"/>
          <w:b/>
          <w:sz w:val="24"/>
          <w:szCs w:val="24"/>
        </w:rPr>
        <w:pPrChange w:id="335" w:author="Unemo Magnus, USÖ Labmed länsklinik" w:date="2016-11-14T17:52:00Z">
          <w:pPr>
            <w:spacing w:line="480" w:lineRule="auto"/>
          </w:pPr>
        </w:pPrChange>
      </w:pPr>
    </w:p>
    <w:p w14:paraId="35B0351C" w14:textId="78885262" w:rsidR="00A5313B" w:rsidRPr="006F644E" w:rsidDel="006F644E" w:rsidRDefault="00A5313B">
      <w:pPr>
        <w:spacing w:after="0" w:line="480" w:lineRule="auto"/>
        <w:rPr>
          <w:del w:id="336" w:author="Unemo Magnus, USÖ Labmed länsklinik" w:date="2016-11-14T17:49:00Z"/>
          <w:rFonts w:ascii="Times New Roman" w:hAnsi="Times New Roman" w:cs="Times New Roman"/>
          <w:b/>
          <w:sz w:val="24"/>
          <w:szCs w:val="24"/>
        </w:rPr>
        <w:pPrChange w:id="337" w:author="Unemo Magnus, USÖ Labmed länsklinik" w:date="2016-11-14T17:52:00Z">
          <w:pPr>
            <w:spacing w:line="480" w:lineRule="auto"/>
          </w:pPr>
        </w:pPrChange>
      </w:pPr>
    </w:p>
    <w:p w14:paraId="43F251F5" w14:textId="67BB60B2" w:rsidR="00A5313B" w:rsidRPr="006F644E" w:rsidDel="006F644E" w:rsidRDefault="00A5313B">
      <w:pPr>
        <w:spacing w:after="0" w:line="480" w:lineRule="auto"/>
        <w:rPr>
          <w:del w:id="338" w:author="Unemo Magnus, USÖ Labmed länsklinik" w:date="2016-11-14T17:49:00Z"/>
          <w:rFonts w:ascii="Times New Roman" w:hAnsi="Times New Roman" w:cs="Times New Roman"/>
          <w:b/>
          <w:sz w:val="24"/>
          <w:szCs w:val="24"/>
        </w:rPr>
        <w:pPrChange w:id="339" w:author="Unemo Magnus, USÖ Labmed länsklinik" w:date="2016-11-14T17:52:00Z">
          <w:pPr>
            <w:spacing w:line="480" w:lineRule="auto"/>
          </w:pPr>
        </w:pPrChange>
      </w:pPr>
    </w:p>
    <w:p w14:paraId="423EF53A" w14:textId="313177C2" w:rsidR="00A5313B" w:rsidRPr="006F644E" w:rsidDel="006F644E" w:rsidRDefault="00A5313B">
      <w:pPr>
        <w:spacing w:after="0" w:line="480" w:lineRule="auto"/>
        <w:rPr>
          <w:del w:id="340" w:author="Unemo Magnus, USÖ Labmed länsklinik" w:date="2016-11-14T17:49:00Z"/>
          <w:rFonts w:ascii="Times New Roman" w:hAnsi="Times New Roman" w:cs="Times New Roman"/>
          <w:b/>
          <w:sz w:val="24"/>
          <w:szCs w:val="24"/>
        </w:rPr>
        <w:pPrChange w:id="341" w:author="Unemo Magnus, USÖ Labmed länsklinik" w:date="2016-11-14T17:52:00Z">
          <w:pPr>
            <w:spacing w:line="480" w:lineRule="auto"/>
          </w:pPr>
        </w:pPrChange>
      </w:pPr>
    </w:p>
    <w:p w14:paraId="04528804" w14:textId="45F824D0" w:rsidR="00A90C80" w:rsidRPr="006F644E" w:rsidDel="006F644E" w:rsidRDefault="00A90C80">
      <w:pPr>
        <w:spacing w:after="0" w:line="480" w:lineRule="auto"/>
        <w:rPr>
          <w:del w:id="342" w:author="Unemo Magnus, USÖ Labmed länsklinik" w:date="2016-11-14T17:49:00Z"/>
          <w:rFonts w:ascii="Times New Roman" w:hAnsi="Times New Roman" w:cs="Times New Roman"/>
          <w:b/>
          <w:sz w:val="24"/>
          <w:szCs w:val="24"/>
        </w:rPr>
        <w:pPrChange w:id="343" w:author="Unemo Magnus, USÖ Labmed länsklinik" w:date="2016-11-14T17:52:00Z">
          <w:pPr>
            <w:spacing w:line="480" w:lineRule="auto"/>
          </w:pPr>
        </w:pPrChange>
      </w:pPr>
    </w:p>
    <w:p w14:paraId="7AA2B4AE" w14:textId="1C791AF8" w:rsidR="009206A7" w:rsidRPr="006F644E" w:rsidRDefault="006F644E">
      <w:pPr>
        <w:spacing w:after="0" w:line="480" w:lineRule="auto"/>
        <w:rPr>
          <w:rFonts w:ascii="Times New Roman" w:hAnsi="Times New Roman" w:cs="Times New Roman"/>
          <w:b/>
          <w:sz w:val="24"/>
          <w:szCs w:val="24"/>
        </w:rPr>
        <w:pPrChange w:id="344" w:author="Unemo Magnus, USÖ Labmed länsklinik" w:date="2016-11-14T17:52:00Z">
          <w:pPr>
            <w:spacing w:line="480" w:lineRule="auto"/>
          </w:pPr>
        </w:pPrChange>
      </w:pPr>
      <w:r w:rsidRPr="006F644E">
        <w:rPr>
          <w:rFonts w:ascii="Times New Roman" w:hAnsi="Times New Roman" w:cs="Times New Roman"/>
          <w:b/>
          <w:sz w:val="24"/>
          <w:szCs w:val="24"/>
        </w:rPr>
        <w:t>Introduction</w:t>
      </w:r>
    </w:p>
    <w:p w14:paraId="4EFA679A" w14:textId="1EAC7FB1" w:rsidR="00C1579A" w:rsidRPr="006F644E" w:rsidRDefault="000C7E73">
      <w:pPr>
        <w:spacing w:after="0" w:line="480" w:lineRule="auto"/>
        <w:jc w:val="both"/>
        <w:rPr>
          <w:rFonts w:ascii="Times New Roman" w:hAnsi="Times New Roman" w:cs="Times New Roman"/>
          <w:sz w:val="24"/>
          <w:szCs w:val="24"/>
        </w:rPr>
        <w:pPrChange w:id="345" w:author="Unemo Magnus, USÖ Labmed länsklinik" w:date="2016-11-14T17:52:00Z">
          <w:pPr>
            <w:spacing w:line="480" w:lineRule="auto"/>
            <w:jc w:val="both"/>
          </w:pPr>
        </w:pPrChange>
      </w:pPr>
      <w:r w:rsidRPr="006F644E">
        <w:rPr>
          <w:rFonts w:ascii="Times New Roman" w:hAnsi="Times New Roman" w:cs="Times New Roman"/>
          <w:i/>
          <w:sz w:val="24"/>
          <w:szCs w:val="24"/>
        </w:rPr>
        <w:t>Neisseria gonorrhoeae</w:t>
      </w:r>
      <w:r w:rsidRPr="006F644E">
        <w:rPr>
          <w:rFonts w:ascii="Times New Roman" w:hAnsi="Times New Roman" w:cs="Times New Roman"/>
          <w:sz w:val="24"/>
          <w:szCs w:val="24"/>
        </w:rPr>
        <w:t xml:space="preserve"> is a </w:t>
      </w:r>
      <w:del w:id="346" w:author="Unemo Magnus, USÖ Labmed länsklinik" w:date="2016-11-14T17:52:00Z">
        <w:r w:rsidRPr="006F644E" w:rsidDel="006F644E">
          <w:rPr>
            <w:rFonts w:ascii="Times New Roman" w:hAnsi="Times New Roman" w:cs="Times New Roman"/>
            <w:sz w:val="24"/>
            <w:szCs w:val="24"/>
          </w:rPr>
          <w:delText>g</w:delText>
        </w:r>
      </w:del>
      <w:del w:id="347" w:author="Unemo Magnus, USÖ Labmed länsklinik" w:date="2016-11-16T15:10:00Z">
        <w:r w:rsidRPr="006F644E" w:rsidDel="00DE7EF0">
          <w:rPr>
            <w:rFonts w:ascii="Times New Roman" w:hAnsi="Times New Roman" w:cs="Times New Roman"/>
            <w:sz w:val="24"/>
            <w:szCs w:val="24"/>
          </w:rPr>
          <w:delText xml:space="preserve">ram-negative, </w:delText>
        </w:r>
      </w:del>
      <w:ins w:id="348" w:author="Unemo Magnus, USÖ Labmed länsklinik" w:date="2016-11-16T15:05:00Z">
        <w:r w:rsidR="00DE7EF0">
          <w:rPr>
            <w:rFonts w:ascii="Times New Roman" w:hAnsi="Times New Roman" w:cs="Times New Roman"/>
            <w:sz w:val="24"/>
            <w:szCs w:val="24"/>
          </w:rPr>
          <w:t xml:space="preserve">very </w:t>
        </w:r>
      </w:ins>
      <w:r w:rsidRPr="006F644E">
        <w:rPr>
          <w:rFonts w:ascii="Times New Roman" w:hAnsi="Times New Roman" w:cs="Times New Roman"/>
          <w:sz w:val="24"/>
          <w:szCs w:val="24"/>
        </w:rPr>
        <w:t xml:space="preserve">fastidious bacterium that causes the sexually transmitted </w:t>
      </w:r>
      <w:del w:id="349" w:author="Unemo Magnus, USÖ Labmed länsklinik" w:date="2016-11-16T14:59:00Z">
        <w:r w:rsidRPr="006F644E" w:rsidDel="0086685F">
          <w:rPr>
            <w:rFonts w:ascii="Times New Roman" w:hAnsi="Times New Roman" w:cs="Times New Roman"/>
            <w:sz w:val="24"/>
            <w:szCs w:val="24"/>
          </w:rPr>
          <w:delText xml:space="preserve">disease </w:delText>
        </w:r>
      </w:del>
      <w:ins w:id="350" w:author="Unemo Magnus, USÖ Labmed länsklinik" w:date="2016-11-16T14:59:00Z">
        <w:r w:rsidR="0086685F">
          <w:rPr>
            <w:rFonts w:ascii="Times New Roman" w:hAnsi="Times New Roman" w:cs="Times New Roman"/>
            <w:sz w:val="24"/>
            <w:szCs w:val="24"/>
          </w:rPr>
          <w:t>infection</w:t>
        </w:r>
        <w:r w:rsidR="0086685F" w:rsidRPr="006F644E">
          <w:rPr>
            <w:rFonts w:ascii="Times New Roman" w:hAnsi="Times New Roman" w:cs="Times New Roman"/>
            <w:sz w:val="24"/>
            <w:szCs w:val="24"/>
          </w:rPr>
          <w:t xml:space="preserve"> </w:t>
        </w:r>
      </w:ins>
      <w:r w:rsidRPr="006F644E">
        <w:rPr>
          <w:rFonts w:ascii="Times New Roman" w:hAnsi="Times New Roman" w:cs="Times New Roman"/>
          <w:sz w:val="24"/>
          <w:szCs w:val="24"/>
        </w:rPr>
        <w:t>gonorrhoea</w:t>
      </w:r>
      <w:r w:rsidR="00F5346C" w:rsidRPr="006F644E">
        <w:rPr>
          <w:rFonts w:ascii="Times New Roman" w:hAnsi="Times New Roman" w:cs="Times New Roman"/>
          <w:sz w:val="24"/>
          <w:szCs w:val="24"/>
        </w:rPr>
        <w:t xml:space="preserve">. </w:t>
      </w:r>
      <w:ins w:id="351" w:author="Unemo Magnus, USÖ Labmed länsklinik" w:date="2016-11-16T15:01:00Z">
        <w:r w:rsidR="0086685F" w:rsidRPr="0086685F">
          <w:rPr>
            <w:rFonts w:ascii="Times New Roman" w:hAnsi="Times New Roman" w:cs="Times New Roman"/>
            <w:sz w:val="24"/>
            <w:szCs w:val="24"/>
            <w:rPrChange w:id="352" w:author="Unemo Magnus, USÖ Labmed länsklinik" w:date="2016-11-16T15:04:00Z">
              <w:rPr/>
            </w:rPrChange>
          </w:rPr>
          <w:t>Gonorrhoea is a public health concern globally</w:t>
        </w:r>
      </w:ins>
      <w:ins w:id="353" w:author="Unemo Magnus, USÖ Labmed länsklinik" w:date="2016-11-16T15:02:00Z">
        <w:r w:rsidR="0086685F" w:rsidRPr="0086685F">
          <w:rPr>
            <w:rFonts w:ascii="Times New Roman" w:hAnsi="Times New Roman" w:cs="Times New Roman"/>
            <w:sz w:val="24"/>
            <w:szCs w:val="24"/>
            <w:rPrChange w:id="354" w:author="Unemo Magnus, USÖ Labmed länsklinik" w:date="2016-11-16T15:04:00Z">
              <w:rPr/>
            </w:rPrChange>
          </w:rPr>
          <w:t>,</w:t>
        </w:r>
      </w:ins>
      <w:commentRangeStart w:id="355"/>
      <w:ins w:id="356" w:author="Unemo Magnus, USÖ Labmed länsklinik" w:date="2016-11-16T15:01:00Z">
        <w:r w:rsidR="0086685F" w:rsidRPr="0086685F">
          <w:rPr>
            <w:rFonts w:ascii="Times New Roman" w:hAnsi="Times New Roman" w:cs="Times New Roman"/>
            <w:sz w:val="24"/>
            <w:szCs w:val="24"/>
            <w:vertAlign w:val="superscript"/>
            <w:rPrChange w:id="357" w:author="Unemo Magnus, USÖ Labmed länsklinik" w:date="2016-11-16T15:04:00Z">
              <w:rPr>
                <w:vertAlign w:val="superscript"/>
              </w:rPr>
            </w:rPrChange>
          </w:rPr>
          <w:t>1,2</w:t>
        </w:r>
        <w:r w:rsidR="0086685F" w:rsidRPr="0086685F">
          <w:rPr>
            <w:rFonts w:ascii="Times New Roman" w:hAnsi="Times New Roman" w:cs="Times New Roman"/>
            <w:sz w:val="24"/>
            <w:szCs w:val="24"/>
            <w:rPrChange w:id="358" w:author="Unemo Magnus, USÖ Labmed länsklinik" w:date="2016-11-16T15:04:00Z">
              <w:rPr/>
            </w:rPrChange>
          </w:rPr>
          <w:t xml:space="preserve"> </w:t>
        </w:r>
      </w:ins>
      <w:commentRangeEnd w:id="355"/>
      <w:ins w:id="359" w:author="Unemo Magnus, USÖ Labmed länsklinik" w:date="2016-11-16T15:04:00Z">
        <w:r w:rsidR="0086685F" w:rsidRPr="0086685F">
          <w:rPr>
            <w:rStyle w:val="CommentReference"/>
            <w:rFonts w:ascii="Times New Roman" w:hAnsi="Times New Roman" w:cs="Times New Roman"/>
            <w:sz w:val="24"/>
            <w:szCs w:val="24"/>
            <w:rPrChange w:id="360" w:author="Unemo Magnus, USÖ Labmed länsklinik" w:date="2016-11-16T15:04:00Z">
              <w:rPr>
                <w:rStyle w:val="CommentReference"/>
              </w:rPr>
            </w:rPrChange>
          </w:rPr>
          <w:commentReference w:id="355"/>
        </w:r>
      </w:ins>
      <w:ins w:id="362" w:author="Unemo Magnus, USÖ Labmed länsklinik" w:date="2016-11-16T15:02:00Z">
        <w:r w:rsidR="0086685F" w:rsidRPr="0086685F">
          <w:rPr>
            <w:rFonts w:ascii="Times New Roman" w:hAnsi="Times New Roman" w:cs="Times New Roman"/>
            <w:sz w:val="24"/>
            <w:szCs w:val="24"/>
            <w:rPrChange w:id="363" w:author="Unemo Magnus, USÖ Labmed länsklinik" w:date="2016-11-16T15:04:00Z">
              <w:rPr/>
            </w:rPrChange>
          </w:rPr>
          <w:t xml:space="preserve">and </w:t>
        </w:r>
        <w:r w:rsidR="0086685F" w:rsidRPr="0086685F">
          <w:rPr>
            <w:rFonts w:ascii="Times New Roman" w:hAnsi="Times New Roman" w:cs="Times New Roman"/>
            <w:i/>
            <w:sz w:val="24"/>
            <w:szCs w:val="24"/>
            <w:rPrChange w:id="364" w:author="Unemo Magnus, USÖ Labmed länsklinik" w:date="2016-11-16T15:04:00Z">
              <w:rPr>
                <w:i/>
              </w:rPr>
            </w:rPrChange>
          </w:rPr>
          <w:t xml:space="preserve">N. gonorrhoeae </w:t>
        </w:r>
        <w:r w:rsidR="0086685F" w:rsidRPr="0086685F">
          <w:rPr>
            <w:rFonts w:ascii="Times New Roman" w:hAnsi="Times New Roman" w:cs="Times New Roman"/>
            <w:sz w:val="24"/>
            <w:szCs w:val="24"/>
            <w:rPrChange w:id="365" w:author="Unemo Magnus, USÖ Labmed länsklinik" w:date="2016-11-16T15:04:00Z">
              <w:rPr/>
            </w:rPrChange>
          </w:rPr>
          <w:t xml:space="preserve">has developed </w:t>
        </w:r>
      </w:ins>
      <w:ins w:id="366" w:author="Unemo Magnus, USÖ Labmed länsklinik" w:date="2016-11-16T15:01:00Z">
        <w:r w:rsidR="0086685F" w:rsidRPr="0086685F">
          <w:rPr>
            <w:rFonts w:ascii="Times New Roman" w:hAnsi="Times New Roman" w:cs="Times New Roman"/>
            <w:sz w:val="24"/>
            <w:szCs w:val="24"/>
            <w:rPrChange w:id="367" w:author="Unemo Magnus, USÖ Labmed länsklinik" w:date="2016-11-16T15:04:00Z">
              <w:rPr/>
            </w:rPrChange>
          </w:rPr>
          <w:t xml:space="preserve">resistance </w:t>
        </w:r>
      </w:ins>
      <w:ins w:id="368" w:author="Unemo Magnus, USÖ Labmed länsklinik" w:date="2016-11-16T15:02:00Z">
        <w:r w:rsidR="0086685F" w:rsidRPr="0086685F">
          <w:rPr>
            <w:rFonts w:ascii="Times New Roman" w:hAnsi="Times New Roman" w:cs="Times New Roman"/>
            <w:sz w:val="24"/>
            <w:szCs w:val="24"/>
            <w:rPrChange w:id="369" w:author="Unemo Magnus, USÖ Labmed länsklinik" w:date="2016-11-16T15:04:00Z">
              <w:rPr/>
            </w:rPrChange>
          </w:rPr>
          <w:t>to all antimicrobials introduced for treatment</w:t>
        </w:r>
      </w:ins>
      <w:ins w:id="370" w:author="Unemo Magnus, USÖ Labmed länsklinik" w:date="2016-11-16T15:03:00Z">
        <w:r w:rsidR="0086685F" w:rsidRPr="0086685F">
          <w:rPr>
            <w:rFonts w:ascii="Times New Roman" w:hAnsi="Times New Roman" w:cs="Times New Roman"/>
            <w:sz w:val="24"/>
            <w:szCs w:val="24"/>
            <w:rPrChange w:id="371" w:author="Unemo Magnus, USÖ Labmed länsklinik" w:date="2016-11-16T15:04:00Z">
              <w:rPr/>
            </w:rPrChange>
          </w:rPr>
          <w:t>.</w:t>
        </w:r>
        <w:commentRangeStart w:id="372"/>
        <w:r w:rsidR="0086685F" w:rsidRPr="00AD378B">
          <w:rPr>
            <w:rFonts w:ascii="Times New Roman" w:hAnsi="Times New Roman" w:cs="Times New Roman"/>
            <w:color w:val="FF0000"/>
            <w:sz w:val="24"/>
            <w:szCs w:val="24"/>
            <w:vertAlign w:val="superscript"/>
            <w:rPrChange w:id="373" w:author="Unemo Magnus, USÖ Labmed länsklinik" w:date="2016-11-17T17:46:00Z">
              <w:rPr>
                <w:vertAlign w:val="superscript"/>
              </w:rPr>
            </w:rPrChange>
          </w:rPr>
          <w:t>REF</w:t>
        </w:r>
        <w:r w:rsidR="0086685F">
          <w:t xml:space="preserve"> </w:t>
        </w:r>
      </w:ins>
      <w:commentRangeEnd w:id="372"/>
      <w:ins w:id="374" w:author="Unemo Magnus, USÖ Labmed länsklinik" w:date="2016-11-16T15:04:00Z">
        <w:r w:rsidR="0086685F">
          <w:rPr>
            <w:rStyle w:val="CommentReference"/>
          </w:rPr>
          <w:commentReference w:id="372"/>
        </w:r>
      </w:ins>
      <w:ins w:id="377" w:author="Unemo Magnus, USÖ Labmed länsklinik" w:date="2016-11-16T15:06:00Z">
        <w:r w:rsidR="00DE7EF0" w:rsidRPr="00DE7EF0">
          <w:rPr>
            <w:rFonts w:ascii="Times New Roman" w:hAnsi="Times New Roman" w:cs="Times New Roman"/>
            <w:sz w:val="24"/>
            <w:szCs w:val="24"/>
            <w:rPrChange w:id="378" w:author="Unemo Magnus, USÖ Labmed länsklinik" w:date="2016-11-16T15:08:00Z">
              <w:rPr/>
            </w:rPrChange>
          </w:rPr>
          <w:t xml:space="preserve">Accordingly, enhanced </w:t>
        </w:r>
      </w:ins>
      <w:ins w:id="379" w:author="Unemo Magnus, USÖ Labmed länsklinik" w:date="2016-11-16T20:12:00Z">
        <w:r w:rsidR="004677BC">
          <w:rPr>
            <w:rFonts w:ascii="Times New Roman" w:hAnsi="Times New Roman" w:cs="Times New Roman"/>
            <w:sz w:val="24"/>
            <w:szCs w:val="24"/>
          </w:rPr>
          <w:t>surveillance</w:t>
        </w:r>
        <w:r w:rsidR="004677BC" w:rsidRPr="0034525A">
          <w:rPr>
            <w:rFonts w:ascii="Times New Roman" w:hAnsi="Times New Roman" w:cs="Times New Roman"/>
            <w:sz w:val="24"/>
            <w:szCs w:val="24"/>
          </w:rPr>
          <w:t xml:space="preserve"> </w:t>
        </w:r>
        <w:r w:rsidR="004677BC">
          <w:rPr>
            <w:rFonts w:ascii="Times New Roman" w:hAnsi="Times New Roman" w:cs="Times New Roman"/>
            <w:sz w:val="24"/>
            <w:szCs w:val="24"/>
          </w:rPr>
          <w:t xml:space="preserve">of </w:t>
        </w:r>
      </w:ins>
      <w:ins w:id="380" w:author="Unemo Magnus, USÖ Labmed länsklinik" w:date="2016-11-16T15:06:00Z">
        <w:r w:rsidR="00DE7EF0" w:rsidRPr="00DE7EF0">
          <w:rPr>
            <w:rFonts w:ascii="Times New Roman" w:hAnsi="Times New Roman" w:cs="Times New Roman"/>
            <w:sz w:val="24"/>
            <w:szCs w:val="24"/>
            <w:rPrChange w:id="381" w:author="Unemo Magnus, USÖ Labmed länsklinik" w:date="2016-11-16T15:08:00Z">
              <w:rPr/>
            </w:rPrChange>
          </w:rPr>
          <w:t>antimicrobial susceptibility</w:t>
        </w:r>
      </w:ins>
      <w:ins w:id="382" w:author="Unemo Magnus, USÖ Labmed länsklinik" w:date="2016-11-16T15:07:00Z">
        <w:r w:rsidR="00DE7EF0" w:rsidRPr="00DE7EF0">
          <w:rPr>
            <w:rFonts w:ascii="Times New Roman" w:hAnsi="Times New Roman" w:cs="Times New Roman"/>
            <w:sz w:val="24"/>
            <w:szCs w:val="24"/>
            <w:rPrChange w:id="383" w:author="Unemo Magnus, USÖ Labmed länsklinik" w:date="2016-11-16T15:08:00Z">
              <w:rPr/>
            </w:rPrChange>
          </w:rPr>
          <w:t xml:space="preserve"> </w:t>
        </w:r>
      </w:ins>
      <w:ins w:id="384" w:author="Unemo Magnus, USÖ Labmed länsklinik" w:date="2016-11-16T20:12:00Z">
        <w:r w:rsidR="004677BC">
          <w:rPr>
            <w:rFonts w:ascii="Times New Roman" w:hAnsi="Times New Roman" w:cs="Times New Roman"/>
            <w:sz w:val="24"/>
            <w:szCs w:val="24"/>
          </w:rPr>
          <w:t>in</w:t>
        </w:r>
      </w:ins>
      <w:ins w:id="385" w:author="Unemo Magnus, USÖ Labmed länsklinik" w:date="2016-11-16T15:07:00Z">
        <w:r w:rsidR="00DE7EF0" w:rsidRPr="00DE7EF0">
          <w:rPr>
            <w:rFonts w:ascii="Times New Roman" w:hAnsi="Times New Roman" w:cs="Times New Roman"/>
            <w:sz w:val="24"/>
            <w:szCs w:val="24"/>
            <w:rPrChange w:id="386" w:author="Unemo Magnus, USÖ Labmed länsklinik" w:date="2016-11-16T15:08:00Z">
              <w:rPr/>
            </w:rPrChange>
          </w:rPr>
          <w:t xml:space="preserve"> </w:t>
        </w:r>
        <w:r w:rsidR="00DE7EF0" w:rsidRPr="00DE7EF0">
          <w:rPr>
            <w:rFonts w:ascii="Times New Roman" w:hAnsi="Times New Roman" w:cs="Times New Roman"/>
            <w:i/>
            <w:sz w:val="24"/>
            <w:szCs w:val="24"/>
            <w:rPrChange w:id="387" w:author="Unemo Magnus, USÖ Labmed länsklinik" w:date="2016-11-16T15:08:00Z">
              <w:rPr>
                <w:i/>
              </w:rPr>
            </w:rPrChange>
          </w:rPr>
          <w:t xml:space="preserve">N. gonorrhoeae </w:t>
        </w:r>
        <w:r w:rsidR="00DE7EF0" w:rsidRPr="00DE7EF0">
          <w:rPr>
            <w:rFonts w:ascii="Times New Roman" w:hAnsi="Times New Roman" w:cs="Times New Roman"/>
            <w:sz w:val="24"/>
            <w:szCs w:val="24"/>
            <w:rPrChange w:id="388" w:author="Unemo Magnus, USÖ Labmed länsklinik" w:date="2016-11-16T15:08:00Z">
              <w:rPr/>
            </w:rPrChange>
          </w:rPr>
          <w:t>is imperative globally.</w:t>
        </w:r>
      </w:ins>
      <w:ins w:id="389" w:author="Unemo Magnus, USÖ Labmed länsklinik" w:date="2016-11-16T15:08:00Z">
        <w:r w:rsidR="00DE7EF0" w:rsidRPr="00DE7EF0">
          <w:rPr>
            <w:rFonts w:ascii="Times New Roman" w:hAnsi="Times New Roman" w:cs="Times New Roman"/>
            <w:sz w:val="24"/>
            <w:szCs w:val="24"/>
            <w:vertAlign w:val="superscript"/>
            <w:rPrChange w:id="390" w:author="Unemo Magnus, USÖ Labmed länsklinik" w:date="2016-11-16T15:08:00Z">
              <w:rPr>
                <w:vertAlign w:val="superscript"/>
              </w:rPr>
            </w:rPrChange>
          </w:rPr>
          <w:t>2</w:t>
        </w:r>
      </w:ins>
      <w:ins w:id="391" w:author="Unemo Magnus, USÖ Labmed länsklinik" w:date="2016-11-16T15:07:00Z">
        <w:r w:rsidR="00DE7EF0">
          <w:t xml:space="preserve"> </w:t>
        </w:r>
      </w:ins>
      <w:ins w:id="392" w:author="Unemo Magnus, USÖ Labmed länsklinik" w:date="2016-11-16T15:11:00Z">
        <w:r w:rsidR="00DE7EF0" w:rsidRPr="00DE7EF0">
          <w:rPr>
            <w:rFonts w:ascii="Times New Roman" w:hAnsi="Times New Roman" w:cs="Times New Roman"/>
            <w:sz w:val="24"/>
            <w:szCs w:val="24"/>
            <w:rPrChange w:id="393" w:author="Unemo Magnus, USÖ Labmed länsklinik" w:date="2016-11-16T15:12:00Z">
              <w:rPr/>
            </w:rPrChange>
          </w:rPr>
          <w:t xml:space="preserve">Ideally, this surveillance should be performed using methods determining </w:t>
        </w:r>
        <w:r w:rsidR="00DE7EF0" w:rsidRPr="00DE7EF0">
          <w:rPr>
            <w:rFonts w:ascii="Times New Roman" w:hAnsi="Times New Roman" w:cs="Times New Roman"/>
            <w:sz w:val="24"/>
            <w:szCs w:val="24"/>
            <w:rPrChange w:id="394" w:author="Unemo Magnus, USÖ Labmed länsklinik" w:date="2016-11-16T15:12:00Z">
              <w:rPr/>
            </w:rPrChange>
          </w:rPr>
          <w:lastRenderedPageBreak/>
          <w:t xml:space="preserve">the MICs of relevant antimicrobials. </w:t>
        </w:r>
      </w:ins>
      <w:ins w:id="395" w:author="Unemo Magnus, USÖ Labmed länsklinik" w:date="2016-11-16T15:12:00Z">
        <w:r w:rsidR="00DE7EF0">
          <w:rPr>
            <w:rFonts w:ascii="Times New Roman" w:hAnsi="Times New Roman" w:cs="Times New Roman"/>
            <w:sz w:val="24"/>
            <w:szCs w:val="24"/>
          </w:rPr>
          <w:t>The MIC-</w:t>
        </w:r>
        <w:r w:rsidR="00DE7EF0" w:rsidRPr="00DE7EF0">
          <w:rPr>
            <w:rFonts w:ascii="Times New Roman" w:hAnsi="Times New Roman" w:cs="Times New Roman"/>
            <w:sz w:val="24"/>
            <w:szCs w:val="24"/>
          </w:rPr>
          <w:t xml:space="preserve">based </w:t>
        </w:r>
      </w:ins>
      <w:del w:id="396" w:author="Unemo Magnus, USÖ Labmed länsklinik" w:date="2016-11-16T15:12:00Z">
        <w:r w:rsidR="00F87CFA" w:rsidRPr="00DE7EF0" w:rsidDel="00DE7EF0">
          <w:rPr>
            <w:rFonts w:ascii="Times New Roman" w:hAnsi="Times New Roman" w:cs="Times New Roman"/>
            <w:sz w:val="24"/>
            <w:szCs w:val="24"/>
          </w:rPr>
          <w:delText>M</w:delText>
        </w:r>
        <w:r w:rsidR="00AC751C" w:rsidRPr="00DE7EF0" w:rsidDel="00DE7EF0">
          <w:rPr>
            <w:rFonts w:ascii="Times New Roman" w:hAnsi="Times New Roman" w:cs="Times New Roman"/>
            <w:sz w:val="24"/>
            <w:szCs w:val="24"/>
          </w:rPr>
          <w:delText xml:space="preserve">ethods </w:delText>
        </w:r>
      </w:del>
      <w:ins w:id="397" w:author="Unemo Magnus, USÖ Labmed länsklinik" w:date="2016-11-16T15:12:00Z">
        <w:r w:rsidR="00DE7EF0" w:rsidRPr="00DE7EF0">
          <w:rPr>
            <w:rFonts w:ascii="Times New Roman" w:hAnsi="Times New Roman" w:cs="Times New Roman"/>
            <w:sz w:val="24"/>
            <w:szCs w:val="24"/>
            <w:lang w:val="sv-SE"/>
            <w:rPrChange w:id="398" w:author="Unemo Magnus, USÖ Labmed länsklinik" w:date="2016-11-16T15:14:00Z">
              <w:rPr/>
            </w:rPrChange>
          </w:rPr>
          <w:fldChar w:fldCharType="begin"/>
        </w:r>
        <w:r w:rsidR="00DE7EF0" w:rsidRPr="00DE7EF0">
          <w:rPr>
            <w:rFonts w:ascii="Times New Roman" w:hAnsi="Times New Roman" w:cs="Times New Roman"/>
            <w:sz w:val="24"/>
            <w:szCs w:val="24"/>
            <w:lang w:val="sv-SE"/>
            <w:rPrChange w:id="399" w:author="Unemo Magnus, USÖ Labmed länsklinik" w:date="2016-11-16T15:14:00Z">
              <w:rPr/>
            </w:rPrChange>
          </w:rPr>
          <w:fldChar w:fldCharType="separate"/>
        </w:r>
        <w:r w:rsidR="00DE7EF0" w:rsidRPr="00DE7EF0">
          <w:rPr>
            <w:rFonts w:ascii="Times New Roman" w:hAnsi="Times New Roman" w:cs="Times New Roman"/>
            <w:sz w:val="24"/>
            <w:szCs w:val="24"/>
            <w:rPrChange w:id="400" w:author="Unemo Magnus, USÖ Labmed länsklinik" w:date="2016-11-16T15:14:00Z">
              <w:rPr/>
            </w:rPrChange>
          </w:rPr>
          <w:t>(Tapsall, 2009 #201;Unemo, 2012 #172;Unemo, 2011 #173)</w:t>
        </w:r>
        <w:r w:rsidR="00DE7EF0" w:rsidRPr="00DE7EF0">
          <w:rPr>
            <w:rFonts w:ascii="Times New Roman" w:hAnsi="Times New Roman" w:cs="Times New Roman"/>
            <w:sz w:val="24"/>
            <w:szCs w:val="24"/>
            <w:rPrChange w:id="401" w:author="Unemo Magnus, USÖ Labmed länsklinik" w:date="2016-11-16T15:14:00Z">
              <w:rPr/>
            </w:rPrChange>
          </w:rPr>
          <w:fldChar w:fldCharType="end"/>
        </w:r>
        <w:r w:rsidR="00DE7EF0" w:rsidRPr="00DE7EF0">
          <w:rPr>
            <w:rFonts w:ascii="Times New Roman" w:hAnsi="Times New Roman" w:cs="Times New Roman"/>
            <w:sz w:val="24"/>
            <w:szCs w:val="24"/>
            <w:lang w:val="en-US"/>
            <w:rPrChange w:id="402" w:author="Unemo Magnus, USÖ Labmed länsklinik" w:date="2016-11-16T15:14:00Z">
              <w:rPr>
                <w:lang w:val="sv-SE"/>
              </w:rPr>
            </w:rPrChange>
          </w:rPr>
          <w:t>m</w:t>
        </w:r>
        <w:r w:rsidR="00DE7EF0" w:rsidRPr="00DE7EF0">
          <w:rPr>
            <w:rFonts w:ascii="Times New Roman" w:hAnsi="Times New Roman" w:cs="Times New Roman"/>
            <w:sz w:val="24"/>
            <w:szCs w:val="24"/>
          </w:rPr>
          <w:t>ethods</w:t>
        </w:r>
        <w:r w:rsidR="00DE7EF0" w:rsidRPr="006F644E">
          <w:rPr>
            <w:rFonts w:ascii="Times New Roman" w:hAnsi="Times New Roman" w:cs="Times New Roman"/>
            <w:sz w:val="24"/>
            <w:szCs w:val="24"/>
          </w:rPr>
          <w:t xml:space="preserve"> </w:t>
        </w:r>
        <w:r w:rsidR="00DE7EF0">
          <w:rPr>
            <w:rFonts w:ascii="Times New Roman" w:hAnsi="Times New Roman" w:cs="Times New Roman"/>
            <w:sz w:val="24"/>
            <w:szCs w:val="24"/>
          </w:rPr>
          <w:t>are also valuable to directly inform treatment (if treatment is initiated after laboratory results are available)</w:t>
        </w:r>
      </w:ins>
      <w:ins w:id="403" w:author="Unemo Magnus, USÖ Labmed länsklinik" w:date="2016-11-16T15:15:00Z">
        <w:r w:rsidR="00DE7EF0">
          <w:rPr>
            <w:rFonts w:ascii="Times New Roman" w:hAnsi="Times New Roman" w:cs="Times New Roman"/>
            <w:sz w:val="24"/>
            <w:szCs w:val="24"/>
          </w:rPr>
          <w:t xml:space="preserve"> </w:t>
        </w:r>
      </w:ins>
      <w:ins w:id="404" w:author="Unemo Magnus, USÖ Labmed länsklinik" w:date="2016-11-16T15:14:00Z">
        <w:r w:rsidR="00DE7EF0">
          <w:rPr>
            <w:rFonts w:ascii="Times New Roman" w:hAnsi="Times New Roman" w:cs="Times New Roman"/>
            <w:sz w:val="24"/>
            <w:szCs w:val="24"/>
          </w:rPr>
          <w:t xml:space="preserve">and </w:t>
        </w:r>
      </w:ins>
      <w:ins w:id="405" w:author="Unemo Magnus, USÖ Labmed länsklinik" w:date="2016-11-16T15:12:00Z">
        <w:r w:rsidR="00DE7EF0">
          <w:rPr>
            <w:rFonts w:ascii="Times New Roman" w:hAnsi="Times New Roman" w:cs="Times New Roman"/>
            <w:sz w:val="24"/>
            <w:szCs w:val="24"/>
          </w:rPr>
          <w:t xml:space="preserve">evaluate </w:t>
        </w:r>
      </w:ins>
      <w:ins w:id="406" w:author="Unemo Magnus, USÖ Labmed länsklinik" w:date="2016-11-16T15:15:00Z">
        <w:r w:rsidR="00DE7EF0">
          <w:rPr>
            <w:rFonts w:ascii="Times New Roman" w:hAnsi="Times New Roman" w:cs="Times New Roman"/>
            <w:i/>
            <w:sz w:val="24"/>
            <w:szCs w:val="24"/>
          </w:rPr>
          <w:t xml:space="preserve">in vitro </w:t>
        </w:r>
        <w:r w:rsidR="00DE7EF0">
          <w:rPr>
            <w:rFonts w:ascii="Times New Roman" w:hAnsi="Times New Roman" w:cs="Times New Roman"/>
            <w:sz w:val="24"/>
            <w:szCs w:val="24"/>
          </w:rPr>
          <w:t xml:space="preserve">efficacy of </w:t>
        </w:r>
      </w:ins>
      <w:ins w:id="407" w:author="Unemo Magnus, USÖ Labmed länsklinik" w:date="2016-11-16T15:12:00Z">
        <w:r w:rsidR="00DE7EF0">
          <w:rPr>
            <w:rFonts w:ascii="Times New Roman" w:hAnsi="Times New Roman" w:cs="Times New Roman"/>
            <w:sz w:val="24"/>
            <w:szCs w:val="24"/>
          </w:rPr>
          <w:t>novel antimicrobials</w:t>
        </w:r>
      </w:ins>
      <w:del w:id="408" w:author="Unemo Magnus, USÖ Labmed länsklinik" w:date="2016-11-16T15:14:00Z">
        <w:r w:rsidR="00AC751C" w:rsidRPr="006F644E" w:rsidDel="00DE7EF0">
          <w:rPr>
            <w:rFonts w:ascii="Times New Roman" w:hAnsi="Times New Roman" w:cs="Times New Roman"/>
            <w:sz w:val="24"/>
            <w:szCs w:val="24"/>
          </w:rPr>
          <w:delText xml:space="preserve">to determine the MIC of </w:delText>
        </w:r>
      </w:del>
      <w:del w:id="409" w:author="Unemo Magnus, USÖ Labmed länsklinik" w:date="2016-11-16T15:00:00Z">
        <w:r w:rsidR="00AC751C" w:rsidRPr="0086685F" w:rsidDel="0086685F">
          <w:rPr>
            <w:rFonts w:ascii="Times New Roman" w:hAnsi="Times New Roman" w:cs="Times New Roman"/>
            <w:i/>
            <w:sz w:val="24"/>
            <w:szCs w:val="24"/>
            <w:rPrChange w:id="410" w:author="Unemo Magnus, USÖ Labmed länsklinik" w:date="2016-11-16T15:00:00Z">
              <w:rPr>
                <w:rFonts w:ascii="Times New Roman" w:hAnsi="Times New Roman" w:cs="Times New Roman"/>
                <w:sz w:val="24"/>
                <w:szCs w:val="24"/>
              </w:rPr>
            </w:rPrChange>
          </w:rPr>
          <w:delText>new</w:delText>
        </w:r>
        <w:r w:rsidR="00AC751C" w:rsidRPr="006F644E" w:rsidDel="0086685F">
          <w:rPr>
            <w:rFonts w:ascii="Times New Roman" w:hAnsi="Times New Roman" w:cs="Times New Roman"/>
            <w:sz w:val="24"/>
            <w:szCs w:val="24"/>
          </w:rPr>
          <w:delText xml:space="preserve"> </w:delText>
        </w:r>
      </w:del>
      <w:del w:id="411" w:author="Unemo Magnus, USÖ Labmed länsklinik" w:date="2016-11-16T15:14:00Z">
        <w:r w:rsidR="00AC751C" w:rsidRPr="006F644E" w:rsidDel="00DE7EF0">
          <w:rPr>
            <w:rFonts w:ascii="Times New Roman" w:hAnsi="Times New Roman" w:cs="Times New Roman"/>
            <w:sz w:val="24"/>
            <w:szCs w:val="24"/>
          </w:rPr>
          <w:delText xml:space="preserve">isolates </w:delText>
        </w:r>
        <w:r w:rsidR="00296EF9" w:rsidRPr="006F644E" w:rsidDel="00DE7EF0">
          <w:rPr>
            <w:rFonts w:ascii="Times New Roman" w:hAnsi="Times New Roman" w:cs="Times New Roman"/>
            <w:sz w:val="24"/>
            <w:szCs w:val="24"/>
          </w:rPr>
          <w:delText xml:space="preserve">are </w:delText>
        </w:r>
        <w:r w:rsidR="008937E7" w:rsidRPr="006F644E" w:rsidDel="00DE7EF0">
          <w:rPr>
            <w:rFonts w:ascii="Times New Roman" w:hAnsi="Times New Roman" w:cs="Times New Roman"/>
            <w:sz w:val="24"/>
            <w:szCs w:val="24"/>
          </w:rPr>
          <w:delText>crucial</w:delText>
        </w:r>
        <w:r w:rsidR="00AC751C" w:rsidRPr="006F644E" w:rsidDel="00DE7EF0">
          <w:rPr>
            <w:rFonts w:ascii="Times New Roman" w:hAnsi="Times New Roman" w:cs="Times New Roman"/>
            <w:sz w:val="24"/>
            <w:szCs w:val="24"/>
          </w:rPr>
          <w:delText xml:space="preserve"> to monitor the epidemiology of resistant clones, diagnose</w:delText>
        </w:r>
      </w:del>
      <w:del w:id="412" w:author="Unemo Magnus, USÖ Labmed länsklinik" w:date="2016-11-16T15:15:00Z">
        <w:r w:rsidR="00AC751C" w:rsidRPr="006F644E" w:rsidDel="00DE7EF0">
          <w:rPr>
            <w:rFonts w:ascii="Times New Roman" w:hAnsi="Times New Roman" w:cs="Times New Roman"/>
            <w:sz w:val="24"/>
            <w:szCs w:val="24"/>
          </w:rPr>
          <w:delText xml:space="preserve"> treatment failures</w:delText>
        </w:r>
        <w:r w:rsidR="00BA3620" w:rsidRPr="006F644E" w:rsidDel="00DE7EF0">
          <w:rPr>
            <w:rFonts w:ascii="Times New Roman" w:hAnsi="Times New Roman" w:cs="Times New Roman"/>
            <w:sz w:val="24"/>
            <w:szCs w:val="24"/>
          </w:rPr>
          <w:delText>, discover</w:delText>
        </w:r>
        <w:r w:rsidR="00AC751C" w:rsidRPr="006F644E" w:rsidDel="00DE7EF0">
          <w:rPr>
            <w:rFonts w:ascii="Times New Roman" w:hAnsi="Times New Roman" w:cs="Times New Roman"/>
            <w:sz w:val="24"/>
            <w:szCs w:val="24"/>
          </w:rPr>
          <w:delText xml:space="preserve"> resistance determinants </w:delText>
        </w:r>
        <w:r w:rsidR="00BA3620" w:rsidRPr="006F644E" w:rsidDel="00DE7EF0">
          <w:rPr>
            <w:rFonts w:ascii="Times New Roman" w:hAnsi="Times New Roman" w:cs="Times New Roman"/>
            <w:sz w:val="24"/>
            <w:szCs w:val="24"/>
          </w:rPr>
          <w:delText>and</w:delText>
        </w:r>
        <w:r w:rsidR="00AC751C" w:rsidRPr="006F644E" w:rsidDel="00DE7EF0">
          <w:rPr>
            <w:rFonts w:ascii="Times New Roman" w:hAnsi="Times New Roman" w:cs="Times New Roman"/>
            <w:sz w:val="24"/>
            <w:szCs w:val="24"/>
          </w:rPr>
          <w:delText xml:space="preserve"> </w:delText>
        </w:r>
        <w:r w:rsidR="00BA3620" w:rsidRPr="006F644E" w:rsidDel="00DE7EF0">
          <w:rPr>
            <w:rFonts w:ascii="Times New Roman" w:hAnsi="Times New Roman" w:cs="Times New Roman"/>
            <w:sz w:val="24"/>
            <w:szCs w:val="24"/>
          </w:rPr>
          <w:delText>describe</w:delText>
        </w:r>
        <w:r w:rsidR="00AC751C" w:rsidRPr="006F644E" w:rsidDel="00DE7EF0">
          <w:rPr>
            <w:rFonts w:ascii="Times New Roman" w:hAnsi="Times New Roman" w:cs="Times New Roman"/>
            <w:sz w:val="24"/>
            <w:szCs w:val="24"/>
          </w:rPr>
          <w:delText xml:space="preserve"> the </w:delText>
        </w:r>
        <w:r w:rsidR="00F87CFA" w:rsidRPr="006F644E" w:rsidDel="00DE7EF0">
          <w:rPr>
            <w:rFonts w:ascii="Times New Roman" w:hAnsi="Times New Roman" w:cs="Times New Roman"/>
            <w:sz w:val="24"/>
            <w:szCs w:val="24"/>
          </w:rPr>
          <w:delText>effects</w:delText>
        </w:r>
        <w:r w:rsidR="00E57E2C" w:rsidRPr="006F644E" w:rsidDel="00DE7EF0">
          <w:rPr>
            <w:rFonts w:ascii="Times New Roman" w:hAnsi="Times New Roman" w:cs="Times New Roman"/>
            <w:sz w:val="24"/>
            <w:szCs w:val="24"/>
          </w:rPr>
          <w:delText xml:space="preserve"> of</w:delText>
        </w:r>
        <w:r w:rsidR="00AC751C" w:rsidRPr="006F644E" w:rsidDel="00DE7EF0">
          <w:rPr>
            <w:rFonts w:ascii="Times New Roman" w:hAnsi="Times New Roman" w:cs="Times New Roman"/>
            <w:sz w:val="24"/>
            <w:szCs w:val="24"/>
          </w:rPr>
          <w:delText xml:space="preserve"> novel compounds</w:delText>
        </w:r>
      </w:del>
      <w:r w:rsidR="00AC751C" w:rsidRPr="006F644E">
        <w:rPr>
          <w:rFonts w:ascii="Times New Roman" w:hAnsi="Times New Roman" w:cs="Times New Roman"/>
          <w:sz w:val="24"/>
          <w:szCs w:val="24"/>
        </w:rPr>
        <w:t>.</w:t>
      </w:r>
    </w:p>
    <w:p w14:paraId="08B24A2D" w14:textId="5FC6959B" w:rsidR="001A5C4D" w:rsidRPr="006F644E" w:rsidRDefault="00F2224F">
      <w:pPr>
        <w:spacing w:after="0" w:line="480" w:lineRule="auto"/>
        <w:ind w:firstLine="426"/>
        <w:jc w:val="both"/>
        <w:rPr>
          <w:rFonts w:ascii="Times New Roman" w:hAnsi="Times New Roman" w:cs="Times New Roman"/>
          <w:sz w:val="24"/>
          <w:szCs w:val="24"/>
        </w:rPr>
        <w:pPrChange w:id="413" w:author="Unemo Magnus, USÖ Labmed länsklinik" w:date="2016-11-14T17:52:00Z">
          <w:pPr>
            <w:spacing w:line="480" w:lineRule="auto"/>
            <w:jc w:val="both"/>
          </w:pPr>
        </w:pPrChange>
      </w:pPr>
      <w:del w:id="414" w:author="Unemo Magnus, USÖ Labmed länsklinik" w:date="2016-11-16T15:16:00Z">
        <w:r w:rsidRPr="006F644E" w:rsidDel="00040E63">
          <w:rPr>
            <w:rFonts w:ascii="Times New Roman" w:hAnsi="Times New Roman" w:cs="Times New Roman"/>
            <w:sz w:val="24"/>
            <w:szCs w:val="24"/>
          </w:rPr>
          <w:delText>The MIC is defined as the concentration of a compound that inhibits visible growth.</w:delText>
        </w:r>
      </w:del>
      <w:del w:id="415" w:author="Unemo Magnus, USÖ Labmed länsklinik" w:date="2016-11-16T15:17:00Z">
        <w:r w:rsidRPr="006F644E" w:rsidDel="00040E63">
          <w:rPr>
            <w:rFonts w:ascii="Times New Roman" w:hAnsi="Times New Roman" w:cs="Times New Roman"/>
            <w:sz w:val="24"/>
            <w:szCs w:val="24"/>
          </w:rPr>
          <w:delText xml:space="preserve"> </w:delText>
        </w:r>
      </w:del>
      <w:r w:rsidR="00F87CFA" w:rsidRPr="006F644E">
        <w:rPr>
          <w:rFonts w:ascii="Times New Roman" w:hAnsi="Times New Roman" w:cs="Times New Roman"/>
          <w:sz w:val="24"/>
          <w:szCs w:val="24"/>
        </w:rPr>
        <w:t xml:space="preserve">Due to the lack of </w:t>
      </w:r>
      <w:ins w:id="416" w:author="Unemo Magnus, USÖ Labmed länsklinik" w:date="2016-11-16T15:17:00Z">
        <w:r w:rsidR="00040E63">
          <w:rPr>
            <w:rFonts w:ascii="Times New Roman" w:hAnsi="Times New Roman" w:cs="Times New Roman"/>
            <w:sz w:val="24"/>
            <w:szCs w:val="24"/>
          </w:rPr>
          <w:t xml:space="preserve">any appropriate </w:t>
        </w:r>
      </w:ins>
      <w:del w:id="417" w:author="Unemo Magnus, USÖ Labmed länsklinik" w:date="2016-11-16T15:18:00Z">
        <w:r w:rsidR="00F87CFA" w:rsidRPr="006F644E" w:rsidDel="00040E63">
          <w:rPr>
            <w:rFonts w:ascii="Times New Roman" w:hAnsi="Times New Roman" w:cs="Times New Roman"/>
            <w:sz w:val="24"/>
            <w:szCs w:val="24"/>
          </w:rPr>
          <w:delText xml:space="preserve">suitable </w:delText>
        </w:r>
      </w:del>
      <w:r w:rsidR="00F87CFA" w:rsidRPr="006F644E">
        <w:rPr>
          <w:rFonts w:ascii="Times New Roman" w:hAnsi="Times New Roman" w:cs="Times New Roman"/>
          <w:sz w:val="24"/>
          <w:szCs w:val="24"/>
        </w:rPr>
        <w:t>broth med</w:t>
      </w:r>
      <w:ins w:id="418" w:author="Unemo Magnus, USÖ Labmed länsklinik" w:date="2016-11-16T15:18:00Z">
        <w:r w:rsidR="00040E63">
          <w:rPr>
            <w:rFonts w:ascii="Times New Roman" w:hAnsi="Times New Roman" w:cs="Times New Roman"/>
            <w:sz w:val="24"/>
            <w:szCs w:val="24"/>
          </w:rPr>
          <w:t xml:space="preserve">ium, </w:t>
        </w:r>
      </w:ins>
      <w:ins w:id="419" w:author="Unemo Magnus, USÖ Labmed länsklinik" w:date="2016-11-16T15:19:00Z">
        <w:r w:rsidR="00040E63">
          <w:rPr>
            <w:rFonts w:ascii="Times New Roman" w:hAnsi="Times New Roman" w:cs="Times New Roman"/>
            <w:sz w:val="24"/>
            <w:szCs w:val="24"/>
          </w:rPr>
          <w:t xml:space="preserve">MIC-based </w:t>
        </w:r>
      </w:ins>
      <w:del w:id="420" w:author="Unemo Magnus, USÖ Labmed länsklinik" w:date="2016-11-16T15:18:00Z">
        <w:r w:rsidR="00F87CFA" w:rsidRPr="006F644E" w:rsidDel="00040E63">
          <w:rPr>
            <w:rFonts w:ascii="Times New Roman" w:hAnsi="Times New Roman" w:cs="Times New Roman"/>
            <w:sz w:val="24"/>
            <w:szCs w:val="24"/>
          </w:rPr>
          <w:delText xml:space="preserve">ia </w:delText>
        </w:r>
      </w:del>
      <w:r w:rsidR="00F87CFA" w:rsidRPr="006F644E">
        <w:rPr>
          <w:rFonts w:ascii="Times New Roman" w:hAnsi="Times New Roman" w:cs="Times New Roman"/>
          <w:sz w:val="24"/>
          <w:szCs w:val="24"/>
        </w:rPr>
        <w:t>s</w:t>
      </w:r>
      <w:r w:rsidR="00B30377" w:rsidRPr="006F644E">
        <w:rPr>
          <w:rFonts w:ascii="Times New Roman" w:hAnsi="Times New Roman" w:cs="Times New Roman"/>
          <w:sz w:val="24"/>
          <w:szCs w:val="24"/>
        </w:rPr>
        <w:t xml:space="preserve">usceptibility testing </w:t>
      </w:r>
      <w:del w:id="421" w:author="Unemo Magnus, USÖ Labmed länsklinik" w:date="2016-11-16T15:18:00Z">
        <w:r w:rsidR="00B30377" w:rsidRPr="006F644E" w:rsidDel="00040E63">
          <w:rPr>
            <w:rFonts w:ascii="Times New Roman" w:hAnsi="Times New Roman" w:cs="Times New Roman"/>
            <w:sz w:val="24"/>
            <w:szCs w:val="24"/>
          </w:rPr>
          <w:delText xml:space="preserve">in </w:delText>
        </w:r>
      </w:del>
      <w:ins w:id="422" w:author="Unemo Magnus, USÖ Labmed länsklinik" w:date="2016-11-16T15:18:00Z">
        <w:r w:rsidR="00040E63">
          <w:rPr>
            <w:rFonts w:ascii="Times New Roman" w:hAnsi="Times New Roman" w:cs="Times New Roman"/>
            <w:sz w:val="24"/>
            <w:szCs w:val="24"/>
          </w:rPr>
          <w:t>of</w:t>
        </w:r>
        <w:r w:rsidR="00040E63" w:rsidRPr="006F644E">
          <w:rPr>
            <w:rFonts w:ascii="Times New Roman" w:hAnsi="Times New Roman" w:cs="Times New Roman"/>
            <w:sz w:val="24"/>
            <w:szCs w:val="24"/>
          </w:rPr>
          <w:t xml:space="preserve"> </w:t>
        </w:r>
      </w:ins>
      <w:r w:rsidR="00B30377" w:rsidRPr="006F644E">
        <w:rPr>
          <w:rFonts w:ascii="Times New Roman" w:hAnsi="Times New Roman" w:cs="Times New Roman"/>
          <w:i/>
          <w:sz w:val="24"/>
          <w:szCs w:val="24"/>
        </w:rPr>
        <w:t>N. gonorrhoeae</w:t>
      </w:r>
      <w:r w:rsidR="00B30377" w:rsidRPr="006F644E">
        <w:rPr>
          <w:rFonts w:ascii="Times New Roman" w:hAnsi="Times New Roman" w:cs="Times New Roman"/>
          <w:sz w:val="24"/>
          <w:szCs w:val="24"/>
        </w:rPr>
        <w:t xml:space="preserve"> </w:t>
      </w:r>
      <w:r w:rsidR="00F87CFA" w:rsidRPr="006F644E">
        <w:rPr>
          <w:rFonts w:ascii="Times New Roman" w:hAnsi="Times New Roman" w:cs="Times New Roman"/>
          <w:sz w:val="24"/>
          <w:szCs w:val="24"/>
        </w:rPr>
        <w:t>has been</w:t>
      </w:r>
      <w:r w:rsidR="00532747" w:rsidRPr="006F644E">
        <w:rPr>
          <w:rFonts w:ascii="Times New Roman" w:hAnsi="Times New Roman" w:cs="Times New Roman"/>
          <w:sz w:val="24"/>
          <w:szCs w:val="24"/>
        </w:rPr>
        <w:t xml:space="preserve"> </w:t>
      </w:r>
      <w:del w:id="423" w:author="Unemo Magnus, USÖ Labmed länsklinik" w:date="2016-11-16T15:18:00Z">
        <w:r w:rsidR="00532747" w:rsidRPr="006F644E" w:rsidDel="00040E63">
          <w:rPr>
            <w:rFonts w:ascii="Times New Roman" w:hAnsi="Times New Roman" w:cs="Times New Roman"/>
            <w:sz w:val="24"/>
            <w:szCs w:val="24"/>
          </w:rPr>
          <w:delText>mainly</w:delText>
        </w:r>
        <w:r w:rsidR="00F87CFA" w:rsidRPr="006F644E" w:rsidDel="00040E63">
          <w:rPr>
            <w:rFonts w:ascii="Times New Roman" w:hAnsi="Times New Roman" w:cs="Times New Roman"/>
            <w:sz w:val="24"/>
            <w:szCs w:val="24"/>
          </w:rPr>
          <w:delText xml:space="preserve"> </w:delText>
        </w:r>
      </w:del>
      <w:r w:rsidR="00F87CFA" w:rsidRPr="006F644E">
        <w:rPr>
          <w:rFonts w:ascii="Times New Roman" w:hAnsi="Times New Roman" w:cs="Times New Roman"/>
          <w:sz w:val="24"/>
          <w:szCs w:val="24"/>
        </w:rPr>
        <w:t>limited to</w:t>
      </w:r>
      <w:r w:rsidR="00C1579A" w:rsidRPr="006F644E">
        <w:rPr>
          <w:rFonts w:ascii="Times New Roman" w:hAnsi="Times New Roman" w:cs="Times New Roman"/>
          <w:sz w:val="24"/>
          <w:szCs w:val="24"/>
        </w:rPr>
        <w:t xml:space="preserve"> </w:t>
      </w:r>
      <w:del w:id="424" w:author="Unemo Magnus, USÖ Labmed länsklinik" w:date="2016-11-16T20:21:00Z">
        <w:r w:rsidR="00C1579A" w:rsidRPr="006F644E" w:rsidDel="00C85C27">
          <w:rPr>
            <w:rFonts w:ascii="Times New Roman" w:hAnsi="Times New Roman" w:cs="Times New Roman"/>
            <w:sz w:val="24"/>
            <w:szCs w:val="24"/>
          </w:rPr>
          <w:delText>either</w:delText>
        </w:r>
        <w:r w:rsidR="00BA3620" w:rsidRPr="006F644E" w:rsidDel="00C85C27">
          <w:rPr>
            <w:rFonts w:ascii="Times New Roman" w:hAnsi="Times New Roman" w:cs="Times New Roman"/>
            <w:sz w:val="24"/>
            <w:szCs w:val="24"/>
          </w:rPr>
          <w:delText xml:space="preserve"> </w:delText>
        </w:r>
      </w:del>
      <w:r w:rsidR="00BA3620" w:rsidRPr="006F644E">
        <w:rPr>
          <w:rFonts w:ascii="Times New Roman" w:hAnsi="Times New Roman" w:cs="Times New Roman"/>
          <w:sz w:val="24"/>
          <w:szCs w:val="24"/>
        </w:rPr>
        <w:t>Et</w:t>
      </w:r>
      <w:r w:rsidR="00B30377" w:rsidRPr="006F644E">
        <w:rPr>
          <w:rFonts w:ascii="Times New Roman" w:hAnsi="Times New Roman" w:cs="Times New Roman"/>
          <w:sz w:val="24"/>
          <w:szCs w:val="24"/>
        </w:rPr>
        <w:t>est</w:t>
      </w:r>
      <w:del w:id="425" w:author="Unemo Magnus, USÖ Labmed länsklinik" w:date="2016-11-16T15:19:00Z">
        <w:r w:rsidR="00B30377" w:rsidRPr="006F644E" w:rsidDel="00040E63">
          <w:rPr>
            <w:rFonts w:ascii="Times New Roman" w:hAnsi="Times New Roman" w:cs="Times New Roman"/>
            <w:sz w:val="24"/>
            <w:szCs w:val="24"/>
          </w:rPr>
          <w:delText>, disc diffusion</w:delText>
        </w:r>
      </w:del>
      <w:r w:rsidR="00B30377" w:rsidRPr="006F644E">
        <w:rPr>
          <w:rFonts w:ascii="Times New Roman" w:hAnsi="Times New Roman" w:cs="Times New Roman"/>
          <w:sz w:val="24"/>
          <w:szCs w:val="24"/>
        </w:rPr>
        <w:t xml:space="preserve"> </w:t>
      </w:r>
      <w:ins w:id="426" w:author="Unemo Magnus, USÖ Labmed länsklinik" w:date="2016-11-16T20:21:00Z">
        <w:r w:rsidR="00C85C27">
          <w:rPr>
            <w:rFonts w:ascii="Times New Roman" w:hAnsi="Times New Roman" w:cs="Times New Roman"/>
            <w:sz w:val="24"/>
            <w:szCs w:val="24"/>
          </w:rPr>
          <w:t>and</w:t>
        </w:r>
      </w:ins>
      <w:del w:id="427" w:author="Unemo Magnus, USÖ Labmed länsklinik" w:date="2016-11-16T20:21:00Z">
        <w:r w:rsidR="00C1579A" w:rsidRPr="006F644E" w:rsidDel="00C85C27">
          <w:rPr>
            <w:rFonts w:ascii="Times New Roman" w:hAnsi="Times New Roman" w:cs="Times New Roman"/>
            <w:sz w:val="24"/>
            <w:szCs w:val="24"/>
          </w:rPr>
          <w:delText>or</w:delText>
        </w:r>
      </w:del>
      <w:r w:rsidR="00B30377" w:rsidRPr="006F644E">
        <w:rPr>
          <w:rFonts w:ascii="Times New Roman" w:hAnsi="Times New Roman" w:cs="Times New Roman"/>
          <w:sz w:val="24"/>
          <w:szCs w:val="24"/>
        </w:rPr>
        <w:t xml:space="preserve"> </w:t>
      </w:r>
      <w:r w:rsidR="00C1579A" w:rsidRPr="006F644E">
        <w:rPr>
          <w:rFonts w:ascii="Times New Roman" w:hAnsi="Times New Roman" w:cs="Times New Roman"/>
          <w:sz w:val="24"/>
          <w:szCs w:val="24"/>
        </w:rPr>
        <w:t>a</w:t>
      </w:r>
      <w:r w:rsidR="00B30377" w:rsidRPr="006F644E">
        <w:rPr>
          <w:rFonts w:ascii="Times New Roman" w:hAnsi="Times New Roman" w:cs="Times New Roman"/>
          <w:sz w:val="24"/>
          <w:szCs w:val="24"/>
        </w:rPr>
        <w:t>gar dilution</w:t>
      </w:r>
      <w:ins w:id="428" w:author="Unemo Magnus, USÖ Labmed länsklinik" w:date="2016-11-16T15:19:00Z">
        <w:r w:rsidR="00040E63">
          <w:rPr>
            <w:rFonts w:ascii="Times New Roman" w:hAnsi="Times New Roman" w:cs="Times New Roman"/>
            <w:sz w:val="24"/>
            <w:szCs w:val="24"/>
          </w:rPr>
          <w:t xml:space="preserve"> metho</w:t>
        </w:r>
      </w:ins>
      <w:ins w:id="429" w:author="Unemo Magnus, USÖ Labmed länsklinik" w:date="2016-11-16T15:21:00Z">
        <w:r w:rsidR="00040E63">
          <w:rPr>
            <w:rFonts w:ascii="Times New Roman" w:hAnsi="Times New Roman" w:cs="Times New Roman"/>
            <w:sz w:val="24"/>
            <w:szCs w:val="24"/>
          </w:rPr>
          <w:t>d (gold standard)</w:t>
        </w:r>
      </w:ins>
      <w:r w:rsidR="00B30377" w:rsidRPr="006F644E">
        <w:rPr>
          <w:rFonts w:ascii="Times New Roman" w:hAnsi="Times New Roman" w:cs="Times New Roman"/>
          <w:sz w:val="24"/>
          <w:szCs w:val="24"/>
        </w:rPr>
        <w:t xml:space="preserve">. </w:t>
      </w:r>
      <w:del w:id="430" w:author="Unemo Magnus, USÖ Labmed länsklinik" w:date="2016-11-16T15:21:00Z">
        <w:r w:rsidR="0069083D" w:rsidRPr="006F644E" w:rsidDel="00040E63">
          <w:rPr>
            <w:rFonts w:ascii="Times New Roman" w:hAnsi="Times New Roman" w:cs="Times New Roman"/>
            <w:sz w:val="24"/>
            <w:szCs w:val="24"/>
          </w:rPr>
          <w:delText xml:space="preserve">Agar dilution is the gold standard </w:delText>
        </w:r>
      </w:del>
      <w:del w:id="431" w:author="Unemo Magnus, USÖ Labmed länsklinik" w:date="2016-11-16T15:20:00Z">
        <w:r w:rsidR="0069083D" w:rsidRPr="006F644E" w:rsidDel="00040E63">
          <w:rPr>
            <w:rFonts w:ascii="Times New Roman" w:hAnsi="Times New Roman" w:cs="Times New Roman"/>
            <w:sz w:val="24"/>
            <w:szCs w:val="24"/>
          </w:rPr>
          <w:delText>for susceptibility testing</w:delText>
        </w:r>
        <w:r w:rsidR="00DC2BC7" w:rsidRPr="006F644E" w:rsidDel="00040E63">
          <w:rPr>
            <w:rFonts w:ascii="Times New Roman" w:hAnsi="Times New Roman" w:cs="Times New Roman"/>
            <w:sz w:val="24"/>
            <w:szCs w:val="24"/>
          </w:rPr>
          <w:delText xml:space="preserve"> of this fastidious organism</w:delText>
        </w:r>
      </w:del>
      <w:del w:id="432" w:author="Unemo Magnus, USÖ Labmed länsklinik" w:date="2016-11-16T15:21:00Z">
        <w:r w:rsidR="00DC2BC7" w:rsidRPr="006F644E" w:rsidDel="00040E63">
          <w:rPr>
            <w:rFonts w:ascii="Times New Roman" w:hAnsi="Times New Roman" w:cs="Times New Roman"/>
            <w:sz w:val="24"/>
            <w:szCs w:val="24"/>
          </w:rPr>
          <w:delText xml:space="preserve">. </w:delText>
        </w:r>
      </w:del>
      <w:r w:rsidR="00DC2BC7" w:rsidRPr="006F644E">
        <w:rPr>
          <w:rFonts w:ascii="Times New Roman" w:hAnsi="Times New Roman" w:cs="Times New Roman"/>
          <w:sz w:val="24"/>
          <w:szCs w:val="24"/>
        </w:rPr>
        <w:t>Essential agreement with th</w:t>
      </w:r>
      <w:ins w:id="433" w:author="Unemo Magnus, USÖ Labmed länsklinik" w:date="2016-11-16T15:21:00Z">
        <w:r w:rsidR="00040E63">
          <w:rPr>
            <w:rFonts w:ascii="Times New Roman" w:hAnsi="Times New Roman" w:cs="Times New Roman"/>
            <w:sz w:val="24"/>
            <w:szCs w:val="24"/>
          </w:rPr>
          <w:t>e agar dilution</w:t>
        </w:r>
      </w:ins>
      <w:del w:id="434" w:author="Unemo Magnus, USÖ Labmed länsklinik" w:date="2016-11-16T15:21:00Z">
        <w:r w:rsidR="00DC2BC7" w:rsidRPr="006F644E" w:rsidDel="00040E63">
          <w:rPr>
            <w:rFonts w:ascii="Times New Roman" w:hAnsi="Times New Roman" w:cs="Times New Roman"/>
            <w:sz w:val="24"/>
            <w:szCs w:val="24"/>
          </w:rPr>
          <w:delText>is</w:delText>
        </w:r>
      </w:del>
      <w:r w:rsidR="00DC2BC7" w:rsidRPr="006F644E">
        <w:rPr>
          <w:rFonts w:ascii="Times New Roman" w:hAnsi="Times New Roman" w:cs="Times New Roman"/>
          <w:sz w:val="24"/>
          <w:szCs w:val="24"/>
        </w:rPr>
        <w:t xml:space="preserve"> method is defined as </w:t>
      </w:r>
      <w:ins w:id="435" w:author="Unemo Magnus, USÖ Labmed länsklinik" w:date="2016-11-16T15:21:00Z">
        <w:r w:rsidR="00040E63">
          <w:rPr>
            <w:rFonts w:ascii="Times New Roman" w:hAnsi="Times New Roman" w:cs="Times New Roman"/>
            <w:sz w:val="24"/>
            <w:szCs w:val="24"/>
          </w:rPr>
          <w:t>±</w:t>
        </w:r>
      </w:ins>
      <w:ins w:id="436" w:author="Unemo Magnus, USÖ Labmed länsklinik" w:date="2016-11-16T15:22:00Z">
        <w:r w:rsidR="00040E63">
          <w:rPr>
            <w:rFonts w:ascii="Times New Roman" w:hAnsi="Times New Roman" w:cs="Times New Roman"/>
            <w:sz w:val="24"/>
            <w:szCs w:val="24"/>
          </w:rPr>
          <w:t xml:space="preserve">1 </w:t>
        </w:r>
      </w:ins>
      <w:del w:id="437" w:author="Unemo Magnus, USÖ Labmed länsklinik" w:date="2016-11-16T15:22:00Z">
        <w:r w:rsidR="00DC2BC7" w:rsidRPr="006F644E" w:rsidDel="00040E63">
          <w:rPr>
            <w:rFonts w:ascii="Times New Roman" w:hAnsi="Times New Roman" w:cs="Times New Roman"/>
            <w:sz w:val="24"/>
            <w:szCs w:val="24"/>
          </w:rPr>
          <w:delText xml:space="preserve">+/- one </w:delText>
        </w:r>
      </w:del>
      <w:r w:rsidR="00DC2BC7" w:rsidRPr="006F644E">
        <w:rPr>
          <w:rFonts w:ascii="Times New Roman" w:hAnsi="Times New Roman" w:cs="Times New Roman"/>
          <w:sz w:val="24"/>
          <w:szCs w:val="24"/>
        </w:rPr>
        <w:t xml:space="preserve">doubling dilution and should </w:t>
      </w:r>
      <w:ins w:id="438" w:author="Unemo Magnus, USÖ Labmed länsklinik" w:date="2016-11-17T15:57:00Z">
        <w:r w:rsidR="009911EF">
          <w:rPr>
            <w:rFonts w:ascii="Times New Roman" w:hAnsi="Times New Roman" w:cs="Times New Roman"/>
            <w:sz w:val="24"/>
            <w:szCs w:val="24"/>
          </w:rPr>
          <w:t xml:space="preserve">ideally </w:t>
        </w:r>
      </w:ins>
      <w:r w:rsidR="00DC2BC7" w:rsidRPr="006F644E">
        <w:rPr>
          <w:rFonts w:ascii="Times New Roman" w:hAnsi="Times New Roman" w:cs="Times New Roman"/>
          <w:sz w:val="24"/>
          <w:szCs w:val="24"/>
        </w:rPr>
        <w:t>be above 90%</w:t>
      </w:r>
      <w:r w:rsidR="00E941DE" w:rsidRPr="006F644E">
        <w:rPr>
          <w:rFonts w:ascii="Times New Roman" w:hAnsi="Times New Roman" w:cs="Times New Roman"/>
          <w:sz w:val="24"/>
          <w:szCs w:val="24"/>
        </w:rPr>
        <w:t xml:space="preserve"> for diagnostic purposes where the same resistance breakpoints are applied</w:t>
      </w:r>
      <w:ins w:id="439" w:author="Unemo Magnus, USÖ Labmed länsklinik" w:date="2016-11-14T17:53:00Z">
        <w:r w:rsidR="006F644E">
          <w:rPr>
            <w:rFonts w:ascii="Times New Roman" w:hAnsi="Times New Roman" w:cs="Times New Roman"/>
            <w:sz w:val="24"/>
            <w:szCs w:val="24"/>
          </w:rPr>
          <w:t>.</w:t>
        </w:r>
      </w:ins>
      <w:commentRangeStart w:id="440"/>
      <w:r w:rsidR="00DC2BC7" w:rsidRPr="006F644E">
        <w:rPr>
          <w:rFonts w:ascii="Times New Roman" w:hAnsi="Times New Roman" w:cs="Times New Roman"/>
          <w:sz w:val="24"/>
          <w:szCs w:val="24"/>
        </w:rPr>
        <w:fldChar w:fldCharType="begin"/>
      </w:r>
      <w:r w:rsidR="00CB2B1F" w:rsidRPr="006F644E">
        <w:rPr>
          <w:rFonts w:ascii="Times New Roman" w:hAnsi="Times New Roman" w:cs="Times New Roman"/>
          <w:sz w:val="24"/>
          <w:szCs w:val="24"/>
        </w:rPr>
        <w:instrText xml:space="preserve"> ADDIN ZOTERO_ITEM CSL_CITATION {"citationID":"FsD0BQ7E","properties":{"formattedCitation":"{\\rtf \\super 1\\nosupersub{}}","plainCitation":"1"},"citationItems":[{"id":399,"uris":["http://zotero.org/users/1321783/items/Z3S6KAF7"],"uri":["http://zotero.org/users/1321783/items/Z3S6KAF7"],"itemData":{"id":399,"type":"article-journal","title":"Comparative assessment of Etest for testing susceptibilities of Neisseria gonorrhoeae to penicillin, tetracycline, ceftriaxone, cefotaxime, and ciprofloxacin: investigation using 510(k) review criteria, recommended by the Food and Drug Administration","container-title":"Journal of Clinical Microbiology","page":"3214-3217","volume":"34","issue":"12","source":"PubMed","abstract":"We evaluated the ability of the Etest (AB Biodisk, Solna, Sweden) method to accurately and reproducibly determine the antimicrobial susceptibility of Neisseria gonorrhoeae. One hundred gonococcal isolates were used to evaluate the diagnostic performance of the Etest compared with the reference agar dilution method for penicillin, tetracycline, ciprofloxacin, and ceftriaxone. Between 92 and 99% of Etest MIC results for all drugs were within +/- 1 log2 dilution of the reference MIC. According to recommended interpretive criteria, ceftriaxone, cefotaxime, and ciprofloxacin had 100% categorical agreement, while penicillin (86%) and tetracycline (85%) categorical agreement percentages were lower because of the large number of strains that were within 0.5 to 1 log2 dilution of the susceptible or resistant breakpoints. Reproducibility data also demonstrated that the Etest was precise (99.1%) when subjected to replicate testing. On the basis of these data, the Etest method provides an effective, simple alternative to the reference agar dilution method for the direct quantification of N. gonorrhoeae susceptibility.","ISSN":"0095-1137","note":"PMID: 8940476\nPMCID: PMC229487","shortTitle":"Comparative assessment of Etest for testing susceptibilities of Neisseria gonorrhoeae to penicillin, tetracycline, ceftriaxone, cefotaxime, and ciprofloxacin","journalAbbreviation":"J. Clin. Microbiol.","language":"ENG","author":[{"family":"Biedenbach","given":"D. J."},{"family":"Jones","given":"R. N."}],"issued":{"date-parts":[["1996",12]]},"PMID":"8940476","PMCID":"PMC229487"}}],"schema":"https://github.com/citation-style-language/schema/raw/master/csl-citation.json"} </w:instrText>
      </w:r>
      <w:r w:rsidR="00DC2BC7" w:rsidRPr="006F644E">
        <w:rPr>
          <w:rFonts w:ascii="Times New Roman" w:hAnsi="Times New Roman" w:cs="Times New Roman"/>
          <w:sz w:val="24"/>
          <w:szCs w:val="24"/>
        </w:rPr>
        <w:fldChar w:fldCharType="separate"/>
      </w:r>
      <w:r w:rsidR="0054156B" w:rsidRPr="006F644E">
        <w:rPr>
          <w:rFonts w:ascii="Times New Roman" w:hAnsi="Times New Roman" w:cs="Times New Roman"/>
          <w:sz w:val="24"/>
          <w:szCs w:val="24"/>
          <w:vertAlign w:val="superscript"/>
        </w:rPr>
        <w:t>1</w:t>
      </w:r>
      <w:r w:rsidR="00DC2BC7" w:rsidRPr="006F644E">
        <w:rPr>
          <w:rFonts w:ascii="Times New Roman" w:hAnsi="Times New Roman" w:cs="Times New Roman"/>
          <w:sz w:val="24"/>
          <w:szCs w:val="24"/>
        </w:rPr>
        <w:fldChar w:fldCharType="end"/>
      </w:r>
      <w:commentRangeEnd w:id="440"/>
      <w:r w:rsidR="00040E63">
        <w:rPr>
          <w:rStyle w:val="CommentReference"/>
        </w:rPr>
        <w:commentReference w:id="440"/>
      </w:r>
      <w:del w:id="441" w:author="Unemo Magnus, USÖ Labmed länsklinik" w:date="2016-11-14T17:53:00Z">
        <w:r w:rsidR="00DC2BC7" w:rsidRPr="006F644E" w:rsidDel="006F644E">
          <w:rPr>
            <w:rFonts w:ascii="Times New Roman" w:hAnsi="Times New Roman" w:cs="Times New Roman"/>
            <w:sz w:val="24"/>
            <w:szCs w:val="24"/>
          </w:rPr>
          <w:delText>.</w:delText>
        </w:r>
      </w:del>
      <w:r w:rsidR="00DC2BC7" w:rsidRPr="006F644E">
        <w:rPr>
          <w:rFonts w:ascii="Times New Roman" w:hAnsi="Times New Roman" w:cs="Times New Roman"/>
          <w:sz w:val="24"/>
          <w:szCs w:val="24"/>
        </w:rPr>
        <w:t xml:space="preserve"> </w:t>
      </w:r>
      <w:r w:rsidR="00E941DE" w:rsidRPr="006F644E">
        <w:rPr>
          <w:rFonts w:ascii="Times New Roman" w:hAnsi="Times New Roman" w:cs="Times New Roman"/>
          <w:sz w:val="24"/>
          <w:szCs w:val="24"/>
        </w:rPr>
        <w:t>Etest has</w:t>
      </w:r>
      <w:r w:rsidR="00DC2BC7" w:rsidRPr="006F644E">
        <w:rPr>
          <w:rFonts w:ascii="Times New Roman" w:hAnsi="Times New Roman" w:cs="Times New Roman"/>
          <w:sz w:val="24"/>
          <w:szCs w:val="24"/>
        </w:rPr>
        <w:t xml:space="preserve"> </w:t>
      </w:r>
      <w:del w:id="442" w:author="Unemo Magnus, USÖ Labmed länsklinik" w:date="2016-11-16T20:14:00Z">
        <w:r w:rsidR="00DC2BC7" w:rsidRPr="006F644E" w:rsidDel="004677BC">
          <w:rPr>
            <w:rFonts w:ascii="Times New Roman" w:hAnsi="Times New Roman" w:cs="Times New Roman"/>
            <w:sz w:val="24"/>
            <w:szCs w:val="24"/>
          </w:rPr>
          <w:delText xml:space="preserve">been </w:delText>
        </w:r>
      </w:del>
      <w:r w:rsidR="00DC2BC7" w:rsidRPr="006F644E">
        <w:rPr>
          <w:rFonts w:ascii="Times New Roman" w:hAnsi="Times New Roman" w:cs="Times New Roman"/>
          <w:sz w:val="24"/>
          <w:szCs w:val="24"/>
        </w:rPr>
        <w:t xml:space="preserve">shown </w:t>
      </w:r>
      <w:del w:id="443" w:author="Unemo Magnus, USÖ Labmed länsklinik" w:date="2016-11-16T20:13:00Z">
        <w:r w:rsidR="00DC2BC7" w:rsidRPr="006F644E" w:rsidDel="004677BC">
          <w:rPr>
            <w:rFonts w:ascii="Times New Roman" w:hAnsi="Times New Roman" w:cs="Times New Roman"/>
            <w:sz w:val="24"/>
            <w:szCs w:val="24"/>
          </w:rPr>
          <w:delText xml:space="preserve">to be in </w:delText>
        </w:r>
      </w:del>
      <w:r w:rsidR="00DC2BC7" w:rsidRPr="006F644E">
        <w:rPr>
          <w:rFonts w:ascii="Times New Roman" w:hAnsi="Times New Roman" w:cs="Times New Roman"/>
          <w:sz w:val="24"/>
          <w:szCs w:val="24"/>
        </w:rPr>
        <w:t xml:space="preserve">excellent agreement </w:t>
      </w:r>
      <w:r w:rsidR="00E941DE" w:rsidRPr="006F644E">
        <w:rPr>
          <w:rFonts w:ascii="Times New Roman" w:hAnsi="Times New Roman" w:cs="Times New Roman"/>
          <w:sz w:val="24"/>
          <w:szCs w:val="24"/>
        </w:rPr>
        <w:t xml:space="preserve">with </w:t>
      </w:r>
      <w:ins w:id="444" w:author="Unemo Magnus, USÖ Labmed länsklinik" w:date="2016-11-16T20:14:00Z">
        <w:r w:rsidR="004677BC">
          <w:rPr>
            <w:rFonts w:ascii="Times New Roman" w:hAnsi="Times New Roman" w:cs="Times New Roman"/>
            <w:sz w:val="24"/>
            <w:szCs w:val="24"/>
          </w:rPr>
          <w:t xml:space="preserve">agar dilution </w:t>
        </w:r>
      </w:ins>
      <w:del w:id="445" w:author="Unemo Magnus, USÖ Labmed länsklinik" w:date="2016-11-16T20:14:00Z">
        <w:r w:rsidR="00E941DE" w:rsidRPr="006F644E" w:rsidDel="004677BC">
          <w:rPr>
            <w:rFonts w:ascii="Times New Roman" w:hAnsi="Times New Roman" w:cs="Times New Roman"/>
            <w:sz w:val="24"/>
            <w:szCs w:val="24"/>
          </w:rPr>
          <w:delText xml:space="preserve">the reference </w:delText>
        </w:r>
      </w:del>
      <w:r w:rsidR="00E941DE" w:rsidRPr="006F644E">
        <w:rPr>
          <w:rFonts w:ascii="Times New Roman" w:hAnsi="Times New Roman" w:cs="Times New Roman"/>
          <w:sz w:val="24"/>
          <w:szCs w:val="24"/>
        </w:rPr>
        <w:t xml:space="preserve">method </w:t>
      </w:r>
      <w:r w:rsidR="00DC2BC7" w:rsidRPr="006F644E">
        <w:rPr>
          <w:rFonts w:ascii="Times New Roman" w:hAnsi="Times New Roman" w:cs="Times New Roman"/>
          <w:sz w:val="24"/>
          <w:szCs w:val="24"/>
        </w:rPr>
        <w:t>in m</w:t>
      </w:r>
      <w:ins w:id="446" w:author="Unemo Magnus, USÖ Labmed länsklinik" w:date="2016-11-16T20:14:00Z">
        <w:r w:rsidR="004677BC">
          <w:rPr>
            <w:rFonts w:ascii="Times New Roman" w:hAnsi="Times New Roman" w:cs="Times New Roman"/>
            <w:sz w:val="24"/>
            <w:szCs w:val="24"/>
          </w:rPr>
          <w:t>any</w:t>
        </w:r>
      </w:ins>
      <w:del w:id="447" w:author="Unemo Magnus, USÖ Labmed länsklinik" w:date="2016-11-16T20:14:00Z">
        <w:r w:rsidR="00DC2BC7" w:rsidRPr="006F644E" w:rsidDel="004677BC">
          <w:rPr>
            <w:rFonts w:ascii="Times New Roman" w:hAnsi="Times New Roman" w:cs="Times New Roman"/>
            <w:sz w:val="24"/>
            <w:szCs w:val="24"/>
          </w:rPr>
          <w:delText>ost</w:delText>
        </w:r>
      </w:del>
      <w:r w:rsidR="00DC2BC7" w:rsidRPr="006F644E">
        <w:rPr>
          <w:rFonts w:ascii="Times New Roman" w:hAnsi="Times New Roman" w:cs="Times New Roman"/>
          <w:sz w:val="24"/>
          <w:szCs w:val="24"/>
        </w:rPr>
        <w:t xml:space="preserve"> settings</w:t>
      </w:r>
      <w:ins w:id="448" w:author="Unemo Magnus, USÖ Labmed länsklinik" w:date="2016-11-14T17:53:00Z">
        <w:r w:rsidR="006F644E">
          <w:rPr>
            <w:rFonts w:ascii="Times New Roman" w:hAnsi="Times New Roman" w:cs="Times New Roman"/>
            <w:sz w:val="24"/>
            <w:szCs w:val="24"/>
          </w:rPr>
          <w:t>.</w:t>
        </w:r>
      </w:ins>
      <w:r w:rsidR="00DC2BC7" w:rsidRPr="006F644E">
        <w:rPr>
          <w:rFonts w:ascii="Times New Roman" w:hAnsi="Times New Roman" w:cs="Times New Roman"/>
          <w:sz w:val="24"/>
          <w:szCs w:val="24"/>
        </w:rPr>
        <w:fldChar w:fldCharType="begin"/>
      </w:r>
      <w:r w:rsidR="00DC2BC7" w:rsidRPr="006F644E">
        <w:rPr>
          <w:rFonts w:ascii="Times New Roman" w:hAnsi="Times New Roman" w:cs="Times New Roman"/>
          <w:sz w:val="24"/>
          <w:szCs w:val="24"/>
        </w:rPr>
        <w:instrText xml:space="preserve"> ADDIN ZOTERO_ITEM CSL_CITATION {"citationID":"2404n8coc5","properties":{"formattedCitation":"{\\rtf \\super 1\\uc0\\u8211{}4\\nosupersub{}}","plainCitation":"1–4"},"citationItems":[{"id":391,"uris":["http://zotero.org/users/1321783/items/FNRSPIQW"],"uri":["http://zotero.org/users/1321783/items/FNRSPIQW"],"itemData":{"id":391,"type":"article-journal","title":"Assessment of Etest as an Alternative to Agar Dilution for Antimicrobial Susceptibility Testing of Neisseria gonorrhoeae","container-title":"Journal of Clinical Microbiology","page":"1435-1440","volume":"52","issue":"5","source":"PubMed Central","abstract":"We studied whether the Etest can be used as an alternative to agar dilution to determine antimicrobial susceptibilities of ceftriaxone, cefixime, and cefpodoxime in Neisseria gonorrhoeae surveillance. One hundred fifteen clinical and laboratory isolates of N. gonorrhoeae were tested following the Clinical Laboratory Improvement Amendments (CLIA)-approved CLSI standard agar dilution method and, separately, by the Etest according to the manufacturer's recommendations. The MICs were determined and compared. Ten laboratory-generated mutants were used to simulate substantially nonsusceptible specimens. The Etest and agar dilution methods were well correlated. Statistical tests produced regression R2 values of 88%, 82%, and 85% and Pearson correlation coefficients of 92%, 91%, and 92% for ceftriaxone, cefixime, and cefpodoxime, respectively. When paired comparisons were made, the two tests were 88.7%, 80%, and 87% within 1 log2 dilution from each other for ceftriaxone, cefixime, and cefpodoxime, respectively. The within-2-log2 agreements were 99.1%, 98.3%, and 94.8% for ceftriaxone, cefixime, and cefpodoxime, respectively. Notwithstanding the good correlations and the within-2-log2 general agreement, the Etest results produced slightly lower MICs than the agar dilution results. In conclusion, we found that the Etest can be effectively used as an alternative to agar dilution testing to determine the susceptibility of N. gonorrhoeae to ceftriaxone, cefixime, and cefpodoxime, although we recommend further research into extremely resistant isolates. For isolates within the typical range of clinical MICs, reexamination of the Etest interpretation of susceptible and nonsusceptible categories would likely allow for successful transition from agar dilution to the Etest.","DOI":"10.1128/JCM.02131-13","ISSN":"0095-1137","note":"PMID: 24554750\nPMCID: PMC3993651","journalAbbreviation":"J Clin Microbiol","author":[{"family":"Liu","given":"Hsi"},{"family":"Taylor","given":"Thomas H."},{"family":"Pettus","given":"Kevin"},{"family":"Trees","given":"David"}],"issued":{"date-parts":[["2014",5]]},"PMID":"24554750","PMCID":"PMC3993651"},"label":"page"},{"id":326,"uris":["http://zotero.org/users/1321783/items/WDCTI3U7"],"uri":["http://zotero.org/users/1321783/items/WDCTI3U7"],"itemData":{"id":326,"type":"article-journal","title":"Comparative assessment of CDS, CLSI disc diffusion and Etest techniques for antimicrobial susceptibility testing of Neisseria gonorrhoeae: a 6-year study","container-title":"BMJ Open","page":"e000969","volume":"2","issue":"4","source":"bmjopen.bmj.com","abstract":"Background A variety of techniques are available for antimicrobial susceptibility testing of Neisseria gonorrhoeae.\nObjective The aim of this study was to find a cost-effective, reliable and easily applicable microbiological method to detect antimicrobial susceptibilities of N. gonorrhoeae in resource-poor countries.\nDesign Prospective study.\nSetting Male and female STD clinic of Regional STD Teaching, Training and Research Centre, New Delhi, India.\nParticipants N. gonorrhoeae isolates from all male and female patients presenting with acute gonococcal urethritis and cervical discharge.\nMaterial and methods A total of 295 consecutive N. gonorrhoeae isolates during 2005–2010 was used to compare the Clinical and Laboratory Standards Institute (CLSI) and CDS disc diffusion technique with Etest by performing antimicrobial susceptibility testing in parallel for penicillin, tetracycline, ceftriaxone, ciprofloxacin and spectinomycin. WHO reference strains were used as controls.\nResults CDS disc diffusion zones of inhibition showed that complete percentage agreement for penicillin, ciprofloxacin and tetracycline was high with their analogous Etest minimal inhibitory concentrations in comparison to CLSI disc diffusion technique, that is, 91.5%, 92.9% and 99.3% versus 87.5%, 88.5% and 74.9%, respectively. CDS results had less number of major and minor category discrepancies in comparison to CLSI and CDS method showed excellent correlation coefficient (r=1) with Etest for all five antimicrobial agents tested in comparison to CLSI (r=0.92). It was very poor (r=0.61) by CLSI method for tetracycline. The correlation coefficients between the two methods and the Etest were identical if tetracycline was removed from the CLSI analysis.\nConclusions The CDS technique is an attractive alternative for N. gonorrhoeae susceptibility testing and is recommended for monitoring the antimicrobial susceptibility in less developed and resource-poor settings to facilitate enhanced antimicrobial resistance surveillance when the WHO Gonococcal Antimicrobial Surveillance Programme is undergoing expansion to meet the ongoing challenges of surveillance and control of gonococcal antimicrobial resistance.","DOI":"10.1136/bmjopen-2012-000969","ISSN":"2044-6055,","note":"00011 \nPMID: 22761285","shortTitle":"Comparative assessment of CDS, CLSI disc diffusion and Etest techniques for antimicrobial susceptibility testing of Neisseria gonorrhoeae","journalAbbreviation":"BMJ Open","language":"en","author":[{"family":"Singh","given":"Vikram"},{"family":"Bala","given":"Manju"},{"family":"Kakran","given":"Monika"},{"family":"Ramesh","given":"V."}],"issued":{"date-parts":[["2012",1,1]]},"PMID":"22761285"},"label":"page"},{"id":399,"uris":["http://zotero.org/users/1321783/items/Z3S6KAF7"],"uri":["http://zotero.org/users/1321783/items/Z3S6KAF7"],"itemData":{"id":399,"type":"article-journal","title":"Comparative assessment of Etest for testing susceptibilities of Neisseria gonorrhoeae to penicillin, tetracycline, ceftriaxone, cefotaxime, and ciprofloxacin: investigation using 510(k) review criteria, recommended by the Food and Drug Administration","container-title":"Journal of Clinical Microbiology","page":"3214-3217","volume":"34","issue":"12","source":"PubMed","abstract":"We evaluated the ability of the Etest (AB Biodisk, Solna, Sweden) method to accurately and reproducibly determine the antimicrobial susceptibility of Neisseria gonorrhoeae. One hundred gonococcal isolates were used to evaluate the diagnostic performance of the Etest compared with the reference agar dilution method for penicillin, tetracycline, ciprofloxacin, and ceftriaxone. Between 92 and 99% of Etest MIC results for all drugs were within +/- 1 log2 dilution of the reference MIC. According to recommended interpretive criteria, ceftriaxone, cefotaxime, and ciprofloxacin had 100% categorical agreement, while penicillin (86%) and tetracycline (85%) categorical agreement percentages were lower because of the large number of strains that were within 0.5 to 1 log2 dilution of the susceptible or resistant breakpoints. Reproducibility data also demonstrated that the Etest was precise (99.1%) when subjected to replicate testing. On the basis of these data, the Etest method provides an effective, simple alternative to the reference agar dilution method for the direct quantification of N. gonorrhoeae susceptibility.","ISSN":"0095-1137","note":"PMID: 8940476\nPMCID: PMC229487","shortTitle":"Comparative assessment of Etest for testing susceptibilities of Neisseria gonorrhoeae to penicillin, tetracycline, ceftriaxone, cefotaxime, and ciprofloxacin","journalAbbreviation":"J. Clin. Microbiol.","language":"ENG","author":[{"family":"Biedenbach","given":"D. J."},{"family":"Jones","given":"R. N."}],"issued":{"date-parts":[["1996",12]]},"PMID":"8940476","PMCID":"PMC229487"},"label":"page"},{"id":397,"uris":["http://zotero.org/users/1321783/items/B9I3K5MX"],"uri":["http://zotero.org/users/1321783/items/B9I3K5MX"],"itemData":{"id":397,"type":"article-journal","title":"Comparison of Neisseria gonorrhoeae MICs obtained by Etest and agar dilution for ceftriaxone, cefpodoxime, cefixime and azithromycin","container-title":"Journal of Microbiological Methods","page":"379-380","volume":"95","issue":"3","source":"PubMed","abstract":"We evaluated Neisseria gonorrhoeae Etest minimum inhibitory concentrations (MICs) relative to agar dilution MICs for 664 urethral isolates for ceftriaxone (CRO) and azithromycin (AZM), 351 isolates for cefpodoxime (CPD) and 315 isolates for cefixime (CFM). Etest accurately determined CPD, CFM and AZM MICs, but resulted in higher CRO MICs.","ISSN":"1872-8359","note":"PMID: 24455772","journalAbbreviation":"J. Microbiol. Methods","language":"ENG","author":[{"family":"Gose","given":"Severin"},{"family":"Kong","given":"Carol J."},{"family":"Lee","given":"Yer"},{"family":"Samuel","given":"Michael C."},{"family":"Bauer","given":"Heidi M."},{"family":"Dixon","given":"Paula"},{"family":"Soge","given":"Olusegun O."},{"family":"Lei","given":"John"},{"family":"Pandori","given":"Mark"}],"issued":{"date-parts":[["2013",12]]},"PMID":"24455772"},"label":"page"}],"schema":"https://github.com/citation-style-language/schema/raw/master/csl-citation.json"} </w:instrText>
      </w:r>
      <w:r w:rsidR="00DC2BC7" w:rsidRPr="006F644E">
        <w:rPr>
          <w:rFonts w:ascii="Times New Roman" w:hAnsi="Times New Roman" w:cs="Times New Roman"/>
          <w:sz w:val="24"/>
          <w:szCs w:val="24"/>
        </w:rPr>
        <w:fldChar w:fldCharType="separate"/>
      </w:r>
      <w:r w:rsidR="0054156B" w:rsidRPr="006F644E">
        <w:rPr>
          <w:rFonts w:ascii="Times New Roman" w:hAnsi="Times New Roman" w:cs="Times New Roman"/>
          <w:sz w:val="24"/>
          <w:szCs w:val="24"/>
          <w:vertAlign w:val="superscript"/>
        </w:rPr>
        <w:t>1–4</w:t>
      </w:r>
      <w:r w:rsidR="00DC2BC7" w:rsidRPr="006F644E">
        <w:rPr>
          <w:rFonts w:ascii="Times New Roman" w:hAnsi="Times New Roman" w:cs="Times New Roman"/>
          <w:sz w:val="24"/>
          <w:szCs w:val="24"/>
        </w:rPr>
        <w:fldChar w:fldCharType="end"/>
      </w:r>
      <w:del w:id="449" w:author="Unemo Magnus, USÖ Labmed länsklinik" w:date="2016-11-14T17:53:00Z">
        <w:r w:rsidR="00DC2BC7" w:rsidRPr="006F644E" w:rsidDel="006F644E">
          <w:rPr>
            <w:rFonts w:ascii="Times New Roman" w:hAnsi="Times New Roman" w:cs="Times New Roman"/>
            <w:sz w:val="24"/>
            <w:szCs w:val="24"/>
          </w:rPr>
          <w:delText>.</w:delText>
        </w:r>
      </w:del>
      <w:r w:rsidR="00E941DE" w:rsidRPr="006F644E">
        <w:rPr>
          <w:rFonts w:ascii="Times New Roman" w:hAnsi="Times New Roman" w:cs="Times New Roman"/>
          <w:sz w:val="24"/>
          <w:szCs w:val="24"/>
        </w:rPr>
        <w:t xml:space="preserve"> </w:t>
      </w:r>
      <w:ins w:id="450" w:author="Unemo Magnus, USÖ Labmed länsklinik" w:date="2016-11-16T20:15:00Z">
        <w:r w:rsidR="004677BC">
          <w:rPr>
            <w:rFonts w:ascii="Times New Roman" w:hAnsi="Times New Roman" w:cs="Times New Roman"/>
            <w:sz w:val="24"/>
            <w:szCs w:val="24"/>
          </w:rPr>
          <w:t xml:space="preserve">However, </w:t>
        </w:r>
      </w:ins>
      <w:del w:id="451" w:author="Unemo Magnus, USÖ Labmed länsklinik" w:date="2016-11-16T20:15:00Z">
        <w:r w:rsidR="00E941DE" w:rsidRPr="006F644E" w:rsidDel="004677BC">
          <w:rPr>
            <w:rFonts w:ascii="Times New Roman" w:hAnsi="Times New Roman" w:cs="Times New Roman"/>
            <w:sz w:val="24"/>
            <w:szCs w:val="24"/>
          </w:rPr>
          <w:delText xml:space="preserve">The most </w:delText>
        </w:r>
      </w:del>
      <w:r w:rsidR="00E941DE" w:rsidRPr="006F644E">
        <w:rPr>
          <w:rFonts w:ascii="Times New Roman" w:hAnsi="Times New Roman" w:cs="Times New Roman"/>
          <w:sz w:val="24"/>
          <w:szCs w:val="24"/>
        </w:rPr>
        <w:t xml:space="preserve">discordant results </w:t>
      </w:r>
      <w:ins w:id="452" w:author="Unemo Magnus, USÖ Labmed länsklinik" w:date="2016-11-16T20:15:00Z">
        <w:r w:rsidR="004677BC">
          <w:rPr>
            <w:rFonts w:ascii="Times New Roman" w:hAnsi="Times New Roman" w:cs="Times New Roman"/>
            <w:sz w:val="24"/>
            <w:szCs w:val="24"/>
          </w:rPr>
          <w:t xml:space="preserve">have been </w:t>
        </w:r>
      </w:ins>
      <w:del w:id="453" w:author="Unemo Magnus, USÖ Labmed länsklinik" w:date="2016-11-16T20:15:00Z">
        <w:r w:rsidR="00E941DE" w:rsidRPr="006F644E" w:rsidDel="004677BC">
          <w:rPr>
            <w:rFonts w:ascii="Times New Roman" w:hAnsi="Times New Roman" w:cs="Times New Roman"/>
            <w:sz w:val="24"/>
            <w:szCs w:val="24"/>
          </w:rPr>
          <w:delText xml:space="preserve">were </w:delText>
        </w:r>
      </w:del>
      <w:r w:rsidR="00E941DE" w:rsidRPr="006F644E">
        <w:rPr>
          <w:rFonts w:ascii="Times New Roman" w:hAnsi="Times New Roman" w:cs="Times New Roman"/>
          <w:sz w:val="24"/>
          <w:szCs w:val="24"/>
        </w:rPr>
        <w:t xml:space="preserve">found </w:t>
      </w:r>
      <w:ins w:id="454" w:author="Unemo Magnus, USÖ Labmed länsklinik" w:date="2016-11-16T20:15:00Z">
        <w:r w:rsidR="004677BC">
          <w:rPr>
            <w:rFonts w:ascii="Times New Roman" w:hAnsi="Times New Roman" w:cs="Times New Roman"/>
            <w:sz w:val="24"/>
            <w:szCs w:val="24"/>
          </w:rPr>
          <w:t xml:space="preserve">particularly </w:t>
        </w:r>
      </w:ins>
      <w:r w:rsidR="00E941DE" w:rsidRPr="006F644E">
        <w:rPr>
          <w:rFonts w:ascii="Times New Roman" w:hAnsi="Times New Roman" w:cs="Times New Roman"/>
          <w:sz w:val="24"/>
          <w:szCs w:val="24"/>
        </w:rPr>
        <w:t xml:space="preserve">when different growth media </w:t>
      </w:r>
      <w:del w:id="455" w:author="Unemo Magnus, USÖ Labmed länsklinik" w:date="2016-11-16T20:15:00Z">
        <w:r w:rsidR="00E941DE" w:rsidRPr="006F644E" w:rsidDel="004677BC">
          <w:rPr>
            <w:rFonts w:ascii="Times New Roman" w:hAnsi="Times New Roman" w:cs="Times New Roman"/>
            <w:sz w:val="24"/>
            <w:szCs w:val="24"/>
          </w:rPr>
          <w:delText xml:space="preserve">where </w:delText>
        </w:r>
      </w:del>
      <w:ins w:id="456" w:author="Unemo Magnus, USÖ Labmed länsklinik" w:date="2016-11-16T20:15:00Z">
        <w:r w:rsidR="004677BC">
          <w:rPr>
            <w:rFonts w:ascii="Times New Roman" w:hAnsi="Times New Roman" w:cs="Times New Roman"/>
            <w:sz w:val="24"/>
            <w:szCs w:val="24"/>
          </w:rPr>
          <w:t>were</w:t>
        </w:r>
        <w:r w:rsidR="004677BC" w:rsidRPr="006F644E">
          <w:rPr>
            <w:rFonts w:ascii="Times New Roman" w:hAnsi="Times New Roman" w:cs="Times New Roman"/>
            <w:sz w:val="24"/>
            <w:szCs w:val="24"/>
          </w:rPr>
          <w:t xml:space="preserve"> </w:t>
        </w:r>
      </w:ins>
      <w:r w:rsidR="00E941DE" w:rsidRPr="006F644E">
        <w:rPr>
          <w:rFonts w:ascii="Times New Roman" w:hAnsi="Times New Roman" w:cs="Times New Roman"/>
          <w:sz w:val="24"/>
          <w:szCs w:val="24"/>
        </w:rPr>
        <w:t>used</w:t>
      </w:r>
      <w:del w:id="457" w:author="Unemo Magnus, USÖ Labmed länsklinik" w:date="2016-11-16T20:16:00Z">
        <w:r w:rsidR="00E941DE" w:rsidRPr="006F644E" w:rsidDel="00A8407B">
          <w:rPr>
            <w:rFonts w:ascii="Times New Roman" w:hAnsi="Times New Roman" w:cs="Times New Roman"/>
            <w:sz w:val="24"/>
            <w:szCs w:val="24"/>
          </w:rPr>
          <w:delText>,</w:delText>
        </w:r>
        <w:r w:rsidR="00820AA6" w:rsidRPr="006F644E" w:rsidDel="00A8407B">
          <w:rPr>
            <w:rFonts w:ascii="Times New Roman" w:hAnsi="Times New Roman" w:cs="Times New Roman"/>
            <w:sz w:val="24"/>
            <w:szCs w:val="24"/>
          </w:rPr>
          <w:delText xml:space="preserve"> as</w:delText>
        </w:r>
        <w:r w:rsidR="00E941DE" w:rsidRPr="006F644E" w:rsidDel="00A8407B">
          <w:rPr>
            <w:rFonts w:ascii="Times New Roman" w:hAnsi="Times New Roman" w:cs="Times New Roman"/>
            <w:sz w:val="24"/>
            <w:szCs w:val="24"/>
          </w:rPr>
          <w:delText xml:space="preserve"> MICs are lower when</w:delText>
        </w:r>
        <w:r w:rsidR="00E57E2C" w:rsidRPr="006F644E" w:rsidDel="00A8407B">
          <w:rPr>
            <w:rFonts w:ascii="Times New Roman" w:hAnsi="Times New Roman" w:cs="Times New Roman"/>
            <w:sz w:val="24"/>
            <w:szCs w:val="24"/>
          </w:rPr>
          <w:delText xml:space="preserve"> GC</w:delText>
        </w:r>
        <w:r w:rsidR="00E941DE" w:rsidRPr="006F644E" w:rsidDel="00A8407B">
          <w:rPr>
            <w:rFonts w:ascii="Times New Roman" w:hAnsi="Times New Roman" w:cs="Times New Roman"/>
            <w:sz w:val="24"/>
            <w:szCs w:val="24"/>
          </w:rPr>
          <w:delText xml:space="preserve"> agar is used compared to the richer chocolate agar</w:delText>
        </w:r>
      </w:del>
      <w:ins w:id="458" w:author="Unemo Magnus, USÖ Labmed länsklinik" w:date="2016-11-14T17:53:00Z">
        <w:r w:rsidR="006F644E">
          <w:rPr>
            <w:rFonts w:ascii="Times New Roman" w:hAnsi="Times New Roman" w:cs="Times New Roman"/>
            <w:sz w:val="24"/>
            <w:szCs w:val="24"/>
          </w:rPr>
          <w:t>.</w:t>
        </w:r>
      </w:ins>
      <w:r w:rsidR="00E941DE" w:rsidRPr="006F644E">
        <w:rPr>
          <w:rFonts w:ascii="Times New Roman" w:hAnsi="Times New Roman" w:cs="Times New Roman"/>
          <w:sz w:val="24"/>
          <w:szCs w:val="24"/>
        </w:rPr>
        <w:fldChar w:fldCharType="begin"/>
      </w:r>
      <w:r w:rsidR="00E941DE" w:rsidRPr="006F644E">
        <w:rPr>
          <w:rFonts w:ascii="Times New Roman" w:hAnsi="Times New Roman" w:cs="Times New Roman"/>
          <w:sz w:val="24"/>
          <w:szCs w:val="24"/>
        </w:rPr>
        <w:instrText xml:space="preserve"> ADDIN ZOTERO_ITEM CSL_CITATION {"citationID":"dNKshUFO","properties":{"formattedCitation":"{\\rtf \\super 5\\nosupersub{}}","plainCitation":"5"},"citationItems":[{"id":416,"uris":["http://zotero.org/users/1321783/items/ZDQXET76"],"uri":["http://zotero.org/users/1321783/items/ZDQXET76"],"itemData":{"id":416,"type":"article-journal","title":"Antimicrobial susceptibility of Neisseria gonorrhoeae isolates determined by the agar dilution, disk diffusion and Etest methods: comparison of results using GC agar and chocolate agar","container-title":"International Journal of Antimicrobial Agents","page":"457-460","volume":"35","issue":"5","source":"ScienceDirect","abstract":"Although the use of GC agar for determining Neisseria gonorrhoeae antimicrobial susceptibilities is suggested by Clinical and Laboratory Standard Institute (CLSI) guidelines, chocolate agar is still used in some regions owing to its low cost and availability. To determine the differences in susceptibilities determined using GC and chocolate agars, 163 non-duplicate N. gonorrhoeae isolates were tested. Minimum inhibitory concentrations (MICs) and percent susceptibilities determined using the GC agar dilution method, respectively, were as follows: ceftriaxone, 0.004–0.125 mg/L, 100%; cefixime, 0.002 mg/L to &amp;gt;32 mg/L, 98.2%; and ciprofloxacin, 0.002 mg/L to &amp;gt;32 mg/L, 3.1%. Comparison of ceftriaxone MICs determined by the Etest using GC agar and chocolate agar showed that use of GC agar tended to result in lower MICs than GC agar dilution, whilst use of chocolate agar tended to result in higher MICs (concordance, 55.8% and 82.8%, respectively). Disk inhibition zones obtained using GC agar and chocolate agar (and their correlation coefficients) were, respectively: ceftriaxone, 35–55 mm and 25–50 mm (0.46); ciprofloxacin, 6–55 mm and 6–43 mm (0.84); and penicillin, 6–47 mm and 6–50 mm (0.93). Use of chocolate agar with the disk diffusion method for ceftriaxone was associated with a 5.5% false resistance rate. In summary, compared with GC agar, susceptibility testing using chocolate agar tends to yield higher MICs with the Etest and smaller disk inhibition zones with disk diffusion methods. Clinical microbiology laboratories should strictly adhere to CLSI recommendations by using GC agar instead of chocolate agar when performing susceptibility testing for N. gonorrhoeae.","DOI":"10.1016/j.ijantimicag.2010.01.007","ISSN":"0924-8579","shortTitle":"Antimicrobial susceptibility of Neisseria gonorrhoeae isolates determined by the agar dilution, disk diffusion and Etest methods","journalAbbreviation":"International Journal of Antimicrobial Agents","author":[{"family":"Liao","given":"Chun-Hsing"},{"family":"Lai","given":"Chih-Cheng"},{"family":"Hsu","given":"Meng-Shuian"},{"family":"Chu","given":"Fang-Yeh"},{"family":"Wu","given":"Mei-Yu"},{"family":"Huang","given":"Yu-Tsung"},{"family":"Hsueh","given":"Po-Ren"}],"issued":{"date-parts":[["2010",5]]}}}],"schema":"https://github.com/citation-style-language/schema/raw/master/csl-citation.json"} </w:instrText>
      </w:r>
      <w:r w:rsidR="00E941DE" w:rsidRPr="006F644E">
        <w:rPr>
          <w:rFonts w:ascii="Times New Roman" w:hAnsi="Times New Roman" w:cs="Times New Roman"/>
          <w:sz w:val="24"/>
          <w:szCs w:val="24"/>
        </w:rPr>
        <w:fldChar w:fldCharType="separate"/>
      </w:r>
      <w:r w:rsidR="0054156B" w:rsidRPr="006F644E">
        <w:rPr>
          <w:rFonts w:ascii="Times New Roman" w:hAnsi="Times New Roman" w:cs="Times New Roman"/>
          <w:sz w:val="24"/>
          <w:szCs w:val="24"/>
          <w:vertAlign w:val="superscript"/>
        </w:rPr>
        <w:t>5</w:t>
      </w:r>
      <w:r w:rsidR="00E941DE" w:rsidRPr="006F644E">
        <w:rPr>
          <w:rFonts w:ascii="Times New Roman" w:hAnsi="Times New Roman" w:cs="Times New Roman"/>
          <w:sz w:val="24"/>
          <w:szCs w:val="24"/>
        </w:rPr>
        <w:fldChar w:fldCharType="end"/>
      </w:r>
      <w:del w:id="459" w:author="Unemo Magnus, USÖ Labmed länsklinik" w:date="2016-11-14T17:53:00Z">
        <w:r w:rsidR="00E941DE" w:rsidRPr="006F644E" w:rsidDel="006F644E">
          <w:rPr>
            <w:rFonts w:ascii="Times New Roman" w:hAnsi="Times New Roman" w:cs="Times New Roman"/>
            <w:sz w:val="24"/>
            <w:szCs w:val="24"/>
          </w:rPr>
          <w:delText>.</w:delText>
        </w:r>
      </w:del>
      <w:r w:rsidR="00E941DE" w:rsidRPr="006F644E">
        <w:rPr>
          <w:rFonts w:ascii="Times New Roman" w:hAnsi="Times New Roman" w:cs="Times New Roman"/>
          <w:sz w:val="24"/>
          <w:szCs w:val="24"/>
        </w:rPr>
        <w:t xml:space="preserve"> </w:t>
      </w:r>
      <w:r w:rsidR="001A5C4D" w:rsidRPr="006F644E">
        <w:rPr>
          <w:rFonts w:ascii="Times New Roman" w:hAnsi="Times New Roman" w:cs="Times New Roman"/>
          <w:sz w:val="24"/>
          <w:szCs w:val="24"/>
        </w:rPr>
        <w:t>A multicentre study revealed that</w:t>
      </w:r>
      <w:ins w:id="460" w:author="Unemo Magnus, USÖ Labmed länsklinik" w:date="2016-11-16T20:19:00Z">
        <w:r w:rsidR="00A8407B">
          <w:rPr>
            <w:rFonts w:ascii="Times New Roman" w:hAnsi="Times New Roman" w:cs="Times New Roman"/>
            <w:sz w:val="24"/>
            <w:szCs w:val="24"/>
          </w:rPr>
          <w:t xml:space="preserve">, despite use of different media and protocols, </w:t>
        </w:r>
      </w:ins>
      <w:del w:id="461" w:author="Unemo Magnus, USÖ Labmed länsklinik" w:date="2016-11-16T20:19:00Z">
        <w:r w:rsidR="001A5C4D" w:rsidRPr="006F644E" w:rsidDel="00A8407B">
          <w:rPr>
            <w:rFonts w:ascii="Times New Roman" w:hAnsi="Times New Roman" w:cs="Times New Roman"/>
            <w:sz w:val="24"/>
            <w:szCs w:val="24"/>
          </w:rPr>
          <w:delText xml:space="preserve"> </w:delText>
        </w:r>
      </w:del>
      <w:ins w:id="462" w:author="Unemo Magnus, USÖ Labmed länsklinik" w:date="2016-11-16T20:19:00Z">
        <w:r w:rsidR="00A8407B">
          <w:rPr>
            <w:rFonts w:ascii="Times New Roman" w:hAnsi="Times New Roman" w:cs="Times New Roman"/>
            <w:sz w:val="24"/>
            <w:szCs w:val="24"/>
          </w:rPr>
          <w:t xml:space="preserve">the </w:t>
        </w:r>
      </w:ins>
      <w:r w:rsidR="001A5C4D" w:rsidRPr="006F644E">
        <w:rPr>
          <w:rFonts w:ascii="Times New Roman" w:hAnsi="Times New Roman" w:cs="Times New Roman"/>
          <w:sz w:val="24"/>
          <w:szCs w:val="24"/>
        </w:rPr>
        <w:t>overall agreement</w:t>
      </w:r>
      <w:del w:id="463" w:author="Unemo Magnus, USÖ Labmed länsklinik" w:date="2016-11-16T20:17:00Z">
        <w:r w:rsidR="001A5C4D" w:rsidRPr="006F644E" w:rsidDel="00A8407B">
          <w:rPr>
            <w:rFonts w:ascii="Times New Roman" w:hAnsi="Times New Roman" w:cs="Times New Roman"/>
            <w:sz w:val="24"/>
            <w:szCs w:val="24"/>
          </w:rPr>
          <w:delText>s</w:delText>
        </w:r>
      </w:del>
      <w:r w:rsidR="001A5C4D" w:rsidRPr="006F644E">
        <w:rPr>
          <w:rFonts w:ascii="Times New Roman" w:hAnsi="Times New Roman" w:cs="Times New Roman"/>
          <w:sz w:val="24"/>
          <w:szCs w:val="24"/>
        </w:rPr>
        <w:t xml:space="preserve"> </w:t>
      </w:r>
      <w:r w:rsidR="00935664" w:rsidRPr="006F644E">
        <w:rPr>
          <w:rFonts w:ascii="Times New Roman" w:hAnsi="Times New Roman" w:cs="Times New Roman"/>
          <w:sz w:val="24"/>
          <w:szCs w:val="24"/>
        </w:rPr>
        <w:t xml:space="preserve">between the different methods </w:t>
      </w:r>
      <w:del w:id="464" w:author="Unemo Magnus, USÖ Labmed länsklinik" w:date="2016-11-16T20:18:00Z">
        <w:r w:rsidR="00935664" w:rsidRPr="006F644E" w:rsidDel="00A8407B">
          <w:rPr>
            <w:rFonts w:ascii="Times New Roman" w:hAnsi="Times New Roman" w:cs="Times New Roman"/>
            <w:sz w:val="24"/>
            <w:szCs w:val="24"/>
          </w:rPr>
          <w:delText xml:space="preserve">is </w:delText>
        </w:r>
      </w:del>
      <w:ins w:id="465" w:author="Unemo Magnus, USÖ Labmed länsklinik" w:date="2016-11-16T20:18:00Z">
        <w:r w:rsidR="00A8407B">
          <w:rPr>
            <w:rFonts w:ascii="Times New Roman" w:hAnsi="Times New Roman" w:cs="Times New Roman"/>
            <w:sz w:val="24"/>
            <w:szCs w:val="24"/>
          </w:rPr>
          <w:t>was</w:t>
        </w:r>
        <w:r w:rsidR="00A8407B" w:rsidRPr="006F644E">
          <w:rPr>
            <w:rFonts w:ascii="Times New Roman" w:hAnsi="Times New Roman" w:cs="Times New Roman"/>
            <w:sz w:val="24"/>
            <w:szCs w:val="24"/>
          </w:rPr>
          <w:t xml:space="preserve"> </w:t>
        </w:r>
      </w:ins>
      <w:commentRangeStart w:id="466"/>
      <w:r w:rsidR="00935664" w:rsidRPr="006F644E">
        <w:rPr>
          <w:rFonts w:ascii="Times New Roman" w:hAnsi="Times New Roman" w:cs="Times New Roman"/>
          <w:sz w:val="24"/>
          <w:szCs w:val="24"/>
        </w:rPr>
        <w:t>&gt;70%</w:t>
      </w:r>
      <w:commentRangeEnd w:id="466"/>
      <w:r w:rsidR="00A8407B">
        <w:rPr>
          <w:rStyle w:val="CommentReference"/>
        </w:rPr>
        <w:commentReference w:id="466"/>
      </w:r>
      <w:del w:id="467" w:author="Unemo Magnus, USÖ Labmed länsklinik" w:date="2016-11-16T20:18:00Z">
        <w:r w:rsidR="008C34A4" w:rsidRPr="006F644E" w:rsidDel="00A8407B">
          <w:rPr>
            <w:rFonts w:ascii="Times New Roman" w:hAnsi="Times New Roman" w:cs="Times New Roman"/>
            <w:sz w:val="24"/>
            <w:szCs w:val="24"/>
          </w:rPr>
          <w:delText xml:space="preserve"> </w:delText>
        </w:r>
        <w:r w:rsidR="005A0079" w:rsidRPr="006F644E" w:rsidDel="00A8407B">
          <w:rPr>
            <w:rFonts w:ascii="Times New Roman" w:hAnsi="Times New Roman" w:cs="Times New Roman"/>
            <w:sz w:val="24"/>
            <w:szCs w:val="24"/>
          </w:rPr>
          <w:delText>and</w:delText>
        </w:r>
        <w:r w:rsidR="00935664" w:rsidRPr="006F644E" w:rsidDel="00A8407B">
          <w:rPr>
            <w:rFonts w:ascii="Times New Roman" w:hAnsi="Times New Roman" w:cs="Times New Roman"/>
            <w:sz w:val="24"/>
            <w:szCs w:val="24"/>
          </w:rPr>
          <w:delText xml:space="preserve"> Etest was in better agreement with agar dilution than disk diffusion</w:delText>
        </w:r>
      </w:del>
      <w:ins w:id="468" w:author="Unemo Magnus, USÖ Labmed länsklinik" w:date="2016-11-14T17:53:00Z">
        <w:r w:rsidR="006F644E">
          <w:rPr>
            <w:rFonts w:ascii="Times New Roman" w:hAnsi="Times New Roman" w:cs="Times New Roman"/>
            <w:sz w:val="24"/>
            <w:szCs w:val="24"/>
          </w:rPr>
          <w:t>.</w:t>
        </w:r>
      </w:ins>
      <w:r w:rsidR="00240E9B" w:rsidRPr="006F644E">
        <w:rPr>
          <w:rFonts w:ascii="Times New Roman" w:hAnsi="Times New Roman" w:cs="Times New Roman"/>
          <w:sz w:val="24"/>
          <w:szCs w:val="24"/>
        </w:rPr>
        <w:fldChar w:fldCharType="begin"/>
      </w:r>
      <w:r w:rsidR="00240E9B" w:rsidRPr="006F644E">
        <w:rPr>
          <w:rFonts w:ascii="Times New Roman" w:hAnsi="Times New Roman" w:cs="Times New Roman"/>
          <w:sz w:val="24"/>
          <w:szCs w:val="24"/>
        </w:rPr>
        <w:instrText xml:space="preserve"> ADDIN ZOTERO_ITEM CSL_CITATION {"citationID":"pdTLDxc7","properties":{"formattedCitation":"{\\rtf \\super 6\\nosupersub{}}","plainCitation":"6"},"citationItems":[{"id":412,"uris":["http://zotero.org/users/1321783/items/7SRKJ6PI"],"uri":["http://zotero.org/users/1321783/items/7SRKJ6PI"],"itemData":{"id":412,"type":"article-journal","title":"Comparability of laboratory diagnosis and antimicrobial susceptibility testing of Neisseria gonorrhoeae from reference laboratories in Western Europe","container-title":"The Journal of Antimicrobial Chemotherapy","page":"580-586","volume":"58","issue":"3","source":"PubMed","abstract":"OBJECTIVES: The aim of this study was to obtain information on the comparability of methods for the laboratory diagnosis of bacterial sexually transmitted infections (STIs) that contribute to the surveillance data in the European Union (EU) and Norway. Surveillance of bacterial STIs is important across Europe because of the movement of individuals between countries at a time when STI incidence appears to be increasing in many countries.\nMETHODS: Cross-sectional survey using a questionnaire, to provide information on laboratory methods for the diagnosis of gonorrhoea, and a panel of strains of Neisseria gonorrhoeae, to compare susceptibility testing, was circulated to laboratories in the EU and Norway.\nRESULTS: The questionnaire revealed marked diversity in the methodologies used for the laboratory diagnosis of gonorrhoea across Europe. Fourteen laboratories participated in an exchange of gonococcal strains to assess the methodology in current use for susceptibility testing. The methods included disc diffusion and determination of the minimum inhibitory concentration (MIC) using agar dilution and/or Etest. There was no common method used, each centre varied from another by at least one procedure. Overall agreement using all methods was &gt;70%, being highest for ceftriaxone and lowest for tetracycline. Disc diffusion gave the lowest agreement with the consensus compared with determination of MIC by either agar dilution or Etest.\nCONCLUSIONS: A variety of methods were used across the EU and Norway for the laboratory diagnosis and susceptibility testing and resulted in poor concordance between laboratories on the definition of resistant N. gonorrhoeae. This suggests that there is a need for greater standardization of methodology that provides surveillance data in the EU and Norway.","DOI":"10.1093/jac/dkl264","ISSN":"0305-7453","note":"PMID: 16807252","journalAbbreviation":"J. Antimicrob. Chemother.","language":"ENG","author":[{"family":"Ison","given":"C. A."},{"family":"Martin","given":"I. M. C."},{"family":"Lowndes","given":"C. M."},{"family":"Fenton","given":"K. A."},{"literal":"ESSTI Network"}],"issued":{"date-parts":[["2006",9]]},"PMID":"16807252"}}],"schema":"https://github.com/citation-style-language/schema/raw/master/csl-citation.json"} </w:instrText>
      </w:r>
      <w:r w:rsidR="00240E9B" w:rsidRPr="006F644E">
        <w:rPr>
          <w:rFonts w:ascii="Times New Roman" w:hAnsi="Times New Roman" w:cs="Times New Roman"/>
          <w:sz w:val="24"/>
          <w:szCs w:val="24"/>
        </w:rPr>
        <w:fldChar w:fldCharType="separate"/>
      </w:r>
      <w:r w:rsidR="0054156B" w:rsidRPr="006F644E">
        <w:rPr>
          <w:rFonts w:ascii="Times New Roman" w:hAnsi="Times New Roman" w:cs="Times New Roman"/>
          <w:sz w:val="24"/>
          <w:szCs w:val="24"/>
          <w:vertAlign w:val="superscript"/>
        </w:rPr>
        <w:t>6</w:t>
      </w:r>
      <w:r w:rsidR="00240E9B" w:rsidRPr="006F644E">
        <w:rPr>
          <w:rFonts w:ascii="Times New Roman" w:hAnsi="Times New Roman" w:cs="Times New Roman"/>
          <w:sz w:val="24"/>
          <w:szCs w:val="24"/>
        </w:rPr>
        <w:fldChar w:fldCharType="end"/>
      </w:r>
      <w:del w:id="469" w:author="Unemo Magnus, USÖ Labmed länsklinik" w:date="2016-11-14T17:53:00Z">
        <w:r w:rsidR="00935664" w:rsidRPr="006F644E" w:rsidDel="006F644E">
          <w:rPr>
            <w:rFonts w:ascii="Times New Roman" w:hAnsi="Times New Roman" w:cs="Times New Roman"/>
            <w:sz w:val="24"/>
            <w:szCs w:val="24"/>
          </w:rPr>
          <w:delText>.</w:delText>
        </w:r>
      </w:del>
      <w:r w:rsidR="00DA1D57" w:rsidRPr="006F644E">
        <w:rPr>
          <w:rFonts w:ascii="Times New Roman" w:hAnsi="Times New Roman" w:cs="Times New Roman"/>
          <w:sz w:val="24"/>
          <w:szCs w:val="24"/>
        </w:rPr>
        <w:t xml:space="preserve"> Unfortunately</w:t>
      </w:r>
      <w:ins w:id="470" w:author="Unemo Magnus, USÖ Labmed länsklinik" w:date="2016-11-17T12:09:00Z">
        <w:r w:rsidR="00A83069">
          <w:rPr>
            <w:rFonts w:ascii="Times New Roman" w:hAnsi="Times New Roman" w:cs="Times New Roman"/>
            <w:sz w:val="24"/>
            <w:szCs w:val="24"/>
          </w:rPr>
          <w:t>,</w:t>
        </w:r>
      </w:ins>
      <w:r w:rsidR="00DA1D57" w:rsidRPr="006F644E">
        <w:rPr>
          <w:rFonts w:ascii="Times New Roman" w:hAnsi="Times New Roman" w:cs="Times New Roman"/>
          <w:sz w:val="24"/>
          <w:szCs w:val="24"/>
        </w:rPr>
        <w:t xml:space="preserve"> these methods </w:t>
      </w:r>
      <w:del w:id="471" w:author="Unemo Magnus, USÖ Labmed länsklinik" w:date="2016-11-16T20:23:00Z">
        <w:r w:rsidR="00DA1D57" w:rsidRPr="006F644E" w:rsidDel="00C85C27">
          <w:rPr>
            <w:rFonts w:ascii="Times New Roman" w:hAnsi="Times New Roman" w:cs="Times New Roman"/>
            <w:sz w:val="24"/>
            <w:szCs w:val="24"/>
          </w:rPr>
          <w:delText xml:space="preserve">are </w:delText>
        </w:r>
      </w:del>
      <w:ins w:id="472" w:author="Unemo Magnus, USÖ Labmed länsklinik" w:date="2016-11-16T20:23:00Z">
        <w:r w:rsidR="00C85C27" w:rsidRPr="006F644E">
          <w:rPr>
            <w:rFonts w:ascii="Times New Roman" w:hAnsi="Times New Roman" w:cs="Times New Roman"/>
            <w:sz w:val="24"/>
            <w:szCs w:val="24"/>
          </w:rPr>
          <w:t>are relatively slow (~24 hours)</w:t>
        </w:r>
        <w:r w:rsidR="00C85C27">
          <w:rPr>
            <w:rFonts w:ascii="Times New Roman" w:hAnsi="Times New Roman" w:cs="Times New Roman"/>
            <w:sz w:val="24"/>
            <w:szCs w:val="24"/>
          </w:rPr>
          <w:t>,</w:t>
        </w:r>
        <w:r w:rsidR="00C85C27" w:rsidRPr="00C85C27">
          <w:rPr>
            <w:rFonts w:ascii="Times New Roman" w:hAnsi="Times New Roman" w:cs="Times New Roman"/>
            <w:sz w:val="24"/>
            <w:szCs w:val="24"/>
          </w:rPr>
          <w:t xml:space="preserve"> </w:t>
        </w:r>
      </w:ins>
      <w:ins w:id="473" w:author="Unemo Magnus, USÖ Labmed länsklinik" w:date="2016-11-17T12:09:00Z">
        <w:r w:rsidR="00A83069">
          <w:rPr>
            <w:rFonts w:ascii="Times New Roman" w:hAnsi="Times New Roman" w:cs="Times New Roman"/>
            <w:sz w:val="24"/>
            <w:szCs w:val="24"/>
          </w:rPr>
          <w:t xml:space="preserve">subjective, </w:t>
        </w:r>
      </w:ins>
      <w:ins w:id="474" w:author="Unemo Magnus, USÖ Labmed länsklinik" w:date="2016-11-16T20:23:00Z">
        <w:r w:rsidR="00C85C27" w:rsidRPr="006F644E">
          <w:rPr>
            <w:rFonts w:ascii="Times New Roman" w:hAnsi="Times New Roman" w:cs="Times New Roman"/>
            <w:sz w:val="24"/>
            <w:szCs w:val="24"/>
          </w:rPr>
          <w:t>require expertise</w:t>
        </w:r>
      </w:ins>
      <w:del w:id="475" w:author="Unemo Magnus, USÖ Labmed länsklinik" w:date="2016-11-16T20:24:00Z">
        <w:r w:rsidR="00DA1D57" w:rsidRPr="006F644E" w:rsidDel="00C85C27">
          <w:rPr>
            <w:rFonts w:ascii="Times New Roman" w:hAnsi="Times New Roman" w:cs="Times New Roman"/>
            <w:sz w:val="24"/>
            <w:szCs w:val="24"/>
          </w:rPr>
          <w:delText>expensive</w:delText>
        </w:r>
      </w:del>
      <w:r w:rsidR="00DA1D57" w:rsidRPr="006F644E">
        <w:rPr>
          <w:rFonts w:ascii="Times New Roman" w:hAnsi="Times New Roman" w:cs="Times New Roman"/>
          <w:sz w:val="24"/>
          <w:szCs w:val="24"/>
        </w:rPr>
        <w:t xml:space="preserve">, </w:t>
      </w:r>
      <w:del w:id="476" w:author="Unemo Magnus, USÖ Labmed länsklinik" w:date="2016-11-16T20:23:00Z">
        <w:r w:rsidR="00DA1D57" w:rsidRPr="006F644E" w:rsidDel="00C85C27">
          <w:rPr>
            <w:rFonts w:ascii="Times New Roman" w:hAnsi="Times New Roman" w:cs="Times New Roman"/>
            <w:sz w:val="24"/>
            <w:szCs w:val="24"/>
          </w:rPr>
          <w:delText xml:space="preserve">require expertise </w:delText>
        </w:r>
      </w:del>
      <w:r w:rsidR="00DA1D57" w:rsidRPr="006F644E">
        <w:rPr>
          <w:rFonts w:ascii="Times New Roman" w:hAnsi="Times New Roman" w:cs="Times New Roman"/>
          <w:sz w:val="24"/>
          <w:szCs w:val="24"/>
        </w:rPr>
        <w:t>and</w:t>
      </w:r>
      <w:ins w:id="477" w:author="Unemo Magnus, USÖ Labmed länsklinik" w:date="2016-11-16T20:23:00Z">
        <w:r w:rsidR="00C85C27">
          <w:rPr>
            <w:rFonts w:ascii="Times New Roman" w:hAnsi="Times New Roman" w:cs="Times New Roman"/>
            <w:sz w:val="24"/>
            <w:szCs w:val="24"/>
          </w:rPr>
          <w:t>/or are expensive</w:t>
        </w:r>
      </w:ins>
      <w:del w:id="478" w:author="Unemo Magnus, USÖ Labmed länsklinik" w:date="2016-11-16T20:23:00Z">
        <w:r w:rsidR="00DA1D57" w:rsidRPr="006F644E" w:rsidDel="00C85C27">
          <w:rPr>
            <w:rFonts w:ascii="Times New Roman" w:hAnsi="Times New Roman" w:cs="Times New Roman"/>
            <w:sz w:val="24"/>
            <w:szCs w:val="24"/>
          </w:rPr>
          <w:delText xml:space="preserve"> are relatively slow (~24 hours)</w:delText>
        </w:r>
      </w:del>
      <w:r w:rsidR="00DA1D57" w:rsidRPr="006F644E">
        <w:rPr>
          <w:rFonts w:ascii="Times New Roman" w:hAnsi="Times New Roman" w:cs="Times New Roman"/>
          <w:sz w:val="24"/>
          <w:szCs w:val="24"/>
        </w:rPr>
        <w:t>.</w:t>
      </w:r>
      <w:r w:rsidR="001D53E2" w:rsidRPr="006F644E">
        <w:rPr>
          <w:rFonts w:ascii="Times New Roman" w:hAnsi="Times New Roman" w:cs="Times New Roman"/>
          <w:sz w:val="24"/>
          <w:szCs w:val="24"/>
        </w:rPr>
        <w:t xml:space="preserve"> </w:t>
      </w:r>
      <w:r w:rsidR="00EB3954" w:rsidRPr="006F644E">
        <w:rPr>
          <w:rFonts w:ascii="Times New Roman" w:hAnsi="Times New Roman" w:cs="Times New Roman"/>
          <w:sz w:val="24"/>
          <w:szCs w:val="24"/>
        </w:rPr>
        <w:t xml:space="preserve">Faster methods that allow </w:t>
      </w:r>
      <w:del w:id="479" w:author="Unemo Magnus, USÖ Labmed länsklinik" w:date="2016-11-15T15:10:00Z">
        <w:r w:rsidR="00EB3954" w:rsidRPr="006F644E" w:rsidDel="008327C8">
          <w:rPr>
            <w:rFonts w:ascii="Times New Roman" w:hAnsi="Times New Roman" w:cs="Times New Roman"/>
            <w:sz w:val="24"/>
            <w:szCs w:val="24"/>
          </w:rPr>
          <w:delText xml:space="preserve">to obtain </w:delText>
        </w:r>
      </w:del>
      <w:r w:rsidR="00EB3954" w:rsidRPr="006F644E">
        <w:rPr>
          <w:rFonts w:ascii="Times New Roman" w:hAnsi="Times New Roman" w:cs="Times New Roman"/>
          <w:sz w:val="24"/>
          <w:szCs w:val="24"/>
        </w:rPr>
        <w:t xml:space="preserve">results </w:t>
      </w:r>
      <w:ins w:id="480" w:author="Unemo Magnus, USÖ Labmed länsklinik" w:date="2016-11-15T15:10:00Z">
        <w:r w:rsidR="008327C8" w:rsidRPr="006F644E">
          <w:rPr>
            <w:rFonts w:ascii="Times New Roman" w:hAnsi="Times New Roman" w:cs="Times New Roman"/>
            <w:sz w:val="24"/>
            <w:szCs w:val="24"/>
          </w:rPr>
          <w:t xml:space="preserve">to </w:t>
        </w:r>
        <w:r w:rsidR="008327C8">
          <w:rPr>
            <w:rFonts w:ascii="Times New Roman" w:hAnsi="Times New Roman" w:cs="Times New Roman"/>
            <w:sz w:val="24"/>
            <w:szCs w:val="24"/>
          </w:rPr>
          <w:t xml:space="preserve">be </w:t>
        </w:r>
        <w:r w:rsidR="008327C8" w:rsidRPr="006F644E">
          <w:rPr>
            <w:rFonts w:ascii="Times New Roman" w:hAnsi="Times New Roman" w:cs="Times New Roman"/>
            <w:sz w:val="24"/>
            <w:szCs w:val="24"/>
          </w:rPr>
          <w:t>obtain</w:t>
        </w:r>
        <w:r w:rsidR="008327C8">
          <w:rPr>
            <w:rFonts w:ascii="Times New Roman" w:hAnsi="Times New Roman" w:cs="Times New Roman"/>
            <w:sz w:val="24"/>
            <w:szCs w:val="24"/>
          </w:rPr>
          <w:t>ed</w:t>
        </w:r>
        <w:r w:rsidR="008327C8" w:rsidRPr="006F644E">
          <w:rPr>
            <w:rFonts w:ascii="Times New Roman" w:hAnsi="Times New Roman" w:cs="Times New Roman"/>
            <w:sz w:val="24"/>
            <w:szCs w:val="24"/>
          </w:rPr>
          <w:t xml:space="preserve"> </w:t>
        </w:r>
      </w:ins>
      <w:r w:rsidR="00EB3954" w:rsidRPr="006F644E">
        <w:rPr>
          <w:rFonts w:ascii="Times New Roman" w:hAnsi="Times New Roman" w:cs="Times New Roman"/>
          <w:sz w:val="24"/>
          <w:szCs w:val="24"/>
        </w:rPr>
        <w:t>on the same day have been developed for other bacteria</w:t>
      </w:r>
      <w:ins w:id="481" w:author="Unemo Magnus, USÖ Labmed länsklinik" w:date="2016-11-17T12:10:00Z">
        <w:r w:rsidR="00A83069">
          <w:rPr>
            <w:rFonts w:ascii="Times New Roman" w:hAnsi="Times New Roman" w:cs="Times New Roman"/>
            <w:color w:val="FF0000"/>
            <w:sz w:val="24"/>
            <w:szCs w:val="24"/>
            <w:vertAlign w:val="superscript"/>
          </w:rPr>
          <w:t>REFs</w:t>
        </w:r>
      </w:ins>
      <w:r w:rsidR="00EB3954" w:rsidRPr="006F644E">
        <w:rPr>
          <w:rFonts w:ascii="Times New Roman" w:hAnsi="Times New Roman" w:cs="Times New Roman"/>
          <w:sz w:val="24"/>
          <w:szCs w:val="24"/>
        </w:rPr>
        <w:t xml:space="preserve"> but are not available for </w:t>
      </w:r>
      <w:r w:rsidR="00EB3954" w:rsidRPr="006F644E">
        <w:rPr>
          <w:rFonts w:ascii="Times New Roman" w:hAnsi="Times New Roman" w:cs="Times New Roman"/>
          <w:i/>
          <w:sz w:val="24"/>
          <w:szCs w:val="24"/>
        </w:rPr>
        <w:t xml:space="preserve">N. </w:t>
      </w:r>
      <w:del w:id="482" w:author="Unemo Magnus, USÖ Labmed länsklinik" w:date="2016-11-14T17:53:00Z">
        <w:r w:rsidR="00EB3954" w:rsidRPr="006F644E" w:rsidDel="006F644E">
          <w:rPr>
            <w:rFonts w:ascii="Times New Roman" w:hAnsi="Times New Roman" w:cs="Times New Roman"/>
            <w:i/>
            <w:sz w:val="24"/>
            <w:szCs w:val="24"/>
          </w:rPr>
          <w:delText>gonorrhoea</w:delText>
        </w:r>
      </w:del>
      <w:ins w:id="483" w:author="Unemo Magnus, USÖ Labmed länsklinik" w:date="2016-11-14T17:53:00Z">
        <w:r w:rsidR="006F644E">
          <w:rPr>
            <w:rFonts w:ascii="Times New Roman" w:hAnsi="Times New Roman" w:cs="Times New Roman"/>
            <w:i/>
            <w:sz w:val="24"/>
            <w:szCs w:val="24"/>
          </w:rPr>
          <w:t>gonorrhoeae</w:t>
        </w:r>
      </w:ins>
      <w:r w:rsidR="00EB3954" w:rsidRPr="006F644E">
        <w:rPr>
          <w:rFonts w:ascii="Times New Roman" w:hAnsi="Times New Roman" w:cs="Times New Roman"/>
          <w:sz w:val="24"/>
          <w:szCs w:val="24"/>
        </w:rPr>
        <w:t>.</w:t>
      </w:r>
    </w:p>
    <w:p w14:paraId="3AD4460A" w14:textId="34C33F7E" w:rsidR="00B91BC7" w:rsidRPr="006F644E" w:rsidRDefault="000878D6">
      <w:pPr>
        <w:spacing w:after="0" w:line="480" w:lineRule="auto"/>
        <w:ind w:firstLine="426"/>
        <w:jc w:val="both"/>
        <w:rPr>
          <w:rFonts w:ascii="Times New Roman" w:hAnsi="Times New Roman" w:cs="Times New Roman"/>
          <w:sz w:val="24"/>
          <w:szCs w:val="24"/>
        </w:rPr>
        <w:pPrChange w:id="484" w:author="Unemo Magnus, USÖ Labmed länsklinik" w:date="2016-11-17T12:16:00Z">
          <w:pPr>
            <w:spacing w:line="480" w:lineRule="auto"/>
            <w:jc w:val="both"/>
          </w:pPr>
        </w:pPrChange>
      </w:pPr>
      <w:del w:id="485" w:author="Unemo Magnus, USÖ Labmed länsklinik" w:date="2016-11-17T12:11:00Z">
        <w:r w:rsidRPr="006F644E" w:rsidDel="00A83069">
          <w:rPr>
            <w:rFonts w:ascii="Times New Roman" w:hAnsi="Times New Roman" w:cs="Times New Roman"/>
            <w:sz w:val="24"/>
            <w:szCs w:val="24"/>
          </w:rPr>
          <w:delText xml:space="preserve">We </w:delText>
        </w:r>
        <w:r w:rsidR="00FC36F6" w:rsidRPr="006F644E" w:rsidDel="00A83069">
          <w:rPr>
            <w:rFonts w:ascii="Times New Roman" w:hAnsi="Times New Roman" w:cs="Times New Roman"/>
            <w:sz w:val="24"/>
            <w:szCs w:val="24"/>
          </w:rPr>
          <w:delText xml:space="preserve">aimed to develop a broth microdilution assay for </w:delText>
        </w:r>
        <w:r w:rsidR="00FC36F6" w:rsidRPr="006F644E" w:rsidDel="00A83069">
          <w:rPr>
            <w:rFonts w:ascii="Times New Roman" w:hAnsi="Times New Roman" w:cs="Times New Roman"/>
            <w:i/>
            <w:sz w:val="24"/>
            <w:szCs w:val="24"/>
          </w:rPr>
          <w:delText xml:space="preserve">N. </w:delText>
        </w:r>
      </w:del>
      <w:del w:id="486" w:author="Unemo Magnus, USÖ Labmed länsklinik" w:date="2016-11-15T15:09:00Z">
        <w:r w:rsidR="00FC36F6" w:rsidRPr="006F644E" w:rsidDel="008327C8">
          <w:rPr>
            <w:rFonts w:ascii="Times New Roman" w:hAnsi="Times New Roman" w:cs="Times New Roman"/>
            <w:i/>
            <w:sz w:val="24"/>
            <w:szCs w:val="24"/>
          </w:rPr>
          <w:delText xml:space="preserve">gonorrhoea </w:delText>
        </w:r>
      </w:del>
      <w:del w:id="487" w:author="Unemo Magnus, USÖ Labmed länsklinik" w:date="2016-11-17T12:11:00Z">
        <w:r w:rsidR="00FC36F6" w:rsidRPr="006F644E" w:rsidDel="00A83069">
          <w:rPr>
            <w:rFonts w:ascii="Times New Roman" w:hAnsi="Times New Roman" w:cs="Times New Roman"/>
            <w:sz w:val="24"/>
            <w:szCs w:val="24"/>
          </w:rPr>
          <w:delText xml:space="preserve">that is rapid, quantitative and </w:delText>
        </w:r>
        <w:r w:rsidR="008A6B73" w:rsidRPr="006F644E" w:rsidDel="00A83069">
          <w:rPr>
            <w:rFonts w:ascii="Times New Roman" w:hAnsi="Times New Roman" w:cs="Times New Roman"/>
            <w:sz w:val="24"/>
            <w:szCs w:val="24"/>
          </w:rPr>
          <w:delText>inexpensive</w:delText>
        </w:r>
        <w:r w:rsidR="00FC36F6" w:rsidRPr="006F644E" w:rsidDel="00A83069">
          <w:rPr>
            <w:rFonts w:ascii="Times New Roman" w:hAnsi="Times New Roman" w:cs="Times New Roman"/>
            <w:sz w:val="24"/>
            <w:szCs w:val="24"/>
          </w:rPr>
          <w:delText xml:space="preserve">. </w:delText>
        </w:r>
      </w:del>
      <w:ins w:id="488" w:author="Unemo Magnus, USÖ Labmed länsklinik" w:date="2016-11-16T20:29:00Z">
        <w:r w:rsidR="00513910">
          <w:rPr>
            <w:rFonts w:ascii="Times New Roman" w:hAnsi="Times New Roman" w:cs="Times New Roman"/>
            <w:sz w:val="24"/>
            <w:szCs w:val="24"/>
          </w:rPr>
          <w:t xml:space="preserve">For </w:t>
        </w:r>
      </w:ins>
      <w:del w:id="489" w:author="Unemo Magnus, USÖ Labmed länsklinik" w:date="2016-11-16T20:29:00Z">
        <w:r w:rsidR="0019472E" w:rsidRPr="006F644E" w:rsidDel="00513910">
          <w:rPr>
            <w:rFonts w:ascii="Times New Roman" w:hAnsi="Times New Roman" w:cs="Times New Roman"/>
            <w:sz w:val="24"/>
            <w:szCs w:val="24"/>
          </w:rPr>
          <w:delText xml:space="preserve">In </w:delText>
        </w:r>
      </w:del>
      <w:r w:rsidR="0019472E" w:rsidRPr="006F644E">
        <w:rPr>
          <w:rFonts w:ascii="Times New Roman" w:hAnsi="Times New Roman" w:cs="Times New Roman"/>
          <w:sz w:val="24"/>
          <w:szCs w:val="24"/>
        </w:rPr>
        <w:t>many bacterial species</w:t>
      </w:r>
      <w:ins w:id="490" w:author="Unemo Magnus, USÖ Labmed länsklinik" w:date="2016-11-16T20:29:00Z">
        <w:r w:rsidR="00513910">
          <w:rPr>
            <w:rFonts w:ascii="Times New Roman" w:hAnsi="Times New Roman" w:cs="Times New Roman"/>
            <w:sz w:val="24"/>
            <w:szCs w:val="24"/>
          </w:rPr>
          <w:t>,</w:t>
        </w:r>
      </w:ins>
      <w:r w:rsidR="0019472E" w:rsidRPr="006F644E">
        <w:rPr>
          <w:rFonts w:ascii="Times New Roman" w:hAnsi="Times New Roman" w:cs="Times New Roman"/>
          <w:sz w:val="24"/>
          <w:szCs w:val="24"/>
        </w:rPr>
        <w:t xml:space="preserve"> broth microdilution is the reference method due to </w:t>
      </w:r>
      <w:ins w:id="491" w:author="Unemo Magnus, USÖ Labmed länsklinik" w:date="2016-11-16T20:33:00Z">
        <w:r w:rsidR="00047654">
          <w:rPr>
            <w:rFonts w:ascii="Times New Roman" w:hAnsi="Times New Roman" w:cs="Times New Roman"/>
            <w:sz w:val="24"/>
            <w:szCs w:val="24"/>
          </w:rPr>
          <w:t xml:space="preserve">accuracy, </w:t>
        </w:r>
      </w:ins>
      <w:r w:rsidR="0019472E" w:rsidRPr="006F644E">
        <w:rPr>
          <w:rFonts w:ascii="Times New Roman" w:hAnsi="Times New Roman" w:cs="Times New Roman"/>
          <w:sz w:val="24"/>
          <w:szCs w:val="24"/>
        </w:rPr>
        <w:t>low costs and high versatility</w:t>
      </w:r>
      <w:ins w:id="492" w:author="Unemo Magnus, USÖ Labmed länsklinik" w:date="2016-11-14T17:53:00Z">
        <w:r w:rsidR="006F644E">
          <w:rPr>
            <w:rFonts w:ascii="Times New Roman" w:hAnsi="Times New Roman" w:cs="Times New Roman"/>
            <w:sz w:val="24"/>
            <w:szCs w:val="24"/>
          </w:rPr>
          <w:t>.</w:t>
        </w:r>
      </w:ins>
      <w:r w:rsidR="0019472E" w:rsidRPr="006F644E">
        <w:rPr>
          <w:rFonts w:ascii="Times New Roman" w:hAnsi="Times New Roman" w:cs="Times New Roman"/>
          <w:sz w:val="24"/>
          <w:szCs w:val="24"/>
        </w:rPr>
        <w:fldChar w:fldCharType="begin"/>
      </w:r>
      <w:r w:rsidR="00B91BC7" w:rsidRPr="006F644E">
        <w:rPr>
          <w:rFonts w:ascii="Times New Roman" w:hAnsi="Times New Roman" w:cs="Times New Roman"/>
          <w:sz w:val="24"/>
          <w:szCs w:val="24"/>
        </w:rPr>
        <w:instrText xml:space="preserve"> ADDIN ZOTERO_ITEM CSL_CITATION {"citationID":"MkNTVDGn","properties":{"formattedCitation":"{\\rtf \\super 7,8\\nosupersub{}}","plainCitation":"7,8"},"citationItems":[{"id":334,"uris":["http://zotero.org/users/1321783/items/N8PCPSBP"],"uri":["http://zotero.org/users/1321783/items/N8PCPSBP"],"itemData":{"id":334,"type":"article-journal","title":"Antimicrobial Susceptibility Testing: A Review of General Principles and Contemporary Practices","container-title":"Clinical Infectious Diseases","page":"1749-1755","volume":"49","issue":"11","source":"cid.oxfordjournals.org","abstract":"An important task of the clinical microbiology laboratory is the performance of antimicrobial susceptibility testing of significant bacterial isolates. The goals of testing are to detect possible drug resistance in common pathogens and to assure susceptibility to drugs of choice for particular infections. The most widely used testing methods include broth microdilution or rapid automated instrument methods that use commercially marketed materials and devices. Manual methods that provide flexibility and possible cost savings include the disk diffusion and gradient diffusion methods. Each method has strengths and weaknesses, including organisms that may be accurately tested by the method. Some methods provide quantitative results (eg, minimum inhibitory concentration), and all provide qualitative assessments using the categories susceptible, intermediate, or resistant. In general, current testing methods provide accurate detection of common antimicrobial resistance mechanisms. However, newer or emerging mechanisms of resistance require constant vigilance regarding the ability of each test method to accurately detect resistance.","DOI":"10.1086/647952","ISSN":"1058-4838, 1537-6591","note":"00365 \nPMID: 19857164","shortTitle":"Antimicrobial Susceptibility Testing","journalAbbreviation":"Clin Infect Dis.","language":"en","author":[{"family":"Reller","given":"L. Barth"},{"family":"Weinstein","given":"Melvin"},{"family":"Jorgensen","given":"James H."},{"family":"Ferraro","given":"Mary Jane"}],"issued":{"date-parts":[["2009",12,1]]},"PMID":"19857164"},"label":"page"},{"id":184,"uris":["http://zotero.org/users/1321783/items/5X365PZU"],"uri":["http://zotero.org/users/1321783/items/5X365PZU"],"itemData":{"id":184,"type":"article-journal","title":"Agar and broth dilution methods to determine the minimal inhibitory concentration (MIC) of antimicrobial substances","container-title":"Nature Protocols","page":"163-175","volume":"3","issue":"2","source":"www.nature.com","abstract":"The aim of broth and agar dilution methods is to determine the lowest concentration of the assayed antimicrobial agent (minimal inhibitory concentration, MIC) that, under defined test conditions, inhibits the visible growth of the bacterium being investigated. MIC values are used to determine susceptibilities of bacteria to drugs and also to evaluate the activity of new antimicrobial agents. Agar dilution involves the incorporation of different concentrations of the antimicrobial substance into a nutrient agar medium followed by the application of a standardized number of cells to the surface of the agar plate. For broth dilution, often determined in 96-well microtiter plate format, bacteria are inoculated into a liquid growth medium in the presence of different concentrations of an antimicrobial agent. Growth is assessed after incubation for a defined period of time (16–20 h) and the MIC value is read. This protocol applies only to aerobic bacteria and can be completed in 3 d.","DOI":"10.1038/nprot.2007.521","ISSN":"1754-2189","note":"00768","journalAbbreviation":"Nat. Protocols","language":"en","author":[{"family":"Wiegand","given":"Irith"},{"family":"Hilpert","given":"Kai"},{"family":"Hancock","given":"Robert E. W."}],"issued":{"date-parts":[["2008",1]]}},"label":"page"}],"schema":"https://github.com/citation-style-language/schema/raw/master/csl-citation.json"} </w:instrText>
      </w:r>
      <w:r w:rsidR="0019472E" w:rsidRPr="006F644E">
        <w:rPr>
          <w:rFonts w:ascii="Times New Roman" w:hAnsi="Times New Roman" w:cs="Times New Roman"/>
          <w:sz w:val="24"/>
          <w:szCs w:val="24"/>
        </w:rPr>
        <w:fldChar w:fldCharType="separate"/>
      </w:r>
      <w:r w:rsidR="0054156B" w:rsidRPr="006F644E">
        <w:rPr>
          <w:rFonts w:ascii="Times New Roman" w:hAnsi="Times New Roman" w:cs="Times New Roman"/>
          <w:sz w:val="24"/>
          <w:szCs w:val="24"/>
          <w:vertAlign w:val="superscript"/>
        </w:rPr>
        <w:t>7,8</w:t>
      </w:r>
      <w:r w:rsidR="0019472E" w:rsidRPr="006F644E">
        <w:rPr>
          <w:rFonts w:ascii="Times New Roman" w:hAnsi="Times New Roman" w:cs="Times New Roman"/>
          <w:sz w:val="24"/>
          <w:szCs w:val="24"/>
        </w:rPr>
        <w:fldChar w:fldCharType="end"/>
      </w:r>
      <w:del w:id="493" w:author="Unemo Magnus, USÖ Labmed länsklinik" w:date="2016-11-14T17:53:00Z">
        <w:r w:rsidR="0019472E" w:rsidRPr="006F644E" w:rsidDel="006F644E">
          <w:rPr>
            <w:rFonts w:ascii="Times New Roman" w:hAnsi="Times New Roman" w:cs="Times New Roman"/>
            <w:sz w:val="24"/>
            <w:szCs w:val="24"/>
          </w:rPr>
          <w:delText>.</w:delText>
        </w:r>
      </w:del>
      <w:r w:rsidR="0019472E" w:rsidRPr="006F644E">
        <w:rPr>
          <w:rFonts w:ascii="Times New Roman" w:hAnsi="Times New Roman" w:cs="Times New Roman"/>
          <w:sz w:val="24"/>
          <w:szCs w:val="24"/>
        </w:rPr>
        <w:t xml:space="preserve"> Several attempts </w:t>
      </w:r>
      <w:del w:id="494" w:author="Unemo Magnus, USÖ Labmed länsklinik" w:date="2016-11-15T15:11:00Z">
        <w:r w:rsidR="0019472E" w:rsidRPr="006F644E" w:rsidDel="008327C8">
          <w:rPr>
            <w:rFonts w:ascii="Times New Roman" w:hAnsi="Times New Roman" w:cs="Times New Roman"/>
            <w:sz w:val="24"/>
            <w:szCs w:val="24"/>
          </w:rPr>
          <w:delText xml:space="preserve">were </w:delText>
        </w:r>
      </w:del>
      <w:ins w:id="495" w:author="Unemo Magnus, USÖ Labmed länsklinik" w:date="2016-11-15T15:11:00Z">
        <w:r w:rsidR="008327C8">
          <w:rPr>
            <w:rFonts w:ascii="Times New Roman" w:hAnsi="Times New Roman" w:cs="Times New Roman"/>
            <w:sz w:val="24"/>
            <w:szCs w:val="24"/>
          </w:rPr>
          <w:t>have been</w:t>
        </w:r>
        <w:r w:rsidR="008327C8" w:rsidRPr="006F644E">
          <w:rPr>
            <w:rFonts w:ascii="Times New Roman" w:hAnsi="Times New Roman" w:cs="Times New Roman"/>
            <w:sz w:val="24"/>
            <w:szCs w:val="24"/>
          </w:rPr>
          <w:t xml:space="preserve"> </w:t>
        </w:r>
      </w:ins>
      <w:r w:rsidR="0019472E" w:rsidRPr="006F644E">
        <w:rPr>
          <w:rFonts w:ascii="Times New Roman" w:hAnsi="Times New Roman" w:cs="Times New Roman"/>
          <w:sz w:val="24"/>
          <w:szCs w:val="24"/>
        </w:rPr>
        <w:t xml:space="preserve">made to develop a broth microdilution method also for </w:t>
      </w:r>
      <w:r w:rsidR="0019472E" w:rsidRPr="006F644E">
        <w:rPr>
          <w:rFonts w:ascii="Times New Roman" w:hAnsi="Times New Roman" w:cs="Times New Roman"/>
          <w:i/>
          <w:sz w:val="24"/>
          <w:szCs w:val="24"/>
        </w:rPr>
        <w:t xml:space="preserve">N. </w:t>
      </w:r>
      <w:del w:id="496" w:author="Unemo Magnus, USÖ Labmed länsklinik" w:date="2016-11-15T15:09:00Z">
        <w:r w:rsidR="0019472E" w:rsidRPr="006F644E" w:rsidDel="008327C8">
          <w:rPr>
            <w:rFonts w:ascii="Times New Roman" w:hAnsi="Times New Roman" w:cs="Times New Roman"/>
            <w:i/>
            <w:sz w:val="24"/>
            <w:szCs w:val="24"/>
          </w:rPr>
          <w:delText xml:space="preserve">gonorrhoea </w:delText>
        </w:r>
      </w:del>
      <w:ins w:id="497" w:author="Unemo Magnus, USÖ Labmed länsklinik" w:date="2016-11-15T15:09:00Z">
        <w:r w:rsidR="008327C8">
          <w:rPr>
            <w:rFonts w:ascii="Times New Roman" w:hAnsi="Times New Roman" w:cs="Times New Roman"/>
            <w:i/>
            <w:sz w:val="24"/>
            <w:szCs w:val="24"/>
          </w:rPr>
          <w:t>gonorrhoeae</w:t>
        </w:r>
        <w:r w:rsidR="008327C8" w:rsidRPr="006F644E">
          <w:rPr>
            <w:rFonts w:ascii="Times New Roman" w:hAnsi="Times New Roman" w:cs="Times New Roman"/>
            <w:i/>
            <w:sz w:val="24"/>
            <w:szCs w:val="24"/>
          </w:rPr>
          <w:t xml:space="preserve"> </w:t>
        </w:r>
      </w:ins>
      <w:del w:id="498" w:author="Unemo Magnus, USÖ Labmed länsklinik" w:date="2016-11-16T20:33:00Z">
        <w:r w:rsidR="0019472E" w:rsidRPr="006F644E" w:rsidDel="00047654">
          <w:rPr>
            <w:rFonts w:ascii="Times New Roman" w:hAnsi="Times New Roman" w:cs="Times New Roman"/>
            <w:sz w:val="24"/>
            <w:szCs w:val="24"/>
          </w:rPr>
          <w:delText xml:space="preserve">in the </w:delText>
        </w:r>
        <w:r w:rsidR="0019472E" w:rsidRPr="006F644E" w:rsidDel="00047654">
          <w:rPr>
            <w:rFonts w:ascii="Times New Roman" w:hAnsi="Times New Roman" w:cs="Times New Roman"/>
            <w:sz w:val="24"/>
            <w:szCs w:val="24"/>
          </w:rPr>
          <w:lastRenderedPageBreak/>
          <w:delText>past</w:delText>
        </w:r>
        <w:r w:rsidR="00D15E8D" w:rsidRPr="006F644E" w:rsidDel="00047654">
          <w:rPr>
            <w:rFonts w:ascii="Times New Roman" w:hAnsi="Times New Roman" w:cs="Times New Roman"/>
            <w:sz w:val="24"/>
            <w:szCs w:val="24"/>
          </w:rPr>
          <w:delText xml:space="preserve"> </w:delText>
        </w:r>
      </w:del>
      <w:r w:rsidR="00D15E8D" w:rsidRPr="006F644E">
        <w:rPr>
          <w:rFonts w:ascii="Times New Roman" w:hAnsi="Times New Roman" w:cs="Times New Roman"/>
          <w:sz w:val="24"/>
          <w:szCs w:val="24"/>
        </w:rPr>
        <w:t>but none of the</w:t>
      </w:r>
      <w:ins w:id="499" w:author="Unemo Magnus, USÖ Labmed länsklinik" w:date="2016-11-16T20:31:00Z">
        <w:r w:rsidR="00047654">
          <w:rPr>
            <w:rFonts w:ascii="Times New Roman" w:hAnsi="Times New Roman" w:cs="Times New Roman"/>
            <w:sz w:val="24"/>
            <w:szCs w:val="24"/>
          </w:rPr>
          <w:t xml:space="preserve"> developed methods have been particularly </w:t>
        </w:r>
      </w:ins>
      <w:ins w:id="500" w:author="Unemo Magnus, USÖ Labmed länsklinik" w:date="2016-11-16T21:34:00Z">
        <w:r w:rsidR="00520661">
          <w:rPr>
            <w:rFonts w:ascii="Times New Roman" w:hAnsi="Times New Roman" w:cs="Times New Roman"/>
            <w:sz w:val="24"/>
            <w:szCs w:val="24"/>
          </w:rPr>
          <w:t>accurate and suitable</w:t>
        </w:r>
      </w:ins>
      <w:ins w:id="501" w:author="Unemo Magnus, USÖ Labmed länsklinik" w:date="2016-11-16T20:35:00Z">
        <w:r w:rsidR="00D308BE">
          <w:rPr>
            <w:rFonts w:ascii="Times New Roman" w:hAnsi="Times New Roman" w:cs="Times New Roman"/>
            <w:sz w:val="24"/>
            <w:szCs w:val="24"/>
          </w:rPr>
          <w:t xml:space="preserve"> for routine use</w:t>
        </w:r>
      </w:ins>
      <w:del w:id="502" w:author="Unemo Magnus, USÖ Labmed länsklinik" w:date="2016-11-16T20:31:00Z">
        <w:r w:rsidR="00D15E8D" w:rsidRPr="006F644E" w:rsidDel="00047654">
          <w:rPr>
            <w:rFonts w:ascii="Times New Roman" w:hAnsi="Times New Roman" w:cs="Times New Roman"/>
            <w:sz w:val="24"/>
            <w:szCs w:val="24"/>
          </w:rPr>
          <w:delText>se</w:delText>
        </w:r>
      </w:del>
      <w:del w:id="503" w:author="Unemo Magnus, USÖ Labmed länsklinik" w:date="2016-11-16T20:32:00Z">
        <w:r w:rsidR="00D15E8D" w:rsidRPr="006F644E" w:rsidDel="00047654">
          <w:rPr>
            <w:rFonts w:ascii="Times New Roman" w:hAnsi="Times New Roman" w:cs="Times New Roman"/>
            <w:sz w:val="24"/>
            <w:szCs w:val="24"/>
          </w:rPr>
          <w:delText xml:space="preserve"> </w:delText>
        </w:r>
        <w:r w:rsidR="008C34A4" w:rsidRPr="006F644E" w:rsidDel="00047654">
          <w:rPr>
            <w:rFonts w:ascii="Times New Roman" w:hAnsi="Times New Roman" w:cs="Times New Roman"/>
            <w:sz w:val="24"/>
            <w:szCs w:val="24"/>
          </w:rPr>
          <w:delText>has been recently</w:delText>
        </w:r>
      </w:del>
      <w:del w:id="504" w:author="Unemo Magnus, USÖ Labmed länsklinik" w:date="2016-11-15T15:11:00Z">
        <w:r w:rsidR="008C34A4" w:rsidRPr="006F644E" w:rsidDel="008327C8">
          <w:rPr>
            <w:rFonts w:ascii="Times New Roman" w:hAnsi="Times New Roman" w:cs="Times New Roman"/>
            <w:sz w:val="24"/>
            <w:szCs w:val="24"/>
          </w:rPr>
          <w:delText xml:space="preserve"> used</w:delText>
        </w:r>
      </w:del>
      <w:ins w:id="505" w:author="Unemo Magnus, USÖ Labmed länsklinik" w:date="2016-11-14T17:53:00Z">
        <w:r w:rsidR="006F644E">
          <w:rPr>
            <w:rFonts w:ascii="Times New Roman" w:hAnsi="Times New Roman" w:cs="Times New Roman"/>
            <w:sz w:val="24"/>
            <w:szCs w:val="24"/>
          </w:rPr>
          <w:t>.</w:t>
        </w:r>
      </w:ins>
      <w:r w:rsidR="00D15E8D" w:rsidRPr="006F644E">
        <w:rPr>
          <w:rFonts w:ascii="Times New Roman" w:hAnsi="Times New Roman" w:cs="Times New Roman"/>
          <w:sz w:val="24"/>
          <w:szCs w:val="24"/>
        </w:rPr>
        <w:fldChar w:fldCharType="begin"/>
      </w:r>
      <w:r w:rsidR="00B91BC7" w:rsidRPr="006F644E">
        <w:rPr>
          <w:rFonts w:ascii="Times New Roman" w:hAnsi="Times New Roman" w:cs="Times New Roman"/>
          <w:sz w:val="24"/>
          <w:szCs w:val="24"/>
        </w:rPr>
        <w:instrText xml:space="preserve"> ADDIN ZOTERO_ITEM CSL_CITATION {"citationID":"1e74iuhovh","properties":{"formattedCitation":"{\\rtf \\super 9\\uc0\\u8211{}11\\nosupersub{}}","plainCitation":"9–11"},"citationItems":[{"id":421,"uris":["http://zotero.org/users/1321783/items/EIWQFKKA"],"uri":["http://zotero.org/users/1321783/items/EIWQFKKA"],"itemData":{"id":421,"type":"article-journal","title":"Cultivation of Neisseria gonorrhoeae in liquid media and determination of its in vitro susceptibilities to quinolones","container-title":"Journal of Clinical Microbiology","page":"4321-4327","volume":"43","issue":"9","source":"PubMed","abstract":"The cultivation of Neisseria gonorrhoeae by use of fastidious broth (FB) was evaluated. FB was found to be able to support the growth of all N. gonorrhoeae strains tested in this study without a rapid decrease in the viable count after exponential growth. After 24 h of incubation at 35 degrees C with 5% CO(2), viable counts of all strains reached over 10(8) CFU/ml in FB. Similar growth of the wild-type strain and its target-altered quinolone-resistant derivatives was observed. The susceptibilities of laboratory-adapted strains and clinical isolates to quinolones were tested by the microdilution method using FB. The MICs determined by microdilution were not significantly different from those determined by the agar dilution method recommended by the CLSI (formerly National Committee for Clinical Laboratory Standards). Moreover, the concentration-dependent time-kill of quinolones such as gatifloxacin and ciprofloxacin was observed in FB. At 2 to 4 times the MIC, gatifloxacin and ciprofloxacin were predominantly bactericidal against N. gonorrhoeae WHO A. At the MIC, the activities of both quinolones ranged from bactericidal to bacteriostatic. At 0.25 to 0.5 times the MIC, gonococcal growth was comparable to that of the growth control. These results suggest that the cultivation of N. gonorrhoeae by use of FB may be useful for evaluation of the antibacterial effects of quinolones.","DOI":"10.1128/JCM.43.9.4321-4327.2005","ISSN":"0095-1137","note":"PMID: 16145072\nPMCID: PMC1234085","journalAbbreviation":"J. Clin. Microbiol.","language":"ENG","author":[{"family":"Takei","given":"Masaya"},{"family":"Yamaguchi","given":"Yuko"},{"family":"Fukuda","given":"Hideyuki"},{"family":"Yasuda","given":"Mitsuru"},{"family":"Deguchi","given":"Takashi"}],"issued":{"date-parts":[["2005",9]]},"PMID":"16145072","PMCID":"PMC1234085"},"label":"page"},{"id":387,"uris":["http://zotero.org/users/1321783/items/2K4VDV9U"],"uri":["http://zotero.org/users/1321783/items/2K4VDV9U"],"itemData":{"id":387,"type":"article-journal","title":"Comparison of broth microdilution and agar dilution for susceptibility testing of Neisseria gonorrhoeae.","container-title":"Antimicrobial Agents and Chemotherapy","page":"233-234","volume":"33","issue":"2","source":"aac.asm.org","abstract":"Broth microdilution was compared with agar dilution to test the susceptibilities of 170 clinical isolates of Neisseria gonorrhoeae to several antimicrobial agents. Percents agreement between the two methods within 1 doubling dilution were 98.8% for enoxacin, 94.3% for penicillin G, 93.5% for spectinomycin, and 98.4% for ceftriaxone.","DOI":"10.1128/AAC.33.2.233","ISSN":"0066-4804, 1098-6596","note":"PMID: 2497705","journalAbbreviation":"Antimicrob. Agents Chemother.","language":"en","author":[{"family":"Geers","given":"T. A."},{"family":"Donabedian","given":"A. M."}],"issued":{"date-parts":[["1989",2,1]]},"PMID":"2497705"},"label":"page"},{"id":383,"uris":["http://zotero.org/users/1321783/items/IMRIVDFR"],"uri":["http://zotero.org/users/1321783/items/IMRIVDFR"],"itemData":{"id":383,"type":"article-journal","title":"Comparison of microdilution and agar dilution procedures for testing antibiotic susceptibility of Neisseria gonorrhoeae.","container-title":"Journal of Clinical Microbiology","page":"828-830","volume":"20","issue":"4","source":"jcm.asm.org","abstract":"Studies were run in parallel to compare the broth microdilution method and the chocolate agar dilution method for testing antibiotic susceptibility of Neisseria gonorrhoeae. Six clinically relevant drugs were tested against 23 clinical isolates of N. gonorrhoeae, including several penicillinase-producing, as well as multiply resistant, strains. Results showed that the MIC obtained by the two methods were not significantly different. The microdilution method appears to be a more sensitive system for discriminating penicillinase activity. The microdilution system is a more expedient method for screening new antibacterial agents and is more readily adaptable to new automated equipment.","ISSN":"0095-1137, 1098-660X","note":"PMID: 6436318","journalAbbreviation":"J. Clin. Microbiol.","language":"en","author":[{"family":"Shapiro","given":"M. A."},{"family":"Heifetz","given":"C. L."},{"family":"Sesnie","given":"J. C."}],"issued":{"date-parts":[["1984",10,1]]},"PMID":"6436318"},"label":"page"}],"schema":"https://github.com/citation-style-language/schema/raw/master/csl-citation.json"} </w:instrText>
      </w:r>
      <w:r w:rsidR="00D15E8D" w:rsidRPr="006F644E">
        <w:rPr>
          <w:rFonts w:ascii="Times New Roman" w:hAnsi="Times New Roman" w:cs="Times New Roman"/>
          <w:sz w:val="24"/>
          <w:szCs w:val="24"/>
        </w:rPr>
        <w:fldChar w:fldCharType="separate"/>
      </w:r>
      <w:r w:rsidR="0054156B" w:rsidRPr="006F644E">
        <w:rPr>
          <w:rFonts w:ascii="Times New Roman" w:hAnsi="Times New Roman" w:cs="Times New Roman"/>
          <w:sz w:val="24"/>
          <w:szCs w:val="24"/>
          <w:vertAlign w:val="superscript"/>
        </w:rPr>
        <w:t>9–11</w:t>
      </w:r>
      <w:r w:rsidR="00D15E8D" w:rsidRPr="006F644E">
        <w:rPr>
          <w:rFonts w:ascii="Times New Roman" w:hAnsi="Times New Roman" w:cs="Times New Roman"/>
          <w:sz w:val="24"/>
          <w:szCs w:val="24"/>
        </w:rPr>
        <w:fldChar w:fldCharType="end"/>
      </w:r>
      <w:del w:id="506" w:author="Unemo Magnus, USÖ Labmed länsklinik" w:date="2016-11-14T17:53:00Z">
        <w:r w:rsidR="0019472E" w:rsidRPr="006F644E" w:rsidDel="006F644E">
          <w:rPr>
            <w:rFonts w:ascii="Times New Roman" w:hAnsi="Times New Roman" w:cs="Times New Roman"/>
            <w:sz w:val="24"/>
            <w:szCs w:val="24"/>
          </w:rPr>
          <w:delText>.</w:delText>
        </w:r>
      </w:del>
      <w:r w:rsidR="0019472E" w:rsidRPr="006F644E">
        <w:rPr>
          <w:rFonts w:ascii="Times New Roman" w:hAnsi="Times New Roman" w:cs="Times New Roman"/>
          <w:sz w:val="24"/>
          <w:szCs w:val="24"/>
        </w:rPr>
        <w:t xml:space="preserve"> </w:t>
      </w:r>
      <w:ins w:id="507" w:author="Unemo Magnus, USÖ Labmed länsklinik" w:date="2016-11-15T15:17:00Z">
        <w:r w:rsidR="003979B5">
          <w:rPr>
            <w:rFonts w:ascii="Times New Roman" w:hAnsi="Times New Roman" w:cs="Times New Roman"/>
            <w:sz w:val="24"/>
            <w:szCs w:val="24"/>
          </w:rPr>
          <w:t xml:space="preserve">It is </w:t>
        </w:r>
      </w:ins>
      <w:del w:id="508" w:author="Unemo Magnus, USÖ Labmed länsklinik" w:date="2016-11-14T17:53:00Z">
        <w:r w:rsidR="0019472E" w:rsidRPr="006F644E" w:rsidDel="006F644E">
          <w:rPr>
            <w:rFonts w:ascii="Times New Roman" w:hAnsi="Times New Roman" w:cs="Times New Roman"/>
            <w:sz w:val="24"/>
            <w:szCs w:val="24"/>
          </w:rPr>
          <w:delText xml:space="preserve"> </w:delText>
        </w:r>
      </w:del>
      <w:del w:id="509" w:author="Unemo Magnus, USÖ Labmed länsklinik" w:date="2016-11-15T15:17:00Z">
        <w:r w:rsidR="00CB2B1F" w:rsidRPr="006F644E" w:rsidDel="003979B5">
          <w:rPr>
            <w:rFonts w:ascii="Times New Roman" w:hAnsi="Times New Roman" w:cs="Times New Roman"/>
            <w:sz w:val="24"/>
            <w:szCs w:val="24"/>
          </w:rPr>
          <w:delText xml:space="preserve">Growth is more </w:delText>
        </w:r>
      </w:del>
      <w:r w:rsidR="00CB2B1F" w:rsidRPr="006F644E">
        <w:rPr>
          <w:rFonts w:ascii="Times New Roman" w:hAnsi="Times New Roman" w:cs="Times New Roman"/>
          <w:sz w:val="24"/>
          <w:szCs w:val="24"/>
        </w:rPr>
        <w:t xml:space="preserve">difficult to synchronize </w:t>
      </w:r>
      <w:ins w:id="510" w:author="Unemo Magnus, USÖ Labmed länsklinik" w:date="2016-11-15T15:17:00Z">
        <w:r w:rsidR="003979B5">
          <w:rPr>
            <w:rFonts w:ascii="Times New Roman" w:hAnsi="Times New Roman" w:cs="Times New Roman"/>
            <w:sz w:val="24"/>
            <w:szCs w:val="24"/>
          </w:rPr>
          <w:t xml:space="preserve">the growth of </w:t>
        </w:r>
      </w:ins>
      <w:del w:id="511" w:author="Unemo Magnus, USÖ Labmed länsklinik" w:date="2016-11-15T15:17:00Z">
        <w:r w:rsidR="00CB2B1F" w:rsidRPr="006F644E" w:rsidDel="003979B5">
          <w:rPr>
            <w:rFonts w:ascii="Times New Roman" w:hAnsi="Times New Roman" w:cs="Times New Roman"/>
            <w:sz w:val="24"/>
            <w:szCs w:val="24"/>
          </w:rPr>
          <w:delText xml:space="preserve">between </w:delText>
        </w:r>
      </w:del>
      <w:r w:rsidR="00CB2B1F" w:rsidRPr="006F644E">
        <w:rPr>
          <w:rFonts w:ascii="Times New Roman" w:hAnsi="Times New Roman" w:cs="Times New Roman"/>
          <w:sz w:val="24"/>
          <w:szCs w:val="24"/>
        </w:rPr>
        <w:t xml:space="preserve">different </w:t>
      </w:r>
      <w:ins w:id="512" w:author="Unemo Magnus, USÖ Labmed länsklinik" w:date="2016-11-16T20:35:00Z">
        <w:r w:rsidR="00D308BE">
          <w:rPr>
            <w:rFonts w:ascii="Times New Roman" w:hAnsi="Times New Roman" w:cs="Times New Roman"/>
            <w:i/>
            <w:sz w:val="24"/>
            <w:szCs w:val="24"/>
          </w:rPr>
          <w:t xml:space="preserve">N. gonorrhoeae </w:t>
        </w:r>
      </w:ins>
      <w:r w:rsidR="00CB2B1F" w:rsidRPr="006F644E">
        <w:rPr>
          <w:rFonts w:ascii="Times New Roman" w:hAnsi="Times New Roman" w:cs="Times New Roman"/>
          <w:sz w:val="24"/>
          <w:szCs w:val="24"/>
        </w:rPr>
        <w:t>strains</w:t>
      </w:r>
      <w:r w:rsidR="00567959" w:rsidRPr="006F644E">
        <w:rPr>
          <w:rFonts w:ascii="Times New Roman" w:hAnsi="Times New Roman" w:cs="Times New Roman"/>
          <w:sz w:val="24"/>
          <w:szCs w:val="24"/>
        </w:rPr>
        <w:t xml:space="preserve"> </w:t>
      </w:r>
      <w:r w:rsidR="0077499E" w:rsidRPr="006F644E">
        <w:rPr>
          <w:rFonts w:ascii="Times New Roman" w:hAnsi="Times New Roman" w:cs="Times New Roman"/>
          <w:sz w:val="24"/>
          <w:szCs w:val="24"/>
        </w:rPr>
        <w:t xml:space="preserve">and effects </w:t>
      </w:r>
      <w:r w:rsidR="00893ED8" w:rsidRPr="006F644E">
        <w:rPr>
          <w:rFonts w:ascii="Times New Roman" w:hAnsi="Times New Roman" w:cs="Times New Roman"/>
          <w:sz w:val="24"/>
          <w:szCs w:val="24"/>
        </w:rPr>
        <w:t>such as</w:t>
      </w:r>
      <w:r w:rsidR="0077499E" w:rsidRPr="006F644E">
        <w:rPr>
          <w:rFonts w:ascii="Times New Roman" w:hAnsi="Times New Roman" w:cs="Times New Roman"/>
          <w:sz w:val="24"/>
          <w:szCs w:val="24"/>
        </w:rPr>
        <w:t xml:space="preserve"> autoly</w:t>
      </w:r>
      <w:r w:rsidR="00567959" w:rsidRPr="006F644E">
        <w:rPr>
          <w:rFonts w:ascii="Times New Roman" w:hAnsi="Times New Roman" w:cs="Times New Roman"/>
          <w:sz w:val="24"/>
          <w:szCs w:val="24"/>
        </w:rPr>
        <w:t>sis oc</w:t>
      </w:r>
      <w:r w:rsidR="00DA1D57" w:rsidRPr="006F644E">
        <w:rPr>
          <w:rFonts w:ascii="Times New Roman" w:hAnsi="Times New Roman" w:cs="Times New Roman"/>
          <w:sz w:val="24"/>
          <w:szCs w:val="24"/>
        </w:rPr>
        <w:t>cur when the bacteria</w:t>
      </w:r>
      <w:r w:rsidR="00567959" w:rsidRPr="006F644E">
        <w:rPr>
          <w:rFonts w:ascii="Times New Roman" w:hAnsi="Times New Roman" w:cs="Times New Roman"/>
          <w:sz w:val="24"/>
          <w:szCs w:val="24"/>
        </w:rPr>
        <w:t xml:space="preserve"> enter </w:t>
      </w:r>
      <w:ins w:id="513" w:author="Christian Althaus" w:date="2016-11-28T21:09:00Z">
        <w:r w:rsidR="00C47FE7">
          <w:rPr>
            <w:rFonts w:ascii="Times New Roman" w:hAnsi="Times New Roman" w:cs="Times New Roman"/>
            <w:sz w:val="24"/>
            <w:szCs w:val="24"/>
          </w:rPr>
          <w:t xml:space="preserve">the </w:t>
        </w:r>
      </w:ins>
      <w:r w:rsidR="00567959" w:rsidRPr="006F644E">
        <w:rPr>
          <w:rFonts w:ascii="Times New Roman" w:hAnsi="Times New Roman" w:cs="Times New Roman"/>
          <w:sz w:val="24"/>
          <w:szCs w:val="24"/>
        </w:rPr>
        <w:t>stationary phase</w:t>
      </w:r>
      <w:ins w:id="514" w:author="Unemo Magnus, USÖ Labmed länsklinik" w:date="2016-11-14T17:54:00Z">
        <w:r w:rsidR="006F644E">
          <w:rPr>
            <w:rFonts w:ascii="Times New Roman" w:hAnsi="Times New Roman" w:cs="Times New Roman"/>
            <w:sz w:val="24"/>
            <w:szCs w:val="24"/>
          </w:rPr>
          <w:t>.</w:t>
        </w:r>
      </w:ins>
      <w:r w:rsidR="00567959" w:rsidRPr="006F644E">
        <w:rPr>
          <w:rFonts w:ascii="Times New Roman" w:hAnsi="Times New Roman" w:cs="Times New Roman"/>
          <w:sz w:val="24"/>
          <w:szCs w:val="24"/>
        </w:rPr>
        <w:fldChar w:fldCharType="begin"/>
      </w:r>
      <w:r w:rsidR="00B91BC7" w:rsidRPr="006F644E">
        <w:rPr>
          <w:rFonts w:ascii="Times New Roman" w:hAnsi="Times New Roman" w:cs="Times New Roman"/>
          <w:sz w:val="24"/>
          <w:szCs w:val="24"/>
        </w:rPr>
        <w:instrText xml:space="preserve"> ADDIN ZOTERO_ITEM CSL_CITATION {"citationID":"jpp0i4dl6","properties":{"formattedCitation":"{\\rtf \\super 12\\uc0\\u8211{}14\\nosupersub{}}","plainCitation":"12–14"},"citationItems":[{"id":435,"uris":["http://zotero.org/users/1321783/items/8ISPR7J8"],"uri":["http://zotero.org/users/1321783/items/8ISPR7J8"],"itemData":{"id":435,"type":"article-journal","title":"A peptidoglycan hydrolase similar to bacteriophage endolysins acts as an autolysin in Neisseria gonorrhoeae","container-title":"Molecular Microbiology","page":"893-901","volume":"25","issue":"5","source":"Wiley Online Library","abstract":"We have identified a gene encoding an autolysin (atlA) from Neisseria gonorrhoeae. The deduced amino acid sequence of AtlA shows significant similarity to the peptidoglycan degrading transglycosylases (endolysins) of bacteriophages lambda and P2, suggesting that the encoded protein also functions in peptidoglycan hydrolysis. An atlA mutant was identical to the wild-type strain in exponential growth rate, but demonstrated reduced lysis and peptidoglycan turnover in the stationary phase of growth. When transferred into a buffer solution, at a pH non-permissive for other gonococcal autolysins, an autolytic activity was detectable in the wild-type strain that was not present in the mutant. The most dramatic phenotype of the mutant occurred after extended time in stationary phase. After approximately 16 h in stationary phase, both strains underwent an apparent replication event, after which the wild-type strain died rapidly whereas the atlA mutant survived considerably longer. Even after both the wild-type and mutant cells were dead, many of the mutant cells maintained intact morphology, whereas the wild-type cells were lysed. These results suggest that AtlA is a peptidoglycan transglycosylase related to bacteriophage endolysins and acts as an autolysin in the stationary phase.","DOI":"10.1111/j.1365-2958.1997.mmi522.x","ISSN":"1365-2958","journalAbbreviation":"Molecular Microbiology","language":"en","author":[{"family":"Dillard","given":"Joseph P."},{"family":"Seifert","given":"H. Steven"}],"issued":{"date-parts":[["1997",9,1]]}},"label":"page"},{"id":443,"uris":["http://zotero.org/users/1321783/items/9GN6SJB6"],"uri":["http://zotero.org/users/1321783/items/9GN6SJB6"],"itemData":{"id":443,"type":"article-journal","title":"Autolysis of Neisseria gonorrhoeae","container-title":"Journal of Bacteriology","page":"969-976","volume":"126","issue":"2","source":"PubMed","abstract":"Autolysis of Neisseria gonorrhoeae was studied under different conditions. It was found that low pH and temperature, as well as the presence of divalent cations, spermine, sucrose, and polyvinylpyrrolidone, stabilized nongrowing gonococci. Ethylenediaminetetraacetic acid alone promoted lysis, whereas lysozyme had only a limited additive effect. The autolytic behavior of gonococci appears to be connected with their prolonged cell division process. The relative dependence on the outer membrane and the peptidoglycan layer for the mechanical stability of gonococci is discussed.","ISSN":"0021-9193","note":"PMID: 4438\nPMCID: PMC233235","journalAbbreviation":"J. Bacteriol.","language":"ENG","author":[{"family":"Elmros","given":"T."},{"family":"Burman","given":"L. G."},{"family":"Bloom","given":"G. D."}],"issued":{"date-parts":[["1976",5]]},"PMID":"4438","PMCID":"PMC233235"},"label":"page"},{"id":432,"uris":["http://zotero.org/users/1321783/items/66SSQ7IM"],"uri":["http://zotero.org/users/1321783/items/66SSQ7IM"],"itemData":{"id":432,"type":"article-journal","title":"The Lytic Transglycosylases of Neisseria gonorrhoeae","container-title":"Microbial Drug Resistance","page":"271-279","volume":"18","issue":"3","source":"PubMed Central","abstract":"Neisseria gonorrhoeae encodes five lytic transglycosylases (LTs) in the core genome, and most gonococcal strains also carry the gonococcal genetic island that encodes one or two additional LTs. These peptidoglycan (PG)-degrading enzymes are required for a number of processes that are either involved in the normal growth of the bacteria or affect the pathogenesis and gene transfer aspects of this species that make N. gonorrhoeae highly inflammatory and highly genetically variable. Systematic mutagenesis determined that two LTs are involved in producing the 1,6-anhydro PG monomers that cause the death of ciliated cells in Fallopian tubes. Here, we review the information available on these enzymes and discuss their roles in bacterial growth, cell separation, autolysis, type IV secretion, and pathogenesis.","DOI":"10.1089/mdr.2012.0001","ISSN":"1076-6294","note":"PMID: 22432703\nPMCID: PMC3412582","journalAbbreviation":"Microb Drug Resist","author":[{"family":"Chan","given":"Yolande A."},{"family":"Hackett","given":"Kathleen T."},{"family":"Dillard","given":"Joseph P."}],"issued":{"date-parts":[["2012",6]]},"PMID":"22432703","PMCID":"PMC3412582"},"label":"page"}],"schema":"https://github.com/citation-style-language/schema/raw/master/csl-citation.json"} </w:instrText>
      </w:r>
      <w:r w:rsidR="00567959" w:rsidRPr="006F644E">
        <w:rPr>
          <w:rFonts w:ascii="Times New Roman" w:hAnsi="Times New Roman" w:cs="Times New Roman"/>
          <w:sz w:val="24"/>
          <w:szCs w:val="24"/>
        </w:rPr>
        <w:fldChar w:fldCharType="separate"/>
      </w:r>
      <w:r w:rsidR="0054156B" w:rsidRPr="006F644E">
        <w:rPr>
          <w:rFonts w:ascii="Times New Roman" w:hAnsi="Times New Roman" w:cs="Times New Roman"/>
          <w:sz w:val="24"/>
          <w:szCs w:val="24"/>
          <w:vertAlign w:val="superscript"/>
        </w:rPr>
        <w:t>12–14</w:t>
      </w:r>
      <w:r w:rsidR="00567959" w:rsidRPr="006F644E">
        <w:rPr>
          <w:rFonts w:ascii="Times New Roman" w:hAnsi="Times New Roman" w:cs="Times New Roman"/>
          <w:sz w:val="24"/>
          <w:szCs w:val="24"/>
        </w:rPr>
        <w:fldChar w:fldCharType="end"/>
      </w:r>
      <w:del w:id="515" w:author="Unemo Magnus, USÖ Labmed länsklinik" w:date="2016-11-14T17:54:00Z">
        <w:r w:rsidR="0077499E" w:rsidRPr="006F644E" w:rsidDel="006F644E">
          <w:rPr>
            <w:rFonts w:ascii="Times New Roman" w:hAnsi="Times New Roman" w:cs="Times New Roman"/>
            <w:sz w:val="24"/>
            <w:szCs w:val="24"/>
          </w:rPr>
          <w:delText>.</w:delText>
        </w:r>
      </w:del>
      <w:r w:rsidR="0077499E" w:rsidRPr="006F644E">
        <w:rPr>
          <w:rFonts w:ascii="Times New Roman" w:hAnsi="Times New Roman" w:cs="Times New Roman"/>
          <w:sz w:val="24"/>
          <w:szCs w:val="24"/>
        </w:rPr>
        <w:t xml:space="preserve"> </w:t>
      </w:r>
      <w:r w:rsidR="009155D4" w:rsidRPr="006F644E">
        <w:rPr>
          <w:rFonts w:ascii="Times New Roman" w:hAnsi="Times New Roman" w:cs="Times New Roman"/>
          <w:sz w:val="24"/>
          <w:szCs w:val="24"/>
        </w:rPr>
        <w:t>C</w:t>
      </w:r>
      <w:r w:rsidR="001D53E2" w:rsidRPr="006F644E">
        <w:rPr>
          <w:rFonts w:ascii="Times New Roman" w:hAnsi="Times New Roman" w:cs="Times New Roman"/>
          <w:sz w:val="24"/>
          <w:szCs w:val="24"/>
        </w:rPr>
        <w:t>hemically defined</w:t>
      </w:r>
      <w:r w:rsidR="00A149CF" w:rsidRPr="006F644E">
        <w:rPr>
          <w:rFonts w:ascii="Times New Roman" w:hAnsi="Times New Roman" w:cs="Times New Roman"/>
          <w:sz w:val="24"/>
          <w:szCs w:val="24"/>
        </w:rPr>
        <w:t xml:space="preserve"> </w:t>
      </w:r>
      <w:r w:rsidR="001D53E2" w:rsidRPr="006F644E">
        <w:rPr>
          <w:rFonts w:ascii="Times New Roman" w:hAnsi="Times New Roman" w:cs="Times New Roman"/>
          <w:sz w:val="24"/>
          <w:szCs w:val="24"/>
        </w:rPr>
        <w:t xml:space="preserve">Graver-Wade </w:t>
      </w:r>
      <w:ins w:id="516" w:author="Unemo Magnus, USÖ Labmed länsklinik" w:date="2016-11-16T21:58:00Z">
        <w:r w:rsidR="003C187E">
          <w:rPr>
            <w:rFonts w:ascii="Times New Roman" w:hAnsi="Times New Roman" w:cs="Times New Roman"/>
            <w:sz w:val="24"/>
            <w:szCs w:val="24"/>
          </w:rPr>
          <w:t xml:space="preserve">(GW) </w:t>
        </w:r>
      </w:ins>
      <w:r w:rsidR="001D53E2" w:rsidRPr="006F644E">
        <w:rPr>
          <w:rFonts w:ascii="Times New Roman" w:hAnsi="Times New Roman" w:cs="Times New Roman"/>
          <w:sz w:val="24"/>
          <w:szCs w:val="24"/>
        </w:rPr>
        <w:t>broth</w:t>
      </w:r>
      <w:commentRangeStart w:id="517"/>
      <w:ins w:id="518" w:author="Unemo Magnus, USÖ Labmed länsklinik" w:date="2016-11-16T20:37:00Z">
        <w:r w:rsidR="00D308BE" w:rsidRPr="00AD378B">
          <w:rPr>
            <w:rFonts w:ascii="Times New Roman" w:hAnsi="Times New Roman" w:cs="Times New Roman"/>
            <w:color w:val="FF0000"/>
            <w:sz w:val="24"/>
            <w:szCs w:val="24"/>
            <w:vertAlign w:val="superscript"/>
            <w:rPrChange w:id="519" w:author="Unemo Magnus, USÖ Labmed länsklinik" w:date="2016-11-17T17:46:00Z">
              <w:rPr>
                <w:rFonts w:ascii="Times New Roman" w:hAnsi="Times New Roman" w:cs="Times New Roman"/>
                <w:sz w:val="24"/>
                <w:szCs w:val="24"/>
                <w:vertAlign w:val="superscript"/>
              </w:rPr>
            </w:rPrChange>
          </w:rPr>
          <w:t>REF</w:t>
        </w:r>
        <w:commentRangeEnd w:id="517"/>
        <w:r w:rsidR="00D308BE">
          <w:rPr>
            <w:rStyle w:val="CommentReference"/>
          </w:rPr>
          <w:commentReference w:id="517"/>
        </w:r>
      </w:ins>
      <w:r w:rsidR="009155D4" w:rsidRPr="006F644E">
        <w:rPr>
          <w:rFonts w:ascii="Times New Roman" w:hAnsi="Times New Roman" w:cs="Times New Roman"/>
          <w:sz w:val="24"/>
          <w:szCs w:val="24"/>
        </w:rPr>
        <w:t xml:space="preserve"> </w:t>
      </w:r>
      <w:r w:rsidR="001D53E2" w:rsidRPr="006F644E">
        <w:rPr>
          <w:rFonts w:ascii="Times New Roman" w:hAnsi="Times New Roman" w:cs="Times New Roman"/>
          <w:sz w:val="24"/>
          <w:szCs w:val="24"/>
        </w:rPr>
        <w:t xml:space="preserve">supports the growth of phylogenetically diverse auxotypes and clinical isolates </w:t>
      </w:r>
      <w:r w:rsidR="00E82349" w:rsidRPr="006F644E">
        <w:rPr>
          <w:rFonts w:ascii="Times New Roman" w:hAnsi="Times New Roman" w:cs="Times New Roman"/>
          <w:sz w:val="24"/>
          <w:szCs w:val="24"/>
        </w:rPr>
        <w:t xml:space="preserve">and might be a suitable medium for </w:t>
      </w:r>
      <w:r w:rsidR="000F10F9" w:rsidRPr="006F644E">
        <w:rPr>
          <w:rFonts w:ascii="Times New Roman" w:hAnsi="Times New Roman" w:cs="Times New Roman"/>
          <w:sz w:val="24"/>
          <w:szCs w:val="24"/>
        </w:rPr>
        <w:t>susceptibility</w:t>
      </w:r>
      <w:r w:rsidR="00E82349" w:rsidRPr="006F644E">
        <w:rPr>
          <w:rFonts w:ascii="Times New Roman" w:hAnsi="Times New Roman" w:cs="Times New Roman"/>
          <w:sz w:val="24"/>
          <w:szCs w:val="24"/>
        </w:rPr>
        <w:t xml:space="preserve"> testing</w:t>
      </w:r>
      <w:ins w:id="520" w:author="Unemo Magnus, USÖ Labmed länsklinik" w:date="2016-11-14T17:54:00Z">
        <w:r w:rsidR="006F644E">
          <w:rPr>
            <w:rFonts w:ascii="Times New Roman" w:hAnsi="Times New Roman" w:cs="Times New Roman"/>
            <w:sz w:val="24"/>
            <w:szCs w:val="24"/>
          </w:rPr>
          <w:t>.</w:t>
        </w:r>
      </w:ins>
      <w:r w:rsidR="001D53E2" w:rsidRPr="006F644E">
        <w:rPr>
          <w:rFonts w:ascii="Times New Roman" w:hAnsi="Times New Roman" w:cs="Times New Roman"/>
          <w:sz w:val="24"/>
          <w:szCs w:val="24"/>
        </w:rPr>
        <w:fldChar w:fldCharType="begin"/>
      </w:r>
      <w:r w:rsidR="00B91BC7" w:rsidRPr="006F644E">
        <w:rPr>
          <w:rFonts w:ascii="Times New Roman" w:hAnsi="Times New Roman" w:cs="Times New Roman"/>
          <w:sz w:val="24"/>
          <w:szCs w:val="24"/>
        </w:rPr>
        <w:instrText xml:space="preserve"> ADDIN ZOTERO_ITEM CSL_CITATION {"citationID":"27a5hr7egp","properties":{"formattedCitation":"{\\rtf \\super 15,16\\nosupersub{}}","plainCitation":"15,16"},"citationItems":[{"id":233,"uris":["http://zotero.org/users/1321783/items/JKKUIUNK"],"uri":["http://zotero.org/users/1321783/items/JKKUIUNK"],"itemData":{"id":233,"type":"article-journal","title":"Genetic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instrText>
      </w:r>
      <w:r w:rsidR="00B91BC7" w:rsidRPr="006F644E">
        <w:rPr>
          <w:rFonts w:ascii="Cambria Math" w:hAnsi="Cambria Math" w:cs="Cambria Math"/>
          <w:sz w:val="24"/>
          <w:szCs w:val="24"/>
        </w:rPr>
        <w:instrText>ﬄ</w:instrText>
      </w:r>
      <w:r w:rsidR="00B91BC7" w:rsidRPr="006F644E">
        <w:rPr>
          <w:rFonts w:ascii="Times New Roman" w:hAnsi="Times New Roman" w:cs="Times New Roman"/>
          <w:sz w:val="24"/>
          <w:szCs w:val="24"/>
        </w:rPr>
        <w: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instrText>
      </w:r>
      <w:r w:rsidR="00B91BC7" w:rsidRPr="006F644E">
        <w:rPr>
          <w:rFonts w:ascii="Cambria Math" w:hAnsi="Cambria Math" w:cs="Cambria Math"/>
          <w:sz w:val="24"/>
          <w:szCs w:val="24"/>
        </w:rPr>
        <w:instrText>ﬄ</w:instrText>
      </w:r>
      <w:r w:rsidR="00B91BC7" w:rsidRPr="006F644E">
        <w:rPr>
          <w:rFonts w:ascii="Times New Roman" w:hAnsi="Times New Roman" w:cs="Times New Roman"/>
          <w:sz w:val="24"/>
          <w:szCs w:val="24"/>
        </w:rPr>
        <w: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L."}],"issued":{"date-parts":[["2015",10,6]]}},"label":"page"}],"schema":"https://github.com/citation-style-language/schema/raw/master/csl-citation.json"} </w:instrText>
      </w:r>
      <w:r w:rsidR="001D53E2" w:rsidRPr="006F644E">
        <w:rPr>
          <w:rFonts w:ascii="Times New Roman" w:hAnsi="Times New Roman" w:cs="Times New Roman"/>
          <w:sz w:val="24"/>
          <w:szCs w:val="24"/>
        </w:rPr>
        <w:fldChar w:fldCharType="separate"/>
      </w:r>
      <w:r w:rsidR="0054156B" w:rsidRPr="006F644E">
        <w:rPr>
          <w:rFonts w:ascii="Times New Roman" w:hAnsi="Times New Roman" w:cs="Times New Roman"/>
          <w:sz w:val="24"/>
          <w:szCs w:val="24"/>
          <w:vertAlign w:val="superscript"/>
        </w:rPr>
        <w:t>15,16</w:t>
      </w:r>
      <w:r w:rsidR="001D53E2" w:rsidRPr="006F644E">
        <w:rPr>
          <w:rFonts w:ascii="Times New Roman" w:hAnsi="Times New Roman" w:cs="Times New Roman"/>
          <w:sz w:val="24"/>
          <w:szCs w:val="24"/>
        </w:rPr>
        <w:fldChar w:fldCharType="end"/>
      </w:r>
      <w:del w:id="521" w:author="Unemo Magnus, USÖ Labmed länsklinik" w:date="2016-11-14T17:54:00Z">
        <w:r w:rsidR="001D53E2" w:rsidRPr="006F644E" w:rsidDel="006F644E">
          <w:rPr>
            <w:rFonts w:ascii="Times New Roman" w:hAnsi="Times New Roman" w:cs="Times New Roman"/>
            <w:sz w:val="24"/>
            <w:szCs w:val="24"/>
          </w:rPr>
          <w:delText>.</w:delText>
        </w:r>
      </w:del>
      <w:r w:rsidR="001D53E2" w:rsidRPr="006F644E">
        <w:rPr>
          <w:rFonts w:ascii="Times New Roman" w:hAnsi="Times New Roman" w:cs="Times New Roman"/>
          <w:sz w:val="24"/>
          <w:szCs w:val="24"/>
        </w:rPr>
        <w:t xml:space="preserve"> </w:t>
      </w:r>
    </w:p>
    <w:p w14:paraId="7C8FAF1E" w14:textId="296E32AE" w:rsidR="006A110D" w:rsidRPr="006F644E" w:rsidRDefault="00926840">
      <w:pPr>
        <w:spacing w:after="0" w:line="480" w:lineRule="auto"/>
        <w:ind w:firstLine="426"/>
        <w:jc w:val="both"/>
        <w:rPr>
          <w:rFonts w:ascii="Times New Roman" w:hAnsi="Times New Roman" w:cs="Times New Roman"/>
          <w:sz w:val="24"/>
          <w:szCs w:val="24"/>
        </w:rPr>
        <w:pPrChange w:id="522" w:author="Unemo Magnus, USÖ Labmed länsklinik" w:date="2016-11-14T17:54:00Z">
          <w:pPr>
            <w:spacing w:line="480" w:lineRule="auto"/>
            <w:jc w:val="both"/>
          </w:pPr>
        </w:pPrChange>
      </w:pPr>
      <w:ins w:id="523" w:author="Unemo Magnus, USÖ Labmed länsklinik" w:date="2016-11-16T20:44:00Z">
        <w:r>
          <w:rPr>
            <w:rFonts w:ascii="Times New Roman" w:hAnsi="Times New Roman" w:cs="Times New Roman"/>
            <w:sz w:val="24"/>
            <w:szCs w:val="24"/>
          </w:rPr>
          <w:t xml:space="preserve">Unfortunately, </w:t>
        </w:r>
      </w:ins>
      <w:r w:rsidR="00E82349" w:rsidRPr="006F644E">
        <w:rPr>
          <w:rFonts w:ascii="Times New Roman" w:hAnsi="Times New Roman" w:cs="Times New Roman"/>
          <w:sz w:val="24"/>
          <w:szCs w:val="24"/>
        </w:rPr>
        <w:t xml:space="preserve">MIC values based on doubling dilution series are left, interval, or right censored discrete data which </w:t>
      </w:r>
      <w:r w:rsidR="00CE2D5B" w:rsidRPr="006F644E">
        <w:rPr>
          <w:rFonts w:ascii="Times New Roman" w:hAnsi="Times New Roman" w:cs="Times New Roman"/>
          <w:sz w:val="24"/>
          <w:szCs w:val="24"/>
        </w:rPr>
        <w:t>makes error statistics challenging</w:t>
      </w:r>
      <w:ins w:id="524" w:author="Unemo Magnus, USÖ Labmed länsklinik" w:date="2016-11-14T17:54:00Z">
        <w:r w:rsidR="006F644E">
          <w:rPr>
            <w:rFonts w:ascii="Times New Roman" w:hAnsi="Times New Roman" w:cs="Times New Roman"/>
            <w:sz w:val="24"/>
            <w:szCs w:val="24"/>
          </w:rPr>
          <w:t>.</w:t>
        </w:r>
      </w:ins>
      <w:r w:rsidR="00E82349" w:rsidRPr="006F644E">
        <w:rPr>
          <w:rFonts w:ascii="Times New Roman" w:hAnsi="Times New Roman" w:cs="Times New Roman"/>
          <w:sz w:val="24"/>
          <w:szCs w:val="24"/>
        </w:rPr>
        <w:fldChar w:fldCharType="begin"/>
      </w:r>
      <w:r w:rsidR="00E82349" w:rsidRPr="006F644E">
        <w:rPr>
          <w:rFonts w:ascii="Times New Roman" w:hAnsi="Times New Roman" w:cs="Times New Roman"/>
          <w:sz w:val="24"/>
          <w:szCs w:val="24"/>
        </w:rPr>
        <w:instrText xml:space="preserve"> ADDIN ZOTERO_ITEM CSL_CITATION {"citationID":"2990bihs4q","properties":{"formattedCitation":"{\\rtf \\super 17\\nosupersub{}}","plainCitation":"17"},"citationItems":[{"id":360,"uris":["http://zotero.org/users/1321783/items/UK7MBUAU"],"uri":["http://zotero.org/users/1321783/items/UK7MBUAU"],"itemData":{"id":360,"type":"article-journal","title":"New Statistical Technique for Analyzing MIC-Based Susceptibility Data","container-title":"Antimicrobial Agents and Chemotherapy","page":"1557-1563","volume":"56","issue":"3","source":"aac.asm.org","abstract":"Seventeen laboratories participated in a cooperative study to validate the regional susceptibility testing of Neisseria gonorrhoeae in The Netherlands. International reference strains were distributed. Each laboratory determined the MICs of ciprofloxacin, penicillin, and tetracycline, for each strain by Etest. To explore a more transparent assessment of quality and comparability, a statistical regression model was fitted to the data that accounted for the censoring of the MICs. The mean MICs found by all of the laboratories except three were closer than one 2-fold dilution step to the overall mean, and the mean MICs of each antimicrobial agent were close to the MICs for the international reference strains. This approach provided an efficient tool to analyze the performance of the Dutch decentralized gonococcal resistance monitoring system and confirmed good and comparable standards.","DOI":"10.1128/AAC.05777-11","ISSN":"0066-4804, 1098-6596","note":"00003 \nPMID: 22232288","journalAbbreviation":"Antimicrob. Agents Chemother.","language":"en","author":[{"family":"Kassteele","given":"Jan","dropping-particle":"van de"},{"family":"Santen-Verheuvel","given":"Marga G.","dropping-particle":"van"},{"family":"Koedijk","given":"Femke D. H."},{"family":"Dam","given":"Alje P.","dropping-particle":"van"},{"family":"Sande","given":"Marianne A. B.","dropping-particle":"van der"},{"family":"Neeling","given":"Albert J.","dropping-particle":"de"}],"issued":{"date-parts":[["2012",3,1]]},"PMID":"22232288"}}],"schema":"https://github.com/citation-style-language/schema/raw/master/csl-citation.json"} </w:instrText>
      </w:r>
      <w:r w:rsidR="00E82349" w:rsidRPr="006F644E">
        <w:rPr>
          <w:rFonts w:ascii="Times New Roman" w:hAnsi="Times New Roman" w:cs="Times New Roman"/>
          <w:sz w:val="24"/>
          <w:szCs w:val="24"/>
        </w:rPr>
        <w:fldChar w:fldCharType="separate"/>
      </w:r>
      <w:r w:rsidR="0054156B" w:rsidRPr="006F644E">
        <w:rPr>
          <w:rFonts w:ascii="Times New Roman" w:hAnsi="Times New Roman" w:cs="Times New Roman"/>
          <w:sz w:val="24"/>
          <w:szCs w:val="24"/>
          <w:vertAlign w:val="superscript"/>
        </w:rPr>
        <w:t>17</w:t>
      </w:r>
      <w:r w:rsidR="00E82349" w:rsidRPr="006F644E">
        <w:rPr>
          <w:rFonts w:ascii="Times New Roman" w:hAnsi="Times New Roman" w:cs="Times New Roman"/>
          <w:sz w:val="24"/>
          <w:szCs w:val="24"/>
        </w:rPr>
        <w:fldChar w:fldCharType="end"/>
      </w:r>
      <w:del w:id="525" w:author="Unemo Magnus, USÖ Labmed länsklinik" w:date="2016-11-14T17:54:00Z">
        <w:r w:rsidR="00E82349" w:rsidRPr="006F644E" w:rsidDel="006F644E">
          <w:rPr>
            <w:rFonts w:ascii="Times New Roman" w:hAnsi="Times New Roman" w:cs="Times New Roman"/>
            <w:sz w:val="24"/>
            <w:szCs w:val="24"/>
          </w:rPr>
          <w:delText>.</w:delText>
        </w:r>
      </w:del>
      <w:r w:rsidR="00E82349" w:rsidRPr="006F644E">
        <w:rPr>
          <w:rFonts w:ascii="Times New Roman" w:hAnsi="Times New Roman" w:cs="Times New Roman"/>
          <w:sz w:val="24"/>
          <w:szCs w:val="24"/>
        </w:rPr>
        <w:t xml:space="preserve"> </w:t>
      </w:r>
      <w:r w:rsidR="009155D4" w:rsidRPr="006F644E">
        <w:rPr>
          <w:rFonts w:ascii="Times New Roman" w:hAnsi="Times New Roman" w:cs="Times New Roman"/>
          <w:sz w:val="24"/>
          <w:szCs w:val="24"/>
        </w:rPr>
        <w:t xml:space="preserve">The potency of drugs in pharmacology is more frequently measured with dose-response curves, as this allows the estimation of the effective concentration (EC) at a specified response level. </w:t>
      </w:r>
      <w:ins w:id="526" w:author="Unemo Magnus, USÖ Labmed länsklinik" w:date="2016-11-16T20:46:00Z">
        <w:r>
          <w:rPr>
            <w:rFonts w:ascii="Times New Roman" w:hAnsi="Times New Roman" w:cs="Times New Roman"/>
            <w:sz w:val="24"/>
            <w:szCs w:val="24"/>
          </w:rPr>
          <w:t xml:space="preserve">Furthermore, </w:t>
        </w:r>
      </w:ins>
      <w:del w:id="527" w:author="Unemo Magnus, USÖ Labmed länsklinik" w:date="2016-11-16T20:46:00Z">
        <w:r w:rsidR="006A110D" w:rsidRPr="006F644E" w:rsidDel="00926840">
          <w:rPr>
            <w:rFonts w:ascii="Times New Roman" w:hAnsi="Times New Roman" w:cs="Times New Roman"/>
            <w:sz w:val="24"/>
            <w:szCs w:val="24"/>
          </w:rPr>
          <w:delText xml:space="preserve">In contrast </w:delText>
        </w:r>
      </w:del>
      <w:r w:rsidR="00E82349" w:rsidRPr="006F644E">
        <w:rPr>
          <w:rFonts w:ascii="Times New Roman" w:hAnsi="Times New Roman" w:cs="Times New Roman"/>
          <w:sz w:val="24"/>
          <w:szCs w:val="24"/>
        </w:rPr>
        <w:t xml:space="preserve">EC </w:t>
      </w:r>
      <w:r w:rsidR="006A110D" w:rsidRPr="006F644E">
        <w:rPr>
          <w:rFonts w:ascii="Times New Roman" w:hAnsi="Times New Roman" w:cs="Times New Roman"/>
          <w:sz w:val="24"/>
          <w:szCs w:val="24"/>
        </w:rPr>
        <w:t>values on a continuous scale take</w:t>
      </w:r>
      <w:r w:rsidR="001D53E2" w:rsidRPr="006F644E">
        <w:rPr>
          <w:rFonts w:ascii="Times New Roman" w:hAnsi="Times New Roman" w:cs="Times New Roman"/>
          <w:sz w:val="24"/>
          <w:szCs w:val="24"/>
        </w:rPr>
        <w:t xml:space="preserve"> the variability of the data into account by calculating model based confidence intervals</w:t>
      </w:r>
      <w:r w:rsidR="006A110D" w:rsidRPr="006F644E">
        <w:rPr>
          <w:rFonts w:ascii="Times New Roman" w:hAnsi="Times New Roman" w:cs="Times New Roman"/>
          <w:sz w:val="24"/>
          <w:szCs w:val="24"/>
        </w:rPr>
        <w:t xml:space="preserve"> </w:t>
      </w:r>
      <w:ins w:id="528" w:author="Unemo Magnus, USÖ Labmed länsklinik" w:date="2016-11-17T12:49:00Z">
        <w:r w:rsidR="00B6403F">
          <w:rPr>
            <w:rFonts w:ascii="Times New Roman" w:hAnsi="Times New Roman" w:cs="Times New Roman"/>
            <w:sz w:val="24"/>
            <w:szCs w:val="24"/>
          </w:rPr>
          <w:t xml:space="preserve">(CIs) </w:t>
        </w:r>
      </w:ins>
      <w:r w:rsidR="006A110D" w:rsidRPr="006F644E">
        <w:rPr>
          <w:rFonts w:ascii="Times New Roman" w:hAnsi="Times New Roman" w:cs="Times New Roman"/>
          <w:sz w:val="24"/>
          <w:szCs w:val="24"/>
        </w:rPr>
        <w:t>and do not rely on doubling dilutions</w:t>
      </w:r>
      <w:r w:rsidR="001D53E2" w:rsidRPr="006F644E">
        <w:rPr>
          <w:rFonts w:ascii="Times New Roman" w:hAnsi="Times New Roman" w:cs="Times New Roman"/>
          <w:sz w:val="24"/>
          <w:szCs w:val="24"/>
        </w:rPr>
        <w:t>.</w:t>
      </w:r>
      <w:r w:rsidR="009155D4" w:rsidRPr="006F644E">
        <w:rPr>
          <w:rFonts w:ascii="Times New Roman" w:hAnsi="Times New Roman" w:cs="Times New Roman"/>
          <w:sz w:val="24"/>
          <w:szCs w:val="24"/>
        </w:rPr>
        <w:t xml:space="preserve"> In the field of toxicology this benchmark dose approach </w:t>
      </w:r>
      <w:ins w:id="529" w:author="Unemo Magnus, USÖ Labmed länsklinik" w:date="2016-11-15T15:18:00Z">
        <w:r w:rsidR="003979B5">
          <w:rPr>
            <w:rFonts w:ascii="Times New Roman" w:hAnsi="Times New Roman" w:cs="Times New Roman"/>
            <w:sz w:val="24"/>
            <w:szCs w:val="24"/>
          </w:rPr>
          <w:t xml:space="preserve">has </w:t>
        </w:r>
      </w:ins>
      <w:r w:rsidR="009155D4" w:rsidRPr="006F644E">
        <w:rPr>
          <w:rFonts w:ascii="Times New Roman" w:hAnsi="Times New Roman" w:cs="Times New Roman"/>
          <w:sz w:val="24"/>
          <w:szCs w:val="24"/>
        </w:rPr>
        <w:t>largely replaced methods that rely on dis</w:t>
      </w:r>
      <w:r w:rsidR="00A149CF" w:rsidRPr="006F644E">
        <w:rPr>
          <w:rFonts w:ascii="Times New Roman" w:hAnsi="Times New Roman" w:cs="Times New Roman"/>
          <w:sz w:val="24"/>
          <w:szCs w:val="24"/>
        </w:rPr>
        <w:t>crete dose spacing because of its statistical superiority</w:t>
      </w:r>
      <w:ins w:id="530" w:author="Unemo Magnus, USÖ Labmed länsklinik" w:date="2016-11-14T17:54:00Z">
        <w:r w:rsidR="006F644E">
          <w:rPr>
            <w:rFonts w:ascii="Times New Roman" w:hAnsi="Times New Roman" w:cs="Times New Roman"/>
            <w:sz w:val="24"/>
            <w:szCs w:val="24"/>
          </w:rPr>
          <w:t>.</w:t>
        </w:r>
      </w:ins>
      <w:r w:rsidR="00C8642A" w:rsidRPr="006F644E">
        <w:rPr>
          <w:rFonts w:ascii="Times New Roman" w:hAnsi="Times New Roman" w:cs="Times New Roman"/>
          <w:sz w:val="24"/>
          <w:szCs w:val="24"/>
        </w:rPr>
        <w:fldChar w:fldCharType="begin"/>
      </w:r>
      <w:r w:rsidR="00F512D5" w:rsidRPr="006F644E">
        <w:rPr>
          <w:rFonts w:ascii="Times New Roman" w:hAnsi="Times New Roman" w:cs="Times New Roman"/>
          <w:sz w:val="24"/>
          <w:szCs w:val="24"/>
        </w:rPr>
        <w:instrText xml:space="preserve"> ADDIN ZOTERO_ITEM CSL_CITATION {"citationID":"tYER81jX","properties":{"formattedCitation":"{\\rtf \\super 18\\uc0\\u8211{}21\\nosupersub{}}","plainCitation":"18–21"},"citationItems":[{"id":479,"uris":["http://zotero.org/users/1321783/items/8S5URJIZ"],"uri":["http://zotero.org/users/1321783/items/8S5URJIZ"],"itemData":{"id":479,"type":"article-journal","title":"Benchmark dose and the three Rs. Part I. Getting more information from the same number of animals","container-title":"Critical Reviews in Toxicology","page":"557-567","volume":"44","issue":"7","source":"PubMed","abstract":"Evaluating dose-response data using the Benchmark dose (BMD) approach rather than by the no observed adverse effect (NOAEL) approach implies a considerable step forward from the perspective of the Reduction, Replacement, and Refinement, three Rs, in particular the R of reduction: more information is obtained from the same number of animals, or, vice versa, similar information may be obtained from fewer animals. The first part of this twin paper focusses on the former, the second on the latter aspect. Regarding the former, the BMD approach provides more information from any given dose-response dataset in various ways. First, the BMDL (= BMD lower confidence bound) provides more information by its more explicit definition. Further, as compared to the NOAEL approach the BMD approach results in more statistical precision in the value of the point of departure (PoD), for deriving exposure limits. While part of the animals in the study do not directly contribute to the numerical value of a NOAEL, all animals are effectively used and do contribute to a BMDL. In addition, the BMD approach allows for combining similar datasets for the same chemical (e.g., both sexes) in a single analysis, which further increases precision. By combining a dose-response dataset with similar historical data for other chemicals, the precision can even be substantially increased. Further, the BMD approach results in more precise estimates for relative potency factors (RPFs, or TEFs). And finally, the BMD approach is not only more precise, it also allows for quantification of the precision in the BMD estimate, which is not possible in the NOAEL approach.","DOI":"10.3109/10408444.2014.925423","ISSN":"1547-6898","note":"PMID: 25000332","journalAbbreviation":"Crit. Rev. Toxicol.","language":"ENG","author":[{"family":"Slob","given":"Wout"}],"issued":{"date-parts":[["2014",8]]},"PMID":"25000332"},"label":"page"},{"id":481,"uris":["http://zotero.org/users/1321783/items/UERB9STT"],"uri":["http://zotero.org/users/1321783/items/UERB9STT"],"itemData":{"id":481,"type":"article-journal","title":"Benchmark dose and the three Rs. Part II. Consequences for study design and animal use","container-title":"Critical Reviews in Toxicology","page":"568-580","volume":"44","issue":"7","source":"PubMed","abstract":"OECD test guidelines for standard toxicity studies prescribe (minimal) numbers of animals, but these are not substantiated by a quantitative analysis of the relationship between number of animals and the required performance of the associated study design. This paper provides a general approach of how this relationship may be established and discusses the approach in more detail by focusing on the three typical repeated-dose studies (subacute, subchronic, and chronic). Quantitative results derived from simulation studies, including some new results, are summarized and their consequences for study guidelines are discussed. The currently prescribed study designs for repeated-dose studies do not appear to be sufficient when the NOAEL is used for evaluating the data--the probability of not detecting toxicologically significant effects is high. The ensuing need for increasing the number of animals may be avoided by replacing the NOAEL approach by the BMD approach as it increases the probability of detecting the same effects without increasing the number of animals. Hence, applying the BMD approach will result in a virtual reduction in the number of animals. Further, the BMD approach allows for a real reduction in the number of animals on various grounds. It allows for analyzing combined similar datasets, resulting in an increase in precision, which can be translated in animal reduction while keeping the same precision. In addition, applying the BMD approach may be expected to result in animal reduction in the long run, as it allows for distributing the same number of animals over more doses without loss of precision. The latter will reduce the need to repeat studies due to unfortunate dose location.","DOI":"10.3109/10408444.2014.925424","ISSN":"1547-6898","note":"PMID: 25000331","journalAbbreviation":"Crit. Rev. Toxicol.","language":"ENG","author":[{"family":"Slob","given":"Wout"}],"issued":{"date-parts":[["2014",8]]},"PMID":"25000331"},"label":"page"},{"id":475,"uris":["http://zotero.org/users/1321783/items/V6H7Z6BI"],"uri":["http://zotero.org/users/1321783/items/V6H7Z6BI"],"itemData":{"id":475,"type":"article-journal","title":"Introduction to benchmark dose methods and U.S. EPA's benchmark dose software (BMDS) version 2.1.1","container-title":"Toxicology and Applied Pharmacology","page":"181-191","volume":"254","issue":"2","source":"PubMed","abstract":"Traditionally, the No-Observed-Adverse-Effect-Level (NOAEL) approach has been used to determine the point of departure (POD) from animal toxicology data for use in human health risk assessments. However, this approach is subject to substantial limitations that have been well defined, such as strict dependence on the dose selection, dose spacing, and sample size of the study from which the critical effect has been identified. Also, the NOAEL approach fails to take into consideration the shape of the dose-response curve and other related information. The benchmark dose (BMD) method, originally proposed as an alternative to the NOAEL methodology in the 1980s, addresses many of the limitations of the NOAEL method. It is less dependent on dose selection and spacing, and it takes into account the shape of the dose-response curve. In addition, the estimation of a BMD 95% lower bound confidence limit (BMDL) results in a POD that appropriately accounts for study quality (i.e., sample size). With the recent advent of user-friendly BMD software programs, including the U.S. Environmental Protection Agency's (U.S. EPA) Benchmark Dose Software (BMDS), BMD has become the method of choice for many health organizations world-wide. This paper discusses the BMD methods and corresponding software (i.e., BMDS version 2.1.1) that have been developed by the U.S. EPA, and includes a comparison with recently released European Food Safety Authority (EFSA) BMD guidance.","DOI":"10.1016/j.taap.2010.10.016","ISSN":"1096-0333","note":"PMID: 21034758","journalAbbreviation":"Toxicol. Appl. Pharmacol.","language":"ENG","author":[{"family":"Davis","given":"J. Allen"},{"family":"Gift","given":"Jeffrey S."},{"family":"Zhao","given":"Q. Jay"}],"issued":{"date-parts":[["2011",7,15]]},"PMID":"21034758"},"label":"page"},{"id":477,"uris":["http://zotero.org/users/1321783/items/6CWPS2GJ"],"uri":["http://zotero.org/users/1321783/items/6CWPS2GJ"],"itemData":{"id":477,"type":"article-journal","title":"The benchmark dose method--review of available models, and recommendations for application in health risk assessment","container-title":"Critical Reviews in Toxicology","page":"505-542","volume":"33","issue":"5","source":"PubMed","abstract":"The benchmark dose method has been proposed as an alternative to the no-observed-adverse-effect level (NOAEL) approach for assessing noncancer risks associated with hazardous compounds. The benchmark dose method is a more powerful statistical tool than the traditional NOAEL approach and represents a step in the right direction for a more accurate risk assessment. The benchmark dose method involves fitting a mathematical model to all the dose-response data within a study, and thus more biological information is incorporated in the resulting estimates of guidance values (e.g., acceptable daily intakes, ADIs). Although there is an increasing interest in the benchmark dose approach, it has not yet found its way into the regulatory toxicology in Europe, while in the United States the U.S. Environmental Protection Agency (EPA) already uses the benchmark dose in health risk assessment. Several software packages are today available for benchmark dose calculations. The availability of software to facilitate the analysis can make modeling appear simple, but often the interpretation of the results is not trivial, and it is recommended that benchmark dose modeling be performed in collaboration with a toxicologist and someone familiar with this type of statistical analysis. The procedure does not replace expert judgments of toxicologists and others addressing the hazard characterization issues in risk assessment. The aim of this article is to make risk assessors familiar with the concept, to show how the method can be used, and to describe some possibilities, limitations, and extensions of the benchmark dose approach. In this article the benchmark dose approach is presented in detail and compared to the traditional NOAEL approach. Statistical methods essential for the benchmark dose method are presented in Appendix A, and different mathematical models used in the U.S. EPA's BMD software, the Crump software, and the Kalliomaa software are described in the text and in Appendix B. For replacement of NOAEL in health risk assessment it is considered important that consensus is reached on the crucial parts of the benchmark dose method, that is, selection of risk types and the determination of a response level corresponding to the BMD, especially for continuous data. It is suggested that the BMD method is used as a first choice and that in cases where it is not possible to fit a model to the data the traditional NOAEL approach should be used instead. The possibilities to make benchmark dose calculations on continuous data need to be further investigated. In addition, it is of importance to study whether it would be appropriate to increase the number of dose levels by decreasing the number of animals in each dose group.","ISSN":"1040-8444","note":"PMID: 14594105","journalAbbreviation":"Crit. Rev. Toxicol.","language":"ENG","author":[{"family":"Filipsson","given":"Agneta Falk"},{"family":"Sand","given":"Salomon"},{"family":"Nilsson","given":"John"},{"family":"Victorin","given":"Katarina"}],"issued":{"date-parts":[["2003"]]},"PMID":"14594105"},"label":"page"}],"schema":"https://github.com/citation-style-language/schema/raw/master/csl-citation.json"} </w:instrText>
      </w:r>
      <w:r w:rsidR="00C8642A" w:rsidRPr="006F644E">
        <w:rPr>
          <w:rFonts w:ascii="Times New Roman" w:hAnsi="Times New Roman" w:cs="Times New Roman"/>
          <w:sz w:val="24"/>
          <w:szCs w:val="24"/>
        </w:rPr>
        <w:fldChar w:fldCharType="separate"/>
      </w:r>
      <w:r w:rsidR="0054156B" w:rsidRPr="006F644E">
        <w:rPr>
          <w:rFonts w:ascii="Times New Roman" w:hAnsi="Times New Roman" w:cs="Times New Roman"/>
          <w:sz w:val="24"/>
          <w:szCs w:val="24"/>
          <w:vertAlign w:val="superscript"/>
        </w:rPr>
        <w:t>18–21</w:t>
      </w:r>
      <w:r w:rsidR="00C8642A" w:rsidRPr="006F644E">
        <w:rPr>
          <w:rFonts w:ascii="Times New Roman" w:hAnsi="Times New Roman" w:cs="Times New Roman"/>
          <w:sz w:val="24"/>
          <w:szCs w:val="24"/>
        </w:rPr>
        <w:fldChar w:fldCharType="end"/>
      </w:r>
      <w:del w:id="531" w:author="Unemo Magnus, USÖ Labmed länsklinik" w:date="2016-11-14T17:54:00Z">
        <w:r w:rsidR="006A110D" w:rsidRPr="006F644E" w:rsidDel="006F644E">
          <w:rPr>
            <w:rFonts w:ascii="Times New Roman" w:hAnsi="Times New Roman" w:cs="Times New Roman"/>
            <w:sz w:val="24"/>
            <w:szCs w:val="24"/>
          </w:rPr>
          <w:delText>.</w:delText>
        </w:r>
      </w:del>
      <w:r w:rsidR="006A110D" w:rsidRPr="006F644E">
        <w:rPr>
          <w:rFonts w:ascii="Times New Roman" w:hAnsi="Times New Roman" w:cs="Times New Roman"/>
          <w:sz w:val="24"/>
          <w:szCs w:val="24"/>
        </w:rPr>
        <w:t xml:space="preserve"> </w:t>
      </w:r>
      <w:r w:rsidR="00CE2D5B" w:rsidRPr="006F644E">
        <w:rPr>
          <w:rFonts w:ascii="Times New Roman" w:hAnsi="Times New Roman" w:cs="Times New Roman"/>
          <w:sz w:val="24"/>
          <w:szCs w:val="24"/>
        </w:rPr>
        <w:t>Furthermore, the shape of the pharmacodynamic</w:t>
      </w:r>
      <w:del w:id="532" w:author="Unemo Magnus, USÖ Labmed länsklinik" w:date="2016-11-16T20:51:00Z">
        <w:r w:rsidR="00CE2D5B" w:rsidRPr="006F644E" w:rsidDel="00EF3010">
          <w:rPr>
            <w:rFonts w:ascii="Times New Roman" w:hAnsi="Times New Roman" w:cs="Times New Roman"/>
            <w:sz w:val="24"/>
            <w:szCs w:val="24"/>
          </w:rPr>
          <w:delText>s</w:delText>
        </w:r>
      </w:del>
      <w:r w:rsidR="00CE2D5B" w:rsidRPr="006F644E">
        <w:rPr>
          <w:rFonts w:ascii="Times New Roman" w:hAnsi="Times New Roman" w:cs="Times New Roman"/>
          <w:sz w:val="24"/>
          <w:szCs w:val="24"/>
        </w:rPr>
        <w:t xml:space="preserve"> curve potentially provides additional valuable information on the </w:t>
      </w:r>
      <w:del w:id="533" w:author="Unemo Magnus, USÖ Labmed länsklinik" w:date="2016-11-15T15:18:00Z">
        <w:r w:rsidR="00CE2D5B" w:rsidRPr="006F644E" w:rsidDel="003979B5">
          <w:rPr>
            <w:rFonts w:ascii="Times New Roman" w:hAnsi="Times New Roman" w:cs="Times New Roman"/>
            <w:sz w:val="24"/>
            <w:szCs w:val="24"/>
          </w:rPr>
          <w:delText>test</w:delText>
        </w:r>
        <w:r w:rsidR="00A149CF" w:rsidRPr="006F644E" w:rsidDel="003979B5">
          <w:rPr>
            <w:rFonts w:ascii="Times New Roman" w:hAnsi="Times New Roman" w:cs="Times New Roman"/>
            <w:sz w:val="24"/>
            <w:szCs w:val="24"/>
          </w:rPr>
          <w:delText>ed</w:delText>
        </w:r>
        <w:r w:rsidR="00CE2D5B" w:rsidRPr="006F644E" w:rsidDel="003979B5">
          <w:rPr>
            <w:rFonts w:ascii="Times New Roman" w:hAnsi="Times New Roman" w:cs="Times New Roman"/>
            <w:sz w:val="24"/>
            <w:szCs w:val="24"/>
          </w:rPr>
          <w:delText xml:space="preserve"> </w:delText>
        </w:r>
      </w:del>
      <w:r w:rsidR="00CE2D5B" w:rsidRPr="006F644E">
        <w:rPr>
          <w:rFonts w:ascii="Times New Roman" w:hAnsi="Times New Roman" w:cs="Times New Roman"/>
          <w:sz w:val="24"/>
          <w:szCs w:val="24"/>
        </w:rPr>
        <w:t>compound</w:t>
      </w:r>
      <w:r w:rsidR="00A149CF" w:rsidRPr="006F644E">
        <w:rPr>
          <w:rFonts w:ascii="Times New Roman" w:hAnsi="Times New Roman" w:cs="Times New Roman"/>
          <w:sz w:val="24"/>
          <w:szCs w:val="24"/>
        </w:rPr>
        <w:t>s</w:t>
      </w:r>
      <w:ins w:id="534" w:author="Unemo Magnus, USÖ Labmed länsklinik" w:date="2016-11-15T15:18:00Z">
        <w:r w:rsidR="003979B5">
          <w:rPr>
            <w:rFonts w:ascii="Times New Roman" w:hAnsi="Times New Roman" w:cs="Times New Roman"/>
            <w:sz w:val="24"/>
            <w:szCs w:val="24"/>
          </w:rPr>
          <w:t xml:space="preserve"> being tested</w:t>
        </w:r>
      </w:ins>
      <w:ins w:id="535" w:author="Unemo Magnus, USÖ Labmed länsklinik" w:date="2016-11-14T17:54:00Z">
        <w:r w:rsidR="006F644E">
          <w:rPr>
            <w:rFonts w:ascii="Times New Roman" w:hAnsi="Times New Roman" w:cs="Times New Roman"/>
            <w:sz w:val="24"/>
            <w:szCs w:val="24"/>
          </w:rPr>
          <w:t>.</w:t>
        </w:r>
      </w:ins>
      <w:r w:rsidR="00CE2D5B" w:rsidRPr="006F644E">
        <w:rPr>
          <w:rFonts w:ascii="Times New Roman" w:hAnsi="Times New Roman" w:cs="Times New Roman"/>
          <w:sz w:val="24"/>
          <w:szCs w:val="24"/>
        </w:rPr>
        <w:fldChar w:fldCharType="begin"/>
      </w:r>
      <w:r w:rsidR="00F512D5" w:rsidRPr="006F644E">
        <w:rPr>
          <w:rFonts w:ascii="Times New Roman" w:hAnsi="Times New Roman" w:cs="Times New Roman"/>
          <w:sz w:val="24"/>
          <w:szCs w:val="24"/>
        </w:rPr>
        <w:instrText xml:space="preserve"> ADDIN ZOTERO_ITEM CSL_CITATION {"citationID":"pbg83q3kg","properties":{"formattedCitation":"{\\rtf \\super 22\\nosupersub{}}","plainCitation":"22"},"citationItems":[{"id":467,"uris":["http://zotero.org/users/1321783/items/4NDETHNA"],"uri":["http://zotero.org/users/1321783/items/4NDETHNA"],"itemData":{"id":467,"type":"article-journal","title":"Dose–response curve slope is a missing dimension in the analysis of HIV-1 drug resistance","container-title":"Proceedings of the National Academy of Sciences of the United States of America","page":"7613-7618","volume":"108","issue":"18","source":"PubMed Central","abstract":"HIV-1 drug resistance is a major clinical problem. Resistance is evaluated using in vitro assays measuring the fold change in IC50 caused by resistance mutations. Antiretroviral drugs are used at concentrations above IC50, however, and inhibition at clinical concentrations can only be predicted from IC50 if the shape of the dose–response curve is also known. Curve shape is influenced by cooperative interactions and is described mathematically by the slope parameter or Hill coefficient (m). Implicit in current analysis of resistance is the assumption that mutations shift dose–response curves to the right without affecting the slope. We show here that m is altered by resistance mutations. For reverse transcriptase and fusion inhibitors, single resistance mutations affect both slope and IC50. For protease inhibitors, single mutations primarily affect slope. For integrase inhibitors, only IC50 is affected. Thus, there are fundamental pharmacodynamic differences in resistance to different drug classes. Instantaneous inhibitory potential (IIP), the log inhibition of single-round infectivity at clinical concentrations, takes into account both slope and IC50, and thus provides a direct measure of the reduction in susceptibility produced by mutations and the residual activity of drugs against resistant viruses. The standard measure, fold change in IC50, does not correlate well with changes in IIP when mutations alter slope. These results challenge a fundamental assumption underlying current analysis of HIV-1 drug resistance and suggest that a more complete understanding of how resistance mutations reduce antiviral activity requires consideration of a previously ignored parameter, the dose–response curve slope.","DOI":"10.1073/pnas.1018360108","ISSN":"0027-8424","note":"00048 \nPMID: 21502494\nPMCID: PMC3088572","journalAbbreviation":"Proc Natl Acad Sci U S A","author":[{"family":"Sampah","given":"Maame Efua S."},{"family":"Shen","given":"Lin"},{"family":"Jilek","given":"Benjamin L."},{"family":"Siliciano","given":"Robert F."}],"issued":{"date-parts":[["2011",5,3]]},"PMID":"21502494","PMCID":"PMC3088572"}}],"schema":"https://github.com/citation-style-language/schema/raw/master/csl-citation.json"} </w:instrText>
      </w:r>
      <w:r w:rsidR="00CE2D5B" w:rsidRPr="006F644E">
        <w:rPr>
          <w:rFonts w:ascii="Times New Roman" w:hAnsi="Times New Roman" w:cs="Times New Roman"/>
          <w:sz w:val="24"/>
          <w:szCs w:val="24"/>
        </w:rPr>
        <w:fldChar w:fldCharType="separate"/>
      </w:r>
      <w:r w:rsidR="0054156B" w:rsidRPr="006F644E">
        <w:rPr>
          <w:rFonts w:ascii="Times New Roman" w:hAnsi="Times New Roman" w:cs="Times New Roman"/>
          <w:sz w:val="24"/>
          <w:szCs w:val="24"/>
          <w:vertAlign w:val="superscript"/>
        </w:rPr>
        <w:t>22</w:t>
      </w:r>
      <w:r w:rsidR="00CE2D5B" w:rsidRPr="006F644E">
        <w:rPr>
          <w:rFonts w:ascii="Times New Roman" w:hAnsi="Times New Roman" w:cs="Times New Roman"/>
          <w:sz w:val="24"/>
          <w:szCs w:val="24"/>
        </w:rPr>
        <w:fldChar w:fldCharType="end"/>
      </w:r>
      <w:del w:id="536" w:author="Unemo Magnus, USÖ Labmed länsklinik" w:date="2016-11-14T17:54:00Z">
        <w:r w:rsidR="00CE2D5B" w:rsidRPr="006F644E" w:rsidDel="006F644E">
          <w:rPr>
            <w:rFonts w:ascii="Times New Roman" w:hAnsi="Times New Roman" w:cs="Times New Roman"/>
            <w:sz w:val="24"/>
            <w:szCs w:val="24"/>
          </w:rPr>
          <w:delText>.</w:delText>
        </w:r>
      </w:del>
      <w:r w:rsidR="00CE2D5B" w:rsidRPr="006F644E">
        <w:rPr>
          <w:rFonts w:ascii="Times New Roman" w:hAnsi="Times New Roman" w:cs="Times New Roman"/>
          <w:sz w:val="24"/>
          <w:szCs w:val="24"/>
        </w:rPr>
        <w:t xml:space="preserve"> </w:t>
      </w:r>
      <w:r w:rsidR="006A110D" w:rsidRPr="006F644E">
        <w:rPr>
          <w:rFonts w:ascii="Times New Roman" w:hAnsi="Times New Roman" w:cs="Times New Roman"/>
          <w:sz w:val="24"/>
          <w:szCs w:val="24"/>
        </w:rPr>
        <w:t xml:space="preserve"> </w:t>
      </w:r>
    </w:p>
    <w:p w14:paraId="0225A544" w14:textId="4260298E" w:rsidR="00C906C1" w:rsidRDefault="001D53E2">
      <w:pPr>
        <w:spacing w:after="0" w:line="480" w:lineRule="auto"/>
        <w:ind w:firstLine="426"/>
        <w:jc w:val="both"/>
        <w:rPr>
          <w:ins w:id="537" w:author="Unemo Magnus, USÖ Labmed länsklinik" w:date="2016-11-16T21:24:00Z"/>
          <w:rFonts w:ascii="Times New Roman" w:hAnsi="Times New Roman" w:cs="Times New Roman"/>
          <w:sz w:val="24"/>
          <w:szCs w:val="24"/>
        </w:rPr>
        <w:pPrChange w:id="538" w:author="Unemo Magnus, USÖ Labmed länsklinik" w:date="2016-11-14T17:54:00Z">
          <w:pPr>
            <w:spacing w:line="480" w:lineRule="auto"/>
            <w:jc w:val="both"/>
          </w:pPr>
        </w:pPrChange>
      </w:pPr>
      <w:r w:rsidRPr="006F644E">
        <w:rPr>
          <w:rFonts w:ascii="Times New Roman" w:hAnsi="Times New Roman" w:cs="Times New Roman"/>
          <w:sz w:val="24"/>
          <w:szCs w:val="24"/>
        </w:rPr>
        <w:t xml:space="preserve">The response to </w:t>
      </w:r>
      <w:r w:rsidR="00A149CF" w:rsidRPr="006F644E">
        <w:rPr>
          <w:rFonts w:ascii="Times New Roman" w:hAnsi="Times New Roman" w:cs="Times New Roman"/>
          <w:sz w:val="24"/>
          <w:szCs w:val="24"/>
        </w:rPr>
        <w:t>a</w:t>
      </w:r>
      <w:r w:rsidRPr="006F644E">
        <w:rPr>
          <w:rFonts w:ascii="Times New Roman" w:hAnsi="Times New Roman" w:cs="Times New Roman"/>
          <w:sz w:val="24"/>
          <w:szCs w:val="24"/>
        </w:rPr>
        <w:t xml:space="preserve"> </w:t>
      </w:r>
      <w:r w:rsidR="00A149CF" w:rsidRPr="006F644E">
        <w:rPr>
          <w:rFonts w:ascii="Times New Roman" w:hAnsi="Times New Roman" w:cs="Times New Roman"/>
          <w:sz w:val="24"/>
          <w:szCs w:val="24"/>
        </w:rPr>
        <w:t>compound</w:t>
      </w:r>
      <w:r w:rsidRPr="006F644E">
        <w:rPr>
          <w:rFonts w:ascii="Times New Roman" w:hAnsi="Times New Roman" w:cs="Times New Roman"/>
          <w:sz w:val="24"/>
          <w:szCs w:val="24"/>
        </w:rPr>
        <w:t xml:space="preserve"> can be measured </w:t>
      </w:r>
      <w:del w:id="539" w:author="Unemo Magnus, USÖ Labmed länsklinik" w:date="2016-11-15T15:18:00Z">
        <w:r w:rsidRPr="006F644E" w:rsidDel="003979B5">
          <w:rPr>
            <w:rFonts w:ascii="Times New Roman" w:hAnsi="Times New Roman" w:cs="Times New Roman"/>
            <w:sz w:val="24"/>
            <w:szCs w:val="24"/>
          </w:rPr>
          <w:delText xml:space="preserve">with </w:delText>
        </w:r>
      </w:del>
      <w:ins w:id="540" w:author="Unemo Magnus, USÖ Labmed länsklinik" w:date="2016-11-15T15:18:00Z">
        <w:r w:rsidR="003979B5">
          <w:rPr>
            <w:rFonts w:ascii="Times New Roman" w:hAnsi="Times New Roman" w:cs="Times New Roman"/>
            <w:sz w:val="24"/>
            <w:szCs w:val="24"/>
          </w:rPr>
          <w:t>using</w:t>
        </w:r>
        <w:r w:rsidR="003979B5" w:rsidRPr="006F644E">
          <w:rPr>
            <w:rFonts w:ascii="Times New Roman" w:hAnsi="Times New Roman" w:cs="Times New Roman"/>
            <w:sz w:val="24"/>
            <w:szCs w:val="24"/>
          </w:rPr>
          <w:t xml:space="preserve"> </w:t>
        </w:r>
      </w:ins>
      <w:r w:rsidRPr="006F644E">
        <w:rPr>
          <w:rFonts w:ascii="Times New Roman" w:hAnsi="Times New Roman" w:cs="Times New Roman"/>
          <w:sz w:val="24"/>
          <w:szCs w:val="24"/>
        </w:rPr>
        <w:t xml:space="preserve">different readouts. Measuring the optical density </w:t>
      </w:r>
      <w:ins w:id="541" w:author="Unemo Magnus, USÖ Labmed länsklinik" w:date="2016-11-15T15:19:00Z">
        <w:r w:rsidR="003979B5">
          <w:rPr>
            <w:rFonts w:ascii="Times New Roman" w:hAnsi="Times New Roman" w:cs="Times New Roman"/>
            <w:sz w:val="24"/>
            <w:szCs w:val="24"/>
          </w:rPr>
          <w:t>(</w:t>
        </w:r>
      </w:ins>
      <w:r w:rsidRPr="006F644E">
        <w:rPr>
          <w:rFonts w:ascii="Times New Roman" w:hAnsi="Times New Roman" w:cs="Times New Roman"/>
          <w:sz w:val="24"/>
          <w:szCs w:val="24"/>
        </w:rPr>
        <w:t xml:space="preserve">at </w:t>
      </w:r>
      <w:del w:id="542" w:author="Unemo Magnus, USÖ Labmed länsklinik" w:date="2016-11-15T15:19:00Z">
        <w:r w:rsidRPr="006F644E" w:rsidDel="003979B5">
          <w:rPr>
            <w:rFonts w:ascii="Times New Roman" w:hAnsi="Times New Roman" w:cs="Times New Roman"/>
            <w:sz w:val="24"/>
            <w:szCs w:val="24"/>
          </w:rPr>
          <w:delText>(</w:delText>
        </w:r>
      </w:del>
      <w:r w:rsidRPr="006F644E">
        <w:rPr>
          <w:rFonts w:ascii="Times New Roman" w:hAnsi="Times New Roman" w:cs="Times New Roman"/>
          <w:sz w:val="24"/>
          <w:szCs w:val="24"/>
        </w:rPr>
        <w:t>e.g. OD</w:t>
      </w:r>
      <w:r w:rsidRPr="006F644E">
        <w:rPr>
          <w:rFonts w:ascii="Times New Roman" w:hAnsi="Times New Roman" w:cs="Times New Roman"/>
          <w:sz w:val="24"/>
          <w:szCs w:val="24"/>
          <w:vertAlign w:val="subscript"/>
        </w:rPr>
        <w:t>600</w:t>
      </w:r>
      <w:r w:rsidRPr="006F644E">
        <w:rPr>
          <w:rFonts w:ascii="Times New Roman" w:hAnsi="Times New Roman" w:cs="Times New Roman"/>
          <w:sz w:val="24"/>
          <w:szCs w:val="24"/>
        </w:rPr>
        <w:t xml:space="preserve"> or OD</w:t>
      </w:r>
      <w:r w:rsidRPr="006F644E">
        <w:rPr>
          <w:rFonts w:ascii="Times New Roman" w:hAnsi="Times New Roman" w:cs="Times New Roman"/>
          <w:sz w:val="24"/>
          <w:szCs w:val="24"/>
          <w:vertAlign w:val="subscript"/>
        </w:rPr>
        <w:t>450</w:t>
      </w:r>
      <w:r w:rsidRPr="006F644E">
        <w:rPr>
          <w:rFonts w:ascii="Times New Roman" w:hAnsi="Times New Roman" w:cs="Times New Roman"/>
          <w:sz w:val="24"/>
          <w:szCs w:val="24"/>
        </w:rPr>
        <w:t>), resazurin (Alamar blue</w:t>
      </w:r>
      <w:r w:rsidRPr="005F707F">
        <w:rPr>
          <w:rFonts w:ascii="Times New Roman" w:hAnsi="Times New Roman" w:cs="Times New Roman"/>
          <w:sz w:val="24"/>
          <w:szCs w:val="24"/>
        </w:rPr>
        <w:t xml:space="preserve">), </w:t>
      </w:r>
      <w:ins w:id="543" w:author="Unemo Magnus, USÖ Labmed länsklinik" w:date="2016-11-16T13:42:00Z">
        <w:r w:rsidR="005F707F" w:rsidRPr="00434C3A">
          <w:rPr>
            <w:rFonts w:ascii="Times New Roman" w:hAnsi="Times New Roman" w:cs="Times New Roman"/>
            <w:sz w:val="24"/>
            <w:szCs w:val="24"/>
          </w:rPr>
          <w:t>3-(4,5-dimethyethiazol-2-yl)-2,</w:t>
        </w:r>
        <w:r w:rsidR="00E90AD7" w:rsidRPr="005F707F">
          <w:rPr>
            <w:rFonts w:ascii="Times New Roman" w:hAnsi="Times New Roman" w:cs="Times New Roman"/>
            <w:sz w:val="24"/>
            <w:szCs w:val="24"/>
            <w:rPrChange w:id="544" w:author="Unemo Magnus, USÖ Labmed länsklinik" w:date="2016-11-17T12:20:00Z">
              <w:rPr/>
            </w:rPrChange>
          </w:rPr>
          <w:t>5-diphenyltetrazolium bromide</w:t>
        </w:r>
        <w:r w:rsidR="00E90AD7" w:rsidRPr="00E90AD7">
          <w:rPr>
            <w:rFonts w:ascii="Times New Roman" w:hAnsi="Times New Roman" w:cs="Times New Roman"/>
            <w:sz w:val="24"/>
            <w:szCs w:val="24"/>
          </w:rPr>
          <w:t xml:space="preserve"> </w:t>
        </w:r>
      </w:ins>
      <w:ins w:id="545" w:author="Unemo Magnus, USÖ Labmed länsklinik" w:date="2016-11-16T21:03:00Z">
        <w:r w:rsidR="00D627D8">
          <w:rPr>
            <w:rFonts w:ascii="Times New Roman" w:hAnsi="Times New Roman" w:cs="Times New Roman"/>
            <w:sz w:val="24"/>
            <w:szCs w:val="24"/>
          </w:rPr>
          <w:t>(</w:t>
        </w:r>
      </w:ins>
      <w:r w:rsidRPr="006F644E">
        <w:rPr>
          <w:rFonts w:ascii="Times New Roman" w:hAnsi="Times New Roman" w:cs="Times New Roman"/>
          <w:sz w:val="24"/>
          <w:szCs w:val="24"/>
        </w:rPr>
        <w:t>MTT</w:t>
      </w:r>
      <w:ins w:id="546" w:author="Unemo Magnus, USÖ Labmed länsklinik" w:date="2016-11-16T21:03:00Z">
        <w:r w:rsidR="00D627D8">
          <w:rPr>
            <w:rFonts w:ascii="Times New Roman" w:hAnsi="Times New Roman" w:cs="Times New Roman"/>
            <w:sz w:val="24"/>
            <w:szCs w:val="24"/>
          </w:rPr>
          <w:t>)</w:t>
        </w:r>
      </w:ins>
      <w:r w:rsidRPr="006F644E">
        <w:rPr>
          <w:rFonts w:ascii="Times New Roman" w:hAnsi="Times New Roman" w:cs="Times New Roman"/>
          <w:sz w:val="24"/>
          <w:szCs w:val="24"/>
        </w:rPr>
        <w:t xml:space="preserve">, </w:t>
      </w:r>
      <w:del w:id="547" w:author="Unemo Magnus, USÖ Labmed länsklinik" w:date="2016-11-15T15:19:00Z">
        <w:r w:rsidRPr="006F644E" w:rsidDel="003979B5">
          <w:rPr>
            <w:rFonts w:ascii="Times New Roman" w:hAnsi="Times New Roman" w:cs="Times New Roman"/>
            <w:sz w:val="24"/>
            <w:szCs w:val="24"/>
          </w:rPr>
          <w:delText xml:space="preserve">Luciferase </w:delText>
        </w:r>
      </w:del>
      <w:ins w:id="548" w:author="Unemo Magnus, USÖ Labmed länsklinik" w:date="2016-11-15T15:19:00Z">
        <w:r w:rsidR="003979B5">
          <w:rPr>
            <w:rFonts w:ascii="Times New Roman" w:hAnsi="Times New Roman" w:cs="Times New Roman"/>
            <w:sz w:val="24"/>
            <w:szCs w:val="24"/>
          </w:rPr>
          <w:t>l</w:t>
        </w:r>
        <w:r w:rsidR="003979B5" w:rsidRPr="006F644E">
          <w:rPr>
            <w:rFonts w:ascii="Times New Roman" w:hAnsi="Times New Roman" w:cs="Times New Roman"/>
            <w:sz w:val="24"/>
            <w:szCs w:val="24"/>
          </w:rPr>
          <w:t xml:space="preserve">uciferase </w:t>
        </w:r>
      </w:ins>
      <w:r w:rsidRPr="006F644E">
        <w:rPr>
          <w:rFonts w:ascii="Times New Roman" w:hAnsi="Times New Roman" w:cs="Times New Roman"/>
          <w:sz w:val="24"/>
          <w:szCs w:val="24"/>
        </w:rPr>
        <w:t xml:space="preserve">(ATP levels) and </w:t>
      </w:r>
      <w:del w:id="549" w:author="Unemo Magnus, USÖ Labmed länsklinik" w:date="2016-11-15T15:19:00Z">
        <w:r w:rsidRPr="006F644E" w:rsidDel="003979B5">
          <w:rPr>
            <w:rFonts w:ascii="Times New Roman" w:hAnsi="Times New Roman" w:cs="Times New Roman"/>
            <w:sz w:val="24"/>
            <w:szCs w:val="24"/>
          </w:rPr>
          <w:delText xml:space="preserve">Lactat </w:delText>
        </w:r>
      </w:del>
      <w:ins w:id="550" w:author="Unemo Magnus, USÖ Labmed länsklinik" w:date="2016-11-15T15:19:00Z">
        <w:r w:rsidR="003979B5">
          <w:rPr>
            <w:rFonts w:ascii="Times New Roman" w:hAnsi="Times New Roman" w:cs="Times New Roman"/>
            <w:sz w:val="24"/>
            <w:szCs w:val="24"/>
          </w:rPr>
          <w:t>l</w:t>
        </w:r>
        <w:r w:rsidR="003979B5" w:rsidRPr="006F644E">
          <w:rPr>
            <w:rFonts w:ascii="Times New Roman" w:hAnsi="Times New Roman" w:cs="Times New Roman"/>
            <w:sz w:val="24"/>
            <w:szCs w:val="24"/>
          </w:rPr>
          <w:t>actat</w:t>
        </w:r>
        <w:r w:rsidR="003979B5">
          <w:rPr>
            <w:rFonts w:ascii="Times New Roman" w:hAnsi="Times New Roman" w:cs="Times New Roman"/>
            <w:sz w:val="24"/>
            <w:szCs w:val="24"/>
          </w:rPr>
          <w:t>e</w:t>
        </w:r>
        <w:r w:rsidR="003979B5" w:rsidRPr="006F644E">
          <w:rPr>
            <w:rFonts w:ascii="Times New Roman" w:hAnsi="Times New Roman" w:cs="Times New Roman"/>
            <w:sz w:val="24"/>
            <w:szCs w:val="24"/>
          </w:rPr>
          <w:t xml:space="preserve"> </w:t>
        </w:r>
      </w:ins>
      <w:r w:rsidRPr="006F644E">
        <w:rPr>
          <w:rFonts w:ascii="Times New Roman" w:hAnsi="Times New Roman" w:cs="Times New Roman"/>
          <w:sz w:val="24"/>
          <w:szCs w:val="24"/>
        </w:rPr>
        <w:t xml:space="preserve">dehydrogenase are widespread methods </w:t>
      </w:r>
      <w:ins w:id="551" w:author="Unemo Magnus, USÖ Labmed länsklinik" w:date="2016-11-16T21:09:00Z">
        <w:r w:rsidR="006A0B46">
          <w:rPr>
            <w:rFonts w:ascii="Times New Roman" w:hAnsi="Times New Roman" w:cs="Times New Roman"/>
            <w:sz w:val="24"/>
            <w:szCs w:val="24"/>
          </w:rPr>
          <w:t xml:space="preserve">where readouts </w:t>
        </w:r>
      </w:ins>
      <w:del w:id="552" w:author="Unemo Magnus, USÖ Labmed länsklinik" w:date="2016-11-16T21:09:00Z">
        <w:r w:rsidRPr="006F644E" w:rsidDel="006A0B46">
          <w:rPr>
            <w:rFonts w:ascii="Times New Roman" w:hAnsi="Times New Roman" w:cs="Times New Roman"/>
            <w:sz w:val="24"/>
            <w:szCs w:val="24"/>
          </w:rPr>
          <w:delText xml:space="preserve">that </w:delText>
        </w:r>
      </w:del>
      <w:r w:rsidRPr="006F644E">
        <w:rPr>
          <w:rFonts w:ascii="Times New Roman" w:hAnsi="Times New Roman" w:cs="Times New Roman"/>
          <w:sz w:val="24"/>
          <w:szCs w:val="24"/>
        </w:rPr>
        <w:t xml:space="preserve">indirectly correlate with </w:t>
      </w:r>
      <w:ins w:id="553" w:author="Unemo Magnus, USÖ Labmed länsklinik" w:date="2016-11-16T21:07:00Z">
        <w:r w:rsidR="00D627D8">
          <w:rPr>
            <w:rFonts w:ascii="Times New Roman" w:hAnsi="Times New Roman" w:cs="Times New Roman"/>
            <w:sz w:val="24"/>
            <w:szCs w:val="24"/>
          </w:rPr>
          <w:t>number</w:t>
        </w:r>
        <w:r w:rsidR="00D627D8" w:rsidRPr="006F644E">
          <w:rPr>
            <w:rFonts w:ascii="Times New Roman" w:hAnsi="Times New Roman" w:cs="Times New Roman"/>
            <w:sz w:val="24"/>
            <w:szCs w:val="24"/>
          </w:rPr>
          <w:t xml:space="preserve"> </w:t>
        </w:r>
        <w:r w:rsidR="00D627D8">
          <w:rPr>
            <w:rFonts w:ascii="Times New Roman" w:hAnsi="Times New Roman" w:cs="Times New Roman"/>
            <w:sz w:val="24"/>
            <w:szCs w:val="24"/>
          </w:rPr>
          <w:t xml:space="preserve">of </w:t>
        </w:r>
      </w:ins>
      <w:r w:rsidRPr="006F644E">
        <w:rPr>
          <w:rFonts w:ascii="Times New Roman" w:hAnsi="Times New Roman" w:cs="Times New Roman"/>
          <w:sz w:val="24"/>
          <w:szCs w:val="24"/>
        </w:rPr>
        <w:t>cell</w:t>
      </w:r>
      <w:ins w:id="554" w:author="Unemo Magnus, USÖ Labmed länsklinik" w:date="2016-11-16T21:07:00Z">
        <w:r w:rsidR="00D627D8">
          <w:rPr>
            <w:rFonts w:ascii="Times New Roman" w:hAnsi="Times New Roman" w:cs="Times New Roman"/>
            <w:sz w:val="24"/>
            <w:szCs w:val="24"/>
          </w:rPr>
          <w:t>s</w:t>
        </w:r>
      </w:ins>
      <w:del w:id="555" w:author="Unemo Magnus, USÖ Labmed länsklinik" w:date="2016-11-16T21:07:00Z">
        <w:r w:rsidRPr="006F644E" w:rsidDel="00D627D8">
          <w:rPr>
            <w:rFonts w:ascii="Times New Roman" w:hAnsi="Times New Roman" w:cs="Times New Roman"/>
            <w:sz w:val="24"/>
            <w:szCs w:val="24"/>
          </w:rPr>
          <w:delText xml:space="preserve"> numbers</w:delText>
        </w:r>
      </w:del>
      <w:ins w:id="556" w:author="Unemo Magnus, USÖ Labmed länsklinik" w:date="2016-11-14T17:54:00Z">
        <w:r w:rsidR="006F644E">
          <w:rPr>
            <w:rFonts w:ascii="Times New Roman" w:hAnsi="Times New Roman" w:cs="Times New Roman"/>
            <w:sz w:val="24"/>
            <w:szCs w:val="24"/>
          </w:rPr>
          <w:t>.</w:t>
        </w:r>
      </w:ins>
      <w:r w:rsidR="00150A4E" w:rsidRPr="006F644E">
        <w:rPr>
          <w:rFonts w:ascii="Times New Roman" w:hAnsi="Times New Roman" w:cs="Times New Roman"/>
          <w:sz w:val="24"/>
          <w:szCs w:val="24"/>
        </w:rPr>
        <w:fldChar w:fldCharType="begin"/>
      </w:r>
      <w:r w:rsidR="00150A4E" w:rsidRPr="006F644E">
        <w:rPr>
          <w:rFonts w:ascii="Times New Roman" w:hAnsi="Times New Roman" w:cs="Times New Roman"/>
          <w:sz w:val="24"/>
          <w:szCs w:val="24"/>
        </w:rPr>
        <w:instrText xml:space="preserve"> ADDIN ZOTERO_ITEM CSL_CITATION {"citationID":"1au89hr64h","properties":{"formattedCitation":"{\\rtf \\super 23\\nosupersub{}}","plainCitation":"23"},"citationItems":[{"id":206,"uris":["http://zotero.org/users/1321783/items/9T46TF6U"],"uri":["http://zotero.org/users/1321783/items/9T46TF6U"],"itemData":{"id":206,"type":"article-journal","title":"Multiple Applications of Alamar Blue as an Indicator of Metabolic Function and Cellular Health in Cell Viability Bioassays","container-title":"Sensors (Basel, Switzerland)","page":"12347-12360","volume":"12","issue":"9","source":"PubMed Central","abstract":"Accurate prediction of the adverse effects of test compounds on living systems, detection of toxic thresholds, and expansion of experimental data sets to include multiple toxicity end-point analysis are required for any robust screening regime. Alamar Blue is an important redox indicator that is used to evaluate metabolic function and cellular health. The Alamar Blue bioassay has been utilized over the past 50 years to assess cell viability and cytotoxicity in a range of biological and environmental systems and in a number of cell types including bacteria, yeast, fungi, protozoa and cultured mammalian and piscine cells. It offers several advantages over other metabolic indicators and other cytotoxicity assays. However, as with any bioassay, suitability must be determined for each application and cell model. This review seeks to highlight many of the important considerations involved in assay use and design in addition to the potential pitfalls.","DOI":"10.3390/s120912347","ISSN":"1424-8220","note":"00090 \nPMID: 23112716\nPMCID: PMC3478843","journalAbbreviation":"Sensors (Basel)","author":[{"family":"Rampersad","given":"Sephra N."}],"issued":{"date-parts":[["2012",9,10]]},"PMID":"23112716","PMCID":"PMC3478843"},"label":"page"}],"schema":"https://github.com/citation-style-language/schema/raw/master/csl-citation.json"} </w:instrText>
      </w:r>
      <w:r w:rsidR="00150A4E" w:rsidRPr="006F644E">
        <w:rPr>
          <w:rFonts w:ascii="Times New Roman" w:hAnsi="Times New Roman" w:cs="Times New Roman"/>
          <w:sz w:val="24"/>
          <w:szCs w:val="24"/>
        </w:rPr>
        <w:fldChar w:fldCharType="separate"/>
      </w:r>
      <w:r w:rsidR="0054156B" w:rsidRPr="006F644E">
        <w:rPr>
          <w:rFonts w:ascii="Times New Roman" w:hAnsi="Times New Roman" w:cs="Times New Roman"/>
          <w:sz w:val="24"/>
          <w:szCs w:val="24"/>
          <w:vertAlign w:val="superscript"/>
        </w:rPr>
        <w:t>23</w:t>
      </w:r>
      <w:r w:rsidR="00150A4E" w:rsidRPr="006F644E">
        <w:rPr>
          <w:rFonts w:ascii="Times New Roman" w:hAnsi="Times New Roman" w:cs="Times New Roman"/>
          <w:sz w:val="24"/>
          <w:szCs w:val="24"/>
        </w:rPr>
        <w:fldChar w:fldCharType="end"/>
      </w:r>
      <w:del w:id="557" w:author="Unemo Magnus, USÖ Labmed länsklinik" w:date="2016-11-14T17:54:00Z">
        <w:r w:rsidR="00311A19" w:rsidRPr="006F644E" w:rsidDel="006F644E">
          <w:rPr>
            <w:rFonts w:ascii="Times New Roman" w:hAnsi="Times New Roman" w:cs="Times New Roman"/>
            <w:sz w:val="24"/>
            <w:szCs w:val="24"/>
          </w:rPr>
          <w:delText>.</w:delText>
        </w:r>
      </w:del>
      <w:r w:rsidR="00311A19" w:rsidRPr="006F644E">
        <w:rPr>
          <w:rFonts w:ascii="Times New Roman" w:hAnsi="Times New Roman" w:cs="Times New Roman"/>
          <w:sz w:val="24"/>
          <w:szCs w:val="24"/>
        </w:rPr>
        <w:t xml:space="preserve"> </w:t>
      </w:r>
      <w:r w:rsidRPr="006F644E">
        <w:rPr>
          <w:rFonts w:ascii="Times New Roman" w:hAnsi="Times New Roman" w:cs="Times New Roman"/>
          <w:sz w:val="24"/>
          <w:szCs w:val="24"/>
        </w:rPr>
        <w:t>Resazurin is a blue dye that is converted to pink fluorescent res</w:t>
      </w:r>
      <w:ins w:id="558" w:author="Unemo Magnus, USÖ Labmed länsklinik" w:date="2016-11-15T15:19:00Z">
        <w:r w:rsidR="003979B5">
          <w:rPr>
            <w:rFonts w:ascii="Times New Roman" w:hAnsi="Times New Roman" w:cs="Times New Roman"/>
            <w:sz w:val="24"/>
            <w:szCs w:val="24"/>
          </w:rPr>
          <w:t>orufin</w:t>
        </w:r>
      </w:ins>
      <w:del w:id="559" w:author="Unemo Magnus, USÖ Labmed länsklinik" w:date="2016-11-15T15:19:00Z">
        <w:r w:rsidRPr="006F644E" w:rsidDel="003979B5">
          <w:rPr>
            <w:rFonts w:ascii="Times New Roman" w:hAnsi="Times New Roman" w:cs="Times New Roman"/>
            <w:sz w:val="24"/>
            <w:szCs w:val="24"/>
          </w:rPr>
          <w:delText>azurin</w:delText>
        </w:r>
      </w:del>
      <w:r w:rsidRPr="006F644E">
        <w:rPr>
          <w:rFonts w:ascii="Times New Roman" w:hAnsi="Times New Roman" w:cs="Times New Roman"/>
          <w:sz w:val="24"/>
          <w:szCs w:val="24"/>
        </w:rPr>
        <w:t xml:space="preserve"> in the presence of metabolically active cells</w:t>
      </w:r>
      <w:ins w:id="560" w:author="Unemo Magnus, USÖ Labmed länsklinik" w:date="2016-11-14T17:54:00Z">
        <w:r w:rsidR="006F644E">
          <w:rPr>
            <w:rFonts w:ascii="Times New Roman" w:hAnsi="Times New Roman" w:cs="Times New Roman"/>
            <w:sz w:val="24"/>
            <w:szCs w:val="24"/>
          </w:rPr>
          <w:t>.</w:t>
        </w:r>
      </w:ins>
      <w:r w:rsidRPr="006F644E">
        <w:rPr>
          <w:rFonts w:ascii="Times New Roman" w:hAnsi="Times New Roman" w:cs="Times New Roman"/>
          <w:sz w:val="24"/>
          <w:szCs w:val="24"/>
        </w:rPr>
        <w:fldChar w:fldCharType="begin"/>
      </w:r>
      <w:r w:rsidR="00150A4E" w:rsidRPr="006F644E">
        <w:rPr>
          <w:rFonts w:ascii="Times New Roman" w:hAnsi="Times New Roman" w:cs="Times New Roman"/>
          <w:sz w:val="24"/>
          <w:szCs w:val="24"/>
        </w:rPr>
        <w:instrText xml:space="preserve"> ADDIN ZOTERO_ITEM CSL_CITATION {"citationID":"14l089l6o4","properties":{"formattedCitation":"{\\rtf \\super 24,25\\nosupersub{}}","plainCitation":"24,25"},"citationItems":[{"id":192,"uris":["http://zotero.org/users/1321783/items/CQKB9B2Z"],"uri":["http://zotero.org/users/1321783/items/CQKB9B2Z"],"itemData":{"id":192,"type":"article-journal","title":"Resazurin Microtiter Assay Plate method for detection of susceptibility of multidrug resistant Mycobacterium tuberculosis to second-line anti-tuberculous drugs","container-title":"Egyptian Journal of Chest Diseases and Tuberculosis","page":"241-247","volume":"62","issue":"2","source":"ScienceDirect","abstract":"Background\nMany developed countries need a diagnostic test that is accurate, rapid, and economical in detecting multidrug-resistant tuberculosis. This study aims to evaluate Resazurin Microtiter Assay Plate in detecting susceptibilities of multidrug resistant Mycobacterium tuberculosis to second line anti tuberculous drugs.\nMethods\nSusceptibility of multidrug resistant M. tuberculosis was evaluated against 5 second line anti tuberculous drugs by the colorimetric method using the Resazurin Microtiter Assay Plate Testing (REMA).\nResults\nDrug susceptibility testing for the second-line drugs was performed for 34 MDR M. tuberculosis isolates isolated from 40 sputum samples. Results of REMA were available after 8 days of incubation. The agreement between the two tests for para-aminosalicylic acid, ethionamide, ofloxacin, kanamycin monosulfate and cycloserine was found to be 97.05%, 94.11%, 97.05%, 97.05% and 100%, respectively. The efficacy of REMA plate assay for PAS, ETH, OFX, KAN and CYL was 97.05%, 94.11%, 97.05%, 97.05% and 100%, respectively.\nConclusion\nResazurin test was found to be reliable, simple to perform for the rapid detection of anti-tuberculous drug resistance and economically inexpensive.","DOI":"10.1016/j.ejcdt.2013.05.008","ISSN":"0422-7638","note":"00002","journalAbbreviation":"Egyptian Journal of Chest Diseases and Tuberculosis","author":[{"family":"Khalifa","given":"Reham A."},{"family":"Nasser","given":"Marwa S."},{"family":"Gomaa","given":"Ashraf A."},{"family":"Osman","given":"Nehad M."},{"family":"Salem","given":"Hala M."}],"issued":{"date-parts":[["2013",4]]}},"label"</w:instrText>
      </w:r>
      <w:r w:rsidR="00150A4E" w:rsidRPr="000663CC">
        <w:rPr>
          <w:rFonts w:ascii="Times New Roman" w:hAnsi="Times New Roman" w:cs="Times New Roman"/>
          <w:sz w:val="24"/>
          <w:szCs w:val="24"/>
        </w:rPr>
        <w:instrText xml:space="preserve">:"page"},{"id":195,"uris":["http://zotero.org/users/1321783/items/APEMPBP4"],"uri":["http://zotero.org/users/1321783/items/APEMPBP4"],"itemData":{"id":195,"type":"article-journal","title":"Resazurin Microtiter Assay Plate: Simple and Inexpensive Method for Detection of Drug Resistance in Mycobacterium tuberculosis","container-title":"Antimicrobial Agents and Chemotherapy","page":"2720-2722","volume":"46","issue":"8","source":"PubMed Central","abstract":"A method for detecting multidrug-resistant Mycobacterium tuberculosis by using a reduction of resazurin is described. Eighty clinical isolates were evaluated against isoniazid and rifampin; results at 7 days were compared with those of the proportion method. Specificity and sensitivity were excellent. The method is simple, inexpensive, and rapid and might be used with other antituberculosis drugs.","DOI":"10.1128/AAC.46.8.2720-2722.2002","ISSN":"0066-4804","note":"00448 \nPMID: 12121966\nPMCID: PMC127336","shortTitle":"Resazurin Microtiter Assay Plate","journalAbbreviation":"Antimicrob Agents Chemother","author":[{"family":"Palomino","given":"Juan-Carlos"},{"family":"Martin","given":"Anandi"},{"family":"Camacho","given":"Mirtha"},{"family":"Guerra","given":"Humberto"},{"family":"Swings","given":"Jean"},{"family":"Portaels","given":"Françoise"}],"issued":{"date-parts":[["2002",8]]},"PMID":"12121966","PMCID":"PMC127336"},"label":"page"}],"schema":"https://github.com/citation-style-language/schema/raw/master/csl-citation.json"} </w:instrText>
      </w:r>
      <w:r w:rsidRPr="006F644E">
        <w:rPr>
          <w:rFonts w:ascii="Times New Roman" w:hAnsi="Times New Roman" w:cs="Times New Roman"/>
          <w:sz w:val="24"/>
          <w:szCs w:val="24"/>
        </w:rPr>
        <w:fldChar w:fldCharType="separate"/>
      </w:r>
      <w:r w:rsidR="0054156B" w:rsidRPr="000663CC">
        <w:rPr>
          <w:rFonts w:ascii="Times New Roman" w:hAnsi="Times New Roman" w:cs="Times New Roman"/>
          <w:sz w:val="24"/>
          <w:szCs w:val="24"/>
          <w:vertAlign w:val="superscript"/>
        </w:rPr>
        <w:t>24,25</w:t>
      </w:r>
      <w:r w:rsidRPr="006F644E">
        <w:rPr>
          <w:rFonts w:ascii="Times New Roman" w:hAnsi="Times New Roman" w:cs="Times New Roman"/>
          <w:sz w:val="24"/>
          <w:szCs w:val="24"/>
        </w:rPr>
        <w:fldChar w:fldCharType="end"/>
      </w:r>
      <w:del w:id="561" w:author="Unemo Magnus, USÖ Labmed länsklinik" w:date="2016-11-14T17:54:00Z">
        <w:r w:rsidRPr="000663CC" w:rsidDel="006F644E">
          <w:rPr>
            <w:rFonts w:ascii="Times New Roman" w:hAnsi="Times New Roman" w:cs="Times New Roman"/>
            <w:sz w:val="24"/>
            <w:szCs w:val="24"/>
          </w:rPr>
          <w:delText>.</w:delText>
        </w:r>
      </w:del>
      <w:r w:rsidRPr="000663CC">
        <w:rPr>
          <w:rFonts w:ascii="Times New Roman" w:hAnsi="Times New Roman" w:cs="Times New Roman"/>
          <w:sz w:val="24"/>
          <w:szCs w:val="24"/>
        </w:rPr>
        <w:t xml:space="preserve"> </w:t>
      </w:r>
      <w:del w:id="562" w:author="Unemo Magnus, USÖ Labmed länsklinik" w:date="2016-11-16T21:11:00Z">
        <w:r w:rsidR="00377FDC" w:rsidRPr="000663CC" w:rsidDel="000663CC">
          <w:rPr>
            <w:rFonts w:ascii="Times New Roman" w:hAnsi="Times New Roman" w:cs="Times New Roman"/>
            <w:sz w:val="24"/>
            <w:szCs w:val="24"/>
          </w:rPr>
          <w:delText xml:space="preserve">It has been recently discussed as potential novel antimicrobial for the treatment of gonorrhoea but was ineffective </w:delText>
        </w:r>
        <w:r w:rsidR="00377FDC" w:rsidRPr="000663CC" w:rsidDel="000663CC">
          <w:rPr>
            <w:rFonts w:ascii="Times New Roman" w:hAnsi="Times New Roman" w:cs="Times New Roman"/>
            <w:i/>
            <w:sz w:val="24"/>
            <w:szCs w:val="24"/>
            <w:rPrChange w:id="563" w:author="Unemo Magnus, USÖ Labmed länsklinik" w:date="2016-11-16T21:11:00Z">
              <w:rPr>
                <w:rFonts w:ascii="Times New Roman" w:hAnsi="Times New Roman" w:cs="Times New Roman"/>
                <w:sz w:val="24"/>
                <w:szCs w:val="24"/>
              </w:rPr>
            </w:rPrChange>
          </w:rPr>
          <w:delText>in</w:delText>
        </w:r>
      </w:del>
      <w:del w:id="564" w:author="Unemo Magnus, USÖ Labmed länsklinik" w:date="2016-11-15T15:21:00Z">
        <w:r w:rsidR="00377FDC" w:rsidRPr="000663CC" w:rsidDel="003979B5">
          <w:rPr>
            <w:rFonts w:ascii="Times New Roman" w:hAnsi="Times New Roman" w:cs="Times New Roman"/>
            <w:i/>
            <w:sz w:val="24"/>
            <w:szCs w:val="24"/>
            <w:rPrChange w:id="565" w:author="Unemo Magnus, USÖ Labmed länsklinik" w:date="2016-11-16T21:11:00Z">
              <w:rPr>
                <w:rFonts w:ascii="Times New Roman" w:hAnsi="Times New Roman" w:cs="Times New Roman"/>
                <w:sz w:val="24"/>
                <w:szCs w:val="24"/>
              </w:rPr>
            </w:rPrChange>
          </w:rPr>
          <w:delText>-</w:delText>
        </w:r>
      </w:del>
      <w:del w:id="566" w:author="Unemo Magnus, USÖ Labmed länsklinik" w:date="2016-11-16T21:11:00Z">
        <w:r w:rsidR="00377FDC" w:rsidRPr="000663CC" w:rsidDel="000663CC">
          <w:rPr>
            <w:rFonts w:ascii="Times New Roman" w:hAnsi="Times New Roman" w:cs="Times New Roman"/>
            <w:i/>
            <w:sz w:val="24"/>
            <w:szCs w:val="24"/>
            <w:rPrChange w:id="567" w:author="Unemo Magnus, USÖ Labmed länsklinik" w:date="2016-11-16T21:11:00Z">
              <w:rPr>
                <w:rFonts w:ascii="Times New Roman" w:hAnsi="Times New Roman" w:cs="Times New Roman"/>
                <w:sz w:val="24"/>
                <w:szCs w:val="24"/>
              </w:rPr>
            </w:rPrChange>
          </w:rPr>
          <w:delText>vivo</w:delText>
        </w:r>
        <w:r w:rsidR="00377FDC" w:rsidRPr="006F644E" w:rsidDel="000663CC">
          <w:rPr>
            <w:rFonts w:ascii="Times New Roman" w:hAnsi="Times New Roman" w:cs="Times New Roman"/>
            <w:sz w:val="24"/>
            <w:szCs w:val="24"/>
          </w:rPr>
          <w:fldChar w:fldCharType="begin"/>
        </w:r>
        <w:r w:rsidR="00377FDC" w:rsidRPr="000663CC" w:rsidDel="000663CC">
          <w:rPr>
            <w:rFonts w:ascii="Times New Roman" w:hAnsi="Times New Roman" w:cs="Times New Roman"/>
            <w:sz w:val="24"/>
            <w:szCs w:val="24"/>
          </w:rPr>
          <w:delInstrText xml:space="preserve"> ADDIN ZOTERO_ITEM CSL_CITATION {"citationID":"w4HBKjOJ","properties":{"formattedCitation":"{\\rtf \\super 26\\nosupersub{}}","plainCitation":"26"},"citationItems":[{"id":292,"uris":["http://zotero.org/users/1321783/items/SKU3S6A8"],"uri":["http://zotero.org/users/1321783/items/SKU3S6A8"],"itemData":{"id":292,"type":"article-journal","title":"Antibacterial activity of resazurin-based compounds against Neisseria gonorrhoeae in vitro and in vivo","container-title":"International Journal of Antimicrobial Agents","page":"367-372","volume":"48","issue":"4","source":"PubMed","abstract":"Neisseria gonorrhoeae is the cause of the second most common sexually transmitted bacterial infection, with ca. 80 million new cases of gonorrhoea reported annually. The recent emergence of clinical isolates resistant to the last monotherapy against this bacterium, the cephalosporins, illustrates the need for new antigonococcal agents. Here we have characterised a new group of antimicrobials based on the compound resazurin that exhibits robust activity against N. gonorrhoeae in vitro. Resazurin inhibits the growth of a broad range of N. gonorrhoeae isolates, including those resistant to multiple antibiotics. Furthermore, treatment of human endometrial cells infected with N. gonorrhoeae with resazurin significantly reduces the number of intracellular bacteria. Whilst resazurin exhibited potent in vitro antimicrobial activity, in vivo resazurin did not limit the colonisation of mice with N. gonorrhoeae following vaginal infection. The ineffectiveness of resazurin in vivo is likely due to its interaction with serum albumin, which completely diminishes its antimicrobial activity. However, treatment of mice with a resazurin analogue (resorufin pentyl ether) that maintains its antimicrobial activity in the presence of serum albumin approached a significant decrease in the percentage of mice vaginally colonised. This treatment also decreased vaginal colonisation by N. gonorrhoeae over time. Together, these data suggest that resazurin derivatives have potential for the treatment of gonorrhoea.","DOI":"10.1016/j.ijantimicag.2016.06.009","ISSN":"1872-7913","note":"PMID: 27451856\nPMCID: PMC5039091","journalAbbreviation":"Int. J. Antimicrob. Agents","language":"ENG","author":[{"family":"Schmitt","given":"Deanna M."},{"family":"Connolly","given":"Kristie L."},{"family":"Jerse","given":"Ann E."},{"family":"Detrick","given":"Melinda S."},{"family":"Horzempa","given":"Joseph"}],"issued":{"date-parts":[["2016",10]]},"PMID":"27451856","PMCID":"PMC5039091"}}],"schema":"https://github.com/citation-style-language/schema/raw/master/csl-citation.json"} </w:delInstrText>
        </w:r>
        <w:r w:rsidR="00377FDC" w:rsidRPr="006F644E" w:rsidDel="000663CC">
          <w:rPr>
            <w:rFonts w:ascii="Times New Roman" w:hAnsi="Times New Roman" w:cs="Times New Roman"/>
            <w:sz w:val="24"/>
            <w:szCs w:val="24"/>
          </w:rPr>
          <w:fldChar w:fldCharType="separate"/>
        </w:r>
        <w:r w:rsidR="00377FDC" w:rsidRPr="000663CC" w:rsidDel="000663CC">
          <w:rPr>
            <w:rFonts w:ascii="Times New Roman" w:hAnsi="Times New Roman" w:cs="Times New Roman"/>
            <w:sz w:val="24"/>
            <w:szCs w:val="24"/>
            <w:vertAlign w:val="superscript"/>
          </w:rPr>
          <w:delText>26</w:delText>
        </w:r>
        <w:r w:rsidR="00377FDC" w:rsidRPr="006F644E" w:rsidDel="000663CC">
          <w:rPr>
            <w:rFonts w:ascii="Times New Roman" w:hAnsi="Times New Roman" w:cs="Times New Roman"/>
            <w:sz w:val="24"/>
            <w:szCs w:val="24"/>
          </w:rPr>
          <w:fldChar w:fldCharType="end"/>
        </w:r>
      </w:del>
      <w:del w:id="568" w:author="Unemo Magnus, USÖ Labmed länsklinik" w:date="2016-11-14T17:54:00Z">
        <w:r w:rsidR="00377FDC" w:rsidRPr="000663CC" w:rsidDel="006F644E">
          <w:rPr>
            <w:rFonts w:ascii="Times New Roman" w:hAnsi="Times New Roman" w:cs="Times New Roman"/>
            <w:sz w:val="24"/>
            <w:szCs w:val="24"/>
          </w:rPr>
          <w:delText>.</w:delText>
        </w:r>
      </w:del>
      <w:del w:id="569" w:author="Unemo Magnus, USÖ Labmed länsklinik" w:date="2016-11-16T21:11:00Z">
        <w:r w:rsidR="00377FDC" w:rsidRPr="000663CC" w:rsidDel="000663CC">
          <w:rPr>
            <w:rFonts w:ascii="Times New Roman" w:hAnsi="Times New Roman" w:cs="Times New Roman"/>
            <w:sz w:val="24"/>
            <w:szCs w:val="24"/>
          </w:rPr>
          <w:delText xml:space="preserve"> </w:delText>
        </w:r>
      </w:del>
      <w:r w:rsidRPr="000663CC">
        <w:rPr>
          <w:rFonts w:ascii="Times New Roman" w:hAnsi="Times New Roman" w:cs="Times New Roman"/>
          <w:sz w:val="24"/>
          <w:szCs w:val="24"/>
        </w:rPr>
        <w:t xml:space="preserve">Unlike </w:t>
      </w:r>
      <w:del w:id="570" w:author="Unemo Magnus, USÖ Labmed länsklinik" w:date="2016-11-15T15:21:00Z">
        <w:r w:rsidRPr="000663CC" w:rsidDel="003979B5">
          <w:rPr>
            <w:rFonts w:ascii="Times New Roman" w:hAnsi="Times New Roman" w:cs="Times New Roman"/>
            <w:sz w:val="24"/>
            <w:szCs w:val="24"/>
          </w:rPr>
          <w:delText xml:space="preserve">the </w:delText>
        </w:r>
      </w:del>
      <w:r w:rsidRPr="000663CC">
        <w:rPr>
          <w:rFonts w:ascii="Times New Roman" w:hAnsi="Times New Roman" w:cs="Times New Roman"/>
          <w:sz w:val="24"/>
          <w:szCs w:val="24"/>
        </w:rPr>
        <w:t xml:space="preserve">optical density that </w:t>
      </w:r>
      <w:ins w:id="571" w:author="Unemo Magnus, USÖ Labmed länsklinik" w:date="2016-11-15T15:21:00Z">
        <w:r w:rsidR="003979B5" w:rsidRPr="000663CC">
          <w:rPr>
            <w:rFonts w:ascii="Times New Roman" w:hAnsi="Times New Roman" w:cs="Times New Roman"/>
            <w:sz w:val="24"/>
            <w:szCs w:val="24"/>
          </w:rPr>
          <w:t xml:space="preserve">is a </w:t>
        </w:r>
      </w:ins>
      <w:r w:rsidRPr="000663CC">
        <w:rPr>
          <w:rFonts w:ascii="Times New Roman" w:hAnsi="Times New Roman" w:cs="Times New Roman"/>
          <w:sz w:val="24"/>
          <w:szCs w:val="24"/>
        </w:rPr>
        <w:t>measure</w:t>
      </w:r>
      <w:del w:id="572" w:author="Unemo Magnus, USÖ Labmed länsklinik" w:date="2016-11-15T15:21:00Z">
        <w:r w:rsidRPr="000663CC" w:rsidDel="003979B5">
          <w:rPr>
            <w:rFonts w:ascii="Times New Roman" w:hAnsi="Times New Roman" w:cs="Times New Roman"/>
            <w:sz w:val="24"/>
            <w:szCs w:val="24"/>
          </w:rPr>
          <w:delText>s</w:delText>
        </w:r>
      </w:del>
      <w:r w:rsidRPr="000663CC">
        <w:rPr>
          <w:rFonts w:ascii="Times New Roman" w:hAnsi="Times New Roman" w:cs="Times New Roman"/>
          <w:sz w:val="24"/>
          <w:szCs w:val="24"/>
        </w:rPr>
        <w:t xml:space="preserve"> </w:t>
      </w:r>
      <w:ins w:id="573" w:author="Unemo Magnus, USÖ Labmed länsklinik" w:date="2016-11-15T15:21:00Z">
        <w:r w:rsidR="003979B5" w:rsidRPr="000663CC">
          <w:rPr>
            <w:rFonts w:ascii="Times New Roman" w:hAnsi="Times New Roman" w:cs="Times New Roman"/>
            <w:sz w:val="24"/>
            <w:szCs w:val="24"/>
          </w:rPr>
          <w:t xml:space="preserve">of </w:t>
        </w:r>
      </w:ins>
      <w:r w:rsidRPr="000663CC">
        <w:rPr>
          <w:rFonts w:ascii="Times New Roman" w:hAnsi="Times New Roman" w:cs="Times New Roman"/>
          <w:sz w:val="24"/>
          <w:szCs w:val="24"/>
        </w:rPr>
        <w:t>growth inhibition</w:t>
      </w:r>
      <w:ins w:id="574" w:author="Unemo Magnus, USÖ Labmed länsklinik" w:date="2016-11-15T15:21:00Z">
        <w:r w:rsidR="003979B5" w:rsidRPr="000663CC">
          <w:rPr>
            <w:rFonts w:ascii="Times New Roman" w:hAnsi="Times New Roman" w:cs="Times New Roman"/>
            <w:sz w:val="24"/>
            <w:szCs w:val="24"/>
          </w:rPr>
          <w:t>,</w:t>
        </w:r>
      </w:ins>
      <w:r w:rsidRPr="000663CC">
        <w:rPr>
          <w:rFonts w:ascii="Times New Roman" w:hAnsi="Times New Roman" w:cs="Times New Roman"/>
          <w:sz w:val="24"/>
          <w:szCs w:val="24"/>
        </w:rPr>
        <w:t xml:space="preserve"> it reflect</w:t>
      </w:r>
      <w:r w:rsidR="00A149CF" w:rsidRPr="000663CC">
        <w:rPr>
          <w:rFonts w:ascii="Times New Roman" w:hAnsi="Times New Roman" w:cs="Times New Roman"/>
          <w:sz w:val="24"/>
          <w:szCs w:val="24"/>
        </w:rPr>
        <w:t xml:space="preserve">s the viability of cells and </w:t>
      </w:r>
      <w:ins w:id="575" w:author="Unemo Magnus, USÖ Labmed länsklinik" w:date="2016-11-15T15:24:00Z">
        <w:r w:rsidR="003979B5" w:rsidRPr="000663CC">
          <w:rPr>
            <w:rFonts w:ascii="Times New Roman" w:hAnsi="Times New Roman" w:cs="Times New Roman"/>
            <w:sz w:val="24"/>
            <w:szCs w:val="24"/>
          </w:rPr>
          <w:t xml:space="preserve">is </w:t>
        </w:r>
      </w:ins>
      <w:del w:id="576" w:author="Unemo Magnus, USÖ Labmed länsklinik" w:date="2016-11-15T15:24:00Z">
        <w:r w:rsidR="00A149CF" w:rsidRPr="000663CC" w:rsidDel="003979B5">
          <w:rPr>
            <w:rFonts w:ascii="Times New Roman" w:hAnsi="Times New Roman" w:cs="Times New Roman"/>
            <w:sz w:val="24"/>
            <w:szCs w:val="24"/>
          </w:rPr>
          <w:delText xml:space="preserve">the signal can increase and decrease, this makes it </w:delText>
        </w:r>
      </w:del>
      <w:r w:rsidR="00A149CF" w:rsidRPr="000663CC">
        <w:rPr>
          <w:rFonts w:ascii="Times New Roman" w:hAnsi="Times New Roman" w:cs="Times New Roman"/>
          <w:sz w:val="24"/>
          <w:szCs w:val="24"/>
        </w:rPr>
        <w:t xml:space="preserve">potentially suitable for time-kill </w:t>
      </w:r>
      <w:r w:rsidR="00A149CF" w:rsidRPr="000663CC">
        <w:rPr>
          <w:rFonts w:ascii="Times New Roman" w:hAnsi="Times New Roman" w:cs="Times New Roman"/>
          <w:sz w:val="24"/>
          <w:szCs w:val="24"/>
        </w:rPr>
        <w:lastRenderedPageBreak/>
        <w:t>assays</w:t>
      </w:r>
      <w:r w:rsidRPr="000663CC">
        <w:rPr>
          <w:rFonts w:ascii="Times New Roman" w:hAnsi="Times New Roman" w:cs="Times New Roman"/>
          <w:sz w:val="24"/>
          <w:szCs w:val="24"/>
        </w:rPr>
        <w:t xml:space="preserve">. </w:t>
      </w:r>
      <w:del w:id="577" w:author="Unemo Magnus, USÖ Labmed länsklinik" w:date="2016-11-15T15:24:00Z">
        <w:r w:rsidRPr="000663CC" w:rsidDel="003979B5">
          <w:rPr>
            <w:rFonts w:ascii="Times New Roman" w:hAnsi="Times New Roman" w:cs="Times New Roman"/>
            <w:sz w:val="24"/>
            <w:szCs w:val="24"/>
          </w:rPr>
          <w:delText xml:space="preserve">It </w:delText>
        </w:r>
      </w:del>
      <w:ins w:id="578" w:author="Unemo Magnus, USÖ Labmed länsklinik" w:date="2016-11-15T15:24:00Z">
        <w:r w:rsidR="003979B5">
          <w:rPr>
            <w:rFonts w:ascii="Times New Roman" w:hAnsi="Times New Roman" w:cs="Times New Roman"/>
            <w:sz w:val="24"/>
            <w:szCs w:val="24"/>
          </w:rPr>
          <w:t>Resazurin</w:t>
        </w:r>
        <w:r w:rsidR="003979B5" w:rsidRPr="006F644E">
          <w:rPr>
            <w:rFonts w:ascii="Times New Roman" w:hAnsi="Times New Roman" w:cs="Times New Roman"/>
            <w:sz w:val="24"/>
            <w:szCs w:val="24"/>
          </w:rPr>
          <w:t xml:space="preserve"> </w:t>
        </w:r>
      </w:ins>
      <w:r w:rsidRPr="006F644E">
        <w:rPr>
          <w:rFonts w:ascii="Times New Roman" w:hAnsi="Times New Roman" w:cs="Times New Roman"/>
          <w:sz w:val="24"/>
          <w:szCs w:val="24"/>
        </w:rPr>
        <w:t xml:space="preserve">has been </w:t>
      </w:r>
      <w:del w:id="579" w:author="Unemo Magnus, USÖ Labmed länsklinik" w:date="2016-11-15T15:25:00Z">
        <w:r w:rsidRPr="006F644E" w:rsidDel="005F3BBC">
          <w:rPr>
            <w:rFonts w:ascii="Times New Roman" w:hAnsi="Times New Roman" w:cs="Times New Roman"/>
            <w:sz w:val="24"/>
            <w:szCs w:val="24"/>
          </w:rPr>
          <w:delText xml:space="preserve">previously </w:delText>
        </w:r>
      </w:del>
      <w:r w:rsidRPr="006F644E">
        <w:rPr>
          <w:rFonts w:ascii="Times New Roman" w:hAnsi="Times New Roman" w:cs="Times New Roman"/>
          <w:sz w:val="24"/>
          <w:szCs w:val="24"/>
        </w:rPr>
        <w:t xml:space="preserve">used </w:t>
      </w:r>
      <w:ins w:id="580" w:author="Unemo Magnus, USÖ Labmed länsklinik" w:date="2016-11-15T15:25:00Z">
        <w:r w:rsidR="005F3BBC" w:rsidRPr="006F644E">
          <w:rPr>
            <w:rFonts w:ascii="Times New Roman" w:hAnsi="Times New Roman" w:cs="Times New Roman"/>
            <w:sz w:val="24"/>
            <w:szCs w:val="24"/>
          </w:rPr>
          <w:t xml:space="preserve">previously </w:t>
        </w:r>
      </w:ins>
      <w:r w:rsidRPr="006F644E">
        <w:rPr>
          <w:rFonts w:ascii="Times New Roman" w:hAnsi="Times New Roman" w:cs="Times New Roman"/>
          <w:sz w:val="24"/>
          <w:szCs w:val="24"/>
        </w:rPr>
        <w:t xml:space="preserve">in screenings for toxicity testing, high throughput applications and MIC testing </w:t>
      </w:r>
      <w:ins w:id="581" w:author="Unemo Magnus, USÖ Labmed länsklinik" w:date="2016-11-16T21:15:00Z">
        <w:r w:rsidR="00A369D3">
          <w:rPr>
            <w:rFonts w:ascii="Times New Roman" w:hAnsi="Times New Roman" w:cs="Times New Roman"/>
            <w:sz w:val="24"/>
            <w:szCs w:val="24"/>
          </w:rPr>
          <w:t xml:space="preserve">of </w:t>
        </w:r>
        <w:r w:rsidR="00A369D3">
          <w:rPr>
            <w:rFonts w:ascii="Times New Roman" w:hAnsi="Times New Roman" w:cs="Times New Roman"/>
            <w:i/>
            <w:sz w:val="24"/>
            <w:szCs w:val="24"/>
          </w:rPr>
          <w:t>Mycobacterium tuberculosis</w:t>
        </w:r>
      </w:ins>
      <w:del w:id="582" w:author="Unemo Magnus, USÖ Labmed länsklinik" w:date="2016-11-16T21:15:00Z">
        <w:r w:rsidRPr="006F644E" w:rsidDel="00A369D3">
          <w:rPr>
            <w:rFonts w:ascii="Times New Roman" w:hAnsi="Times New Roman" w:cs="Times New Roman"/>
            <w:sz w:val="24"/>
            <w:szCs w:val="24"/>
          </w:rPr>
          <w:delText>in bacteria</w:delText>
        </w:r>
      </w:del>
      <w:ins w:id="583" w:author="Unemo Magnus, USÖ Labmed länsklinik" w:date="2016-11-14T17:54:00Z">
        <w:r w:rsidR="006F644E">
          <w:rPr>
            <w:rFonts w:ascii="Times New Roman" w:hAnsi="Times New Roman" w:cs="Times New Roman"/>
            <w:sz w:val="24"/>
            <w:szCs w:val="24"/>
          </w:rPr>
          <w:t>.</w:t>
        </w:r>
      </w:ins>
      <w:r w:rsidR="00150A4E" w:rsidRPr="006F644E">
        <w:rPr>
          <w:rFonts w:ascii="Times New Roman" w:hAnsi="Times New Roman" w:cs="Times New Roman"/>
          <w:sz w:val="24"/>
          <w:szCs w:val="24"/>
        </w:rPr>
        <w:fldChar w:fldCharType="begin"/>
      </w:r>
      <w:r w:rsidR="00377FDC" w:rsidRPr="006F644E">
        <w:rPr>
          <w:rFonts w:ascii="Times New Roman" w:hAnsi="Times New Roman" w:cs="Times New Roman"/>
          <w:sz w:val="24"/>
          <w:szCs w:val="24"/>
        </w:rPr>
        <w:instrText xml:space="preserve"> ADDIN ZOTERO_ITEM CSL_CITATION {"citationID":"kpt2iojb5","properties":{"formattedCitation":"{\\rtf \\super 24,27\\nosupersub{}}","plainCitation":"24,27"},"citationItems":[{"id":367,"uris":["http://zotero.org/users/1321783/items/XNRNTDG7"],"uri":["http://zotero.org/users/1321783/items/XNRNTDG7"],"itemData":{"id":367,"type":"article-journal","title":"Resazurin Microtiter Assay Plate: Simple and Inexpensive Method for Detection of Drug Resistance in Mycobacterium tuberculosis","container-title":"Antimicrobial Agents and Chemotherapy","page":"2720-2722","volume":"46","issue":"8","source":"aac.asm.org","abstract":"A method for detecting multidrug-resistant Mycobacterium tuberculosis by using a reduction of resazurin is described. Eighty clinical isolates were evaluated against isoniazid and rifampin; results at 7 days were compared with those of the proportion method. Specificity and sensitivity were excellent. The method is simple, inexpensive, and rapid and might be used with other antituberculosis drugs.","DOI":"10.1128/AAC.46.8.2720-2722.2002","ISSN":"0066-4804, 1098-6596","note":"PMID: 12121966","shortTitle":"Resazurin Microtiter Assay Plate","journalAbbreviation":"Antimicrob. Agents Chemother.","language":"en","author":[{"family":"Palomino","given":"Juan-Carlos"},{"family":"Martin","given":"Anandi"},{"family":"Camacho","given":"Mirtha"},{"family":"Guerra","given":"Humberto"},{"family":"Swings","given":"Jean"},{"family":"Portaels","given":"Françoise"}],"issued":{"date-parts":[["2002",8,1]]},"PMID":"12121966"},"label":"page"},{"id":192,"uris":["http://zotero.org/users/1321783/items/CQKB9B2Z"],"uri":["http://zotero.org/users/1321783/items/CQKB9B2Z"],"itemData":{"id":192,"type":"article-journal","title":"Resazurin Microtiter Assay Plate method for detection of susceptibility of multidrug resistant Mycobacterium tuberculosis to second-line anti-tuberculous drugs","container-title":"Egyptian Journal of Chest Diseases and Tuberculosis","page":"241-247","volume":"62","issue":"2","source":"ScienceDirect","abstract":"Background\nMany developed countries need a diagnostic test that is accurate, rapid, and economical in detecting multidrug-resistant tuberculosis. This study aims to evaluate Resazurin Microtiter Assay Plate in detecting susceptibilities of multidrug resistant Mycobacterium tuberculosis to second line anti tuberculous drugs.\nMethods\nSusceptibility of multidrug resistant M. tuberculosis was evaluated against 5 second line anti tuberculous drugs by the colorimetric method using the Resazurin Microtiter Assay Plate Testing (REMA).\nResults\nDrug susceptibility testing for the second-line drugs was performed for 34 MDR M. tuberculosis isolates isolated from 40 sputum samples. Results of REMA were available after 8 days of incubation. The agreement between the two tests for para-aminosalicylic acid, ethionamide, ofloxacin, kanamycin monosulfate and cycloserine was found to be 97.05%, 94.11%, 97.05%, 97.05% and 100%, respectively. The efficacy of REMA plate assay for PAS, ETH, OFX, KAN and CYL was 97.05%, 94.11%, 97.05%, 97.05% and 100%, respectively.\nConclusion\nResazurin test was found to be reliable, simple to perform for the rapid detection of anti-tuberculous drug resistance and economically inexpensive.","DOI":"10.1016/j.ejcdt.2013.05.008","ISSN":"0422-7638","note":"00002","journalAbbreviation":"Egyptian Journal of Chest Diseases and Tuberculosis","author":[{"family":"Khalifa","given":"Reham A."},{"family":"Nasser","given":"Marwa S."},{"family":"Gomaa","given":"Ashraf A."},{"family":"Osman","given":"Nehad M."},{"family":"Salem","given":"Hala M."}],"issued":{"date-parts":[["2013",4]]}},"label":"page"}],"schema":"https://github.com/citation-style-language/schema/raw/master/csl-citation.json"} </w:instrText>
      </w:r>
      <w:r w:rsidR="00150A4E" w:rsidRPr="006F644E">
        <w:rPr>
          <w:rFonts w:ascii="Times New Roman" w:hAnsi="Times New Roman" w:cs="Times New Roman"/>
          <w:sz w:val="24"/>
          <w:szCs w:val="24"/>
        </w:rPr>
        <w:fldChar w:fldCharType="separate"/>
      </w:r>
      <w:r w:rsidR="00377FDC" w:rsidRPr="006F644E">
        <w:rPr>
          <w:rFonts w:ascii="Times New Roman" w:hAnsi="Times New Roman" w:cs="Times New Roman"/>
          <w:sz w:val="24"/>
          <w:szCs w:val="24"/>
          <w:vertAlign w:val="superscript"/>
        </w:rPr>
        <w:t>24,27</w:t>
      </w:r>
      <w:r w:rsidR="00150A4E" w:rsidRPr="006F644E">
        <w:rPr>
          <w:rFonts w:ascii="Times New Roman" w:hAnsi="Times New Roman" w:cs="Times New Roman"/>
          <w:sz w:val="24"/>
          <w:szCs w:val="24"/>
        </w:rPr>
        <w:fldChar w:fldCharType="end"/>
      </w:r>
      <w:del w:id="584" w:author="Unemo Magnus, USÖ Labmed länsklinik" w:date="2016-11-14T17:54:00Z">
        <w:r w:rsidRPr="006F644E" w:rsidDel="006F644E">
          <w:rPr>
            <w:rFonts w:ascii="Times New Roman" w:hAnsi="Times New Roman" w:cs="Times New Roman"/>
            <w:sz w:val="24"/>
            <w:szCs w:val="24"/>
          </w:rPr>
          <w:delText>.</w:delText>
        </w:r>
      </w:del>
      <w:r w:rsidRPr="006F644E">
        <w:rPr>
          <w:rFonts w:ascii="Times New Roman" w:hAnsi="Times New Roman" w:cs="Times New Roman"/>
          <w:sz w:val="24"/>
          <w:szCs w:val="24"/>
        </w:rPr>
        <w:t xml:space="preserve"> </w:t>
      </w:r>
      <w:r w:rsidR="00A149CF" w:rsidRPr="006F644E">
        <w:rPr>
          <w:rFonts w:ascii="Times New Roman" w:hAnsi="Times New Roman" w:cs="Times New Roman"/>
          <w:sz w:val="24"/>
          <w:szCs w:val="24"/>
        </w:rPr>
        <w:t>The use of resazurin</w:t>
      </w:r>
      <w:r w:rsidR="000878D6" w:rsidRPr="006F644E">
        <w:rPr>
          <w:rFonts w:ascii="Times New Roman" w:hAnsi="Times New Roman" w:cs="Times New Roman"/>
          <w:sz w:val="24"/>
          <w:szCs w:val="24"/>
        </w:rPr>
        <w:t xml:space="preserve"> </w:t>
      </w:r>
      <w:r w:rsidR="00A149CF" w:rsidRPr="006F644E">
        <w:rPr>
          <w:rFonts w:ascii="Times New Roman" w:hAnsi="Times New Roman" w:cs="Times New Roman"/>
          <w:sz w:val="24"/>
          <w:szCs w:val="24"/>
        </w:rPr>
        <w:t>might allow</w:t>
      </w:r>
      <w:r w:rsidR="000878D6" w:rsidRPr="006F644E">
        <w:rPr>
          <w:rFonts w:ascii="Times New Roman" w:hAnsi="Times New Roman" w:cs="Times New Roman"/>
          <w:sz w:val="24"/>
          <w:szCs w:val="24"/>
        </w:rPr>
        <w:t xml:space="preserve"> </w:t>
      </w:r>
      <w:r w:rsidR="000B6FC2" w:rsidRPr="006F644E">
        <w:rPr>
          <w:rFonts w:ascii="Times New Roman" w:hAnsi="Times New Roman" w:cs="Times New Roman"/>
          <w:sz w:val="24"/>
          <w:szCs w:val="24"/>
        </w:rPr>
        <w:t xml:space="preserve">the measurement of </w:t>
      </w:r>
      <w:del w:id="585" w:author="Unemo Magnus, USÖ Labmed länsklinik" w:date="2016-11-15T15:25:00Z">
        <w:r w:rsidR="000878D6" w:rsidRPr="006F644E" w:rsidDel="005F3BBC">
          <w:rPr>
            <w:rFonts w:ascii="Times New Roman" w:hAnsi="Times New Roman" w:cs="Times New Roman"/>
            <w:sz w:val="24"/>
            <w:szCs w:val="24"/>
          </w:rPr>
          <w:delText xml:space="preserve">the </w:delText>
        </w:r>
      </w:del>
      <w:r w:rsidR="000878D6" w:rsidRPr="006F644E">
        <w:rPr>
          <w:rFonts w:ascii="Times New Roman" w:hAnsi="Times New Roman" w:cs="Times New Roman"/>
          <w:sz w:val="24"/>
          <w:szCs w:val="24"/>
        </w:rPr>
        <w:t>MIC at earlier time-points</w:t>
      </w:r>
      <w:r w:rsidR="00150A4E" w:rsidRPr="006F644E">
        <w:rPr>
          <w:rFonts w:ascii="Times New Roman" w:hAnsi="Times New Roman" w:cs="Times New Roman"/>
          <w:sz w:val="24"/>
          <w:szCs w:val="24"/>
        </w:rPr>
        <w:t xml:space="preserve"> and </w:t>
      </w:r>
      <w:del w:id="586" w:author="Unemo Magnus, USÖ Labmed länsklinik" w:date="2016-11-15T15:25:00Z">
        <w:r w:rsidR="00150A4E" w:rsidRPr="006F644E" w:rsidDel="005F3BBC">
          <w:rPr>
            <w:rFonts w:ascii="Times New Roman" w:hAnsi="Times New Roman" w:cs="Times New Roman"/>
            <w:sz w:val="24"/>
            <w:szCs w:val="24"/>
          </w:rPr>
          <w:delText xml:space="preserve">follow </w:delText>
        </w:r>
      </w:del>
      <w:ins w:id="587" w:author="Unemo Magnus, USÖ Labmed länsklinik" w:date="2016-11-15T15:25:00Z">
        <w:r w:rsidR="005F3BBC">
          <w:rPr>
            <w:rFonts w:ascii="Times New Roman" w:hAnsi="Times New Roman" w:cs="Times New Roman"/>
            <w:sz w:val="24"/>
            <w:szCs w:val="24"/>
          </w:rPr>
          <w:t>determination of</w:t>
        </w:r>
        <w:r w:rsidR="005F3BBC" w:rsidRPr="006F644E">
          <w:rPr>
            <w:rFonts w:ascii="Times New Roman" w:hAnsi="Times New Roman" w:cs="Times New Roman"/>
            <w:sz w:val="24"/>
            <w:szCs w:val="24"/>
          </w:rPr>
          <w:t xml:space="preserve"> </w:t>
        </w:r>
      </w:ins>
      <w:r w:rsidR="00150A4E" w:rsidRPr="006F644E">
        <w:rPr>
          <w:rFonts w:ascii="Times New Roman" w:hAnsi="Times New Roman" w:cs="Times New Roman"/>
          <w:sz w:val="24"/>
          <w:szCs w:val="24"/>
        </w:rPr>
        <w:t>the viability of bacteria over time</w:t>
      </w:r>
      <w:r w:rsidR="000878D6" w:rsidRPr="006F644E">
        <w:rPr>
          <w:rFonts w:ascii="Times New Roman" w:hAnsi="Times New Roman" w:cs="Times New Roman"/>
          <w:sz w:val="24"/>
          <w:szCs w:val="24"/>
        </w:rPr>
        <w:t>.</w:t>
      </w:r>
      <w:r w:rsidR="00C125B6" w:rsidRPr="006F644E">
        <w:rPr>
          <w:rFonts w:ascii="Times New Roman" w:hAnsi="Times New Roman" w:cs="Times New Roman"/>
          <w:sz w:val="24"/>
          <w:szCs w:val="24"/>
        </w:rPr>
        <w:t xml:space="preserve"> </w:t>
      </w:r>
    </w:p>
    <w:p w14:paraId="7DAEB6EE" w14:textId="26CF167D" w:rsidR="001D53E2" w:rsidRPr="006F644E" w:rsidRDefault="00C906C1">
      <w:pPr>
        <w:spacing w:after="0" w:line="480" w:lineRule="auto"/>
        <w:ind w:firstLine="426"/>
        <w:jc w:val="both"/>
        <w:rPr>
          <w:rFonts w:ascii="Times New Roman" w:hAnsi="Times New Roman" w:cs="Times New Roman"/>
          <w:sz w:val="24"/>
          <w:szCs w:val="24"/>
        </w:rPr>
        <w:pPrChange w:id="588" w:author="Unemo Magnus, USÖ Labmed länsklinik" w:date="2016-11-14T17:54:00Z">
          <w:pPr>
            <w:spacing w:line="480" w:lineRule="auto"/>
            <w:jc w:val="both"/>
          </w:pPr>
        </w:pPrChange>
      </w:pPr>
      <w:ins w:id="589" w:author="Unemo Magnus, USÖ Labmed länsklinik" w:date="2016-11-16T21:30:00Z">
        <w:r>
          <w:rPr>
            <w:rFonts w:ascii="Times New Roman" w:hAnsi="Times New Roman" w:cs="Times New Roman"/>
            <w:sz w:val="24"/>
            <w:szCs w:val="24"/>
          </w:rPr>
          <w:t>The aim of t</w:t>
        </w:r>
      </w:ins>
      <w:ins w:id="590" w:author="Unemo Magnus, USÖ Labmed länsklinik" w:date="2016-11-16T21:24:00Z">
        <w:r>
          <w:rPr>
            <w:rFonts w:ascii="Times New Roman" w:hAnsi="Times New Roman" w:cs="Times New Roman"/>
            <w:sz w:val="24"/>
            <w:szCs w:val="24"/>
          </w:rPr>
          <w:t>he present study</w:t>
        </w:r>
      </w:ins>
      <w:ins w:id="591" w:author="Unemo Magnus, USÖ Labmed länsklinik" w:date="2016-11-16T21:30:00Z">
        <w:r>
          <w:rPr>
            <w:rFonts w:ascii="Times New Roman" w:hAnsi="Times New Roman" w:cs="Times New Roman"/>
            <w:sz w:val="24"/>
            <w:szCs w:val="24"/>
          </w:rPr>
          <w:t xml:space="preserve"> was </w:t>
        </w:r>
        <w:r w:rsidRPr="006F644E">
          <w:rPr>
            <w:rFonts w:ascii="Times New Roman" w:hAnsi="Times New Roman" w:cs="Times New Roman"/>
            <w:sz w:val="24"/>
            <w:szCs w:val="24"/>
          </w:rPr>
          <w:t xml:space="preserve">to develop a </w:t>
        </w:r>
      </w:ins>
      <w:ins w:id="592" w:author="Unemo Magnus, USÖ Labmed länsklinik" w:date="2016-11-16T21:31:00Z">
        <w:r>
          <w:rPr>
            <w:rFonts w:ascii="Times New Roman" w:hAnsi="Times New Roman" w:cs="Times New Roman"/>
            <w:sz w:val="24"/>
            <w:szCs w:val="24"/>
          </w:rPr>
          <w:t xml:space="preserve">resazurin-based </w:t>
        </w:r>
      </w:ins>
      <w:ins w:id="593" w:author="Unemo Magnus, USÖ Labmed länsklinik" w:date="2016-11-16T21:30:00Z">
        <w:r w:rsidRPr="006F644E">
          <w:rPr>
            <w:rFonts w:ascii="Times New Roman" w:hAnsi="Times New Roman" w:cs="Times New Roman"/>
            <w:sz w:val="24"/>
            <w:szCs w:val="24"/>
          </w:rPr>
          <w:t xml:space="preserve">broth microdilution assay for </w:t>
        </w:r>
        <w:r>
          <w:rPr>
            <w:rFonts w:ascii="Times New Roman" w:hAnsi="Times New Roman" w:cs="Times New Roman"/>
            <w:sz w:val="24"/>
            <w:szCs w:val="24"/>
          </w:rPr>
          <w:t xml:space="preserve">antimicrobial susceptibility testing of </w:t>
        </w:r>
        <w:r w:rsidRPr="006F644E">
          <w:rPr>
            <w:rFonts w:ascii="Times New Roman" w:hAnsi="Times New Roman" w:cs="Times New Roman"/>
            <w:i/>
            <w:sz w:val="24"/>
            <w:szCs w:val="24"/>
          </w:rPr>
          <w:t xml:space="preserve">N. </w:t>
        </w:r>
        <w:r>
          <w:rPr>
            <w:rFonts w:ascii="Times New Roman" w:hAnsi="Times New Roman" w:cs="Times New Roman"/>
            <w:i/>
            <w:sz w:val="24"/>
            <w:szCs w:val="24"/>
          </w:rPr>
          <w:t>gonorrhoeae</w:t>
        </w:r>
        <w:r w:rsidRPr="006F644E">
          <w:rPr>
            <w:rFonts w:ascii="Times New Roman" w:hAnsi="Times New Roman" w:cs="Times New Roman"/>
            <w:i/>
            <w:sz w:val="24"/>
            <w:szCs w:val="24"/>
          </w:rPr>
          <w:t xml:space="preserve"> </w:t>
        </w:r>
        <w:r w:rsidRPr="006F644E">
          <w:rPr>
            <w:rFonts w:ascii="Times New Roman" w:hAnsi="Times New Roman" w:cs="Times New Roman"/>
            <w:sz w:val="24"/>
            <w:szCs w:val="24"/>
          </w:rPr>
          <w:t xml:space="preserve">that is rapid, </w:t>
        </w:r>
        <w:r>
          <w:rPr>
            <w:rFonts w:ascii="Times New Roman" w:hAnsi="Times New Roman" w:cs="Times New Roman"/>
            <w:sz w:val="24"/>
            <w:szCs w:val="24"/>
          </w:rPr>
          <w:t xml:space="preserve">objective, high-throughput, </w:t>
        </w:r>
        <w:r w:rsidRPr="006F644E">
          <w:rPr>
            <w:rFonts w:ascii="Times New Roman" w:hAnsi="Times New Roman" w:cs="Times New Roman"/>
            <w:sz w:val="24"/>
            <w:szCs w:val="24"/>
          </w:rPr>
          <w:t xml:space="preserve">quantitative and inexpensive. </w:t>
        </w:r>
      </w:ins>
      <w:del w:id="594" w:author="Unemo Magnus, USÖ Labmed länsklinik" w:date="2016-11-15T15:25:00Z">
        <w:r w:rsidR="00C125B6" w:rsidRPr="006F644E" w:rsidDel="005F3BBC">
          <w:rPr>
            <w:rFonts w:ascii="Times New Roman" w:hAnsi="Times New Roman" w:cs="Times New Roman"/>
            <w:sz w:val="24"/>
            <w:szCs w:val="24"/>
          </w:rPr>
          <w:delText>A</w:delText>
        </w:r>
      </w:del>
      <w:del w:id="595" w:author="Unemo Magnus, USÖ Labmed länsklinik" w:date="2016-11-16T21:24:00Z">
        <w:r w:rsidR="00C125B6" w:rsidRPr="006F644E" w:rsidDel="00C906C1">
          <w:rPr>
            <w:rFonts w:ascii="Times New Roman" w:hAnsi="Times New Roman" w:cs="Times New Roman"/>
            <w:sz w:val="24"/>
            <w:szCs w:val="24"/>
          </w:rPr>
          <w:delText xml:space="preserve"> panel of eight </w:delText>
        </w:r>
      </w:del>
      <w:del w:id="596" w:author="Unemo Magnus, USÖ Labmed länsklinik" w:date="2016-11-16T21:32:00Z">
        <w:r w:rsidR="00C125B6" w:rsidRPr="006F644E" w:rsidDel="00C906C1">
          <w:rPr>
            <w:rFonts w:ascii="Times New Roman" w:hAnsi="Times New Roman" w:cs="Times New Roman"/>
            <w:sz w:val="24"/>
            <w:szCs w:val="24"/>
          </w:rPr>
          <w:delText xml:space="preserve">reference strains was exposed to </w:delText>
        </w:r>
      </w:del>
      <w:del w:id="597" w:author="Unemo Magnus, USÖ Labmed länsklinik" w:date="2016-11-16T21:24:00Z">
        <w:r w:rsidR="00C125B6" w:rsidRPr="006F644E" w:rsidDel="00C906C1">
          <w:rPr>
            <w:rFonts w:ascii="Times New Roman" w:hAnsi="Times New Roman" w:cs="Times New Roman"/>
            <w:sz w:val="24"/>
            <w:szCs w:val="24"/>
          </w:rPr>
          <w:delText xml:space="preserve">the antimicrobials </w:delText>
        </w:r>
      </w:del>
      <w:del w:id="598" w:author="Unemo Magnus, USÖ Labmed länsklinik" w:date="2016-11-16T21:32:00Z">
        <w:r w:rsidR="00C125B6" w:rsidRPr="006F644E" w:rsidDel="00C906C1">
          <w:rPr>
            <w:rFonts w:ascii="Times New Roman" w:hAnsi="Times New Roman" w:cs="Times New Roman"/>
            <w:sz w:val="24"/>
            <w:szCs w:val="24"/>
          </w:rPr>
          <w:delText xml:space="preserve">azithromycin, gentamicin, ciprofloxacin, ceftriaxone, cefixime, tetracycline, penicillin and spectinomycin for a time course </w:delText>
        </w:r>
        <w:r w:rsidR="00FF5A21" w:rsidRPr="006F644E" w:rsidDel="00C906C1">
          <w:rPr>
            <w:rFonts w:ascii="Times New Roman" w:hAnsi="Times New Roman" w:cs="Times New Roman"/>
            <w:sz w:val="24"/>
            <w:szCs w:val="24"/>
          </w:rPr>
          <w:delText>from 0</w:delText>
        </w:r>
        <w:r w:rsidR="000B6FC2" w:rsidRPr="006F644E" w:rsidDel="00C906C1">
          <w:rPr>
            <w:rFonts w:ascii="Times New Roman" w:hAnsi="Times New Roman" w:cs="Times New Roman"/>
            <w:sz w:val="24"/>
            <w:szCs w:val="24"/>
          </w:rPr>
          <w:delText xml:space="preserve"> to</w:delText>
        </w:r>
        <w:r w:rsidR="00FF5A21" w:rsidRPr="006F644E" w:rsidDel="00C906C1">
          <w:rPr>
            <w:rFonts w:ascii="Times New Roman" w:hAnsi="Times New Roman" w:cs="Times New Roman"/>
            <w:sz w:val="24"/>
            <w:szCs w:val="24"/>
          </w:rPr>
          <w:delText xml:space="preserve">15 hours. </w:delText>
        </w:r>
        <w:r w:rsidR="000B6FC2" w:rsidRPr="006F644E" w:rsidDel="00C906C1">
          <w:rPr>
            <w:rFonts w:ascii="Times New Roman" w:hAnsi="Times New Roman" w:cs="Times New Roman"/>
            <w:sz w:val="24"/>
            <w:szCs w:val="24"/>
          </w:rPr>
          <w:delText>G</w:delText>
        </w:r>
        <w:r w:rsidR="00FF5A21" w:rsidRPr="006F644E" w:rsidDel="00C906C1">
          <w:rPr>
            <w:rFonts w:ascii="Times New Roman" w:hAnsi="Times New Roman" w:cs="Times New Roman"/>
            <w:sz w:val="24"/>
            <w:szCs w:val="24"/>
          </w:rPr>
          <w:delText>rowth was monitored using OD</w:delText>
        </w:r>
        <w:r w:rsidR="00FF5A21" w:rsidRPr="006F644E" w:rsidDel="00C906C1">
          <w:rPr>
            <w:rFonts w:ascii="Times New Roman" w:hAnsi="Times New Roman" w:cs="Times New Roman"/>
            <w:sz w:val="24"/>
            <w:szCs w:val="24"/>
            <w:vertAlign w:val="subscript"/>
          </w:rPr>
          <w:delText>600</w:delText>
        </w:r>
        <w:r w:rsidR="00FF5A21" w:rsidRPr="006F644E" w:rsidDel="00C906C1">
          <w:rPr>
            <w:rFonts w:ascii="Times New Roman" w:hAnsi="Times New Roman" w:cs="Times New Roman"/>
            <w:sz w:val="24"/>
            <w:szCs w:val="24"/>
          </w:rPr>
          <w:delText xml:space="preserve"> and </w:delText>
        </w:r>
        <w:commentRangeStart w:id="599"/>
        <w:r w:rsidR="00214145" w:rsidRPr="006F644E" w:rsidDel="00C906C1">
          <w:rPr>
            <w:rFonts w:ascii="Times New Roman" w:hAnsi="Times New Roman" w:cs="Times New Roman"/>
            <w:sz w:val="24"/>
            <w:szCs w:val="24"/>
          </w:rPr>
          <w:delText>r</w:delText>
        </w:r>
        <w:r w:rsidR="00FF5A21" w:rsidRPr="006F644E" w:rsidDel="00C906C1">
          <w:rPr>
            <w:rFonts w:ascii="Times New Roman" w:hAnsi="Times New Roman" w:cs="Times New Roman"/>
            <w:sz w:val="24"/>
            <w:szCs w:val="24"/>
          </w:rPr>
          <w:delText xml:space="preserve">esazurin </w:delText>
        </w:r>
      </w:del>
      <w:commentRangeEnd w:id="599"/>
      <w:r w:rsidR="005F3BBC">
        <w:rPr>
          <w:rStyle w:val="CommentReference"/>
        </w:rPr>
        <w:commentReference w:id="599"/>
      </w:r>
      <w:del w:id="600" w:author="Unemo Magnus, USÖ Labmed länsklinik" w:date="2016-11-16T21:32:00Z">
        <w:r w:rsidR="00FF5A21" w:rsidRPr="006F644E" w:rsidDel="00C906C1">
          <w:rPr>
            <w:rFonts w:ascii="Times New Roman" w:hAnsi="Times New Roman" w:cs="Times New Roman"/>
            <w:sz w:val="24"/>
            <w:szCs w:val="24"/>
          </w:rPr>
          <w:delText xml:space="preserve">as read-out. </w:delText>
        </w:r>
        <w:r w:rsidR="00ED1D75" w:rsidRPr="006F644E" w:rsidDel="00C906C1">
          <w:rPr>
            <w:rFonts w:ascii="Times New Roman" w:hAnsi="Times New Roman" w:cs="Times New Roman"/>
            <w:sz w:val="24"/>
            <w:szCs w:val="24"/>
          </w:rPr>
          <w:delText>An endpoint of six hours was chosen</w:delText>
        </w:r>
        <w:r w:rsidR="00C125B6" w:rsidRPr="006F644E" w:rsidDel="00C906C1">
          <w:rPr>
            <w:rFonts w:ascii="Times New Roman" w:hAnsi="Times New Roman" w:cs="Times New Roman"/>
            <w:sz w:val="24"/>
            <w:szCs w:val="24"/>
          </w:rPr>
          <w:delText xml:space="preserve"> </w:delText>
        </w:r>
        <w:r w:rsidR="00ED1D75" w:rsidRPr="006F644E" w:rsidDel="00C906C1">
          <w:rPr>
            <w:rFonts w:ascii="Times New Roman" w:hAnsi="Times New Roman" w:cs="Times New Roman"/>
            <w:sz w:val="24"/>
            <w:szCs w:val="24"/>
          </w:rPr>
          <w:delText>and dose response curves for</w:delText>
        </w:r>
        <w:r w:rsidR="00954EC4" w:rsidRPr="006F644E" w:rsidDel="00C906C1">
          <w:rPr>
            <w:rFonts w:ascii="Times New Roman" w:hAnsi="Times New Roman" w:cs="Times New Roman"/>
            <w:sz w:val="24"/>
            <w:szCs w:val="24"/>
          </w:rPr>
          <w:delText xml:space="preserve"> a training dataset consisting of 84 strains were measured. EC</w:delText>
        </w:r>
        <w:r w:rsidR="00954EC4" w:rsidRPr="006F644E" w:rsidDel="00C906C1">
          <w:rPr>
            <w:rFonts w:ascii="Times New Roman" w:hAnsi="Times New Roman" w:cs="Times New Roman"/>
            <w:sz w:val="24"/>
            <w:szCs w:val="24"/>
            <w:vertAlign w:val="subscript"/>
          </w:rPr>
          <w:delText>50</w:delText>
        </w:r>
        <w:r w:rsidR="00954EC4" w:rsidRPr="006F644E" w:rsidDel="00C906C1">
          <w:rPr>
            <w:rFonts w:ascii="Times New Roman" w:hAnsi="Times New Roman" w:cs="Times New Roman"/>
            <w:sz w:val="24"/>
            <w:szCs w:val="24"/>
          </w:rPr>
          <w:delText xml:space="preserve"> values were estimated and linearly regressed against Etest MICs. Slope and intercept were used to establish a predictive model for estimating the MIC from EC</w:delText>
        </w:r>
        <w:r w:rsidR="00954EC4" w:rsidRPr="006F644E" w:rsidDel="00C906C1">
          <w:rPr>
            <w:rFonts w:ascii="Times New Roman" w:hAnsi="Times New Roman" w:cs="Times New Roman"/>
            <w:sz w:val="24"/>
            <w:szCs w:val="24"/>
            <w:vertAlign w:val="subscript"/>
          </w:rPr>
          <w:delText>50</w:delText>
        </w:r>
        <w:r w:rsidR="00954EC4" w:rsidRPr="006F644E" w:rsidDel="00C906C1">
          <w:rPr>
            <w:rFonts w:ascii="Times New Roman" w:hAnsi="Times New Roman" w:cs="Times New Roman"/>
            <w:sz w:val="24"/>
            <w:szCs w:val="24"/>
          </w:rPr>
          <w:delText xml:space="preserve"> values</w:delText>
        </w:r>
        <w:r w:rsidR="0077499E" w:rsidRPr="006F644E" w:rsidDel="00C906C1">
          <w:rPr>
            <w:rFonts w:ascii="Times New Roman" w:hAnsi="Times New Roman" w:cs="Times New Roman"/>
            <w:sz w:val="24"/>
            <w:szCs w:val="24"/>
          </w:rPr>
          <w:delText>.</w:delText>
        </w:r>
        <w:r w:rsidR="00954EC4" w:rsidRPr="006F644E" w:rsidDel="00C906C1">
          <w:rPr>
            <w:rFonts w:ascii="Times New Roman" w:hAnsi="Times New Roman" w:cs="Times New Roman"/>
            <w:sz w:val="24"/>
            <w:szCs w:val="24"/>
          </w:rPr>
          <w:delText xml:space="preserve"> The approach was then validated in an independent experiment using 4</w:delText>
        </w:r>
      </w:del>
      <w:del w:id="601" w:author="Unemo Magnus, USÖ Labmed länsklinik" w:date="2016-11-16T21:33:00Z">
        <w:r w:rsidR="00954EC4" w:rsidRPr="006F644E" w:rsidDel="00C906C1">
          <w:rPr>
            <w:rFonts w:ascii="Times New Roman" w:hAnsi="Times New Roman" w:cs="Times New Roman"/>
            <w:sz w:val="24"/>
            <w:szCs w:val="24"/>
          </w:rPr>
          <w:delText>0 blinded strains and the e</w:delText>
        </w:r>
        <w:r w:rsidR="00192E55" w:rsidRPr="006F644E" w:rsidDel="00C906C1">
          <w:rPr>
            <w:rFonts w:ascii="Times New Roman" w:hAnsi="Times New Roman" w:cs="Times New Roman"/>
            <w:sz w:val="24"/>
            <w:szCs w:val="24"/>
          </w:rPr>
          <w:delText>ight WHO reference strains.</w:delText>
        </w:r>
      </w:del>
      <w:r w:rsidR="0077499E" w:rsidRPr="006F644E">
        <w:rPr>
          <w:rFonts w:ascii="Times New Roman" w:hAnsi="Times New Roman" w:cs="Times New Roman"/>
          <w:sz w:val="24"/>
          <w:szCs w:val="24"/>
        </w:rPr>
        <w:t xml:space="preserve"> </w:t>
      </w:r>
    </w:p>
    <w:p w14:paraId="2720D52C" w14:textId="77777777" w:rsidR="006F644E" w:rsidRDefault="006F644E">
      <w:pPr>
        <w:spacing w:after="0" w:line="480" w:lineRule="auto"/>
        <w:jc w:val="both"/>
        <w:rPr>
          <w:ins w:id="602" w:author="Unemo Magnus, USÖ Labmed länsklinik" w:date="2016-11-14T17:55:00Z"/>
          <w:rFonts w:ascii="Times New Roman" w:hAnsi="Times New Roman" w:cs="Times New Roman"/>
          <w:b/>
          <w:sz w:val="24"/>
          <w:szCs w:val="24"/>
        </w:rPr>
        <w:pPrChange w:id="603" w:author="Unemo Magnus, USÖ Labmed länsklinik" w:date="2016-11-14T17:52:00Z">
          <w:pPr>
            <w:spacing w:line="480" w:lineRule="auto"/>
            <w:jc w:val="both"/>
          </w:pPr>
        </w:pPrChange>
      </w:pPr>
    </w:p>
    <w:p w14:paraId="32ACD674" w14:textId="410B9DB0" w:rsidR="001671A1" w:rsidRPr="006F644E" w:rsidRDefault="00046D65">
      <w:pPr>
        <w:spacing w:after="0" w:line="480" w:lineRule="auto"/>
        <w:jc w:val="both"/>
        <w:rPr>
          <w:rFonts w:ascii="Times New Roman" w:hAnsi="Times New Roman" w:cs="Times New Roman"/>
          <w:b/>
          <w:sz w:val="24"/>
          <w:szCs w:val="24"/>
        </w:rPr>
        <w:pPrChange w:id="604" w:author="Unemo Magnus, USÖ Labmed länsklinik" w:date="2016-11-14T17:52:00Z">
          <w:pPr>
            <w:spacing w:line="480" w:lineRule="auto"/>
            <w:jc w:val="both"/>
          </w:pPr>
        </w:pPrChange>
      </w:pPr>
      <w:r w:rsidRPr="006F644E">
        <w:rPr>
          <w:rFonts w:ascii="Times New Roman" w:hAnsi="Times New Roman" w:cs="Times New Roman"/>
          <w:b/>
          <w:sz w:val="24"/>
          <w:szCs w:val="24"/>
        </w:rPr>
        <w:t>Material and methods</w:t>
      </w:r>
    </w:p>
    <w:p w14:paraId="2BABDBB6" w14:textId="1A602802" w:rsidR="00C1579A" w:rsidRPr="00046D65" w:rsidRDefault="00C1579A">
      <w:pPr>
        <w:spacing w:after="0" w:line="480" w:lineRule="auto"/>
        <w:jc w:val="both"/>
        <w:rPr>
          <w:rFonts w:ascii="Times New Roman" w:hAnsi="Times New Roman" w:cs="Times New Roman"/>
          <w:b/>
          <w:i/>
          <w:sz w:val="24"/>
          <w:szCs w:val="24"/>
          <w:rPrChange w:id="605" w:author="Unemo Magnus, USÖ Labmed länsklinik" w:date="2016-11-14T17:55:00Z">
            <w:rPr>
              <w:rFonts w:ascii="Times New Roman" w:hAnsi="Times New Roman" w:cs="Times New Roman"/>
              <w:b/>
              <w:sz w:val="24"/>
              <w:szCs w:val="24"/>
            </w:rPr>
          </w:rPrChange>
        </w:rPr>
        <w:pPrChange w:id="606" w:author="Unemo Magnus, USÖ Labmed länsklinik" w:date="2016-11-14T17:52:00Z">
          <w:pPr>
            <w:spacing w:line="480" w:lineRule="auto"/>
            <w:jc w:val="both"/>
          </w:pPr>
        </w:pPrChange>
      </w:pPr>
      <w:r w:rsidRPr="00046D65">
        <w:rPr>
          <w:rFonts w:ascii="Times New Roman" w:hAnsi="Times New Roman" w:cs="Times New Roman"/>
          <w:b/>
          <w:i/>
          <w:sz w:val="24"/>
          <w:szCs w:val="24"/>
          <w:rPrChange w:id="607" w:author="Unemo Magnus, USÖ Labmed länsklinik" w:date="2016-11-14T17:55:00Z">
            <w:rPr>
              <w:rFonts w:ascii="Times New Roman" w:hAnsi="Times New Roman" w:cs="Times New Roman"/>
              <w:b/>
              <w:sz w:val="24"/>
              <w:szCs w:val="24"/>
            </w:rPr>
          </w:rPrChange>
        </w:rPr>
        <w:t>Bacteria</w:t>
      </w:r>
      <w:ins w:id="608" w:author="Unemo Magnus, USÖ Labmed länsklinik" w:date="2016-11-15T15:27:00Z">
        <w:r w:rsidR="005F3BBC">
          <w:rPr>
            <w:rFonts w:ascii="Times New Roman" w:hAnsi="Times New Roman" w:cs="Times New Roman"/>
            <w:b/>
            <w:i/>
            <w:sz w:val="24"/>
            <w:szCs w:val="24"/>
          </w:rPr>
          <w:t>l strains</w:t>
        </w:r>
      </w:ins>
      <w:ins w:id="609" w:author="Unemo Magnus, USÖ Labmed länsklinik" w:date="2016-11-17T12:21:00Z">
        <w:r w:rsidR="005F707F">
          <w:rPr>
            <w:rFonts w:ascii="Times New Roman" w:hAnsi="Times New Roman" w:cs="Times New Roman"/>
            <w:b/>
            <w:i/>
            <w:sz w:val="24"/>
            <w:szCs w:val="24"/>
          </w:rPr>
          <w:t xml:space="preserve">, </w:t>
        </w:r>
      </w:ins>
      <w:del w:id="610" w:author="Unemo Magnus, USÖ Labmed länsklinik" w:date="2016-11-17T12:21:00Z">
        <w:r w:rsidRPr="00046D65" w:rsidDel="005F707F">
          <w:rPr>
            <w:rFonts w:ascii="Times New Roman" w:hAnsi="Times New Roman" w:cs="Times New Roman"/>
            <w:b/>
            <w:i/>
            <w:sz w:val="24"/>
            <w:szCs w:val="24"/>
            <w:rPrChange w:id="611" w:author="Unemo Magnus, USÖ Labmed länsklinik" w:date="2016-11-14T17:55:00Z">
              <w:rPr>
                <w:rFonts w:ascii="Times New Roman" w:hAnsi="Times New Roman" w:cs="Times New Roman"/>
                <w:b/>
                <w:sz w:val="24"/>
                <w:szCs w:val="24"/>
              </w:rPr>
            </w:rPrChange>
          </w:rPr>
          <w:delText xml:space="preserve"> and </w:delText>
        </w:r>
      </w:del>
      <w:ins w:id="612" w:author="Unemo Magnus, USÖ Labmed länsklinik" w:date="2016-11-14T17:55:00Z">
        <w:r w:rsidR="00046D65" w:rsidRPr="00046D65">
          <w:rPr>
            <w:rFonts w:ascii="Times New Roman" w:hAnsi="Times New Roman" w:cs="Times New Roman"/>
            <w:b/>
            <w:i/>
            <w:sz w:val="24"/>
            <w:szCs w:val="24"/>
            <w:rPrChange w:id="613" w:author="Unemo Magnus, USÖ Labmed länsklinik" w:date="2016-11-14T17:55:00Z">
              <w:rPr>
                <w:rFonts w:ascii="Times New Roman" w:hAnsi="Times New Roman" w:cs="Times New Roman"/>
                <w:b/>
                <w:sz w:val="24"/>
                <w:szCs w:val="24"/>
              </w:rPr>
            </w:rPrChange>
          </w:rPr>
          <w:t>c</w:t>
        </w:r>
      </w:ins>
      <w:del w:id="614" w:author="Unemo Magnus, USÖ Labmed länsklinik" w:date="2016-11-14T17:55:00Z">
        <w:r w:rsidRPr="00046D65" w:rsidDel="00046D65">
          <w:rPr>
            <w:rFonts w:ascii="Times New Roman" w:hAnsi="Times New Roman" w:cs="Times New Roman"/>
            <w:b/>
            <w:i/>
            <w:sz w:val="24"/>
            <w:szCs w:val="24"/>
            <w:rPrChange w:id="615" w:author="Unemo Magnus, USÖ Labmed länsklinik" w:date="2016-11-14T17:55:00Z">
              <w:rPr>
                <w:rFonts w:ascii="Times New Roman" w:hAnsi="Times New Roman" w:cs="Times New Roman"/>
                <w:b/>
                <w:sz w:val="24"/>
                <w:szCs w:val="24"/>
              </w:rPr>
            </w:rPrChange>
          </w:rPr>
          <w:delText>C</w:delText>
        </w:r>
      </w:del>
      <w:r w:rsidRPr="00046D65">
        <w:rPr>
          <w:rFonts w:ascii="Times New Roman" w:hAnsi="Times New Roman" w:cs="Times New Roman"/>
          <w:b/>
          <w:i/>
          <w:sz w:val="24"/>
          <w:szCs w:val="24"/>
          <w:rPrChange w:id="616" w:author="Unemo Magnus, USÖ Labmed länsklinik" w:date="2016-11-14T17:55:00Z">
            <w:rPr>
              <w:rFonts w:ascii="Times New Roman" w:hAnsi="Times New Roman" w:cs="Times New Roman"/>
              <w:b/>
              <w:sz w:val="24"/>
              <w:szCs w:val="24"/>
            </w:rPr>
          </w:rPrChange>
        </w:rPr>
        <w:t>ulture</w:t>
      </w:r>
      <w:ins w:id="617" w:author="Unemo Magnus, USÖ Labmed länsklinik" w:date="2016-11-17T12:21:00Z">
        <w:r w:rsidR="005F707F">
          <w:rPr>
            <w:rFonts w:ascii="Times New Roman" w:hAnsi="Times New Roman" w:cs="Times New Roman"/>
            <w:b/>
            <w:i/>
            <w:sz w:val="24"/>
            <w:szCs w:val="24"/>
          </w:rPr>
          <w:t xml:space="preserve"> and broth microdilution assay</w:t>
        </w:r>
      </w:ins>
      <w:del w:id="618" w:author="Unemo Magnus, USÖ Labmed länsklinik" w:date="2016-11-15T15:27:00Z">
        <w:r w:rsidRPr="00046D65" w:rsidDel="005F3BBC">
          <w:rPr>
            <w:rFonts w:ascii="Times New Roman" w:hAnsi="Times New Roman" w:cs="Times New Roman"/>
            <w:b/>
            <w:i/>
            <w:sz w:val="24"/>
            <w:szCs w:val="24"/>
            <w:rPrChange w:id="619" w:author="Unemo Magnus, USÖ Labmed länsklinik" w:date="2016-11-14T17:55:00Z">
              <w:rPr>
                <w:rFonts w:ascii="Times New Roman" w:hAnsi="Times New Roman" w:cs="Times New Roman"/>
                <w:b/>
                <w:sz w:val="24"/>
                <w:szCs w:val="24"/>
              </w:rPr>
            </w:rPrChange>
          </w:rPr>
          <w:delText>s</w:delText>
        </w:r>
      </w:del>
    </w:p>
    <w:p w14:paraId="4DA897A4" w14:textId="6FCD709D" w:rsidR="001702DD" w:rsidRPr="006F644E" w:rsidRDefault="00520661">
      <w:pPr>
        <w:spacing w:after="0" w:line="480" w:lineRule="auto"/>
        <w:jc w:val="both"/>
        <w:rPr>
          <w:rFonts w:ascii="Times New Roman" w:hAnsi="Times New Roman" w:cs="Times New Roman"/>
          <w:sz w:val="24"/>
          <w:szCs w:val="24"/>
        </w:rPr>
        <w:pPrChange w:id="620" w:author="Unemo Magnus, USÖ Labmed länsklinik" w:date="2016-11-14T17:52:00Z">
          <w:pPr>
            <w:spacing w:line="480" w:lineRule="auto"/>
            <w:jc w:val="both"/>
          </w:pPr>
        </w:pPrChange>
      </w:pPr>
      <w:ins w:id="621" w:author="Unemo Magnus, USÖ Labmed länsklinik" w:date="2016-11-16T21:39:00Z">
        <w:r>
          <w:rPr>
            <w:rFonts w:ascii="Times New Roman" w:hAnsi="Times New Roman" w:cs="Times New Roman"/>
            <w:sz w:val="24"/>
            <w:szCs w:val="24"/>
          </w:rPr>
          <w:t xml:space="preserve">The </w:t>
        </w:r>
        <w:r>
          <w:rPr>
            <w:rStyle w:val="CommentReference"/>
          </w:rPr>
          <w:commentReference w:id="622"/>
        </w:r>
        <w:r>
          <w:rPr>
            <w:rFonts w:ascii="Times New Roman" w:hAnsi="Times New Roman" w:cs="Times New Roman"/>
            <w:sz w:val="24"/>
            <w:szCs w:val="24"/>
          </w:rPr>
          <w:t>assay was established using the 2008 WHO gonococcal reference strains (n=8)</w:t>
        </w:r>
        <w:r>
          <w:rPr>
            <w:rFonts w:ascii="Times New Roman" w:hAnsi="Times New Roman" w:cs="Times New Roman"/>
            <w:color w:val="FF0000"/>
            <w:sz w:val="24"/>
            <w:szCs w:val="24"/>
            <w:vertAlign w:val="superscript"/>
          </w:rPr>
          <w:t>REF</w:t>
        </w:r>
        <w:r>
          <w:rPr>
            <w:rFonts w:ascii="Times New Roman" w:hAnsi="Times New Roman" w:cs="Times New Roman"/>
            <w:sz w:val="24"/>
            <w:szCs w:val="24"/>
          </w:rPr>
          <w:t xml:space="preserve"> and the antimicrobials ceftriaxone, cefixime</w:t>
        </w:r>
        <w:r w:rsidRPr="002E07DB">
          <w:rPr>
            <w:rFonts w:ascii="Times New Roman" w:hAnsi="Times New Roman" w:cs="Times New Roman"/>
            <w:sz w:val="24"/>
            <w:szCs w:val="24"/>
          </w:rPr>
          <w:t xml:space="preserve">, </w:t>
        </w:r>
        <w:r>
          <w:rPr>
            <w:rFonts w:ascii="Times New Roman" w:hAnsi="Times New Roman" w:cs="Times New Roman"/>
            <w:sz w:val="24"/>
            <w:szCs w:val="24"/>
          </w:rPr>
          <w:t>a</w:t>
        </w:r>
        <w:r w:rsidRPr="002E07DB">
          <w:rPr>
            <w:rFonts w:ascii="Times New Roman" w:hAnsi="Times New Roman" w:cs="Times New Roman"/>
            <w:sz w:val="24"/>
            <w:szCs w:val="24"/>
          </w:rPr>
          <w:t>zithromycin, spectinomycin</w:t>
        </w:r>
        <w:r>
          <w:rPr>
            <w:rFonts w:ascii="Times New Roman" w:hAnsi="Times New Roman" w:cs="Times New Roman"/>
            <w:sz w:val="24"/>
            <w:szCs w:val="24"/>
          </w:rPr>
          <w:t>,</w:t>
        </w:r>
        <w:r w:rsidRPr="002E07DB">
          <w:rPr>
            <w:rFonts w:ascii="Times New Roman" w:hAnsi="Times New Roman" w:cs="Times New Roman"/>
            <w:sz w:val="24"/>
            <w:szCs w:val="24"/>
          </w:rPr>
          <w:t xml:space="preserve"> cipr</w:t>
        </w:r>
        <w:r>
          <w:rPr>
            <w:rFonts w:ascii="Times New Roman" w:hAnsi="Times New Roman" w:cs="Times New Roman"/>
            <w:sz w:val="24"/>
            <w:szCs w:val="24"/>
          </w:rPr>
          <w:t xml:space="preserve">ofloxacin, </w:t>
        </w:r>
        <w:r w:rsidRPr="002E07DB">
          <w:rPr>
            <w:rFonts w:ascii="Times New Roman" w:hAnsi="Times New Roman" w:cs="Times New Roman"/>
            <w:sz w:val="24"/>
            <w:szCs w:val="24"/>
          </w:rPr>
          <w:t>gentamicin, tetracycline, and penicillin G.</w:t>
        </w:r>
        <w:r>
          <w:rPr>
            <w:rFonts w:ascii="Times New Roman" w:hAnsi="Times New Roman" w:cs="Times New Roman"/>
            <w:sz w:val="24"/>
            <w:szCs w:val="24"/>
          </w:rPr>
          <w:t xml:space="preserve"> An initial dataset including 84 blinded gonococcal strains was then used to develop a regression model for estimating the MIC after six hours incubation time. The assay was finally validated with 40 blinded gonococcal strains</w:t>
        </w:r>
      </w:ins>
      <w:ins w:id="623" w:author="Unemo Magnus, USÖ Labmed länsklinik" w:date="2016-11-16T21:47:00Z">
        <w:r w:rsidR="00F538FE">
          <w:rPr>
            <w:rFonts w:ascii="Times New Roman" w:hAnsi="Times New Roman" w:cs="Times New Roman"/>
            <w:sz w:val="24"/>
            <w:szCs w:val="24"/>
          </w:rPr>
          <w:t xml:space="preserve">. </w:t>
        </w:r>
      </w:ins>
      <w:ins w:id="624" w:author="Unemo Magnus, USÖ Labmed länsklinik" w:date="2016-11-16T21:54:00Z">
        <w:r w:rsidR="001565BA">
          <w:rPr>
            <w:rFonts w:ascii="Times New Roman" w:hAnsi="Times New Roman" w:cs="Times New Roman"/>
            <w:sz w:val="24"/>
            <w:szCs w:val="24"/>
          </w:rPr>
          <w:t>The</w:t>
        </w:r>
      </w:ins>
      <w:ins w:id="625" w:author="Unemo Magnus, USÖ Labmed länsklinik" w:date="2016-11-16T21:47:00Z">
        <w:r w:rsidR="00F538FE">
          <w:rPr>
            <w:rFonts w:ascii="Times New Roman" w:hAnsi="Times New Roman" w:cs="Times New Roman"/>
            <w:sz w:val="24"/>
            <w:szCs w:val="24"/>
          </w:rPr>
          <w:t xml:space="preserve"> blinded strains were</w:t>
        </w:r>
      </w:ins>
      <w:ins w:id="626" w:author="Unemo Magnus, USÖ Labmed länsklinik" w:date="2016-11-16T21:46:00Z">
        <w:r w:rsidR="00F538FE">
          <w:rPr>
            <w:rFonts w:ascii="Times New Roman" w:hAnsi="Times New Roman" w:cs="Times New Roman"/>
            <w:sz w:val="24"/>
            <w:szCs w:val="24"/>
          </w:rPr>
          <w:t xml:space="preserve"> selected to represent a wide variety of </w:t>
        </w:r>
      </w:ins>
      <w:ins w:id="627" w:author="Unemo Magnus, USÖ Labmed länsklinik" w:date="2016-11-16T21:47:00Z">
        <w:r w:rsidR="00F538FE">
          <w:rPr>
            <w:rFonts w:ascii="Times New Roman" w:hAnsi="Times New Roman" w:cs="Times New Roman"/>
            <w:sz w:val="24"/>
            <w:szCs w:val="24"/>
          </w:rPr>
          <w:t>antibiograms</w:t>
        </w:r>
      </w:ins>
      <w:ins w:id="628" w:author="Unemo Magnus, USÖ Labmed länsklinik" w:date="2016-11-16T21:39:00Z">
        <w:r>
          <w:rPr>
            <w:rFonts w:ascii="Times New Roman" w:hAnsi="Times New Roman" w:cs="Times New Roman"/>
            <w:sz w:val="24"/>
            <w:szCs w:val="24"/>
          </w:rPr>
          <w:t>.</w:t>
        </w:r>
        <w:r w:rsidRPr="002E07DB">
          <w:rPr>
            <w:rFonts w:ascii="Times New Roman" w:hAnsi="Times New Roman" w:cs="Times New Roman"/>
            <w:sz w:val="24"/>
            <w:szCs w:val="24"/>
          </w:rPr>
          <w:t xml:space="preserve"> </w:t>
        </w:r>
      </w:ins>
      <w:del w:id="629" w:author="Unemo Magnus, USÖ Labmed länsklinik" w:date="2016-11-16T21:42:00Z">
        <w:r w:rsidR="00954EC4" w:rsidRPr="006F644E" w:rsidDel="00520661">
          <w:rPr>
            <w:rFonts w:ascii="Times New Roman" w:hAnsi="Times New Roman" w:cs="Times New Roman"/>
            <w:sz w:val="24"/>
            <w:szCs w:val="24"/>
          </w:rPr>
          <w:delText xml:space="preserve">A reference panel of </w:delText>
        </w:r>
        <w:r w:rsidR="00A131AB" w:rsidRPr="006F644E" w:rsidDel="00520661">
          <w:rPr>
            <w:rFonts w:ascii="Times New Roman" w:hAnsi="Times New Roman" w:cs="Times New Roman"/>
            <w:sz w:val="24"/>
            <w:szCs w:val="24"/>
          </w:rPr>
          <w:delText xml:space="preserve">WHO quality control strains (F, G, K, L, M, N, O, P) were </w:delText>
        </w:r>
        <w:r w:rsidR="001F3F41" w:rsidRPr="006F644E" w:rsidDel="00520661">
          <w:rPr>
            <w:rFonts w:ascii="Times New Roman" w:hAnsi="Times New Roman" w:cs="Times New Roman"/>
            <w:sz w:val="24"/>
            <w:szCs w:val="24"/>
          </w:rPr>
          <w:delText>studied</w:delText>
        </w:r>
        <w:r w:rsidR="00954348" w:rsidRPr="006F644E" w:rsidDel="00520661">
          <w:rPr>
            <w:rFonts w:ascii="Times New Roman" w:hAnsi="Times New Roman" w:cs="Times New Roman"/>
            <w:sz w:val="24"/>
            <w:szCs w:val="24"/>
          </w:rPr>
          <w:delText xml:space="preserve">. </w:delText>
        </w:r>
        <w:r w:rsidR="00954EC4" w:rsidRPr="006F644E" w:rsidDel="00520661">
          <w:rPr>
            <w:rFonts w:ascii="Times New Roman" w:hAnsi="Times New Roman" w:cs="Times New Roman"/>
            <w:sz w:val="24"/>
            <w:szCs w:val="24"/>
          </w:rPr>
          <w:delText>Furthermore a training dataset o</w:delText>
        </w:r>
        <w:r w:rsidR="00192E55" w:rsidRPr="006F644E" w:rsidDel="00520661">
          <w:rPr>
            <w:rFonts w:ascii="Times New Roman" w:hAnsi="Times New Roman" w:cs="Times New Roman"/>
            <w:sz w:val="24"/>
            <w:szCs w:val="24"/>
          </w:rPr>
          <w:delText>f 84 s</w:delText>
        </w:r>
        <w:r w:rsidR="00954348" w:rsidRPr="006F644E" w:rsidDel="00520661">
          <w:rPr>
            <w:rFonts w:ascii="Times New Roman" w:hAnsi="Times New Roman" w:cs="Times New Roman"/>
            <w:sz w:val="24"/>
            <w:szCs w:val="24"/>
          </w:rPr>
          <w:delText>trains</w:delText>
        </w:r>
        <w:r w:rsidR="004C13CE" w:rsidRPr="006F644E" w:rsidDel="00520661">
          <w:rPr>
            <w:rFonts w:ascii="Times New Roman" w:hAnsi="Times New Roman" w:cs="Times New Roman"/>
            <w:sz w:val="24"/>
            <w:szCs w:val="24"/>
          </w:rPr>
          <w:delText xml:space="preserve"> and a validation dataset of 40 blinded strains (</w:delText>
        </w:r>
        <w:r w:rsidR="004C13CE" w:rsidRPr="006F644E" w:rsidDel="00520661">
          <w:rPr>
            <w:rFonts w:ascii="Times New Roman" w:hAnsi="Times New Roman" w:cs="Times New Roman"/>
            <w:sz w:val="24"/>
            <w:szCs w:val="24"/>
            <w:lang w:val="en-US"/>
          </w:rPr>
          <w:delText xml:space="preserve">WHO Collaborating Centre for Gonorrhoea and other </w:delText>
        </w:r>
        <w:r w:rsidR="004C13CE" w:rsidRPr="006F644E" w:rsidDel="00520661">
          <w:rPr>
            <w:rFonts w:ascii="Times New Roman" w:hAnsi="Times New Roman" w:cs="Times New Roman"/>
            <w:sz w:val="24"/>
            <w:szCs w:val="24"/>
            <w:lang w:val="en-US"/>
          </w:rPr>
          <w:lastRenderedPageBreak/>
          <w:delText>STIs, Örebro University, Sweden</w:delText>
        </w:r>
        <w:r w:rsidR="004C13CE" w:rsidRPr="006F644E" w:rsidDel="00520661">
          <w:rPr>
            <w:rFonts w:ascii="Times New Roman" w:hAnsi="Times New Roman" w:cs="Times New Roman"/>
            <w:sz w:val="24"/>
            <w:szCs w:val="24"/>
          </w:rPr>
          <w:delText xml:space="preserve">) </w:delText>
        </w:r>
      </w:del>
      <w:del w:id="630" w:author="Unemo Magnus, USÖ Labmed länsklinik" w:date="2016-11-14T17:56:00Z">
        <w:r w:rsidR="004C13CE" w:rsidRPr="006F644E" w:rsidDel="00046D65">
          <w:rPr>
            <w:rFonts w:ascii="Times New Roman" w:hAnsi="Times New Roman" w:cs="Times New Roman"/>
            <w:sz w:val="24"/>
            <w:szCs w:val="24"/>
          </w:rPr>
          <w:delText xml:space="preserve">was </w:delText>
        </w:r>
      </w:del>
      <w:del w:id="631" w:author="Unemo Magnus, USÖ Labmed länsklinik" w:date="2016-11-16T21:42:00Z">
        <w:r w:rsidR="004C13CE" w:rsidRPr="006F644E" w:rsidDel="00520661">
          <w:rPr>
            <w:rFonts w:ascii="Times New Roman" w:hAnsi="Times New Roman" w:cs="Times New Roman"/>
            <w:sz w:val="24"/>
            <w:szCs w:val="24"/>
          </w:rPr>
          <w:delText xml:space="preserve">studied. </w:delText>
        </w:r>
      </w:del>
      <w:r w:rsidR="004C13CE" w:rsidRPr="006F644E">
        <w:rPr>
          <w:rFonts w:ascii="Times New Roman" w:hAnsi="Times New Roman" w:cs="Times New Roman"/>
          <w:sz w:val="24"/>
          <w:szCs w:val="24"/>
        </w:rPr>
        <w:t>The strains</w:t>
      </w:r>
      <w:r w:rsidR="00954348" w:rsidRPr="006F644E">
        <w:rPr>
          <w:rFonts w:ascii="Times New Roman" w:hAnsi="Times New Roman" w:cs="Times New Roman"/>
          <w:sz w:val="24"/>
          <w:szCs w:val="24"/>
        </w:rPr>
        <w:t xml:space="preserve"> </w:t>
      </w:r>
      <w:r w:rsidR="00C66E78" w:rsidRPr="006F644E">
        <w:rPr>
          <w:rFonts w:ascii="Times New Roman" w:hAnsi="Times New Roman" w:cs="Times New Roman"/>
          <w:sz w:val="24"/>
          <w:szCs w:val="24"/>
        </w:rPr>
        <w:t xml:space="preserve">were </w:t>
      </w:r>
      <w:del w:id="632" w:author="Unemo Magnus, USÖ Labmed länsklinik" w:date="2016-11-16T21:50:00Z">
        <w:r w:rsidR="00C66E78" w:rsidRPr="006F644E" w:rsidDel="00F538FE">
          <w:rPr>
            <w:rFonts w:ascii="Times New Roman" w:hAnsi="Times New Roman" w:cs="Times New Roman"/>
            <w:sz w:val="24"/>
            <w:szCs w:val="24"/>
          </w:rPr>
          <w:delText xml:space="preserve">taken </w:delText>
        </w:r>
      </w:del>
      <w:del w:id="633" w:author="Unemo Magnus, USÖ Labmed länsklinik" w:date="2016-11-16T21:51:00Z">
        <w:r w:rsidR="00C66E78" w:rsidRPr="006F644E" w:rsidDel="00F538FE">
          <w:rPr>
            <w:rFonts w:ascii="Times New Roman" w:hAnsi="Times New Roman" w:cs="Times New Roman"/>
            <w:sz w:val="24"/>
            <w:szCs w:val="24"/>
          </w:rPr>
          <w:delText xml:space="preserve">from </w:delText>
        </w:r>
      </w:del>
      <w:del w:id="634" w:author="Unemo Magnus, USÖ Labmed länsklinik" w:date="2016-11-16T21:50:00Z">
        <w:r w:rsidR="00C66E78" w:rsidRPr="006F644E" w:rsidDel="00F538FE">
          <w:rPr>
            <w:rFonts w:ascii="Times New Roman" w:hAnsi="Times New Roman" w:cs="Times New Roman"/>
            <w:sz w:val="24"/>
            <w:szCs w:val="24"/>
          </w:rPr>
          <w:delText xml:space="preserve">-80°C </w:delText>
        </w:r>
      </w:del>
      <w:del w:id="635" w:author="Unemo Magnus, USÖ Labmed länsklinik" w:date="2016-11-15T15:28:00Z">
        <w:r w:rsidR="00C66E78" w:rsidRPr="006F644E" w:rsidDel="005F3BBC">
          <w:rPr>
            <w:rFonts w:ascii="Times New Roman" w:hAnsi="Times New Roman" w:cs="Times New Roman"/>
            <w:sz w:val="24"/>
            <w:szCs w:val="24"/>
          </w:rPr>
          <w:delText xml:space="preserve">Glycerol </w:delText>
        </w:r>
      </w:del>
      <w:del w:id="636" w:author="Unemo Magnus, USÖ Labmed länsklinik" w:date="2016-11-16T21:51:00Z">
        <w:r w:rsidR="00C66E78" w:rsidRPr="006F644E" w:rsidDel="00F538FE">
          <w:rPr>
            <w:rFonts w:ascii="Times New Roman" w:hAnsi="Times New Roman" w:cs="Times New Roman"/>
            <w:sz w:val="24"/>
            <w:szCs w:val="24"/>
          </w:rPr>
          <w:delText xml:space="preserve">stocks </w:delText>
        </w:r>
      </w:del>
      <w:ins w:id="637" w:author="Unemo Magnus, USÖ Labmed länsklinik" w:date="2016-11-16T21:50:00Z">
        <w:r w:rsidR="00F538FE">
          <w:rPr>
            <w:rFonts w:ascii="Times New Roman" w:hAnsi="Times New Roman" w:cs="Times New Roman"/>
            <w:sz w:val="24"/>
            <w:szCs w:val="24"/>
          </w:rPr>
          <w:t xml:space="preserve">preserved </w:t>
        </w:r>
      </w:ins>
      <w:ins w:id="638" w:author="Unemo Magnus, USÖ Labmed länsklinik" w:date="2016-11-16T21:51:00Z">
        <w:r w:rsidR="00F538FE">
          <w:rPr>
            <w:rFonts w:ascii="Times New Roman" w:hAnsi="Times New Roman" w:cs="Times New Roman"/>
            <w:sz w:val="24"/>
            <w:szCs w:val="24"/>
          </w:rPr>
          <w:t>in g</w:t>
        </w:r>
        <w:r w:rsidR="00F538FE" w:rsidRPr="006F644E">
          <w:rPr>
            <w:rFonts w:ascii="Times New Roman" w:hAnsi="Times New Roman" w:cs="Times New Roman"/>
            <w:sz w:val="24"/>
            <w:szCs w:val="24"/>
          </w:rPr>
          <w:t xml:space="preserve">lycerol stocks </w:t>
        </w:r>
      </w:ins>
      <w:ins w:id="639" w:author="Unemo Magnus, USÖ Labmed länsklinik" w:date="2016-11-16T21:50:00Z">
        <w:r w:rsidR="00F538FE">
          <w:rPr>
            <w:rFonts w:ascii="Times New Roman" w:hAnsi="Times New Roman" w:cs="Times New Roman"/>
            <w:sz w:val="24"/>
            <w:szCs w:val="24"/>
          </w:rPr>
          <w:t>at -80°C</w:t>
        </w:r>
      </w:ins>
      <w:ins w:id="640" w:author="Unemo Magnus, USÖ Labmed länsklinik" w:date="2016-11-16T21:52:00Z">
        <w:r w:rsidR="00F538FE">
          <w:rPr>
            <w:rFonts w:ascii="Times New Roman" w:hAnsi="Times New Roman" w:cs="Times New Roman"/>
            <w:sz w:val="24"/>
            <w:szCs w:val="24"/>
          </w:rPr>
          <w:t xml:space="preserve">. All strains were subsequently cultured </w:t>
        </w:r>
      </w:ins>
      <w:del w:id="641" w:author="Unemo Magnus, USÖ Labmed länsklinik" w:date="2016-11-16T21:51:00Z">
        <w:r w:rsidR="00C66E78" w:rsidRPr="006F644E" w:rsidDel="00F538FE">
          <w:rPr>
            <w:rFonts w:ascii="Times New Roman" w:hAnsi="Times New Roman" w:cs="Times New Roman"/>
            <w:sz w:val="24"/>
            <w:szCs w:val="24"/>
          </w:rPr>
          <w:delText xml:space="preserve">and streaked out </w:delText>
        </w:r>
      </w:del>
      <w:r w:rsidR="00C66E78" w:rsidRPr="006F644E">
        <w:rPr>
          <w:rFonts w:ascii="Times New Roman" w:hAnsi="Times New Roman" w:cs="Times New Roman"/>
          <w:sz w:val="24"/>
          <w:szCs w:val="24"/>
        </w:rPr>
        <w:t xml:space="preserve">on </w:t>
      </w:r>
      <w:commentRangeStart w:id="642"/>
      <w:r w:rsidR="00C66E78" w:rsidRPr="006F644E">
        <w:rPr>
          <w:rFonts w:ascii="Times New Roman" w:hAnsi="Times New Roman" w:cs="Times New Roman"/>
          <w:sz w:val="24"/>
          <w:szCs w:val="24"/>
        </w:rPr>
        <w:t xml:space="preserve">Choc-Agar Plates </w:t>
      </w:r>
      <w:commentRangeEnd w:id="642"/>
      <w:r w:rsidR="00F538FE">
        <w:rPr>
          <w:rStyle w:val="CommentReference"/>
        </w:rPr>
        <w:commentReference w:id="642"/>
      </w:r>
      <w:r w:rsidR="00C66E78" w:rsidRPr="006F644E">
        <w:rPr>
          <w:rFonts w:ascii="Times New Roman" w:hAnsi="Times New Roman" w:cs="Times New Roman"/>
          <w:sz w:val="24"/>
          <w:szCs w:val="24"/>
        </w:rPr>
        <w:t>(Biomerieux</w:t>
      </w:r>
      <w:ins w:id="643" w:author="Unemo Magnus, USÖ Labmed länsklinik" w:date="2016-11-16T21:45:00Z">
        <w:r w:rsidR="00F538FE">
          <w:rPr>
            <w:rFonts w:ascii="Times New Roman" w:hAnsi="Times New Roman" w:cs="Times New Roman"/>
            <w:sz w:val="24"/>
            <w:szCs w:val="24"/>
          </w:rPr>
          <w:t xml:space="preserve">, </w:t>
        </w:r>
      </w:ins>
      <w:ins w:id="644" w:author="Unemo Magnus, USÖ Labmed länsklinik" w:date="2016-11-17T12:26:00Z">
        <w:r w:rsidR="00C67235" w:rsidRPr="006F644E">
          <w:rPr>
            <w:rStyle w:val="st1"/>
            <w:rFonts w:ascii="Times New Roman" w:hAnsi="Times New Roman" w:cs="Times New Roman"/>
            <w:sz w:val="24"/>
            <w:szCs w:val="24"/>
          </w:rPr>
          <w:t>Marcy l'Etoile</w:t>
        </w:r>
      </w:ins>
      <w:ins w:id="645" w:author="Unemo Magnus, USÖ Labmed länsklinik" w:date="2016-11-16T21:45:00Z">
        <w:r w:rsidR="00F538FE">
          <w:rPr>
            <w:rFonts w:ascii="Times New Roman" w:hAnsi="Times New Roman" w:cs="Times New Roman"/>
            <w:sz w:val="24"/>
            <w:szCs w:val="24"/>
          </w:rPr>
          <w:t>, France</w:t>
        </w:r>
      </w:ins>
      <w:r w:rsidR="00C66E78" w:rsidRPr="006F644E">
        <w:rPr>
          <w:rFonts w:ascii="Times New Roman" w:hAnsi="Times New Roman" w:cs="Times New Roman"/>
          <w:sz w:val="24"/>
          <w:szCs w:val="24"/>
        </w:rPr>
        <w:t>)</w:t>
      </w:r>
      <w:ins w:id="646" w:author="Unemo Magnus, USÖ Labmed länsklinik" w:date="2016-11-16T21:52:00Z">
        <w:r w:rsidR="00F538FE">
          <w:rPr>
            <w:rFonts w:ascii="Times New Roman" w:hAnsi="Times New Roman" w:cs="Times New Roman"/>
            <w:sz w:val="24"/>
            <w:szCs w:val="24"/>
          </w:rPr>
          <w:t xml:space="preserve"> </w:t>
        </w:r>
      </w:ins>
      <w:del w:id="647" w:author="Unemo Magnus, USÖ Labmed länsklinik" w:date="2016-11-16T21:52:00Z">
        <w:r w:rsidR="00C66E78" w:rsidRPr="006F644E" w:rsidDel="00F538FE">
          <w:rPr>
            <w:rFonts w:ascii="Times New Roman" w:hAnsi="Times New Roman" w:cs="Times New Roman"/>
            <w:sz w:val="24"/>
            <w:szCs w:val="24"/>
          </w:rPr>
          <w:delText xml:space="preserve">. They were cultured </w:delText>
        </w:r>
      </w:del>
      <w:r w:rsidR="00C66E78" w:rsidRPr="006F644E">
        <w:rPr>
          <w:rFonts w:ascii="Times New Roman" w:hAnsi="Times New Roman" w:cs="Times New Roman"/>
          <w:sz w:val="24"/>
          <w:szCs w:val="24"/>
        </w:rPr>
        <w:t xml:space="preserve">at 37°C </w:t>
      </w:r>
      <w:del w:id="648" w:author="Unemo Magnus, USÖ Labmed länsklinik" w:date="2016-11-16T21:54:00Z">
        <w:r w:rsidR="00C66E78" w:rsidRPr="006F644E" w:rsidDel="001565BA">
          <w:rPr>
            <w:rFonts w:ascii="Times New Roman" w:hAnsi="Times New Roman" w:cs="Times New Roman"/>
            <w:sz w:val="24"/>
            <w:szCs w:val="24"/>
          </w:rPr>
          <w:delText xml:space="preserve">and </w:delText>
        </w:r>
      </w:del>
      <w:del w:id="649" w:author="Unemo Magnus, USÖ Labmed länsklinik" w:date="2016-11-16T21:52:00Z">
        <w:r w:rsidR="00C66E78" w:rsidRPr="006F644E" w:rsidDel="00F538FE">
          <w:rPr>
            <w:rFonts w:ascii="Times New Roman" w:hAnsi="Times New Roman" w:cs="Times New Roman"/>
            <w:sz w:val="24"/>
            <w:szCs w:val="24"/>
          </w:rPr>
          <w:delText>5% CO</w:delText>
        </w:r>
        <w:r w:rsidR="00C66E78" w:rsidRPr="006F644E" w:rsidDel="00F538FE">
          <w:rPr>
            <w:rFonts w:ascii="Times New Roman" w:hAnsi="Times New Roman" w:cs="Times New Roman"/>
            <w:sz w:val="24"/>
            <w:szCs w:val="24"/>
            <w:vertAlign w:val="subscript"/>
          </w:rPr>
          <w:delText xml:space="preserve">2 </w:delText>
        </w:r>
      </w:del>
      <w:r w:rsidR="00C66E78" w:rsidRPr="006F644E">
        <w:rPr>
          <w:rFonts w:ascii="Times New Roman" w:hAnsi="Times New Roman" w:cs="Times New Roman"/>
          <w:sz w:val="24"/>
          <w:szCs w:val="24"/>
        </w:rPr>
        <w:t xml:space="preserve">in a humid </w:t>
      </w:r>
      <w:ins w:id="650" w:author="Unemo Magnus, USÖ Labmed länsklinik" w:date="2016-11-16T21:52:00Z">
        <w:r w:rsidR="00F538FE" w:rsidRPr="006F644E">
          <w:rPr>
            <w:rFonts w:ascii="Times New Roman" w:hAnsi="Times New Roman" w:cs="Times New Roman"/>
            <w:sz w:val="24"/>
            <w:szCs w:val="24"/>
          </w:rPr>
          <w:t>5% CO</w:t>
        </w:r>
        <w:r w:rsidR="00F538FE" w:rsidRPr="006F644E">
          <w:rPr>
            <w:rFonts w:ascii="Times New Roman" w:hAnsi="Times New Roman" w:cs="Times New Roman"/>
            <w:sz w:val="24"/>
            <w:szCs w:val="24"/>
            <w:vertAlign w:val="subscript"/>
          </w:rPr>
          <w:t>2</w:t>
        </w:r>
        <w:r w:rsidR="00F538FE">
          <w:rPr>
            <w:rFonts w:ascii="Times New Roman" w:hAnsi="Times New Roman" w:cs="Times New Roman"/>
            <w:sz w:val="24"/>
            <w:szCs w:val="24"/>
          </w:rPr>
          <w:t>-enriched</w:t>
        </w:r>
        <w:r w:rsidR="00F538FE" w:rsidRPr="006F644E">
          <w:rPr>
            <w:rFonts w:ascii="Times New Roman" w:hAnsi="Times New Roman" w:cs="Times New Roman"/>
            <w:sz w:val="24"/>
            <w:szCs w:val="24"/>
            <w:vertAlign w:val="subscript"/>
          </w:rPr>
          <w:t xml:space="preserve"> </w:t>
        </w:r>
      </w:ins>
      <w:r w:rsidR="00C66E78" w:rsidRPr="006F644E">
        <w:rPr>
          <w:rFonts w:ascii="Times New Roman" w:hAnsi="Times New Roman" w:cs="Times New Roman"/>
          <w:sz w:val="24"/>
          <w:szCs w:val="24"/>
        </w:rPr>
        <w:t xml:space="preserve">atmosphere for 16-18 hours and then sub-cultured once for 16 hours. A McFarland standard of 0.5 was prepared for each strain and </w:t>
      </w:r>
      <w:r w:rsidR="00F07649" w:rsidRPr="006F644E">
        <w:rPr>
          <w:rFonts w:ascii="Times New Roman" w:hAnsi="Times New Roman" w:cs="Times New Roman"/>
          <w:sz w:val="24"/>
          <w:szCs w:val="24"/>
        </w:rPr>
        <w:t>1 m</w:t>
      </w:r>
      <w:ins w:id="651" w:author="Unemo Magnus, USÖ Labmed länsklinik" w:date="2016-11-16T21:55:00Z">
        <w:r w:rsidR="001565BA">
          <w:rPr>
            <w:rFonts w:ascii="Times New Roman" w:hAnsi="Times New Roman" w:cs="Times New Roman"/>
            <w:sz w:val="24"/>
            <w:szCs w:val="24"/>
          </w:rPr>
          <w:t>L</w:t>
        </w:r>
      </w:ins>
      <w:del w:id="652" w:author="Unemo Magnus, USÖ Labmed länsklinik" w:date="2016-11-16T21:55:00Z">
        <w:r w:rsidR="00F07649" w:rsidRPr="006F644E" w:rsidDel="001565BA">
          <w:rPr>
            <w:rFonts w:ascii="Times New Roman" w:hAnsi="Times New Roman" w:cs="Times New Roman"/>
            <w:sz w:val="24"/>
            <w:szCs w:val="24"/>
          </w:rPr>
          <w:delText>l</w:delText>
        </w:r>
      </w:del>
      <w:r w:rsidR="00F07649" w:rsidRPr="006F644E">
        <w:rPr>
          <w:rFonts w:ascii="Times New Roman" w:hAnsi="Times New Roman" w:cs="Times New Roman"/>
          <w:sz w:val="24"/>
          <w:szCs w:val="24"/>
        </w:rPr>
        <w:t xml:space="preserve"> </w:t>
      </w:r>
      <w:ins w:id="653" w:author="Unemo Magnus, USÖ Labmed länsklinik" w:date="2016-11-16T22:06:00Z">
        <w:r w:rsidR="006660F5">
          <w:rPr>
            <w:rFonts w:ascii="Times New Roman" w:hAnsi="Times New Roman" w:cs="Times New Roman"/>
            <w:sz w:val="24"/>
            <w:szCs w:val="24"/>
          </w:rPr>
          <w:t>further</w:t>
        </w:r>
      </w:ins>
      <w:ins w:id="654" w:author="Unemo Magnus, USÖ Labmed länsklinik" w:date="2016-11-16T21:57:00Z">
        <w:r w:rsidR="003C187E">
          <w:rPr>
            <w:rFonts w:ascii="Times New Roman" w:hAnsi="Times New Roman" w:cs="Times New Roman"/>
            <w:sz w:val="24"/>
            <w:szCs w:val="24"/>
          </w:rPr>
          <w:t xml:space="preserve"> </w:t>
        </w:r>
      </w:ins>
      <w:r w:rsidR="00F07649" w:rsidRPr="006F644E">
        <w:rPr>
          <w:rFonts w:ascii="Times New Roman" w:hAnsi="Times New Roman" w:cs="Times New Roman"/>
          <w:sz w:val="24"/>
          <w:szCs w:val="24"/>
        </w:rPr>
        <w:t>diluted to approximately 1x10</w:t>
      </w:r>
      <w:r w:rsidR="00F07649" w:rsidRPr="006F644E">
        <w:rPr>
          <w:rFonts w:ascii="Times New Roman" w:hAnsi="Times New Roman" w:cs="Times New Roman"/>
          <w:sz w:val="24"/>
          <w:szCs w:val="24"/>
          <w:vertAlign w:val="superscript"/>
        </w:rPr>
        <w:t xml:space="preserve">7 </w:t>
      </w:r>
      <w:r w:rsidR="00F07649" w:rsidRPr="006F644E">
        <w:rPr>
          <w:rFonts w:ascii="Times New Roman" w:hAnsi="Times New Roman" w:cs="Times New Roman"/>
          <w:sz w:val="24"/>
          <w:szCs w:val="24"/>
        </w:rPr>
        <w:t>CFU/m</w:t>
      </w:r>
      <w:ins w:id="655" w:author="Unemo Magnus, USÖ Labmed länsklinik" w:date="2016-11-16T21:58:00Z">
        <w:r w:rsidR="003C187E">
          <w:rPr>
            <w:rFonts w:ascii="Times New Roman" w:hAnsi="Times New Roman" w:cs="Times New Roman"/>
            <w:sz w:val="24"/>
            <w:szCs w:val="24"/>
          </w:rPr>
          <w:t>L</w:t>
        </w:r>
      </w:ins>
      <w:del w:id="656" w:author="Unemo Magnus, USÖ Labmed länsklinik" w:date="2016-11-16T21:58:00Z">
        <w:r w:rsidR="00F07649" w:rsidRPr="006F644E" w:rsidDel="003C187E">
          <w:rPr>
            <w:rFonts w:ascii="Times New Roman" w:hAnsi="Times New Roman" w:cs="Times New Roman"/>
            <w:sz w:val="24"/>
            <w:szCs w:val="24"/>
          </w:rPr>
          <w:delText>l</w:delText>
        </w:r>
      </w:del>
      <w:r w:rsidR="00F07649" w:rsidRPr="006F644E">
        <w:rPr>
          <w:rFonts w:ascii="Times New Roman" w:hAnsi="Times New Roman" w:cs="Times New Roman"/>
          <w:sz w:val="24"/>
          <w:szCs w:val="24"/>
        </w:rPr>
        <w:t xml:space="preserve"> in 15 m</w:t>
      </w:r>
      <w:ins w:id="657" w:author="Unemo Magnus, USÖ Labmed länsklinik" w:date="2016-11-16T21:58:00Z">
        <w:r w:rsidR="003C187E">
          <w:rPr>
            <w:rFonts w:ascii="Times New Roman" w:hAnsi="Times New Roman" w:cs="Times New Roman"/>
            <w:sz w:val="24"/>
            <w:szCs w:val="24"/>
          </w:rPr>
          <w:t>L</w:t>
        </w:r>
      </w:ins>
      <w:del w:id="658" w:author="Unemo Magnus, USÖ Labmed länsklinik" w:date="2016-11-16T21:58:00Z">
        <w:r w:rsidR="00F07649" w:rsidRPr="006F644E" w:rsidDel="003C187E">
          <w:rPr>
            <w:rFonts w:ascii="Times New Roman" w:hAnsi="Times New Roman" w:cs="Times New Roman"/>
            <w:sz w:val="24"/>
            <w:szCs w:val="24"/>
          </w:rPr>
          <w:delText>l</w:delText>
        </w:r>
      </w:del>
      <w:r w:rsidR="00F07649" w:rsidRPr="006F644E">
        <w:rPr>
          <w:rFonts w:ascii="Times New Roman" w:hAnsi="Times New Roman" w:cs="Times New Roman"/>
          <w:sz w:val="24"/>
          <w:szCs w:val="24"/>
        </w:rPr>
        <w:t xml:space="preserve"> </w:t>
      </w:r>
      <w:del w:id="659" w:author="Unemo Magnus, USÖ Labmed länsklinik" w:date="2016-11-16T22:01:00Z">
        <w:r w:rsidR="00F07649" w:rsidRPr="006F644E" w:rsidDel="001B1D98">
          <w:rPr>
            <w:rFonts w:ascii="Times New Roman" w:hAnsi="Times New Roman" w:cs="Times New Roman"/>
            <w:sz w:val="24"/>
            <w:szCs w:val="24"/>
          </w:rPr>
          <w:delText xml:space="preserve">warm </w:delText>
        </w:r>
      </w:del>
      <w:ins w:id="660" w:author="Unemo Magnus, USÖ Labmed länsklinik" w:date="2016-11-16T22:01:00Z">
        <w:r w:rsidR="001B1D98">
          <w:rPr>
            <w:rFonts w:ascii="Times New Roman" w:hAnsi="Times New Roman" w:cs="Times New Roman"/>
            <w:sz w:val="24"/>
            <w:szCs w:val="24"/>
          </w:rPr>
          <w:t>heated</w:t>
        </w:r>
        <w:r w:rsidR="001B1D98" w:rsidRPr="006F644E">
          <w:rPr>
            <w:rFonts w:ascii="Times New Roman" w:hAnsi="Times New Roman" w:cs="Times New Roman"/>
            <w:sz w:val="24"/>
            <w:szCs w:val="24"/>
          </w:rPr>
          <w:t xml:space="preserve"> </w:t>
        </w:r>
      </w:ins>
      <w:r w:rsidR="00F07649" w:rsidRPr="006F644E">
        <w:rPr>
          <w:rFonts w:ascii="Times New Roman" w:hAnsi="Times New Roman" w:cs="Times New Roman"/>
          <w:sz w:val="24"/>
          <w:szCs w:val="24"/>
        </w:rPr>
        <w:t>(37°C)</w:t>
      </w:r>
      <w:r w:rsidR="00F512D5" w:rsidRPr="006F644E">
        <w:rPr>
          <w:rFonts w:ascii="Times New Roman" w:hAnsi="Times New Roman" w:cs="Times New Roman"/>
          <w:sz w:val="24"/>
          <w:szCs w:val="24"/>
        </w:rPr>
        <w:t xml:space="preserve"> GW broth</w:t>
      </w:r>
      <w:ins w:id="661" w:author="Unemo Magnus, USÖ Labmed länsklinik" w:date="2016-11-14T17:56:00Z">
        <w:r w:rsidR="00046D65">
          <w:rPr>
            <w:rFonts w:ascii="Times New Roman" w:hAnsi="Times New Roman" w:cs="Times New Roman"/>
            <w:sz w:val="24"/>
            <w:szCs w:val="24"/>
          </w:rPr>
          <w:t>.</w:t>
        </w:r>
      </w:ins>
      <w:r w:rsidR="00F512D5" w:rsidRPr="006F644E">
        <w:rPr>
          <w:rFonts w:ascii="Times New Roman" w:hAnsi="Times New Roman" w:cs="Times New Roman"/>
          <w:sz w:val="24"/>
          <w:szCs w:val="24"/>
        </w:rPr>
        <w:fldChar w:fldCharType="begin"/>
      </w:r>
      <w:r w:rsidR="00377FDC" w:rsidRPr="006F644E">
        <w:rPr>
          <w:rFonts w:ascii="Times New Roman" w:hAnsi="Times New Roman" w:cs="Times New Roman"/>
          <w:sz w:val="24"/>
          <w:szCs w:val="24"/>
        </w:rPr>
        <w:instrText xml:space="preserve"> ADDIN ZOTERO_ITEM CSL_CITATION {"citationID":"Sm792C50","properties":{"formattedCitation":"{\\rtf \\super 28\\nosupersub{}}","plainCitation":"28"},"citationItems":[{"id":494,"uris":["http://zotero.org/users/1321783/items/9NI37BFB"],"uri":["http://zotero.org/users/1321783/items/9NI37BFB"],"itemData":{"id":494,"type":"article-journal","title":"A fully defined, clear and protein-free liquid medium permitting dense growth of Neisseria gonorrhoeae from very low inocula","container-title":"FEMS microbiology letters","page":"35-37","volume":"273","issue":"1","source":"PubMed","abstract":"Neisseria gonorrhoeae is difficult to cultivate in liquid medium. Currently there are no liquid media, defined or undefined, that reliably permit growth of this bacterium from low inocula. Standard clinical laboratory broths may allow multiplication of some strains of gonococci from large inocula, but such media incorporate infusates, extracts or digests and are therefore undefined. In this study, 20 gonococci of ten auxotypes were tested in various experimental media in the development of an easily prepared chemically defined, clear and protein-free liquid medium. The final medium - GW medium - allowed the growth of three clinical isolates of gonococci from inocula of &lt;10(3) CFU mL(-1) to &gt;10(8) CFU mL(-1) by 24 h. None of four commercially-available broths (nutrient broth, brain heart infusion, tryptone soya broth, and Mueller-Hinton broth) tested in parallel reliably supported growth of these isolates to the same extent. GW medium should be useful for studies of the growth of gonococci under different conditions and, as the medium is clear and colorless, this can be monitored turbidometrically. GW medium may be suitable as a basal medium for biochemical identification tests, antimicrobial susceptibility determinations and antimicrobial synergy studies.","DOI":"10.1111/j.1574-6968.2007.00776.x","ISSN":"0378-1097","note":"PMID: 17559396","journalAbbreviation":"FEMS Microbiol. Lett.","language":"ENG","author":[{"family":"Wade","given":"Jeremy James"},{"family":"Graver","given":"Michelle Angela"}],"issued":{"date-parts":[["2007",8]]},"PMID":"17559396"}}],"schema":"https://github.com/citation-style-language/schema/raw/master/csl-citation.json"} </w:instrText>
      </w:r>
      <w:r w:rsidR="00F512D5" w:rsidRPr="006F644E">
        <w:rPr>
          <w:rFonts w:ascii="Times New Roman" w:hAnsi="Times New Roman" w:cs="Times New Roman"/>
          <w:sz w:val="24"/>
          <w:szCs w:val="24"/>
        </w:rPr>
        <w:fldChar w:fldCharType="separate"/>
      </w:r>
      <w:r w:rsidR="00377FDC" w:rsidRPr="006F644E">
        <w:rPr>
          <w:rFonts w:ascii="Times New Roman" w:hAnsi="Times New Roman" w:cs="Times New Roman"/>
          <w:sz w:val="24"/>
          <w:szCs w:val="24"/>
          <w:vertAlign w:val="superscript"/>
        </w:rPr>
        <w:t>28</w:t>
      </w:r>
      <w:r w:rsidR="00F512D5" w:rsidRPr="006F644E">
        <w:rPr>
          <w:rFonts w:ascii="Times New Roman" w:hAnsi="Times New Roman" w:cs="Times New Roman"/>
          <w:sz w:val="24"/>
          <w:szCs w:val="24"/>
        </w:rPr>
        <w:fldChar w:fldCharType="end"/>
      </w:r>
      <w:del w:id="662" w:author="Unemo Magnus, USÖ Labmed länsklinik" w:date="2016-11-14T17:56:00Z">
        <w:r w:rsidR="00F07649" w:rsidRPr="006F644E" w:rsidDel="00046D65">
          <w:rPr>
            <w:rFonts w:ascii="Times New Roman" w:hAnsi="Times New Roman" w:cs="Times New Roman"/>
            <w:sz w:val="24"/>
            <w:szCs w:val="24"/>
          </w:rPr>
          <w:delText>.</w:delText>
        </w:r>
      </w:del>
      <w:r w:rsidR="00F07649" w:rsidRPr="006F644E">
        <w:rPr>
          <w:rFonts w:ascii="Times New Roman" w:hAnsi="Times New Roman" w:cs="Times New Roman"/>
          <w:sz w:val="24"/>
          <w:szCs w:val="24"/>
        </w:rPr>
        <w:t xml:space="preserve"> </w:t>
      </w:r>
      <w:r w:rsidR="00973579" w:rsidRPr="006F644E">
        <w:rPr>
          <w:rFonts w:ascii="Times New Roman" w:hAnsi="Times New Roman" w:cs="Times New Roman"/>
          <w:sz w:val="24"/>
          <w:szCs w:val="24"/>
        </w:rPr>
        <w:t xml:space="preserve">A volume of 90 </w:t>
      </w:r>
      <w:r w:rsidR="006D26B9" w:rsidRPr="006F644E">
        <w:rPr>
          <w:rFonts w:ascii="Times New Roman" w:hAnsi="Times New Roman" w:cs="Times New Roman"/>
          <w:sz w:val="24"/>
          <w:szCs w:val="24"/>
        </w:rPr>
        <w:t>µ</w:t>
      </w:r>
      <w:ins w:id="663" w:author="Unemo Magnus, USÖ Labmed länsklinik" w:date="2016-11-16T21:55:00Z">
        <w:r w:rsidR="001565BA">
          <w:rPr>
            <w:rFonts w:ascii="Times New Roman" w:hAnsi="Times New Roman" w:cs="Times New Roman"/>
            <w:sz w:val="24"/>
            <w:szCs w:val="24"/>
          </w:rPr>
          <w:t>L</w:t>
        </w:r>
      </w:ins>
      <w:del w:id="664" w:author="Unemo Magnus, USÖ Labmed länsklinik" w:date="2016-11-16T21:55:00Z">
        <w:r w:rsidR="00973579" w:rsidRPr="006F644E" w:rsidDel="001565BA">
          <w:rPr>
            <w:rFonts w:ascii="Times New Roman" w:hAnsi="Times New Roman" w:cs="Times New Roman"/>
            <w:sz w:val="24"/>
            <w:szCs w:val="24"/>
          </w:rPr>
          <w:delText>l</w:delText>
        </w:r>
      </w:del>
      <w:r w:rsidR="00973579" w:rsidRPr="006F644E">
        <w:rPr>
          <w:rFonts w:ascii="Times New Roman" w:hAnsi="Times New Roman" w:cs="Times New Roman"/>
          <w:sz w:val="24"/>
          <w:szCs w:val="24"/>
        </w:rPr>
        <w:t xml:space="preserve"> of </w:t>
      </w:r>
      <w:ins w:id="665" w:author="Unemo Magnus, USÖ Labmed länsklinik" w:date="2016-11-16T21:59:00Z">
        <w:r w:rsidR="001B1D98">
          <w:rPr>
            <w:rFonts w:ascii="Times New Roman" w:hAnsi="Times New Roman" w:cs="Times New Roman"/>
            <w:sz w:val="24"/>
            <w:szCs w:val="24"/>
          </w:rPr>
          <w:t xml:space="preserve">this </w:t>
        </w:r>
      </w:ins>
      <w:del w:id="666" w:author="Unemo Magnus, USÖ Labmed länsklinik" w:date="2016-11-16T22:00:00Z">
        <w:r w:rsidR="00F07649" w:rsidRPr="006F644E" w:rsidDel="001B1D98">
          <w:rPr>
            <w:rFonts w:ascii="Times New Roman" w:hAnsi="Times New Roman" w:cs="Times New Roman"/>
            <w:sz w:val="24"/>
            <w:szCs w:val="24"/>
          </w:rPr>
          <w:delText xml:space="preserve">bacterial </w:delText>
        </w:r>
      </w:del>
      <w:r w:rsidR="00F07649" w:rsidRPr="006F644E">
        <w:rPr>
          <w:rFonts w:ascii="Times New Roman" w:hAnsi="Times New Roman" w:cs="Times New Roman"/>
          <w:sz w:val="24"/>
          <w:szCs w:val="24"/>
        </w:rPr>
        <w:t>suspension</w:t>
      </w:r>
      <w:ins w:id="667" w:author="Unemo Magnus, USÖ Labmed länsklinik" w:date="2016-11-16T22:00:00Z">
        <w:r w:rsidR="001B1D98">
          <w:rPr>
            <w:rFonts w:ascii="Times New Roman" w:hAnsi="Times New Roman" w:cs="Times New Roman"/>
            <w:sz w:val="24"/>
            <w:szCs w:val="24"/>
          </w:rPr>
          <w:t xml:space="preserve"> </w:t>
        </w:r>
      </w:ins>
      <w:del w:id="668" w:author="Unemo Magnus, USÖ Labmed länsklinik" w:date="2016-11-16T22:00:00Z">
        <w:r w:rsidR="00F07649" w:rsidRPr="006F644E" w:rsidDel="001B1D98">
          <w:rPr>
            <w:rFonts w:ascii="Times New Roman" w:hAnsi="Times New Roman" w:cs="Times New Roman"/>
            <w:sz w:val="24"/>
            <w:szCs w:val="24"/>
          </w:rPr>
          <w:delText xml:space="preserve">s </w:delText>
        </w:r>
      </w:del>
      <w:del w:id="669" w:author="Unemo Magnus, USÖ Labmed länsklinik" w:date="2016-11-14T17:56:00Z">
        <w:r w:rsidR="00F07649" w:rsidRPr="006F644E" w:rsidDel="00046D65">
          <w:rPr>
            <w:rFonts w:ascii="Times New Roman" w:hAnsi="Times New Roman" w:cs="Times New Roman"/>
            <w:sz w:val="24"/>
            <w:szCs w:val="24"/>
          </w:rPr>
          <w:delText xml:space="preserve">were </w:delText>
        </w:r>
      </w:del>
      <w:ins w:id="670" w:author="Unemo Magnus, USÖ Labmed länsklinik" w:date="2016-11-14T17:56:00Z">
        <w:r w:rsidR="00046D65">
          <w:rPr>
            <w:rFonts w:ascii="Times New Roman" w:hAnsi="Times New Roman" w:cs="Times New Roman"/>
            <w:sz w:val="24"/>
            <w:szCs w:val="24"/>
          </w:rPr>
          <w:t>was</w:t>
        </w:r>
        <w:r w:rsidR="00046D65" w:rsidRPr="006F644E">
          <w:rPr>
            <w:rFonts w:ascii="Times New Roman" w:hAnsi="Times New Roman" w:cs="Times New Roman"/>
            <w:sz w:val="24"/>
            <w:szCs w:val="24"/>
          </w:rPr>
          <w:t xml:space="preserve"> </w:t>
        </w:r>
      </w:ins>
      <w:r w:rsidR="00F07649" w:rsidRPr="006F644E">
        <w:rPr>
          <w:rFonts w:ascii="Times New Roman" w:hAnsi="Times New Roman" w:cs="Times New Roman"/>
          <w:sz w:val="24"/>
          <w:szCs w:val="24"/>
        </w:rPr>
        <w:t xml:space="preserve">added </w:t>
      </w:r>
      <w:commentRangeStart w:id="671"/>
      <w:r w:rsidR="00F07649" w:rsidRPr="006F644E">
        <w:rPr>
          <w:rFonts w:ascii="Times New Roman" w:hAnsi="Times New Roman" w:cs="Times New Roman"/>
          <w:sz w:val="24"/>
          <w:szCs w:val="24"/>
        </w:rPr>
        <w:t xml:space="preserve">to </w:t>
      </w:r>
      <w:r w:rsidR="006218CE" w:rsidRPr="006F644E">
        <w:rPr>
          <w:rFonts w:ascii="Times New Roman" w:hAnsi="Times New Roman" w:cs="Times New Roman"/>
          <w:sz w:val="24"/>
          <w:szCs w:val="24"/>
        </w:rPr>
        <w:t xml:space="preserve">96-well </w:t>
      </w:r>
      <w:ins w:id="672" w:author="Unemo Magnus, USÖ Labmed länsklinik" w:date="2016-11-17T12:28:00Z">
        <w:r w:rsidR="00C67235">
          <w:rPr>
            <w:rFonts w:ascii="Times New Roman" w:hAnsi="Times New Roman" w:cs="Times New Roman"/>
            <w:sz w:val="24"/>
            <w:szCs w:val="24"/>
          </w:rPr>
          <w:t>Sars</w:t>
        </w:r>
      </w:ins>
      <w:ins w:id="673" w:author="Unemo Magnus, USÖ Labmed länsklinik" w:date="2016-11-17T12:29:00Z">
        <w:r w:rsidR="00C67235">
          <w:rPr>
            <w:rFonts w:ascii="Times New Roman" w:hAnsi="Times New Roman" w:cs="Times New Roman"/>
            <w:sz w:val="24"/>
            <w:szCs w:val="24"/>
          </w:rPr>
          <w:t xml:space="preserve">tedt </w:t>
        </w:r>
      </w:ins>
      <w:r w:rsidR="006218CE" w:rsidRPr="006F644E">
        <w:rPr>
          <w:rFonts w:ascii="Times New Roman" w:hAnsi="Times New Roman" w:cs="Times New Roman"/>
          <w:sz w:val="24"/>
          <w:szCs w:val="24"/>
        </w:rPr>
        <w:t>plates</w:t>
      </w:r>
      <w:commentRangeEnd w:id="671"/>
      <w:r w:rsidR="00C67235">
        <w:rPr>
          <w:rStyle w:val="CommentReference"/>
        </w:rPr>
        <w:commentReference w:id="671"/>
      </w:r>
      <w:r w:rsidR="00C1579A" w:rsidRPr="006F644E">
        <w:rPr>
          <w:rFonts w:ascii="Times New Roman" w:hAnsi="Times New Roman" w:cs="Times New Roman"/>
          <w:sz w:val="24"/>
          <w:szCs w:val="24"/>
        </w:rPr>
        <w:t xml:space="preserve"> </w:t>
      </w:r>
      <w:del w:id="674" w:author="Unemo Magnus, USÖ Labmed länsklinik" w:date="2016-11-17T12:29:00Z">
        <w:r w:rsidR="00C1579A" w:rsidRPr="006F644E" w:rsidDel="00C67235">
          <w:rPr>
            <w:rFonts w:ascii="Times New Roman" w:hAnsi="Times New Roman" w:cs="Times New Roman"/>
            <w:sz w:val="24"/>
            <w:szCs w:val="24"/>
          </w:rPr>
          <w:delText>(Sarstedt)</w:delText>
        </w:r>
        <w:r w:rsidR="006D26B9" w:rsidRPr="006F644E" w:rsidDel="00C67235">
          <w:rPr>
            <w:rFonts w:ascii="Times New Roman" w:hAnsi="Times New Roman" w:cs="Times New Roman"/>
            <w:sz w:val="24"/>
            <w:szCs w:val="24"/>
          </w:rPr>
          <w:delText xml:space="preserve"> </w:delText>
        </w:r>
      </w:del>
      <w:r w:rsidR="006D26B9" w:rsidRPr="006F644E">
        <w:rPr>
          <w:rFonts w:ascii="Times New Roman" w:hAnsi="Times New Roman" w:cs="Times New Roman"/>
          <w:sz w:val="24"/>
          <w:szCs w:val="24"/>
        </w:rPr>
        <w:t>with each well containing 10 µ</w:t>
      </w:r>
      <w:ins w:id="675" w:author="Unemo Magnus, USÖ Labmed länsklinik" w:date="2016-11-16T21:55:00Z">
        <w:r w:rsidR="001565BA">
          <w:rPr>
            <w:rFonts w:ascii="Times New Roman" w:hAnsi="Times New Roman" w:cs="Times New Roman"/>
            <w:sz w:val="24"/>
            <w:szCs w:val="24"/>
          </w:rPr>
          <w:t>L</w:t>
        </w:r>
      </w:ins>
      <w:del w:id="676" w:author="Unemo Magnus, USÖ Labmed länsklinik" w:date="2016-11-16T21:55:00Z">
        <w:r w:rsidR="006218CE" w:rsidRPr="006F644E" w:rsidDel="001565BA">
          <w:rPr>
            <w:rFonts w:ascii="Times New Roman" w:hAnsi="Times New Roman" w:cs="Times New Roman"/>
            <w:sz w:val="24"/>
            <w:szCs w:val="24"/>
          </w:rPr>
          <w:delText>l</w:delText>
        </w:r>
      </w:del>
      <w:r w:rsidR="006218CE" w:rsidRPr="006F644E">
        <w:rPr>
          <w:rFonts w:ascii="Times New Roman" w:hAnsi="Times New Roman" w:cs="Times New Roman"/>
          <w:sz w:val="24"/>
          <w:szCs w:val="24"/>
        </w:rPr>
        <w:t xml:space="preserve"> of a </w:t>
      </w:r>
      <w:r w:rsidR="00F07649" w:rsidRPr="006F644E">
        <w:rPr>
          <w:rFonts w:ascii="Times New Roman" w:hAnsi="Times New Roman" w:cs="Times New Roman"/>
          <w:sz w:val="24"/>
          <w:szCs w:val="24"/>
        </w:rPr>
        <w:t>previously prepared dilution series</w:t>
      </w:r>
      <w:r w:rsidR="007B4AD2" w:rsidRPr="006F644E">
        <w:rPr>
          <w:rFonts w:ascii="Times New Roman" w:hAnsi="Times New Roman" w:cs="Times New Roman"/>
          <w:sz w:val="24"/>
          <w:szCs w:val="24"/>
        </w:rPr>
        <w:t>.</w:t>
      </w:r>
      <w:r w:rsidR="00276F9D" w:rsidRPr="006F644E">
        <w:rPr>
          <w:rFonts w:ascii="Times New Roman" w:hAnsi="Times New Roman" w:cs="Times New Roman"/>
          <w:sz w:val="24"/>
          <w:szCs w:val="24"/>
        </w:rPr>
        <w:t xml:space="preserve"> Dilution series of the antimicrobials were prepared in </w:t>
      </w:r>
      <w:r w:rsidR="00B850A8" w:rsidRPr="006F644E">
        <w:rPr>
          <w:rFonts w:ascii="Times New Roman" w:hAnsi="Times New Roman" w:cs="Times New Roman"/>
          <w:sz w:val="24"/>
          <w:szCs w:val="24"/>
        </w:rPr>
        <w:t xml:space="preserve">GW </w:t>
      </w:r>
      <w:r w:rsidR="00276F9D" w:rsidRPr="006F644E">
        <w:rPr>
          <w:rFonts w:ascii="Times New Roman" w:hAnsi="Times New Roman" w:cs="Times New Roman"/>
          <w:sz w:val="24"/>
          <w:szCs w:val="24"/>
        </w:rPr>
        <w:t>medium</w:t>
      </w:r>
      <w:r w:rsidR="007B4AD2" w:rsidRPr="006F644E">
        <w:rPr>
          <w:rFonts w:ascii="Times New Roman" w:hAnsi="Times New Roman" w:cs="Times New Roman"/>
          <w:sz w:val="24"/>
          <w:szCs w:val="24"/>
        </w:rPr>
        <w:t>.</w:t>
      </w:r>
      <w:r w:rsidR="00DE2EE7" w:rsidRPr="006F644E">
        <w:rPr>
          <w:rFonts w:ascii="Times New Roman" w:hAnsi="Times New Roman" w:cs="Times New Roman"/>
          <w:sz w:val="24"/>
          <w:szCs w:val="24"/>
        </w:rPr>
        <w:t xml:space="preserve"> Positive control (</w:t>
      </w:r>
      <w:commentRangeStart w:id="677"/>
      <w:r w:rsidR="00B850A8" w:rsidRPr="006F644E">
        <w:rPr>
          <w:rFonts w:ascii="Times New Roman" w:hAnsi="Times New Roman" w:cs="Times New Roman"/>
          <w:sz w:val="24"/>
          <w:szCs w:val="24"/>
        </w:rPr>
        <w:t xml:space="preserve">containing </w:t>
      </w:r>
      <w:r w:rsidR="00DE2EE7" w:rsidRPr="006F644E">
        <w:rPr>
          <w:rFonts w:ascii="Times New Roman" w:hAnsi="Times New Roman" w:cs="Times New Roman"/>
          <w:sz w:val="24"/>
          <w:szCs w:val="24"/>
        </w:rPr>
        <w:t>1% Triton</w:t>
      </w:r>
      <w:r w:rsidR="00F512D5" w:rsidRPr="006F644E">
        <w:rPr>
          <w:rFonts w:ascii="Times New Roman" w:hAnsi="Times New Roman" w:cs="Times New Roman"/>
          <w:sz w:val="24"/>
          <w:szCs w:val="24"/>
        </w:rPr>
        <w:t>X-100</w:t>
      </w:r>
      <w:commentRangeEnd w:id="677"/>
      <w:r w:rsidR="001B1D98">
        <w:rPr>
          <w:rStyle w:val="CommentReference"/>
        </w:rPr>
        <w:commentReference w:id="677"/>
      </w:r>
      <w:r w:rsidR="00F512D5" w:rsidRPr="006F644E">
        <w:rPr>
          <w:rFonts w:ascii="Times New Roman" w:hAnsi="Times New Roman" w:cs="Times New Roman"/>
          <w:sz w:val="24"/>
          <w:szCs w:val="24"/>
        </w:rPr>
        <w:t>) and negative control (</w:t>
      </w:r>
      <w:commentRangeStart w:id="678"/>
      <w:r w:rsidR="00F512D5" w:rsidRPr="006F644E">
        <w:rPr>
          <w:rFonts w:ascii="Times New Roman" w:hAnsi="Times New Roman" w:cs="Times New Roman"/>
          <w:sz w:val="24"/>
          <w:szCs w:val="24"/>
        </w:rPr>
        <w:t xml:space="preserve">10 </w:t>
      </w:r>
      <w:r w:rsidR="004C13CE" w:rsidRPr="006F644E">
        <w:rPr>
          <w:rFonts w:ascii="Times New Roman" w:hAnsi="Times New Roman" w:cs="Times New Roman"/>
          <w:sz w:val="24"/>
          <w:szCs w:val="24"/>
        </w:rPr>
        <w:t>µ</w:t>
      </w:r>
      <w:ins w:id="679" w:author="Unemo Magnus, USÖ Labmed länsklinik" w:date="2016-11-16T21:55:00Z">
        <w:r w:rsidR="001565BA">
          <w:rPr>
            <w:rFonts w:ascii="Times New Roman" w:hAnsi="Times New Roman" w:cs="Times New Roman"/>
            <w:sz w:val="24"/>
            <w:szCs w:val="24"/>
          </w:rPr>
          <w:t>L</w:t>
        </w:r>
      </w:ins>
      <w:ins w:id="680" w:author="Unemo Magnus, USÖ Labmed länsklinik" w:date="2016-11-16T22:03:00Z">
        <w:r w:rsidR="001B1D98">
          <w:rPr>
            <w:rFonts w:ascii="Times New Roman" w:hAnsi="Times New Roman" w:cs="Times New Roman"/>
            <w:sz w:val="24"/>
            <w:szCs w:val="24"/>
          </w:rPr>
          <w:t xml:space="preserve"> GW medium?</w:t>
        </w:r>
      </w:ins>
      <w:del w:id="681" w:author="Unemo Magnus, USÖ Labmed länsklinik" w:date="2016-11-16T21:55:00Z">
        <w:r w:rsidR="00F512D5" w:rsidRPr="006F644E" w:rsidDel="001565BA">
          <w:rPr>
            <w:rFonts w:ascii="Times New Roman" w:hAnsi="Times New Roman" w:cs="Times New Roman"/>
            <w:sz w:val="24"/>
            <w:szCs w:val="24"/>
          </w:rPr>
          <w:delText>l</w:delText>
        </w:r>
      </w:del>
      <w:commentRangeEnd w:id="678"/>
      <w:r w:rsidR="005F3BBC">
        <w:rPr>
          <w:rStyle w:val="CommentReference"/>
        </w:rPr>
        <w:commentReference w:id="678"/>
      </w:r>
      <w:r w:rsidR="00DE2EE7" w:rsidRPr="006F644E">
        <w:rPr>
          <w:rFonts w:ascii="Times New Roman" w:hAnsi="Times New Roman" w:cs="Times New Roman"/>
          <w:sz w:val="24"/>
          <w:szCs w:val="24"/>
        </w:rPr>
        <w:t>) were added to the first and last well, respectively.</w:t>
      </w:r>
      <w:r w:rsidR="000E7EF8" w:rsidRPr="006F644E">
        <w:rPr>
          <w:rFonts w:ascii="Times New Roman" w:hAnsi="Times New Roman" w:cs="Times New Roman"/>
          <w:sz w:val="24"/>
          <w:szCs w:val="24"/>
        </w:rPr>
        <w:t xml:space="preserve"> The plates were incubated for 6 hours at 37°C, </w:t>
      </w:r>
      <w:ins w:id="682" w:author="Unemo Magnus, USÖ Labmed länsklinik" w:date="2016-11-16T21:55:00Z">
        <w:r w:rsidR="001565BA" w:rsidRPr="006F644E">
          <w:rPr>
            <w:rFonts w:ascii="Times New Roman" w:hAnsi="Times New Roman" w:cs="Times New Roman"/>
            <w:sz w:val="24"/>
            <w:szCs w:val="24"/>
          </w:rPr>
          <w:t>humid 5% CO</w:t>
        </w:r>
        <w:r w:rsidR="001565BA" w:rsidRPr="006F644E">
          <w:rPr>
            <w:rFonts w:ascii="Times New Roman" w:hAnsi="Times New Roman" w:cs="Times New Roman"/>
            <w:sz w:val="24"/>
            <w:szCs w:val="24"/>
            <w:vertAlign w:val="subscript"/>
          </w:rPr>
          <w:t>2</w:t>
        </w:r>
        <w:r w:rsidR="001565BA">
          <w:rPr>
            <w:rFonts w:ascii="Times New Roman" w:hAnsi="Times New Roman" w:cs="Times New Roman"/>
            <w:sz w:val="24"/>
            <w:szCs w:val="24"/>
          </w:rPr>
          <w:t>-enriched</w:t>
        </w:r>
        <w:r w:rsidR="001565BA" w:rsidRPr="006F644E">
          <w:rPr>
            <w:rFonts w:ascii="Times New Roman" w:hAnsi="Times New Roman" w:cs="Times New Roman"/>
            <w:sz w:val="24"/>
            <w:szCs w:val="24"/>
            <w:vertAlign w:val="subscript"/>
          </w:rPr>
          <w:t xml:space="preserve"> </w:t>
        </w:r>
        <w:r w:rsidR="001565BA" w:rsidRPr="006F644E">
          <w:rPr>
            <w:rFonts w:ascii="Times New Roman" w:hAnsi="Times New Roman" w:cs="Times New Roman"/>
            <w:sz w:val="24"/>
            <w:szCs w:val="24"/>
          </w:rPr>
          <w:t>atmosphere</w:t>
        </w:r>
        <w:r w:rsidR="001565BA">
          <w:rPr>
            <w:rFonts w:ascii="Times New Roman" w:hAnsi="Times New Roman" w:cs="Times New Roman"/>
            <w:sz w:val="24"/>
            <w:szCs w:val="24"/>
          </w:rPr>
          <w:t>.</w:t>
        </w:r>
      </w:ins>
      <w:del w:id="683" w:author="Unemo Magnus, USÖ Labmed länsklinik" w:date="2016-11-16T21:55:00Z">
        <w:r w:rsidR="000E7EF8" w:rsidRPr="006F644E" w:rsidDel="001565BA">
          <w:rPr>
            <w:rFonts w:ascii="Times New Roman" w:hAnsi="Times New Roman" w:cs="Times New Roman"/>
            <w:sz w:val="24"/>
            <w:szCs w:val="24"/>
          </w:rPr>
          <w:delText>5 % CO</w:delText>
        </w:r>
        <w:r w:rsidR="000E7EF8" w:rsidRPr="005F3BBC" w:rsidDel="001565BA">
          <w:rPr>
            <w:rFonts w:ascii="Times New Roman" w:hAnsi="Times New Roman" w:cs="Times New Roman"/>
            <w:sz w:val="24"/>
            <w:szCs w:val="24"/>
            <w:vertAlign w:val="subscript"/>
            <w:rPrChange w:id="684" w:author="Unemo Magnus, USÖ Labmed länsklinik" w:date="2016-11-15T15:29:00Z">
              <w:rPr>
                <w:rFonts w:ascii="Times New Roman" w:hAnsi="Times New Roman" w:cs="Times New Roman"/>
                <w:sz w:val="24"/>
                <w:szCs w:val="24"/>
              </w:rPr>
            </w:rPrChange>
          </w:rPr>
          <w:delText>2</w:delText>
        </w:r>
        <w:r w:rsidR="000E7EF8" w:rsidRPr="006F644E" w:rsidDel="001565BA">
          <w:rPr>
            <w:rFonts w:ascii="Times New Roman" w:hAnsi="Times New Roman" w:cs="Times New Roman"/>
            <w:sz w:val="24"/>
            <w:szCs w:val="24"/>
          </w:rPr>
          <w:delText xml:space="preserve"> in a humid atmosphere</w:delText>
        </w:r>
      </w:del>
    </w:p>
    <w:p w14:paraId="47737B92" w14:textId="77777777" w:rsidR="00046D65" w:rsidRDefault="00046D65">
      <w:pPr>
        <w:spacing w:after="0" w:line="480" w:lineRule="auto"/>
        <w:jc w:val="both"/>
        <w:rPr>
          <w:ins w:id="685" w:author="Unemo Magnus, USÖ Labmed länsklinik" w:date="2016-11-14T17:56:00Z"/>
          <w:rFonts w:ascii="Times New Roman" w:hAnsi="Times New Roman" w:cs="Times New Roman"/>
          <w:b/>
          <w:sz w:val="24"/>
          <w:szCs w:val="24"/>
        </w:rPr>
        <w:pPrChange w:id="686" w:author="Unemo Magnus, USÖ Labmed länsklinik" w:date="2016-11-14T17:52:00Z">
          <w:pPr>
            <w:spacing w:line="480" w:lineRule="auto"/>
            <w:jc w:val="both"/>
          </w:pPr>
        </w:pPrChange>
      </w:pPr>
    </w:p>
    <w:p w14:paraId="235D99EA" w14:textId="2231D60C" w:rsidR="001702DD" w:rsidRPr="00046D65" w:rsidRDefault="001702DD">
      <w:pPr>
        <w:spacing w:after="0" w:line="480" w:lineRule="auto"/>
        <w:jc w:val="both"/>
        <w:rPr>
          <w:rFonts w:ascii="Times New Roman" w:hAnsi="Times New Roman" w:cs="Times New Roman"/>
          <w:b/>
          <w:i/>
          <w:sz w:val="24"/>
          <w:szCs w:val="24"/>
          <w:rPrChange w:id="687" w:author="Unemo Magnus, USÖ Labmed länsklinik" w:date="2016-11-14T17:56:00Z">
            <w:rPr>
              <w:rFonts w:ascii="Times New Roman" w:hAnsi="Times New Roman" w:cs="Times New Roman"/>
              <w:b/>
              <w:sz w:val="24"/>
              <w:szCs w:val="24"/>
            </w:rPr>
          </w:rPrChange>
        </w:rPr>
        <w:pPrChange w:id="688" w:author="Unemo Magnus, USÖ Labmed länsklinik" w:date="2016-11-14T17:52:00Z">
          <w:pPr>
            <w:spacing w:line="480" w:lineRule="auto"/>
            <w:jc w:val="both"/>
          </w:pPr>
        </w:pPrChange>
      </w:pPr>
      <w:r w:rsidRPr="00046D65">
        <w:rPr>
          <w:rFonts w:ascii="Times New Roman" w:hAnsi="Times New Roman" w:cs="Times New Roman"/>
          <w:b/>
          <w:i/>
          <w:sz w:val="24"/>
          <w:szCs w:val="24"/>
          <w:rPrChange w:id="689" w:author="Unemo Magnus, USÖ Labmed länsklinik" w:date="2016-11-14T17:56:00Z">
            <w:rPr>
              <w:rFonts w:ascii="Times New Roman" w:hAnsi="Times New Roman" w:cs="Times New Roman"/>
              <w:b/>
              <w:sz w:val="24"/>
              <w:szCs w:val="24"/>
            </w:rPr>
          </w:rPrChange>
        </w:rPr>
        <w:t xml:space="preserve">Resazurin </w:t>
      </w:r>
      <w:del w:id="690" w:author="Unemo Magnus, USÖ Labmed länsklinik" w:date="2016-11-17T12:21:00Z">
        <w:r w:rsidRPr="00046D65" w:rsidDel="005F707F">
          <w:rPr>
            <w:rFonts w:ascii="Times New Roman" w:hAnsi="Times New Roman" w:cs="Times New Roman"/>
            <w:b/>
            <w:i/>
            <w:sz w:val="24"/>
            <w:szCs w:val="24"/>
            <w:rPrChange w:id="691" w:author="Unemo Magnus, USÖ Labmed länsklinik" w:date="2016-11-14T17:56:00Z">
              <w:rPr>
                <w:rFonts w:ascii="Times New Roman" w:hAnsi="Times New Roman" w:cs="Times New Roman"/>
                <w:b/>
                <w:sz w:val="24"/>
                <w:szCs w:val="24"/>
              </w:rPr>
            </w:rPrChange>
          </w:rPr>
          <w:delText>assay</w:delText>
        </w:r>
      </w:del>
      <w:ins w:id="692" w:author="Unemo Magnus, USÖ Labmed länsklinik" w:date="2016-11-17T12:21:00Z">
        <w:r w:rsidR="005F707F">
          <w:rPr>
            <w:rFonts w:ascii="Times New Roman" w:hAnsi="Times New Roman" w:cs="Times New Roman"/>
            <w:b/>
            <w:i/>
            <w:sz w:val="24"/>
            <w:szCs w:val="24"/>
          </w:rPr>
          <w:t>readouts</w:t>
        </w:r>
      </w:ins>
    </w:p>
    <w:p w14:paraId="7B18981A" w14:textId="16BD8CC1" w:rsidR="00BC0387" w:rsidRPr="006F644E" w:rsidRDefault="000E7EF8">
      <w:pPr>
        <w:spacing w:after="0" w:line="480" w:lineRule="auto"/>
        <w:jc w:val="both"/>
        <w:rPr>
          <w:rFonts w:ascii="Times New Roman" w:hAnsi="Times New Roman" w:cs="Times New Roman"/>
          <w:sz w:val="24"/>
          <w:szCs w:val="24"/>
        </w:rPr>
        <w:pPrChange w:id="693" w:author="Unemo Magnus, USÖ Labmed länsklinik" w:date="2016-11-14T17:52:00Z">
          <w:pPr>
            <w:spacing w:line="480" w:lineRule="auto"/>
            <w:jc w:val="both"/>
          </w:pPr>
        </w:pPrChange>
      </w:pPr>
      <w:r w:rsidRPr="006F644E">
        <w:rPr>
          <w:rFonts w:ascii="Times New Roman" w:hAnsi="Times New Roman" w:cs="Times New Roman"/>
          <w:sz w:val="24"/>
          <w:szCs w:val="24"/>
        </w:rPr>
        <w:t>Resazurin powder (Sigma Aldrich, China) was diluted in PBS (pH 7.4</w:t>
      </w:r>
      <w:r w:rsidR="00973579" w:rsidRPr="006F644E">
        <w:rPr>
          <w:rFonts w:ascii="Times New Roman" w:hAnsi="Times New Roman" w:cs="Times New Roman"/>
          <w:sz w:val="24"/>
          <w:szCs w:val="24"/>
        </w:rPr>
        <w:t>) to a f</w:t>
      </w:r>
      <w:r w:rsidR="00B30377" w:rsidRPr="006F644E">
        <w:rPr>
          <w:rFonts w:ascii="Times New Roman" w:hAnsi="Times New Roman" w:cs="Times New Roman"/>
          <w:sz w:val="24"/>
          <w:szCs w:val="24"/>
        </w:rPr>
        <w:t>inal concentration of 0.1 mg/m</w:t>
      </w:r>
      <w:ins w:id="694" w:author="Unemo Magnus, USÖ Labmed länsklinik" w:date="2016-11-16T22:11:00Z">
        <w:r w:rsidR="006660F5">
          <w:rPr>
            <w:rFonts w:ascii="Times New Roman" w:hAnsi="Times New Roman" w:cs="Times New Roman"/>
            <w:sz w:val="24"/>
            <w:szCs w:val="24"/>
          </w:rPr>
          <w:t>L</w:t>
        </w:r>
      </w:ins>
      <w:del w:id="695" w:author="Unemo Magnus, USÖ Labmed länsklinik" w:date="2016-11-16T22:11:00Z">
        <w:r w:rsidR="00B30377" w:rsidRPr="006F644E" w:rsidDel="006660F5">
          <w:rPr>
            <w:rFonts w:ascii="Times New Roman" w:hAnsi="Times New Roman" w:cs="Times New Roman"/>
            <w:sz w:val="24"/>
            <w:szCs w:val="24"/>
          </w:rPr>
          <w:delText>l</w:delText>
        </w:r>
      </w:del>
      <w:ins w:id="696" w:author="Unemo Magnus, USÖ Labmed länsklinik" w:date="2016-11-15T15:29:00Z">
        <w:r w:rsidR="005F3BBC">
          <w:rPr>
            <w:rFonts w:ascii="Times New Roman" w:hAnsi="Times New Roman" w:cs="Times New Roman"/>
            <w:sz w:val="24"/>
            <w:szCs w:val="24"/>
          </w:rPr>
          <w:t xml:space="preserve"> and</w:t>
        </w:r>
      </w:ins>
      <w:del w:id="697" w:author="Unemo Magnus, USÖ Labmed länsklinik" w:date="2016-11-15T15:29:00Z">
        <w:r w:rsidR="00B30377" w:rsidRPr="006F644E" w:rsidDel="005F3BBC">
          <w:rPr>
            <w:rFonts w:ascii="Times New Roman" w:hAnsi="Times New Roman" w:cs="Times New Roman"/>
            <w:sz w:val="24"/>
            <w:szCs w:val="24"/>
          </w:rPr>
          <w:delText>,</w:delText>
        </w:r>
      </w:del>
      <w:ins w:id="698" w:author="Unemo Magnus, USÖ Labmed länsklinik" w:date="2016-11-16T22:11:00Z">
        <w:r w:rsidR="00434C3A">
          <w:rPr>
            <w:rFonts w:ascii="Times New Roman" w:hAnsi="Times New Roman" w:cs="Times New Roman"/>
            <w:sz w:val="24"/>
            <w:szCs w:val="24"/>
          </w:rPr>
          <w:t xml:space="preserve">, after </w:t>
        </w:r>
        <w:r w:rsidR="00C67235">
          <w:rPr>
            <w:rFonts w:ascii="Times New Roman" w:hAnsi="Times New Roman" w:cs="Times New Roman"/>
            <w:sz w:val="24"/>
            <w:szCs w:val="24"/>
          </w:rPr>
          <w:t xml:space="preserve">incubation </w:t>
        </w:r>
      </w:ins>
      <w:ins w:id="699" w:author="Unemo Magnus, USÖ Labmed länsklinik" w:date="2016-11-17T12:30:00Z">
        <w:r w:rsidR="00C67235">
          <w:rPr>
            <w:rFonts w:ascii="Times New Roman" w:hAnsi="Times New Roman" w:cs="Times New Roman"/>
            <w:sz w:val="24"/>
            <w:szCs w:val="24"/>
          </w:rPr>
          <w:t>of the broth microdilution plates</w:t>
        </w:r>
      </w:ins>
      <w:ins w:id="700" w:author="Unemo Magnus, USÖ Labmed länsklinik" w:date="2016-11-16T22:11:00Z">
        <w:r w:rsidR="006660F5">
          <w:rPr>
            <w:rFonts w:ascii="Times New Roman" w:hAnsi="Times New Roman" w:cs="Times New Roman"/>
            <w:sz w:val="24"/>
            <w:szCs w:val="24"/>
          </w:rPr>
          <w:t xml:space="preserve">, </w:t>
        </w:r>
      </w:ins>
      <w:del w:id="701" w:author="Unemo Magnus, USÖ Labmed länsklinik" w:date="2016-11-16T22:11:00Z">
        <w:r w:rsidR="00B30377" w:rsidRPr="006F644E" w:rsidDel="006660F5">
          <w:rPr>
            <w:rFonts w:ascii="Times New Roman" w:hAnsi="Times New Roman" w:cs="Times New Roman"/>
            <w:sz w:val="24"/>
            <w:szCs w:val="24"/>
          </w:rPr>
          <w:delText xml:space="preserve"> </w:delText>
        </w:r>
      </w:del>
      <w:r w:rsidR="00B30377" w:rsidRPr="006F644E">
        <w:rPr>
          <w:rFonts w:ascii="Times New Roman" w:hAnsi="Times New Roman" w:cs="Times New Roman"/>
          <w:sz w:val="24"/>
          <w:szCs w:val="24"/>
        </w:rPr>
        <w:t xml:space="preserve">50 </w:t>
      </w:r>
      <w:r w:rsidR="00954348" w:rsidRPr="006F644E">
        <w:rPr>
          <w:rFonts w:ascii="Times New Roman" w:hAnsi="Times New Roman" w:cs="Times New Roman"/>
          <w:sz w:val="24"/>
          <w:szCs w:val="24"/>
        </w:rPr>
        <w:t>µ</w:t>
      </w:r>
      <w:ins w:id="702" w:author="Unemo Magnus, USÖ Labmed länsklinik" w:date="2016-11-16T22:11:00Z">
        <w:r w:rsidR="006660F5">
          <w:rPr>
            <w:rFonts w:ascii="Times New Roman" w:hAnsi="Times New Roman" w:cs="Times New Roman"/>
            <w:sz w:val="24"/>
            <w:szCs w:val="24"/>
          </w:rPr>
          <w:t>L</w:t>
        </w:r>
      </w:ins>
      <w:del w:id="703" w:author="Unemo Magnus, USÖ Labmed länsklinik" w:date="2016-11-16T22:11:00Z">
        <w:r w:rsidR="00954348" w:rsidRPr="006F644E" w:rsidDel="006660F5">
          <w:rPr>
            <w:rFonts w:ascii="Times New Roman" w:hAnsi="Times New Roman" w:cs="Times New Roman"/>
            <w:sz w:val="24"/>
            <w:szCs w:val="24"/>
          </w:rPr>
          <w:delText>l</w:delText>
        </w:r>
      </w:del>
      <w:r w:rsidR="00B30377" w:rsidRPr="006F644E">
        <w:rPr>
          <w:rFonts w:ascii="Times New Roman" w:hAnsi="Times New Roman" w:cs="Times New Roman"/>
          <w:sz w:val="24"/>
          <w:szCs w:val="24"/>
        </w:rPr>
        <w:t xml:space="preserve"> of the dye was added to each well </w:t>
      </w:r>
      <w:r w:rsidR="00F10D32" w:rsidRPr="006F644E">
        <w:rPr>
          <w:rFonts w:ascii="Times New Roman" w:hAnsi="Times New Roman" w:cs="Times New Roman"/>
          <w:sz w:val="24"/>
          <w:szCs w:val="24"/>
        </w:rPr>
        <w:t xml:space="preserve">and mixed </w:t>
      </w:r>
      <w:r w:rsidR="00B30377" w:rsidRPr="006F644E">
        <w:rPr>
          <w:rFonts w:ascii="Times New Roman" w:hAnsi="Times New Roman" w:cs="Times New Roman"/>
          <w:sz w:val="24"/>
          <w:szCs w:val="24"/>
        </w:rPr>
        <w:t xml:space="preserve">using an </w:t>
      </w:r>
      <w:r w:rsidR="00F10D32" w:rsidRPr="006F644E">
        <w:rPr>
          <w:rFonts w:ascii="Times New Roman" w:hAnsi="Times New Roman" w:cs="Times New Roman"/>
          <w:sz w:val="24"/>
          <w:szCs w:val="24"/>
        </w:rPr>
        <w:t>electronic multichannel dispenser</w:t>
      </w:r>
      <w:r w:rsidR="00B30377" w:rsidRPr="006F644E">
        <w:rPr>
          <w:rFonts w:ascii="Times New Roman" w:hAnsi="Times New Roman" w:cs="Times New Roman"/>
          <w:sz w:val="24"/>
          <w:szCs w:val="24"/>
        </w:rPr>
        <w:t>. The plates were i</w:t>
      </w:r>
      <w:r w:rsidR="009206A7" w:rsidRPr="006F644E">
        <w:rPr>
          <w:rFonts w:ascii="Times New Roman" w:hAnsi="Times New Roman" w:cs="Times New Roman"/>
          <w:sz w:val="24"/>
          <w:szCs w:val="24"/>
        </w:rPr>
        <w:t>ncubated for 75 minutes at 37°C.</w:t>
      </w:r>
      <w:r w:rsidRPr="006F644E">
        <w:rPr>
          <w:rFonts w:ascii="Times New Roman" w:hAnsi="Times New Roman" w:cs="Times New Roman"/>
          <w:sz w:val="24"/>
          <w:szCs w:val="24"/>
        </w:rPr>
        <w:t xml:space="preserve"> </w:t>
      </w:r>
      <w:r w:rsidR="00C1579A" w:rsidRPr="006F644E">
        <w:rPr>
          <w:rFonts w:ascii="Times New Roman" w:hAnsi="Times New Roman" w:cs="Times New Roman"/>
          <w:sz w:val="24"/>
          <w:szCs w:val="24"/>
        </w:rPr>
        <w:t xml:space="preserve">Fluorescence was then measured at 560 </w:t>
      </w:r>
      <w:r w:rsidR="00820AA6" w:rsidRPr="006F644E">
        <w:rPr>
          <w:rFonts w:ascii="Times New Roman" w:hAnsi="Times New Roman" w:cs="Times New Roman"/>
          <w:sz w:val="24"/>
          <w:szCs w:val="24"/>
        </w:rPr>
        <w:t xml:space="preserve">and 590 </w:t>
      </w:r>
      <w:r w:rsidR="00C1579A" w:rsidRPr="006F644E">
        <w:rPr>
          <w:rFonts w:ascii="Times New Roman" w:hAnsi="Times New Roman" w:cs="Times New Roman"/>
          <w:sz w:val="24"/>
          <w:szCs w:val="24"/>
        </w:rPr>
        <w:t>nm excitation</w:t>
      </w:r>
      <w:del w:id="704" w:author="Unemo Magnus, USÖ Labmed länsklinik" w:date="2016-11-14T17:56:00Z">
        <w:r w:rsidR="00C1579A" w:rsidRPr="006F644E" w:rsidDel="00046D65">
          <w:rPr>
            <w:rFonts w:ascii="Times New Roman" w:hAnsi="Times New Roman" w:cs="Times New Roman"/>
            <w:sz w:val="24"/>
            <w:szCs w:val="24"/>
          </w:rPr>
          <w:delText xml:space="preserve"> </w:delText>
        </w:r>
      </w:del>
      <w:r w:rsidR="00C1579A" w:rsidRPr="006F644E">
        <w:rPr>
          <w:rFonts w:ascii="Times New Roman" w:hAnsi="Times New Roman" w:cs="Times New Roman"/>
          <w:sz w:val="24"/>
          <w:szCs w:val="24"/>
        </w:rPr>
        <w:t xml:space="preserve"> in a plate reader (Varioskan Flash, Thermo Scientific).</w:t>
      </w:r>
      <w:r w:rsidR="005A27B6" w:rsidRPr="006F644E">
        <w:rPr>
          <w:rFonts w:ascii="Times New Roman" w:hAnsi="Times New Roman" w:cs="Times New Roman"/>
          <w:sz w:val="24"/>
          <w:szCs w:val="24"/>
        </w:rPr>
        <w:t xml:space="preserve"> </w:t>
      </w:r>
      <w:ins w:id="705" w:author="Unemo Magnus, USÖ Labmed länsklinik" w:date="2016-11-17T12:25:00Z">
        <w:r w:rsidR="00C67235">
          <w:rPr>
            <w:rFonts w:ascii="Times New Roman" w:hAnsi="Times New Roman" w:cs="Times New Roman"/>
            <w:sz w:val="24"/>
            <w:szCs w:val="24"/>
          </w:rPr>
          <w:t xml:space="preserve">During development of the assay, </w:t>
        </w:r>
      </w:ins>
      <w:commentRangeStart w:id="706"/>
      <w:del w:id="707" w:author="Unemo Magnus, USÖ Labmed länsklinik" w:date="2016-11-17T12:25:00Z">
        <w:r w:rsidR="001702DD" w:rsidRPr="006F644E" w:rsidDel="00C67235">
          <w:rPr>
            <w:rFonts w:ascii="Times New Roman" w:hAnsi="Times New Roman" w:cs="Times New Roman"/>
            <w:sz w:val="24"/>
            <w:szCs w:val="24"/>
          </w:rPr>
          <w:delText>A</w:delText>
        </w:r>
      </w:del>
      <w:ins w:id="708" w:author="Unemo Magnus, USÖ Labmed länsklinik" w:date="2016-11-17T12:25:00Z">
        <w:r w:rsidR="00C67235">
          <w:rPr>
            <w:rFonts w:ascii="Times New Roman" w:hAnsi="Times New Roman" w:cs="Times New Roman"/>
            <w:sz w:val="24"/>
            <w:szCs w:val="24"/>
          </w:rPr>
          <w:t>a</w:t>
        </w:r>
      </w:ins>
      <w:r w:rsidR="001702DD" w:rsidRPr="006F644E">
        <w:rPr>
          <w:rFonts w:ascii="Times New Roman" w:hAnsi="Times New Roman" w:cs="Times New Roman"/>
          <w:sz w:val="24"/>
          <w:szCs w:val="24"/>
        </w:rPr>
        <w:t xml:space="preserve"> time course from 0</w:t>
      </w:r>
      <w:ins w:id="709" w:author="Unemo Magnus, USÖ Labmed länsklinik" w:date="2016-11-17T15:32:00Z">
        <w:r w:rsidR="00B91DFF">
          <w:rPr>
            <w:rFonts w:ascii="Times New Roman" w:hAnsi="Times New Roman" w:cs="Times New Roman"/>
            <w:sz w:val="24"/>
            <w:szCs w:val="24"/>
          </w:rPr>
          <w:t xml:space="preserve"> to </w:t>
        </w:r>
      </w:ins>
      <w:del w:id="710" w:author="Unemo Magnus, USÖ Labmed länsklinik" w:date="2016-11-17T15:32:00Z">
        <w:r w:rsidR="001702DD" w:rsidRPr="006F644E" w:rsidDel="00B91DFF">
          <w:rPr>
            <w:rFonts w:ascii="Times New Roman" w:hAnsi="Times New Roman" w:cs="Times New Roman"/>
            <w:sz w:val="24"/>
            <w:szCs w:val="24"/>
          </w:rPr>
          <w:delText>-</w:delText>
        </w:r>
      </w:del>
      <w:r w:rsidR="001702DD" w:rsidRPr="006F644E">
        <w:rPr>
          <w:rFonts w:ascii="Times New Roman" w:hAnsi="Times New Roman" w:cs="Times New Roman"/>
          <w:sz w:val="24"/>
          <w:szCs w:val="24"/>
        </w:rPr>
        <w:t>15 hours was made and OD</w:t>
      </w:r>
      <w:r w:rsidR="001702DD" w:rsidRPr="00D90EAA">
        <w:rPr>
          <w:rFonts w:ascii="Times New Roman" w:hAnsi="Times New Roman" w:cs="Times New Roman"/>
          <w:sz w:val="24"/>
          <w:szCs w:val="24"/>
          <w:vertAlign w:val="subscript"/>
          <w:rPrChange w:id="711" w:author="Unemo Magnus, USÖ Labmed länsklinik" w:date="2016-11-16T22:17:00Z">
            <w:rPr>
              <w:rFonts w:ascii="Times New Roman" w:hAnsi="Times New Roman" w:cs="Times New Roman"/>
              <w:sz w:val="24"/>
              <w:szCs w:val="24"/>
            </w:rPr>
          </w:rPrChange>
        </w:rPr>
        <w:t>600</w:t>
      </w:r>
      <w:r w:rsidR="001702DD" w:rsidRPr="006F644E">
        <w:rPr>
          <w:rFonts w:ascii="Times New Roman" w:hAnsi="Times New Roman" w:cs="Times New Roman"/>
          <w:sz w:val="24"/>
          <w:szCs w:val="24"/>
        </w:rPr>
        <w:t xml:space="preserve"> values were measured in parallel. </w:t>
      </w:r>
      <w:commentRangeEnd w:id="706"/>
      <w:r w:rsidR="00434C3A">
        <w:rPr>
          <w:rStyle w:val="CommentReference"/>
        </w:rPr>
        <w:commentReference w:id="706"/>
      </w:r>
      <w:r w:rsidR="00E40548" w:rsidRPr="006F644E">
        <w:rPr>
          <w:rFonts w:ascii="Times New Roman" w:hAnsi="Times New Roman" w:cs="Times New Roman"/>
          <w:sz w:val="24"/>
          <w:szCs w:val="24"/>
        </w:rPr>
        <w:t xml:space="preserve">Every three hours an endpoint was measured by adding resazurin to the </w:t>
      </w:r>
      <w:del w:id="712" w:author="Unemo Magnus, USÖ Labmed länsklinik" w:date="2016-11-17T12:33:00Z">
        <w:r w:rsidR="00E40548" w:rsidRPr="006F644E" w:rsidDel="00C67235">
          <w:rPr>
            <w:rFonts w:ascii="Times New Roman" w:hAnsi="Times New Roman" w:cs="Times New Roman"/>
            <w:sz w:val="24"/>
            <w:szCs w:val="24"/>
          </w:rPr>
          <w:delText xml:space="preserve">bacteria </w:delText>
        </w:r>
      </w:del>
      <w:ins w:id="713" w:author="Unemo Magnus, USÖ Labmed länsklinik" w:date="2016-11-17T12:33:00Z">
        <w:r w:rsidR="00C67235">
          <w:rPr>
            <w:rFonts w:ascii="Times New Roman" w:hAnsi="Times New Roman" w:cs="Times New Roman"/>
            <w:sz w:val="24"/>
            <w:szCs w:val="24"/>
          </w:rPr>
          <w:t>wells</w:t>
        </w:r>
        <w:r w:rsidR="00C67235" w:rsidRPr="006F644E">
          <w:rPr>
            <w:rFonts w:ascii="Times New Roman" w:hAnsi="Times New Roman" w:cs="Times New Roman"/>
            <w:sz w:val="24"/>
            <w:szCs w:val="24"/>
          </w:rPr>
          <w:t xml:space="preserve"> </w:t>
        </w:r>
      </w:ins>
      <w:r w:rsidR="00E40548" w:rsidRPr="006F644E">
        <w:rPr>
          <w:rFonts w:ascii="Times New Roman" w:hAnsi="Times New Roman" w:cs="Times New Roman"/>
          <w:sz w:val="24"/>
          <w:szCs w:val="24"/>
        </w:rPr>
        <w:t xml:space="preserve">and the plate was discarded afterwards. </w:t>
      </w:r>
      <w:r w:rsidR="001702DD" w:rsidRPr="006F644E">
        <w:rPr>
          <w:rFonts w:ascii="Times New Roman" w:hAnsi="Times New Roman" w:cs="Times New Roman"/>
          <w:sz w:val="24"/>
          <w:szCs w:val="24"/>
        </w:rPr>
        <w:t xml:space="preserve">The reference panel of eight WHO strains was </w:t>
      </w:r>
      <w:del w:id="714" w:author="Unemo Magnus, USÖ Labmed länsklinik" w:date="2016-11-17T12:37:00Z">
        <w:r w:rsidR="001702DD" w:rsidRPr="006F644E" w:rsidDel="00E010EB">
          <w:rPr>
            <w:rFonts w:ascii="Times New Roman" w:hAnsi="Times New Roman" w:cs="Times New Roman"/>
            <w:sz w:val="24"/>
            <w:szCs w:val="24"/>
          </w:rPr>
          <w:delText xml:space="preserve">used </w:delText>
        </w:r>
      </w:del>
      <w:ins w:id="715" w:author="Unemo Magnus, USÖ Labmed länsklinik" w:date="2016-11-17T12:37:00Z">
        <w:r w:rsidR="00E010EB">
          <w:rPr>
            <w:rFonts w:ascii="Times New Roman" w:hAnsi="Times New Roman" w:cs="Times New Roman"/>
            <w:sz w:val="24"/>
            <w:szCs w:val="24"/>
          </w:rPr>
          <w:t>examined</w:t>
        </w:r>
        <w:r w:rsidR="00E010EB" w:rsidRPr="006F644E">
          <w:rPr>
            <w:rFonts w:ascii="Times New Roman" w:hAnsi="Times New Roman" w:cs="Times New Roman"/>
            <w:sz w:val="24"/>
            <w:szCs w:val="24"/>
          </w:rPr>
          <w:t xml:space="preserve"> </w:t>
        </w:r>
      </w:ins>
      <w:ins w:id="716" w:author="Unemo Magnus, USÖ Labmed länsklinik" w:date="2016-11-15T15:30:00Z">
        <w:r w:rsidR="005F3BBC">
          <w:rPr>
            <w:rFonts w:ascii="Times New Roman" w:hAnsi="Times New Roman" w:cs="Times New Roman"/>
            <w:sz w:val="24"/>
            <w:szCs w:val="24"/>
          </w:rPr>
          <w:t>in</w:t>
        </w:r>
      </w:ins>
      <w:del w:id="717" w:author="Unemo Magnus, USÖ Labmed länsklinik" w:date="2016-11-15T15:30:00Z">
        <w:r w:rsidR="001702DD" w:rsidRPr="006F644E" w:rsidDel="005F3BBC">
          <w:rPr>
            <w:rFonts w:ascii="Times New Roman" w:hAnsi="Times New Roman" w:cs="Times New Roman"/>
            <w:sz w:val="24"/>
            <w:szCs w:val="24"/>
          </w:rPr>
          <w:delText>to measure</w:delText>
        </w:r>
      </w:del>
      <w:r w:rsidR="001702DD" w:rsidRPr="006F644E">
        <w:rPr>
          <w:rFonts w:ascii="Times New Roman" w:hAnsi="Times New Roman" w:cs="Times New Roman"/>
          <w:sz w:val="24"/>
          <w:szCs w:val="24"/>
        </w:rPr>
        <w:t xml:space="preserve"> three independent experiments </w:t>
      </w:r>
      <w:del w:id="718" w:author="Unemo Magnus, USÖ Labmed länsklinik" w:date="2016-11-15T15:30:00Z">
        <w:r w:rsidR="001702DD" w:rsidRPr="006F644E" w:rsidDel="005F3BBC">
          <w:rPr>
            <w:rFonts w:ascii="Times New Roman" w:hAnsi="Times New Roman" w:cs="Times New Roman"/>
            <w:sz w:val="24"/>
            <w:szCs w:val="24"/>
          </w:rPr>
          <w:delText xml:space="preserve">at </w:delText>
        </w:r>
      </w:del>
      <w:ins w:id="719" w:author="Unemo Magnus, USÖ Labmed länsklinik" w:date="2016-11-15T15:30:00Z">
        <w:r w:rsidR="005F3BBC">
          <w:rPr>
            <w:rFonts w:ascii="Times New Roman" w:hAnsi="Times New Roman" w:cs="Times New Roman"/>
            <w:sz w:val="24"/>
            <w:szCs w:val="24"/>
          </w:rPr>
          <w:t>with</w:t>
        </w:r>
        <w:r w:rsidR="005F3BBC" w:rsidRPr="006F644E">
          <w:rPr>
            <w:rFonts w:ascii="Times New Roman" w:hAnsi="Times New Roman" w:cs="Times New Roman"/>
            <w:sz w:val="24"/>
            <w:szCs w:val="24"/>
          </w:rPr>
          <w:t xml:space="preserve"> </w:t>
        </w:r>
      </w:ins>
      <w:r w:rsidR="001702DD" w:rsidRPr="006F644E">
        <w:rPr>
          <w:rFonts w:ascii="Times New Roman" w:hAnsi="Times New Roman" w:cs="Times New Roman"/>
          <w:sz w:val="24"/>
          <w:szCs w:val="24"/>
        </w:rPr>
        <w:t>an endpoint of six hours to test the reproducibility of the assay.</w:t>
      </w:r>
      <w:r w:rsidR="00E40548" w:rsidRPr="006F644E">
        <w:rPr>
          <w:rFonts w:ascii="Times New Roman" w:hAnsi="Times New Roman" w:cs="Times New Roman"/>
          <w:sz w:val="24"/>
          <w:szCs w:val="24"/>
        </w:rPr>
        <w:t xml:space="preserve"> </w:t>
      </w:r>
      <w:ins w:id="720" w:author="Unemo Magnus, USÖ Labmed länsklinik" w:date="2016-11-15T15:31:00Z">
        <w:r w:rsidR="005F3BBC">
          <w:rPr>
            <w:rFonts w:ascii="Times New Roman" w:hAnsi="Times New Roman" w:cs="Times New Roman"/>
            <w:sz w:val="24"/>
            <w:szCs w:val="24"/>
          </w:rPr>
          <w:t xml:space="preserve">The values for the </w:t>
        </w:r>
      </w:ins>
      <w:del w:id="721" w:author="Unemo Magnus, USÖ Labmed länsklinik" w:date="2016-11-15T15:31:00Z">
        <w:r w:rsidR="00E40548" w:rsidRPr="006F644E" w:rsidDel="005F3BBC">
          <w:rPr>
            <w:rFonts w:ascii="Times New Roman" w:hAnsi="Times New Roman" w:cs="Times New Roman"/>
            <w:sz w:val="24"/>
            <w:szCs w:val="24"/>
          </w:rPr>
          <w:delText xml:space="preserve">For the </w:delText>
        </w:r>
      </w:del>
      <w:r w:rsidR="00E40548" w:rsidRPr="006F644E">
        <w:rPr>
          <w:rFonts w:ascii="Times New Roman" w:hAnsi="Times New Roman" w:cs="Times New Roman"/>
          <w:sz w:val="24"/>
          <w:szCs w:val="24"/>
        </w:rPr>
        <w:t xml:space="preserve">124 clinical isolates </w:t>
      </w:r>
      <w:ins w:id="722" w:author="Unemo Magnus, USÖ Labmed länsklinik" w:date="2016-11-15T15:31:00Z">
        <w:r w:rsidR="005F3BBC">
          <w:rPr>
            <w:rFonts w:ascii="Times New Roman" w:hAnsi="Times New Roman" w:cs="Times New Roman"/>
            <w:sz w:val="24"/>
            <w:szCs w:val="24"/>
          </w:rPr>
          <w:t xml:space="preserve">were </w:t>
        </w:r>
      </w:ins>
      <w:del w:id="723" w:author="Unemo Magnus, USÖ Labmed länsklinik" w:date="2016-11-15T15:31:00Z">
        <w:r w:rsidR="00E40548" w:rsidRPr="006F644E" w:rsidDel="005F3BBC">
          <w:rPr>
            <w:rFonts w:ascii="Times New Roman" w:hAnsi="Times New Roman" w:cs="Times New Roman"/>
            <w:sz w:val="24"/>
            <w:szCs w:val="24"/>
          </w:rPr>
          <w:delText xml:space="preserve">only one replicate was </w:delText>
        </w:r>
      </w:del>
      <w:r w:rsidR="00E40548" w:rsidRPr="006F644E">
        <w:rPr>
          <w:rFonts w:ascii="Times New Roman" w:hAnsi="Times New Roman" w:cs="Times New Roman"/>
          <w:sz w:val="24"/>
          <w:szCs w:val="24"/>
        </w:rPr>
        <w:t>measured</w:t>
      </w:r>
      <w:ins w:id="724" w:author="Unemo Magnus, USÖ Labmed länsklinik" w:date="2016-11-15T15:32:00Z">
        <w:r w:rsidR="005F3BBC">
          <w:rPr>
            <w:rFonts w:ascii="Times New Roman" w:hAnsi="Times New Roman" w:cs="Times New Roman"/>
            <w:sz w:val="24"/>
            <w:szCs w:val="24"/>
          </w:rPr>
          <w:t xml:space="preserve"> once</w:t>
        </w:r>
      </w:ins>
      <w:r w:rsidR="00E40548" w:rsidRPr="006F644E">
        <w:rPr>
          <w:rFonts w:ascii="Times New Roman" w:hAnsi="Times New Roman" w:cs="Times New Roman"/>
          <w:sz w:val="24"/>
          <w:szCs w:val="24"/>
        </w:rPr>
        <w:t>.</w:t>
      </w:r>
    </w:p>
    <w:p w14:paraId="7B10E320" w14:textId="77777777" w:rsidR="00046D65" w:rsidRDefault="00046D65">
      <w:pPr>
        <w:spacing w:after="0" w:line="480" w:lineRule="auto"/>
        <w:jc w:val="both"/>
        <w:rPr>
          <w:ins w:id="725" w:author="Unemo Magnus, USÖ Labmed länsklinik" w:date="2016-11-14T17:56:00Z"/>
          <w:rFonts w:ascii="Times New Roman" w:hAnsi="Times New Roman" w:cs="Times New Roman"/>
          <w:b/>
          <w:sz w:val="24"/>
          <w:szCs w:val="24"/>
        </w:rPr>
        <w:pPrChange w:id="726" w:author="Unemo Magnus, USÖ Labmed länsklinik" w:date="2016-11-14T17:52:00Z">
          <w:pPr>
            <w:spacing w:line="480" w:lineRule="auto"/>
            <w:jc w:val="both"/>
          </w:pPr>
        </w:pPrChange>
      </w:pPr>
    </w:p>
    <w:p w14:paraId="7990061E" w14:textId="77777777" w:rsidR="000F5D03" w:rsidRPr="00046D65" w:rsidRDefault="000F5D03">
      <w:pPr>
        <w:spacing w:after="0" w:line="480" w:lineRule="auto"/>
        <w:jc w:val="both"/>
        <w:rPr>
          <w:rFonts w:ascii="Times New Roman" w:hAnsi="Times New Roman" w:cs="Times New Roman"/>
          <w:b/>
          <w:i/>
          <w:sz w:val="24"/>
          <w:szCs w:val="24"/>
          <w:rPrChange w:id="727" w:author="Unemo Magnus, USÖ Labmed länsklinik" w:date="2016-11-14T17:57:00Z">
            <w:rPr>
              <w:rFonts w:ascii="Times New Roman" w:hAnsi="Times New Roman" w:cs="Times New Roman"/>
              <w:b/>
              <w:sz w:val="24"/>
              <w:szCs w:val="24"/>
            </w:rPr>
          </w:rPrChange>
        </w:rPr>
        <w:pPrChange w:id="728" w:author="Unemo Magnus, USÖ Labmed länsklinik" w:date="2016-11-14T17:52:00Z">
          <w:pPr>
            <w:spacing w:line="480" w:lineRule="auto"/>
            <w:jc w:val="both"/>
          </w:pPr>
        </w:pPrChange>
      </w:pPr>
      <w:r w:rsidRPr="00046D65">
        <w:rPr>
          <w:rFonts w:ascii="Times New Roman" w:hAnsi="Times New Roman" w:cs="Times New Roman"/>
          <w:b/>
          <w:i/>
          <w:sz w:val="24"/>
          <w:szCs w:val="24"/>
          <w:rPrChange w:id="729" w:author="Unemo Magnus, USÖ Labmed länsklinik" w:date="2016-11-14T17:57:00Z">
            <w:rPr>
              <w:rFonts w:ascii="Times New Roman" w:hAnsi="Times New Roman" w:cs="Times New Roman"/>
              <w:b/>
              <w:sz w:val="24"/>
              <w:szCs w:val="24"/>
            </w:rPr>
          </w:rPrChange>
        </w:rPr>
        <w:t>Etest MIC</w:t>
      </w:r>
    </w:p>
    <w:p w14:paraId="2547A3A9" w14:textId="081EA2D2" w:rsidR="000F5D03" w:rsidRPr="006F644E" w:rsidRDefault="001B7F86" w:rsidP="006F644E">
      <w:pPr>
        <w:pStyle w:val="BodyText"/>
        <w:kinsoku w:val="0"/>
        <w:overflowPunct w:val="0"/>
        <w:spacing w:line="480" w:lineRule="auto"/>
        <w:ind w:right="112"/>
        <w:jc w:val="both"/>
        <w:rPr>
          <w:rFonts w:ascii="Times New Roman" w:hAnsi="Times New Roman" w:cs="Times New Roman"/>
          <w:sz w:val="24"/>
          <w:szCs w:val="24"/>
          <w:lang w:val="en-US"/>
        </w:rPr>
      </w:pPr>
      <w:r w:rsidRPr="006F644E">
        <w:rPr>
          <w:rFonts w:ascii="Times New Roman" w:hAnsi="Times New Roman" w:cs="Times New Roman"/>
          <w:sz w:val="24"/>
          <w:szCs w:val="24"/>
          <w:lang w:val="en-US"/>
        </w:rPr>
        <w:t xml:space="preserve">The </w:t>
      </w:r>
      <w:r w:rsidR="000F5D03" w:rsidRPr="006F644E">
        <w:rPr>
          <w:rFonts w:ascii="Times New Roman" w:hAnsi="Times New Roman" w:cs="Times New Roman"/>
          <w:sz w:val="24"/>
          <w:szCs w:val="24"/>
          <w:lang w:val="en-US"/>
        </w:rPr>
        <w:t xml:space="preserve">Etest </w:t>
      </w:r>
      <w:r w:rsidRPr="006F644E">
        <w:rPr>
          <w:rFonts w:ascii="Times New Roman" w:hAnsi="Times New Roman" w:cs="Times New Roman"/>
          <w:sz w:val="24"/>
          <w:szCs w:val="24"/>
          <w:lang w:val="en-US"/>
        </w:rPr>
        <w:t xml:space="preserve">MICs </w:t>
      </w:r>
      <w:r w:rsidR="000F5D03" w:rsidRPr="006F644E">
        <w:rPr>
          <w:rFonts w:ascii="Times New Roman" w:hAnsi="Times New Roman" w:cs="Times New Roman"/>
          <w:sz w:val="24"/>
          <w:szCs w:val="24"/>
          <w:lang w:val="en-US"/>
        </w:rPr>
        <w:t>(</w:t>
      </w:r>
      <w:r w:rsidR="000F5D03" w:rsidRPr="006F644E">
        <w:rPr>
          <w:rStyle w:val="st1"/>
          <w:rFonts w:ascii="Times New Roman" w:hAnsi="Times New Roman" w:cs="Times New Roman"/>
          <w:sz w:val="24"/>
          <w:szCs w:val="24"/>
        </w:rPr>
        <w:t>bioMérieux</w:t>
      </w:r>
      <w:del w:id="730" w:author="Unemo Magnus, USÖ Labmed länsklinik" w:date="2016-11-17T12:28:00Z">
        <w:r w:rsidR="000F5D03" w:rsidRPr="006F644E" w:rsidDel="00C67235">
          <w:rPr>
            <w:rFonts w:ascii="Times New Roman" w:hAnsi="Times New Roman" w:cs="Times New Roman"/>
            <w:sz w:val="24"/>
            <w:szCs w:val="24"/>
            <w:lang w:val="en-US"/>
          </w:rPr>
          <w:delText xml:space="preserve">, </w:delText>
        </w:r>
        <w:r w:rsidR="000F5D03" w:rsidRPr="006F644E" w:rsidDel="00C67235">
          <w:rPr>
            <w:rStyle w:val="st1"/>
            <w:rFonts w:ascii="Times New Roman" w:hAnsi="Times New Roman" w:cs="Times New Roman"/>
            <w:sz w:val="24"/>
            <w:szCs w:val="24"/>
          </w:rPr>
          <w:delText xml:space="preserve">Marcy l'Etoile, </w:delText>
        </w:r>
        <w:r w:rsidR="000F5D03" w:rsidRPr="006F644E" w:rsidDel="00C67235">
          <w:rPr>
            <w:rStyle w:val="st1"/>
            <w:rFonts w:ascii="Times New Roman" w:hAnsi="Times New Roman" w:cs="Times New Roman"/>
            <w:bCs/>
            <w:sz w:val="24"/>
            <w:szCs w:val="24"/>
          </w:rPr>
          <w:delText>France</w:delText>
        </w:r>
      </w:del>
      <w:r w:rsidR="000F5D03" w:rsidRPr="006F644E">
        <w:rPr>
          <w:rFonts w:ascii="Times New Roman" w:hAnsi="Times New Roman" w:cs="Times New Roman"/>
          <w:sz w:val="24"/>
          <w:szCs w:val="24"/>
          <w:lang w:val="en-US"/>
        </w:rPr>
        <w:t xml:space="preserve">) </w:t>
      </w:r>
      <w:r w:rsidRPr="006F644E">
        <w:rPr>
          <w:rFonts w:ascii="Times New Roman" w:hAnsi="Times New Roman" w:cs="Times New Roman"/>
          <w:sz w:val="24"/>
          <w:szCs w:val="24"/>
          <w:lang w:val="en-US"/>
        </w:rPr>
        <w:t xml:space="preserve">were </w:t>
      </w:r>
      <w:del w:id="731" w:author="Unemo Magnus, USÖ Labmed länsklinik" w:date="2016-11-17T12:38:00Z">
        <w:r w:rsidRPr="006F644E" w:rsidDel="00E010EB">
          <w:rPr>
            <w:rFonts w:ascii="Times New Roman" w:hAnsi="Times New Roman" w:cs="Times New Roman"/>
            <w:sz w:val="24"/>
            <w:szCs w:val="24"/>
            <w:lang w:val="en-US"/>
          </w:rPr>
          <w:delText>measured</w:delText>
        </w:r>
        <w:r w:rsidR="004F3ADB" w:rsidRPr="006F644E" w:rsidDel="00E010EB">
          <w:rPr>
            <w:rFonts w:ascii="Times New Roman" w:hAnsi="Times New Roman" w:cs="Times New Roman"/>
            <w:sz w:val="24"/>
            <w:szCs w:val="24"/>
            <w:lang w:val="en-US"/>
          </w:rPr>
          <w:delText xml:space="preserve"> </w:delText>
        </w:r>
      </w:del>
      <w:ins w:id="732" w:author="Unemo Magnus, USÖ Labmed länsklinik" w:date="2016-11-17T12:38:00Z">
        <w:r w:rsidR="00E010EB">
          <w:rPr>
            <w:rFonts w:ascii="Times New Roman" w:hAnsi="Times New Roman" w:cs="Times New Roman"/>
            <w:sz w:val="24"/>
            <w:szCs w:val="24"/>
            <w:lang w:val="en-US"/>
          </w:rPr>
          <w:t>determined</w:t>
        </w:r>
        <w:r w:rsidR="00E010EB" w:rsidRPr="006F644E">
          <w:rPr>
            <w:rFonts w:ascii="Times New Roman" w:hAnsi="Times New Roman" w:cs="Times New Roman"/>
            <w:sz w:val="24"/>
            <w:szCs w:val="24"/>
            <w:lang w:val="en-US"/>
          </w:rPr>
          <w:t xml:space="preserve"> </w:t>
        </w:r>
      </w:ins>
      <w:r w:rsidR="000F5D03" w:rsidRPr="006F644E">
        <w:rPr>
          <w:rFonts w:ascii="Times New Roman" w:hAnsi="Times New Roman" w:cs="Times New Roman"/>
          <w:sz w:val="24"/>
          <w:szCs w:val="24"/>
          <w:lang w:val="en-US"/>
        </w:rPr>
        <w:t xml:space="preserve">in accordance with the manufacturer´s instructions, on GCRAP agar plates (3.6% </w:t>
      </w:r>
      <w:r w:rsidR="000F5D03" w:rsidRPr="006F644E">
        <w:rPr>
          <w:rFonts w:ascii="Times New Roman" w:hAnsi="Times New Roman" w:cs="Times New Roman"/>
          <w:iCs/>
          <w:sz w:val="24"/>
          <w:szCs w:val="24"/>
        </w:rPr>
        <w:t>Difco GC Medium Base agar [BD, Diagnostics</w:t>
      </w:r>
      <w:ins w:id="733" w:author="Unemo Magnus, USÖ Labmed länsklinik" w:date="2016-11-17T12:27:00Z">
        <w:r w:rsidR="00C67235">
          <w:rPr>
            <w:rFonts w:ascii="Times New Roman" w:hAnsi="Times New Roman" w:cs="Times New Roman"/>
            <w:iCs/>
            <w:sz w:val="24"/>
            <w:szCs w:val="24"/>
          </w:rPr>
          <w:t>, Sparks, MD, USA</w:t>
        </w:r>
      </w:ins>
      <w:r w:rsidR="000F5D03" w:rsidRPr="006F644E">
        <w:rPr>
          <w:rFonts w:ascii="Times New Roman" w:hAnsi="Times New Roman" w:cs="Times New Roman"/>
          <w:iCs/>
          <w:sz w:val="24"/>
          <w:szCs w:val="24"/>
        </w:rPr>
        <w:t>] supplemented with 1% h</w:t>
      </w:r>
      <w:ins w:id="734" w:author="Unemo Magnus, USÖ Labmed länsklinik" w:date="2016-11-15T15:32:00Z">
        <w:r w:rsidR="005F3BBC">
          <w:rPr>
            <w:rFonts w:ascii="Times New Roman" w:hAnsi="Times New Roman" w:cs="Times New Roman"/>
            <w:iCs/>
            <w:sz w:val="24"/>
            <w:szCs w:val="24"/>
          </w:rPr>
          <w:t>a</w:t>
        </w:r>
      </w:ins>
      <w:r w:rsidR="000F5D03" w:rsidRPr="006F644E">
        <w:rPr>
          <w:rFonts w:ascii="Times New Roman" w:hAnsi="Times New Roman" w:cs="Times New Roman"/>
          <w:iCs/>
          <w:sz w:val="24"/>
          <w:szCs w:val="24"/>
        </w:rPr>
        <w:t>emoglobin [BD, Diagnostics] and 1% IsoVitalex [BD, Diagnostics])</w:t>
      </w:r>
      <w:r w:rsidR="000F5D03" w:rsidRPr="006F644E">
        <w:rPr>
          <w:rFonts w:ascii="Times New Roman" w:hAnsi="Times New Roman" w:cs="Times New Roman"/>
          <w:sz w:val="24"/>
          <w:szCs w:val="24"/>
          <w:lang w:val="en-US"/>
        </w:rPr>
        <w:t xml:space="preserve">. </w:t>
      </w:r>
    </w:p>
    <w:p w14:paraId="32FF6024" w14:textId="77777777" w:rsidR="00046D65" w:rsidRDefault="00046D65">
      <w:pPr>
        <w:spacing w:after="0" w:line="480" w:lineRule="auto"/>
        <w:jc w:val="both"/>
        <w:rPr>
          <w:ins w:id="735" w:author="Unemo Magnus, USÖ Labmed länsklinik" w:date="2016-11-14T17:57:00Z"/>
          <w:rFonts w:ascii="Times New Roman" w:hAnsi="Times New Roman" w:cs="Times New Roman"/>
          <w:b/>
          <w:sz w:val="24"/>
          <w:szCs w:val="24"/>
        </w:rPr>
        <w:pPrChange w:id="736" w:author="Unemo Magnus, USÖ Labmed länsklinik" w:date="2016-11-14T17:52:00Z">
          <w:pPr>
            <w:spacing w:line="480" w:lineRule="auto"/>
            <w:jc w:val="both"/>
          </w:pPr>
        </w:pPrChange>
      </w:pPr>
    </w:p>
    <w:p w14:paraId="67A869EF" w14:textId="31829538" w:rsidR="006D4EF1" w:rsidRPr="00046D65" w:rsidRDefault="00973D19">
      <w:pPr>
        <w:spacing w:after="0" w:line="480" w:lineRule="auto"/>
        <w:jc w:val="both"/>
        <w:rPr>
          <w:rFonts w:ascii="Times New Roman" w:hAnsi="Times New Roman" w:cs="Times New Roman"/>
          <w:b/>
          <w:i/>
          <w:sz w:val="24"/>
          <w:szCs w:val="24"/>
          <w:rPrChange w:id="737" w:author="Unemo Magnus, USÖ Labmed länsklinik" w:date="2016-11-14T17:57:00Z">
            <w:rPr>
              <w:rFonts w:ascii="Times New Roman" w:hAnsi="Times New Roman" w:cs="Times New Roman"/>
              <w:b/>
              <w:sz w:val="24"/>
              <w:szCs w:val="24"/>
            </w:rPr>
          </w:rPrChange>
        </w:rPr>
        <w:pPrChange w:id="738" w:author="Unemo Magnus, USÖ Labmed länsklinik" w:date="2016-11-14T17:52:00Z">
          <w:pPr>
            <w:spacing w:line="480" w:lineRule="auto"/>
            <w:jc w:val="both"/>
          </w:pPr>
        </w:pPrChange>
      </w:pPr>
      <w:r w:rsidRPr="00046D65">
        <w:rPr>
          <w:rFonts w:ascii="Times New Roman" w:hAnsi="Times New Roman" w:cs="Times New Roman"/>
          <w:b/>
          <w:i/>
          <w:sz w:val="24"/>
          <w:szCs w:val="24"/>
          <w:rPrChange w:id="739" w:author="Unemo Magnus, USÖ Labmed länsklinik" w:date="2016-11-14T17:57:00Z">
            <w:rPr>
              <w:rFonts w:ascii="Times New Roman" w:hAnsi="Times New Roman" w:cs="Times New Roman"/>
              <w:b/>
              <w:sz w:val="24"/>
              <w:szCs w:val="24"/>
            </w:rPr>
          </w:rPrChange>
        </w:rPr>
        <w:t>Dose</w:t>
      </w:r>
      <w:ins w:id="740" w:author="Unemo Magnus, USÖ Labmed länsklinik" w:date="2016-11-17T15:35:00Z">
        <w:r w:rsidR="009D6496">
          <w:rPr>
            <w:rFonts w:ascii="Times New Roman" w:hAnsi="Times New Roman" w:cs="Times New Roman"/>
            <w:b/>
            <w:i/>
            <w:sz w:val="24"/>
            <w:szCs w:val="24"/>
          </w:rPr>
          <w:t>-</w:t>
        </w:r>
      </w:ins>
      <w:del w:id="741" w:author="Unemo Magnus, USÖ Labmed länsklinik" w:date="2016-11-17T15:35:00Z">
        <w:r w:rsidRPr="00046D65" w:rsidDel="009D6496">
          <w:rPr>
            <w:rFonts w:ascii="Times New Roman" w:hAnsi="Times New Roman" w:cs="Times New Roman"/>
            <w:b/>
            <w:i/>
            <w:sz w:val="24"/>
            <w:szCs w:val="24"/>
            <w:rPrChange w:id="742" w:author="Unemo Magnus, USÖ Labmed länsklinik" w:date="2016-11-14T17:57:00Z">
              <w:rPr>
                <w:rFonts w:ascii="Times New Roman" w:hAnsi="Times New Roman" w:cs="Times New Roman"/>
                <w:b/>
                <w:sz w:val="24"/>
                <w:szCs w:val="24"/>
              </w:rPr>
            </w:rPrChange>
          </w:rPr>
          <w:delText xml:space="preserve"> </w:delText>
        </w:r>
      </w:del>
      <w:r w:rsidRPr="00046D65">
        <w:rPr>
          <w:rFonts w:ascii="Times New Roman" w:hAnsi="Times New Roman" w:cs="Times New Roman"/>
          <w:b/>
          <w:i/>
          <w:sz w:val="24"/>
          <w:szCs w:val="24"/>
          <w:rPrChange w:id="743" w:author="Unemo Magnus, USÖ Labmed länsklinik" w:date="2016-11-14T17:57:00Z">
            <w:rPr>
              <w:rFonts w:ascii="Times New Roman" w:hAnsi="Times New Roman" w:cs="Times New Roman"/>
              <w:b/>
              <w:sz w:val="24"/>
              <w:szCs w:val="24"/>
            </w:rPr>
          </w:rPrChange>
        </w:rPr>
        <w:t xml:space="preserve">response modelling </w:t>
      </w:r>
    </w:p>
    <w:p w14:paraId="42F4DD73" w14:textId="23DA8594" w:rsidR="004725AF" w:rsidRPr="006F644E" w:rsidRDefault="00530FF4">
      <w:pPr>
        <w:spacing w:after="0" w:line="480" w:lineRule="auto"/>
        <w:jc w:val="both"/>
        <w:rPr>
          <w:rFonts w:ascii="Times New Roman" w:hAnsi="Times New Roman" w:cs="Times New Roman"/>
          <w:sz w:val="24"/>
          <w:szCs w:val="24"/>
        </w:rPr>
        <w:pPrChange w:id="744" w:author="Unemo Magnus, USÖ Labmed länsklinik" w:date="2016-11-14T17:52:00Z">
          <w:pPr>
            <w:spacing w:line="480" w:lineRule="auto"/>
            <w:jc w:val="both"/>
          </w:pPr>
        </w:pPrChange>
      </w:pPr>
      <w:r w:rsidRPr="006F644E">
        <w:rPr>
          <w:rFonts w:ascii="Times New Roman" w:hAnsi="Times New Roman" w:cs="Times New Roman"/>
          <w:sz w:val="24"/>
          <w:szCs w:val="24"/>
        </w:rPr>
        <w:t>A</w:t>
      </w:r>
      <w:r w:rsidR="00F27082" w:rsidRPr="006F644E">
        <w:rPr>
          <w:rFonts w:ascii="Times New Roman" w:hAnsi="Times New Roman" w:cs="Times New Roman"/>
          <w:sz w:val="24"/>
          <w:szCs w:val="24"/>
        </w:rPr>
        <w:t xml:space="preserve"> </w:t>
      </w:r>
      <w:r w:rsidRPr="006F644E">
        <w:rPr>
          <w:rFonts w:ascii="Times New Roman" w:hAnsi="Times New Roman" w:cs="Times New Roman"/>
          <w:sz w:val="24"/>
          <w:szCs w:val="24"/>
        </w:rPr>
        <w:t>sigmoidal dose</w:t>
      </w:r>
      <w:ins w:id="745" w:author="Unemo Magnus, USÖ Labmed länsklinik" w:date="2016-11-17T15:35:00Z">
        <w:r w:rsidR="009D6496">
          <w:rPr>
            <w:rFonts w:ascii="Times New Roman" w:hAnsi="Times New Roman" w:cs="Times New Roman"/>
            <w:sz w:val="24"/>
            <w:szCs w:val="24"/>
          </w:rPr>
          <w:t>-</w:t>
        </w:r>
      </w:ins>
      <w:del w:id="746" w:author="Unemo Magnus, USÖ Labmed länsklinik" w:date="2016-11-17T15:35:00Z">
        <w:r w:rsidRPr="006F644E" w:rsidDel="009D6496">
          <w:rPr>
            <w:rFonts w:ascii="Times New Roman" w:hAnsi="Times New Roman" w:cs="Times New Roman"/>
            <w:sz w:val="24"/>
            <w:szCs w:val="24"/>
          </w:rPr>
          <w:delText xml:space="preserve"> </w:delText>
        </w:r>
      </w:del>
      <w:r w:rsidRPr="006F644E">
        <w:rPr>
          <w:rFonts w:ascii="Times New Roman" w:hAnsi="Times New Roman" w:cs="Times New Roman"/>
          <w:sz w:val="24"/>
          <w:szCs w:val="24"/>
        </w:rPr>
        <w:t xml:space="preserve">response curve was </w:t>
      </w:r>
      <w:del w:id="747" w:author="Unemo Magnus, USÖ Labmed länsklinik" w:date="2016-11-15T15:32:00Z">
        <w:r w:rsidRPr="006F644E" w:rsidDel="005F3BBC">
          <w:rPr>
            <w:rFonts w:ascii="Times New Roman" w:hAnsi="Times New Roman" w:cs="Times New Roman"/>
            <w:sz w:val="24"/>
            <w:szCs w:val="24"/>
          </w:rPr>
          <w:delText>fit</w:delText>
        </w:r>
        <w:r w:rsidR="00F27082" w:rsidRPr="006F644E" w:rsidDel="005F3BBC">
          <w:rPr>
            <w:rFonts w:ascii="Times New Roman" w:hAnsi="Times New Roman" w:cs="Times New Roman"/>
            <w:sz w:val="24"/>
            <w:szCs w:val="24"/>
          </w:rPr>
          <w:delText xml:space="preserve"> </w:delText>
        </w:r>
      </w:del>
      <w:ins w:id="748" w:author="Unemo Magnus, USÖ Labmed länsklinik" w:date="2016-11-15T15:32:00Z">
        <w:r w:rsidR="005F3BBC">
          <w:rPr>
            <w:rFonts w:ascii="Times New Roman" w:hAnsi="Times New Roman" w:cs="Times New Roman"/>
            <w:sz w:val="24"/>
            <w:szCs w:val="24"/>
          </w:rPr>
          <w:t>fitted</w:t>
        </w:r>
        <w:r w:rsidR="005F3BBC" w:rsidRPr="006F644E">
          <w:rPr>
            <w:rFonts w:ascii="Times New Roman" w:hAnsi="Times New Roman" w:cs="Times New Roman"/>
            <w:sz w:val="24"/>
            <w:szCs w:val="24"/>
          </w:rPr>
          <w:t xml:space="preserve"> </w:t>
        </w:r>
      </w:ins>
      <w:r w:rsidR="00F27082" w:rsidRPr="006F644E">
        <w:rPr>
          <w:rFonts w:ascii="Times New Roman" w:hAnsi="Times New Roman" w:cs="Times New Roman"/>
          <w:sz w:val="24"/>
          <w:szCs w:val="24"/>
        </w:rPr>
        <w:t xml:space="preserve">to the </w:t>
      </w:r>
      <w:r w:rsidRPr="006F644E">
        <w:rPr>
          <w:rFonts w:ascii="Times New Roman" w:hAnsi="Times New Roman" w:cs="Times New Roman"/>
          <w:sz w:val="24"/>
          <w:szCs w:val="24"/>
        </w:rPr>
        <w:t xml:space="preserve">viability </w:t>
      </w:r>
      <w:r w:rsidR="00F27082" w:rsidRPr="006F644E">
        <w:rPr>
          <w:rFonts w:ascii="Times New Roman" w:hAnsi="Times New Roman" w:cs="Times New Roman"/>
          <w:sz w:val="24"/>
          <w:szCs w:val="24"/>
        </w:rPr>
        <w:t>data</w:t>
      </w:r>
      <w:r w:rsidRPr="006F644E">
        <w:rPr>
          <w:rFonts w:ascii="Times New Roman" w:hAnsi="Times New Roman" w:cs="Times New Roman"/>
          <w:sz w:val="24"/>
          <w:szCs w:val="24"/>
        </w:rPr>
        <w:t xml:space="preserve"> of each </w:t>
      </w:r>
      <w:ins w:id="749" w:author="Unemo Magnus, USÖ Labmed länsklinik" w:date="2016-11-17T12:38:00Z">
        <w:r w:rsidR="00E010EB">
          <w:rPr>
            <w:rFonts w:ascii="Times New Roman" w:hAnsi="Times New Roman" w:cs="Times New Roman"/>
            <w:sz w:val="24"/>
            <w:szCs w:val="24"/>
          </w:rPr>
          <w:t>antimicrobial-</w:t>
        </w:r>
      </w:ins>
      <w:r w:rsidRPr="006F644E">
        <w:rPr>
          <w:rFonts w:ascii="Times New Roman" w:hAnsi="Times New Roman" w:cs="Times New Roman"/>
          <w:sz w:val="24"/>
          <w:szCs w:val="24"/>
        </w:rPr>
        <w:t xml:space="preserve">strain </w:t>
      </w:r>
      <w:del w:id="750" w:author="Unemo Magnus, USÖ Labmed länsklinik" w:date="2016-11-17T12:38:00Z">
        <w:r w:rsidRPr="006F644E" w:rsidDel="00E010EB">
          <w:rPr>
            <w:rFonts w:ascii="Times New Roman" w:hAnsi="Times New Roman" w:cs="Times New Roman"/>
            <w:sz w:val="24"/>
            <w:szCs w:val="24"/>
          </w:rPr>
          <w:delText xml:space="preserve">antibiotic </w:delText>
        </w:r>
      </w:del>
      <w:r w:rsidRPr="006F644E">
        <w:rPr>
          <w:rFonts w:ascii="Times New Roman" w:hAnsi="Times New Roman" w:cs="Times New Roman"/>
          <w:sz w:val="24"/>
          <w:szCs w:val="24"/>
        </w:rPr>
        <w:t>combination</w:t>
      </w:r>
      <w:r w:rsidR="009F2CCE" w:rsidRPr="006F644E">
        <w:rPr>
          <w:rFonts w:ascii="Times New Roman" w:hAnsi="Times New Roman" w:cs="Times New Roman"/>
          <w:sz w:val="24"/>
          <w:szCs w:val="24"/>
        </w:rPr>
        <w:t xml:space="preserve"> </w:t>
      </w:r>
      <w:r w:rsidR="00A34F84" w:rsidRPr="006F644E">
        <w:rPr>
          <w:rFonts w:ascii="Times New Roman" w:hAnsi="Times New Roman" w:cs="Times New Roman"/>
          <w:sz w:val="24"/>
          <w:szCs w:val="24"/>
        </w:rPr>
        <w:t>using a self-starter four parameter model</w:t>
      </w:r>
      <w:ins w:id="751" w:author="Unemo Magnus, USÖ Labmed länsklinik" w:date="2016-11-14T17:57:00Z">
        <w:del w:id="752" w:author="Christian Althaus" w:date="2016-11-28T21:21:00Z">
          <w:r w:rsidR="00046D65" w:rsidDel="000D7E2E">
            <w:rPr>
              <w:rFonts w:ascii="Times New Roman" w:hAnsi="Times New Roman" w:cs="Times New Roman"/>
              <w:sz w:val="24"/>
              <w:szCs w:val="24"/>
            </w:rPr>
            <w:delText>.</w:delText>
          </w:r>
        </w:del>
      </w:ins>
      <w:r w:rsidR="00B51367" w:rsidRPr="006F644E">
        <w:rPr>
          <w:rFonts w:ascii="Times New Roman" w:hAnsi="Times New Roman" w:cs="Times New Roman"/>
          <w:sz w:val="24"/>
          <w:szCs w:val="24"/>
        </w:rPr>
        <w:fldChar w:fldCharType="begin"/>
      </w:r>
      <w:r w:rsidR="00377FDC" w:rsidRPr="006F644E">
        <w:rPr>
          <w:rFonts w:ascii="Times New Roman" w:hAnsi="Times New Roman" w:cs="Times New Roman"/>
          <w:sz w:val="24"/>
          <w:szCs w:val="24"/>
        </w:rPr>
        <w:instrText xml:space="preserve"> ADDIN ZOTERO_ITEM CSL_CITATION {"citationID":"sBVbQgut","properties":{"formattedCitation":"{\\rtf \\super 29\\nosupersub{}}","plainCitation":"29"},"citationItems":[{"id":296,"uris":["http://zotero.org/users/1321783/items/IT2VSMB8"],"uri":["http://zotero.org/users/1321783/items/IT2VSMB8"],"itemData":{"id":296,"type":"webpage","title":"Bioassay Analysis Using R | Ritz | Journal of Statistical Software","URL":"https://www.jstatsoft.org/article/view/v012i05","accessed":{"date-parts":[["2016",3,16]]}}}],"schema":"https://github.com/citation-style-language/schema/raw/master/csl-citation.json"} </w:instrText>
      </w:r>
      <w:r w:rsidR="00B51367" w:rsidRPr="006F644E">
        <w:rPr>
          <w:rFonts w:ascii="Times New Roman" w:hAnsi="Times New Roman" w:cs="Times New Roman"/>
          <w:sz w:val="24"/>
          <w:szCs w:val="24"/>
        </w:rPr>
        <w:fldChar w:fldCharType="separate"/>
      </w:r>
      <w:r w:rsidR="00377FDC" w:rsidRPr="006F644E">
        <w:rPr>
          <w:rFonts w:ascii="Times New Roman" w:hAnsi="Times New Roman" w:cs="Times New Roman"/>
          <w:sz w:val="24"/>
          <w:szCs w:val="24"/>
          <w:vertAlign w:val="superscript"/>
        </w:rPr>
        <w:t>29</w:t>
      </w:r>
      <w:r w:rsidR="00B51367" w:rsidRPr="006F644E">
        <w:rPr>
          <w:rFonts w:ascii="Times New Roman" w:hAnsi="Times New Roman" w:cs="Times New Roman"/>
          <w:sz w:val="24"/>
          <w:szCs w:val="24"/>
        </w:rPr>
        <w:fldChar w:fldCharType="end"/>
      </w:r>
      <w:del w:id="753" w:author="Unemo Magnus, USÖ Labmed länsklinik" w:date="2016-11-14T17:57:00Z">
        <w:r w:rsidR="00F27082" w:rsidRPr="006F644E" w:rsidDel="00046D65">
          <w:rPr>
            <w:rFonts w:ascii="Times New Roman" w:hAnsi="Times New Roman" w:cs="Times New Roman"/>
            <w:sz w:val="24"/>
            <w:szCs w:val="24"/>
          </w:rPr>
          <w:delText>.</w:delText>
        </w:r>
      </w:del>
      <w:del w:id="754" w:author="Christian Althaus" w:date="2016-11-28T21:21:00Z">
        <w:r w:rsidRPr="006F644E" w:rsidDel="000D7E2E">
          <w:rPr>
            <w:rFonts w:ascii="Times New Roman" w:hAnsi="Times New Roman" w:cs="Times New Roman"/>
            <w:sz w:val="24"/>
            <w:szCs w:val="24"/>
          </w:rPr>
          <w:delText xml:space="preserve"> </w:delText>
        </w:r>
      </w:del>
      <w:ins w:id="755" w:author="Christian Althaus" w:date="2016-11-28T21:21:00Z">
        <w:r w:rsidR="000D7E2E">
          <w:rPr>
            <w:rFonts w:ascii="Times New Roman" w:hAnsi="Times New Roman" w:cs="Times New Roman"/>
            <w:sz w:val="24"/>
            <w:szCs w:val="24"/>
          </w:rPr>
          <w:t>:</w:t>
        </w:r>
      </w:ins>
    </w:p>
    <w:p w14:paraId="46E066A2" w14:textId="4079FADF" w:rsidR="004725AF" w:rsidRPr="006F644E" w:rsidRDefault="00414F14" w:rsidP="006F644E">
      <w:pPr>
        <w:spacing w:after="0" w:line="480" w:lineRule="auto"/>
        <w:ind w:firstLine="720"/>
        <w:jc w:val="both"/>
        <w:rPr>
          <w:rFonts w:ascii="Times New Roman" w:hAnsi="Times New Roman" w:cs="Times New Roman"/>
          <w:sz w:val="24"/>
          <w:szCs w:val="24"/>
          <w:lang w:val="en-US"/>
        </w:rPr>
      </w:pPr>
      <m:oMath>
        <m:r>
          <w:rPr>
            <w:rFonts w:ascii="Cambria Math" w:hAnsi="Cambria Math" w:cs="Times New Roman"/>
            <w:sz w:val="24"/>
            <w:szCs w:val="24"/>
            <w:rPrChange w:id="756" w:author="Unemo Magnus, USÖ Labmed länsklinik" w:date="2016-11-14T17:52:00Z">
              <w:rPr>
                <w:rFonts w:ascii="Cambria Math" w:hAnsi="Cambria Math" w:cs="Times New Roman"/>
              </w:rPr>
            </w:rPrChange>
          </w:rPr>
          <m:t>f</m:t>
        </m:r>
        <m:d>
          <m:dPr>
            <m:ctrlPr>
              <w:rPr>
                <w:rFonts w:ascii="Cambria Math" w:hAnsi="Cambria Math" w:cs="Times New Roman"/>
                <w:i/>
                <w:sz w:val="24"/>
                <w:szCs w:val="24"/>
              </w:rPr>
            </m:ctrlPr>
          </m:dPr>
          <m:e>
            <m:r>
              <w:rPr>
                <w:rFonts w:ascii="Cambria Math" w:hAnsi="Cambria Math" w:cs="Times New Roman"/>
                <w:sz w:val="24"/>
                <w:szCs w:val="24"/>
                <w:rPrChange w:id="757" w:author="Unemo Magnus, USÖ Labmed länsklinik" w:date="2016-11-14T17:52:00Z">
                  <w:rPr>
                    <w:rFonts w:ascii="Cambria Math" w:hAnsi="Cambria Math" w:cs="Times New Roman"/>
                  </w:rPr>
                </w:rPrChange>
              </w:rPr>
              <m:t>x</m:t>
            </m:r>
          </m:e>
        </m:d>
        <m:r>
          <w:rPr>
            <w:rFonts w:ascii="Cambria Math" w:hAnsi="Cambria Math" w:cs="Times New Roman"/>
            <w:sz w:val="24"/>
            <w:szCs w:val="24"/>
            <w:lang w:val="en-US"/>
            <w:rPrChange w:id="758" w:author="Unemo Magnus, USÖ Labmed länsklinik" w:date="2016-11-14T17:52:00Z">
              <w:rPr>
                <w:rFonts w:ascii="Cambria Math" w:hAnsi="Cambria Math" w:cs="Times New Roman"/>
                <w:lang w:val="en-US"/>
              </w:rPr>
            </w:rPrChange>
          </w:rPr>
          <m:t>=</m:t>
        </m:r>
        <m:sSub>
          <m:sSubPr>
            <m:ctrlPr>
              <w:rPr>
                <w:rFonts w:ascii="Cambria Math" w:hAnsi="Cambria Math" w:cs="Times New Roman"/>
                <w:i/>
                <w:sz w:val="24"/>
                <w:szCs w:val="24"/>
              </w:rPr>
            </m:ctrlPr>
          </m:sSubPr>
          <m:e>
            <m:r>
              <w:rPr>
                <w:rFonts w:ascii="Cambria Math" w:hAnsi="Cambria Math" w:cs="Times New Roman"/>
                <w:sz w:val="24"/>
                <w:szCs w:val="24"/>
                <w:rPrChange w:id="759" w:author="Unemo Magnus, USÖ Labmed länsklinik" w:date="2016-11-14T17:52:00Z">
                  <w:rPr>
                    <w:rFonts w:ascii="Cambria Math" w:hAnsi="Cambria Math" w:cs="Times New Roman"/>
                  </w:rPr>
                </w:rPrChange>
              </w:rPr>
              <m:t>A</m:t>
            </m:r>
          </m:e>
          <m:sub>
            <m:r>
              <w:rPr>
                <w:rFonts w:ascii="Cambria Math" w:hAnsi="Cambria Math" w:cs="Times New Roman"/>
                <w:sz w:val="24"/>
                <w:szCs w:val="24"/>
                <w:rPrChange w:id="760" w:author="Unemo Magnus, USÖ Labmed länsklinik" w:date="2016-11-14T17:52:00Z">
                  <w:rPr>
                    <w:rFonts w:ascii="Cambria Math" w:hAnsi="Cambria Math" w:cs="Times New Roman"/>
                  </w:rPr>
                </w:rPrChange>
              </w:rPr>
              <m:t>max</m:t>
            </m:r>
          </m:sub>
        </m:sSub>
        <m:r>
          <m:rPr>
            <m:sty m:val="p"/>
          </m:rPr>
          <w:rPr>
            <w:rStyle w:val="CommentReference"/>
          </w:rPr>
          <w:commentReference w:id="761"/>
        </m:r>
        <m:r>
          <w:rPr>
            <w:rFonts w:ascii="Cambria Math" w:hAnsi="Cambria Math" w:cs="Times New Roman"/>
            <w:sz w:val="24"/>
            <w:szCs w:val="24"/>
            <w:lang w:val="en-US"/>
            <w:rPrChange w:id="762" w:author="Unemo Magnus, USÖ Labmed länsklinik" w:date="2016-11-14T17:52:00Z">
              <w:rPr>
                <w:rFonts w:ascii="Cambria Math" w:hAnsi="Cambria Math" w:cs="Times New Roman"/>
                <w:lang w:val="en-US"/>
              </w:rPr>
            </w:rPrChange>
          </w:rPr>
          <m:t>-</m:t>
        </m:r>
        <m:f>
          <m:fPr>
            <m:ctrlPr>
              <w:rPr>
                <w:rFonts w:ascii="Cambria Math" w:hAnsi="Cambria Math" w:cs="Times New Roman"/>
                <w:i/>
                <w:sz w:val="24"/>
                <w:szCs w:val="24"/>
              </w:rPr>
            </m:ctrlPr>
          </m:fPr>
          <m:num>
            <m:r>
              <m:rPr>
                <m:sty m:val="p"/>
              </m:rPr>
              <w:rPr>
                <w:rStyle w:val="CommentReference"/>
              </w:rPr>
              <w:annotationRef/>
            </m:r>
            <m:r>
              <m:rPr>
                <m:sty m:val="p"/>
              </m:rPr>
              <w:rPr>
                <w:rStyle w:val="CommentReference"/>
              </w:rPr>
              <w:commentReference w:id="763"/>
            </m:r>
            <m:sSub>
              <m:sSubPr>
                <m:ctrlPr>
                  <w:rPr>
                    <w:rFonts w:ascii="Cambria Math" w:hAnsi="Cambria Math" w:cs="Times New Roman"/>
                    <w:i/>
                    <w:sz w:val="24"/>
                    <w:szCs w:val="24"/>
                  </w:rPr>
                </m:ctrlPr>
              </m:sSubPr>
              <m:e>
                <m:r>
                  <w:rPr>
                    <w:rFonts w:ascii="Cambria Math" w:hAnsi="Cambria Math" w:cs="Times New Roman"/>
                    <w:sz w:val="24"/>
                    <w:szCs w:val="24"/>
                    <w:rPrChange w:id="764" w:author="Unemo Magnus, USÖ Labmed länsklinik" w:date="2016-11-14T17:52:00Z">
                      <w:rPr>
                        <w:rFonts w:ascii="Cambria Math" w:hAnsi="Cambria Math" w:cs="Times New Roman"/>
                      </w:rPr>
                    </w:rPrChange>
                  </w:rPr>
                  <m:t>A</m:t>
                </m:r>
              </m:e>
              <m:sub>
                <m:r>
                  <w:rPr>
                    <w:rFonts w:ascii="Cambria Math" w:hAnsi="Cambria Math" w:cs="Times New Roman"/>
                    <w:sz w:val="24"/>
                    <w:szCs w:val="24"/>
                    <w:rPrChange w:id="765" w:author="Unemo Magnus, USÖ Labmed länsklinik" w:date="2016-11-14T17:52:00Z">
                      <w:rPr>
                        <w:rFonts w:ascii="Cambria Math" w:hAnsi="Cambria Math" w:cs="Times New Roman"/>
                      </w:rPr>
                    </w:rPrChange>
                  </w:rPr>
                  <m:t>max</m:t>
                </m:r>
              </m:sub>
            </m:sSub>
            <m:r>
              <w:rPr>
                <w:rFonts w:ascii="Cambria Math" w:hAnsi="Cambria Math" w:cs="Times New Roman"/>
                <w:sz w:val="24"/>
                <w:szCs w:val="24"/>
                <w:rPrChange w:id="766" w:author="Unemo Magnus, USÖ Labmed länsklinik" w:date="2016-11-14T17:52:00Z">
                  <w:rPr>
                    <w:rFonts w:ascii="Cambria Math" w:hAnsi="Cambria Math" w:cs="Times New Roman"/>
                  </w:rPr>
                </w:rPrChange>
              </w:rPr>
              <m:t>-</m:t>
            </m:r>
            <m:sSub>
              <m:sSubPr>
                <m:ctrlPr>
                  <w:rPr>
                    <w:rFonts w:ascii="Cambria Math" w:hAnsi="Cambria Math" w:cs="Times New Roman"/>
                    <w:i/>
                    <w:sz w:val="24"/>
                    <w:szCs w:val="24"/>
                  </w:rPr>
                </m:ctrlPr>
              </m:sSubPr>
              <m:e>
                <m:r>
                  <w:rPr>
                    <w:rFonts w:ascii="Cambria Math" w:hAnsi="Cambria Math" w:cs="Times New Roman"/>
                    <w:sz w:val="24"/>
                    <w:szCs w:val="24"/>
                    <w:rPrChange w:id="767" w:author="Unemo Magnus, USÖ Labmed länsklinik" w:date="2016-11-14T17:52:00Z">
                      <w:rPr>
                        <w:rFonts w:ascii="Cambria Math" w:hAnsi="Cambria Math" w:cs="Times New Roman"/>
                      </w:rPr>
                    </w:rPrChange>
                  </w:rPr>
                  <m:t>A</m:t>
                </m:r>
              </m:e>
              <m:sub>
                <m:r>
                  <w:rPr>
                    <w:rFonts w:ascii="Cambria Math" w:hAnsi="Cambria Math" w:cs="Times New Roman"/>
                    <w:sz w:val="24"/>
                    <w:szCs w:val="24"/>
                    <w:rPrChange w:id="768" w:author="Unemo Magnus, USÖ Labmed länsklinik" w:date="2016-11-14T17:52:00Z">
                      <w:rPr>
                        <w:rFonts w:ascii="Cambria Math" w:hAnsi="Cambria Math" w:cs="Times New Roman"/>
                      </w:rPr>
                    </w:rPrChange>
                  </w:rPr>
                  <m:t>min</m:t>
                </m:r>
              </m:sub>
            </m:sSub>
          </m:num>
          <m:den>
            <m:sSup>
              <m:sSupPr>
                <m:ctrlPr>
                  <w:rPr>
                    <w:rFonts w:ascii="Cambria Math" w:hAnsi="Cambria Math" w:cs="Times New Roman"/>
                    <w:i/>
                    <w:sz w:val="24"/>
                    <w:szCs w:val="24"/>
                  </w:rPr>
                </m:ctrlPr>
              </m:sSupPr>
              <m:e>
                <m:r>
                  <w:rPr>
                    <w:rFonts w:ascii="Cambria Math" w:hAnsi="Cambria Math" w:cs="Times New Roman"/>
                    <w:sz w:val="24"/>
                    <w:szCs w:val="24"/>
                    <w:rPrChange w:id="769" w:author="Unemo Magnus, USÖ Labmed länsklinik" w:date="2016-11-14T17:52:00Z">
                      <w:rPr>
                        <w:rFonts w:ascii="Cambria Math" w:hAnsi="Cambria Math" w:cs="Times New Roman"/>
                      </w:rPr>
                    </w:rPrChange>
                  </w:rPr>
                  <m:t>1+(</m:t>
                </m:r>
                <m:f>
                  <m:fPr>
                    <m:ctrlPr>
                      <w:rPr>
                        <w:rFonts w:ascii="Cambria Math" w:hAnsi="Cambria Math" w:cs="Times New Roman"/>
                        <w:i/>
                        <w:sz w:val="24"/>
                        <w:szCs w:val="24"/>
                      </w:rPr>
                    </m:ctrlPr>
                  </m:fPr>
                  <m:num>
                    <m:r>
                      <w:rPr>
                        <w:rFonts w:ascii="Cambria Math" w:hAnsi="Cambria Math" w:cs="Times New Roman"/>
                        <w:sz w:val="24"/>
                        <w:szCs w:val="24"/>
                        <w:rPrChange w:id="770" w:author="Unemo Magnus, USÖ Labmed länsklinik" w:date="2016-11-14T17:52:00Z">
                          <w:rPr>
                            <w:rFonts w:ascii="Cambria Math" w:hAnsi="Cambria Math" w:cs="Times New Roman"/>
                          </w:rPr>
                        </w:rPrChange>
                      </w:rPr>
                      <m:t>1</m:t>
                    </m:r>
                  </m:num>
                  <m:den>
                    <m:sSub>
                      <m:sSubPr>
                        <m:ctrlPr>
                          <w:rPr>
                            <w:rFonts w:ascii="Cambria Math" w:hAnsi="Cambria Math" w:cs="Times New Roman"/>
                            <w:i/>
                            <w:sz w:val="24"/>
                            <w:szCs w:val="24"/>
                          </w:rPr>
                        </m:ctrlPr>
                      </m:sSubPr>
                      <m:e>
                        <m:r>
                          <w:rPr>
                            <w:rFonts w:ascii="Cambria Math" w:hAnsi="Cambria Math" w:cs="Times New Roman"/>
                            <w:sz w:val="24"/>
                            <w:szCs w:val="24"/>
                            <w:rPrChange w:id="771" w:author="Unemo Magnus, USÖ Labmed länsklinik" w:date="2016-11-14T17:52:00Z">
                              <w:rPr>
                                <w:rFonts w:ascii="Cambria Math" w:hAnsi="Cambria Math" w:cs="Times New Roman"/>
                              </w:rPr>
                            </w:rPrChange>
                          </w:rPr>
                          <m:t>EC</m:t>
                        </m:r>
                      </m:e>
                      <m:sub>
                        <m:r>
                          <w:rPr>
                            <w:rFonts w:ascii="Cambria Math" w:hAnsi="Cambria Math" w:cs="Times New Roman"/>
                            <w:sz w:val="24"/>
                            <w:szCs w:val="24"/>
                            <w:rPrChange w:id="772" w:author="Unemo Magnus, USÖ Labmed länsklinik" w:date="2016-11-14T17:52:00Z">
                              <w:rPr>
                                <w:rFonts w:ascii="Cambria Math" w:hAnsi="Cambria Math" w:cs="Times New Roman"/>
                              </w:rPr>
                            </w:rPrChange>
                          </w:rPr>
                          <m:t>x</m:t>
                        </m:r>
                      </m:sub>
                    </m:sSub>
                  </m:den>
                </m:f>
                <m:r>
                  <w:rPr>
                    <w:rFonts w:ascii="Cambria Math" w:hAnsi="Cambria Math" w:cs="Times New Roman"/>
                    <w:sz w:val="24"/>
                    <w:szCs w:val="24"/>
                    <w:rPrChange w:id="773" w:author="Unemo Magnus, USÖ Labmed länsklinik" w:date="2016-11-14T17:52:00Z">
                      <w:rPr>
                        <w:rFonts w:ascii="Cambria Math" w:hAnsi="Cambria Math" w:cs="Times New Roman"/>
                      </w:rPr>
                    </w:rPrChange>
                  </w:rPr>
                  <m:t>)</m:t>
                </m:r>
              </m:e>
              <m:sup>
                <m:r>
                  <w:rPr>
                    <w:rFonts w:ascii="Cambria Math" w:hAnsi="Cambria Math" w:cs="Times New Roman"/>
                    <w:sz w:val="24"/>
                    <w:szCs w:val="24"/>
                    <w:rPrChange w:id="774" w:author="Unemo Magnus, USÖ Labmed länsklinik" w:date="2016-11-14T17:52:00Z">
                      <w:rPr>
                        <w:rFonts w:ascii="Cambria Math" w:hAnsi="Cambria Math" w:cs="Times New Roman"/>
                      </w:rPr>
                    </w:rPrChange>
                  </w:rPr>
                  <m:t>Hill</m:t>
                </m:r>
              </m:sup>
            </m:sSup>
          </m:den>
        </m:f>
      </m:oMath>
      <w:r w:rsidR="004725AF" w:rsidRPr="006F644E">
        <w:rPr>
          <w:rFonts w:ascii="Times New Roman" w:hAnsi="Times New Roman" w:cs="Times New Roman"/>
          <w:sz w:val="24"/>
          <w:szCs w:val="24"/>
          <w:lang w:val="en-US"/>
        </w:rPr>
        <w:t xml:space="preserve">   </w:t>
      </w:r>
      <w:ins w:id="775" w:author="Christian Althaus" w:date="2016-11-28T21:21:00Z">
        <w:r w:rsidR="000D7E2E">
          <w:rPr>
            <w:rFonts w:ascii="Times New Roman" w:hAnsi="Times New Roman" w:cs="Times New Roman"/>
            <w:sz w:val="24"/>
            <w:szCs w:val="24"/>
            <w:lang w:val="en-US"/>
          </w:rPr>
          <w:t>.</w:t>
        </w:r>
      </w:ins>
    </w:p>
    <w:p w14:paraId="2B5CCEA5" w14:textId="77777777" w:rsidR="00E010EB" w:rsidRDefault="00A34F84">
      <w:pPr>
        <w:spacing w:after="0" w:line="480" w:lineRule="auto"/>
        <w:jc w:val="both"/>
        <w:rPr>
          <w:ins w:id="776" w:author="Unemo Magnus, USÖ Labmed länsklinik" w:date="2016-11-17T12:44:00Z"/>
          <w:rFonts w:ascii="Times New Roman" w:hAnsi="Times New Roman" w:cs="Times New Roman"/>
          <w:sz w:val="24"/>
          <w:szCs w:val="24"/>
        </w:rPr>
        <w:pPrChange w:id="777" w:author="Unemo Magnus, USÖ Labmed länsklinik" w:date="2016-11-14T17:52:00Z">
          <w:pPr>
            <w:spacing w:line="480" w:lineRule="auto"/>
            <w:jc w:val="both"/>
          </w:pPr>
        </w:pPrChange>
      </w:pPr>
      <w:r w:rsidRPr="006F644E">
        <w:rPr>
          <w:rFonts w:ascii="Times New Roman" w:hAnsi="Times New Roman" w:cs="Times New Roman"/>
          <w:sz w:val="24"/>
          <w:szCs w:val="24"/>
        </w:rPr>
        <w:t>Background fluorescence</w:t>
      </w:r>
      <w:r w:rsidR="00D919FE" w:rsidRPr="006F644E">
        <w:rPr>
          <w:rFonts w:ascii="Times New Roman" w:hAnsi="Times New Roman" w:cs="Times New Roman"/>
          <w:sz w:val="24"/>
          <w:szCs w:val="24"/>
        </w:rPr>
        <w:t xml:space="preserve"> was subtracted from </w:t>
      </w:r>
      <w:r w:rsidR="00F20167" w:rsidRPr="006F644E">
        <w:rPr>
          <w:rFonts w:ascii="Times New Roman" w:hAnsi="Times New Roman" w:cs="Times New Roman"/>
          <w:sz w:val="24"/>
          <w:szCs w:val="24"/>
        </w:rPr>
        <w:t>each sample and</w:t>
      </w:r>
      <w:r w:rsidRPr="006F644E">
        <w:rPr>
          <w:rFonts w:ascii="Times New Roman" w:hAnsi="Times New Roman" w:cs="Times New Roman"/>
          <w:sz w:val="24"/>
          <w:szCs w:val="24"/>
        </w:rPr>
        <w:t xml:space="preserve"> </w:t>
      </w:r>
      <w:ins w:id="778" w:author="Unemo Magnus, USÖ Labmed länsklinik" w:date="2016-11-15T15:33:00Z">
        <w:r w:rsidR="005F3BBC">
          <w:rPr>
            <w:rFonts w:ascii="Times New Roman" w:hAnsi="Times New Roman" w:cs="Times New Roman"/>
            <w:sz w:val="24"/>
            <w:szCs w:val="24"/>
          </w:rPr>
          <w:t xml:space="preserve">the values normalized against </w:t>
        </w:r>
      </w:ins>
      <w:r w:rsidR="00F20167" w:rsidRPr="006F644E">
        <w:rPr>
          <w:rFonts w:ascii="Times New Roman" w:hAnsi="Times New Roman" w:cs="Times New Roman"/>
          <w:sz w:val="24"/>
          <w:szCs w:val="24"/>
        </w:rPr>
        <w:t>t</w:t>
      </w:r>
      <w:r w:rsidR="000B39BB" w:rsidRPr="006F644E">
        <w:rPr>
          <w:rFonts w:ascii="Times New Roman" w:hAnsi="Times New Roman" w:cs="Times New Roman"/>
          <w:sz w:val="24"/>
          <w:szCs w:val="24"/>
        </w:rPr>
        <w:t>he</w:t>
      </w:r>
      <w:r w:rsidR="009F2CCE" w:rsidRPr="006F644E">
        <w:rPr>
          <w:rFonts w:ascii="Times New Roman" w:hAnsi="Times New Roman" w:cs="Times New Roman"/>
          <w:sz w:val="24"/>
          <w:szCs w:val="24"/>
        </w:rPr>
        <w:t xml:space="preserve"> untreated </w:t>
      </w:r>
      <w:r w:rsidR="000B39BB" w:rsidRPr="006F644E">
        <w:rPr>
          <w:rFonts w:ascii="Times New Roman" w:hAnsi="Times New Roman" w:cs="Times New Roman"/>
          <w:sz w:val="24"/>
          <w:szCs w:val="24"/>
        </w:rPr>
        <w:t>control</w:t>
      </w:r>
      <w:r w:rsidRPr="006F644E">
        <w:rPr>
          <w:rFonts w:ascii="Times New Roman" w:hAnsi="Times New Roman" w:cs="Times New Roman"/>
          <w:sz w:val="24"/>
          <w:szCs w:val="24"/>
        </w:rPr>
        <w:t>s</w:t>
      </w:r>
      <w:r w:rsidR="000B39BB" w:rsidRPr="006F644E">
        <w:rPr>
          <w:rFonts w:ascii="Times New Roman" w:hAnsi="Times New Roman" w:cs="Times New Roman"/>
          <w:sz w:val="24"/>
          <w:szCs w:val="24"/>
        </w:rPr>
        <w:t xml:space="preserve"> </w:t>
      </w:r>
      <w:del w:id="779" w:author="Unemo Magnus, USÖ Labmed länsklinik" w:date="2016-11-15T15:34:00Z">
        <w:r w:rsidR="00DE2EE7" w:rsidRPr="006F644E" w:rsidDel="005F3BBC">
          <w:rPr>
            <w:rFonts w:ascii="Times New Roman" w:hAnsi="Times New Roman" w:cs="Times New Roman"/>
            <w:sz w:val="24"/>
            <w:szCs w:val="24"/>
          </w:rPr>
          <w:delText xml:space="preserve">were </w:delText>
        </w:r>
        <w:r w:rsidR="000B39BB" w:rsidRPr="006F644E" w:rsidDel="005F3BBC">
          <w:rPr>
            <w:rFonts w:ascii="Times New Roman" w:hAnsi="Times New Roman" w:cs="Times New Roman"/>
            <w:sz w:val="24"/>
            <w:szCs w:val="24"/>
          </w:rPr>
          <w:delText xml:space="preserve">normalized </w:delText>
        </w:r>
      </w:del>
      <w:r w:rsidR="000B39BB" w:rsidRPr="006F644E">
        <w:rPr>
          <w:rFonts w:ascii="Times New Roman" w:hAnsi="Times New Roman" w:cs="Times New Roman"/>
          <w:sz w:val="24"/>
          <w:szCs w:val="24"/>
        </w:rPr>
        <w:t>(100</w:t>
      </w:r>
      <w:del w:id="780" w:author="Unemo Magnus, USÖ Labmed länsklinik" w:date="2016-11-15T15:33:00Z">
        <w:r w:rsidR="000B39BB" w:rsidRPr="006F644E" w:rsidDel="005F3BBC">
          <w:rPr>
            <w:rFonts w:ascii="Times New Roman" w:hAnsi="Times New Roman" w:cs="Times New Roman"/>
            <w:sz w:val="24"/>
            <w:szCs w:val="24"/>
          </w:rPr>
          <w:delText xml:space="preserve"> </w:delText>
        </w:r>
      </w:del>
      <w:r w:rsidR="009F2CCE" w:rsidRPr="006F644E">
        <w:rPr>
          <w:rFonts w:ascii="Times New Roman" w:hAnsi="Times New Roman" w:cs="Times New Roman"/>
          <w:sz w:val="24"/>
          <w:szCs w:val="24"/>
        </w:rPr>
        <w:t>% viability</w:t>
      </w:r>
      <w:r w:rsidR="000B39BB" w:rsidRPr="006F644E">
        <w:rPr>
          <w:rFonts w:ascii="Times New Roman" w:hAnsi="Times New Roman" w:cs="Times New Roman"/>
          <w:sz w:val="24"/>
          <w:szCs w:val="24"/>
        </w:rPr>
        <w:t>)</w:t>
      </w:r>
      <w:r w:rsidR="00336F88" w:rsidRPr="006F644E">
        <w:rPr>
          <w:rFonts w:ascii="Times New Roman" w:hAnsi="Times New Roman" w:cs="Times New Roman"/>
          <w:sz w:val="24"/>
          <w:szCs w:val="24"/>
        </w:rPr>
        <w:t>.</w:t>
      </w:r>
      <w:r w:rsidR="009A23DD" w:rsidRPr="006F644E">
        <w:rPr>
          <w:rFonts w:ascii="Times New Roman" w:hAnsi="Times New Roman" w:cs="Times New Roman"/>
          <w:sz w:val="24"/>
          <w:szCs w:val="24"/>
        </w:rPr>
        <w:t xml:space="preserve"> </w:t>
      </w:r>
      <w:r w:rsidR="009D0DEF" w:rsidRPr="006F644E">
        <w:rPr>
          <w:rFonts w:ascii="Times New Roman" w:hAnsi="Times New Roman" w:cs="Times New Roman"/>
          <w:sz w:val="24"/>
          <w:szCs w:val="24"/>
        </w:rPr>
        <w:t>Samples were</w:t>
      </w:r>
      <w:r w:rsidR="009A23DD" w:rsidRPr="006F644E">
        <w:rPr>
          <w:rFonts w:ascii="Times New Roman" w:hAnsi="Times New Roman" w:cs="Times New Roman"/>
          <w:sz w:val="24"/>
          <w:szCs w:val="24"/>
        </w:rPr>
        <w:t xml:space="preserve"> considered to be above the limit of detection</w:t>
      </w:r>
      <w:ins w:id="781" w:author="Unemo Magnus, USÖ Labmed länsklinik" w:date="2016-11-15T15:33:00Z">
        <w:r w:rsidR="005F3BBC">
          <w:rPr>
            <w:rFonts w:ascii="Times New Roman" w:hAnsi="Times New Roman" w:cs="Times New Roman"/>
            <w:sz w:val="24"/>
            <w:szCs w:val="24"/>
          </w:rPr>
          <w:t>,</w:t>
        </w:r>
      </w:ins>
      <w:r w:rsidR="009A23DD" w:rsidRPr="006F644E">
        <w:rPr>
          <w:rFonts w:ascii="Times New Roman" w:hAnsi="Times New Roman" w:cs="Times New Roman"/>
          <w:sz w:val="24"/>
          <w:szCs w:val="24"/>
        </w:rPr>
        <w:t xml:space="preserve"> and therefore categorized as resistant</w:t>
      </w:r>
      <w:ins w:id="782" w:author="Unemo Magnus, USÖ Labmed länsklinik" w:date="2016-11-15T15:33:00Z">
        <w:r w:rsidR="005F3BBC">
          <w:rPr>
            <w:rFonts w:ascii="Times New Roman" w:hAnsi="Times New Roman" w:cs="Times New Roman"/>
            <w:sz w:val="24"/>
            <w:szCs w:val="24"/>
          </w:rPr>
          <w:t>,</w:t>
        </w:r>
      </w:ins>
      <w:r w:rsidR="009A23DD" w:rsidRPr="006F644E">
        <w:rPr>
          <w:rFonts w:ascii="Times New Roman" w:hAnsi="Times New Roman" w:cs="Times New Roman"/>
          <w:sz w:val="24"/>
          <w:szCs w:val="24"/>
        </w:rPr>
        <w:t xml:space="preserve"> if the antibiotic, at its highest </w:t>
      </w:r>
      <w:del w:id="783" w:author="Unemo Magnus, USÖ Labmed länsklinik" w:date="2016-11-15T15:32:00Z">
        <w:r w:rsidR="009A23DD" w:rsidRPr="006F644E" w:rsidDel="005F3BBC">
          <w:rPr>
            <w:rFonts w:ascii="Times New Roman" w:hAnsi="Times New Roman" w:cs="Times New Roman"/>
            <w:sz w:val="24"/>
            <w:szCs w:val="24"/>
          </w:rPr>
          <w:delText>level</w:delText>
        </w:r>
      </w:del>
      <w:ins w:id="784" w:author="Unemo Magnus, USÖ Labmed länsklinik" w:date="2016-11-15T15:32:00Z">
        <w:r w:rsidR="005F3BBC">
          <w:rPr>
            <w:rFonts w:ascii="Times New Roman" w:hAnsi="Times New Roman" w:cs="Times New Roman"/>
            <w:sz w:val="24"/>
            <w:szCs w:val="24"/>
          </w:rPr>
          <w:t>concentration</w:t>
        </w:r>
      </w:ins>
      <w:r w:rsidR="009A23DD" w:rsidRPr="006F644E">
        <w:rPr>
          <w:rFonts w:ascii="Times New Roman" w:hAnsi="Times New Roman" w:cs="Times New Roman"/>
          <w:sz w:val="24"/>
          <w:szCs w:val="24"/>
        </w:rPr>
        <w:t>, reduced viability by less than 20%.</w:t>
      </w:r>
      <w:r w:rsidR="009F2CCE" w:rsidRPr="006F644E">
        <w:rPr>
          <w:rFonts w:ascii="Times New Roman" w:hAnsi="Times New Roman" w:cs="Times New Roman"/>
          <w:sz w:val="24"/>
          <w:szCs w:val="24"/>
        </w:rPr>
        <w:t xml:space="preserve"> </w:t>
      </w:r>
      <w:r w:rsidR="001B7F86" w:rsidRPr="006F644E">
        <w:rPr>
          <w:rFonts w:ascii="Times New Roman" w:hAnsi="Times New Roman" w:cs="Times New Roman"/>
          <w:sz w:val="24"/>
          <w:szCs w:val="24"/>
        </w:rPr>
        <w:t xml:space="preserve">In cases </w:t>
      </w:r>
      <w:ins w:id="785" w:author="Unemo Magnus, USÖ Labmed länsklinik" w:date="2016-11-15T15:33:00Z">
        <w:r w:rsidR="005F3BBC">
          <w:rPr>
            <w:rFonts w:ascii="Times New Roman" w:hAnsi="Times New Roman" w:cs="Times New Roman"/>
            <w:sz w:val="24"/>
            <w:szCs w:val="24"/>
          </w:rPr>
          <w:t xml:space="preserve">where </w:t>
        </w:r>
      </w:ins>
      <w:r w:rsidR="001B7F86" w:rsidRPr="006F644E">
        <w:rPr>
          <w:rFonts w:ascii="Times New Roman" w:hAnsi="Times New Roman" w:cs="Times New Roman"/>
          <w:sz w:val="24"/>
          <w:szCs w:val="24"/>
        </w:rPr>
        <w:t>the upper asymptote was not defined (</w:t>
      </w:r>
      <w:r w:rsidR="009A23DD" w:rsidRPr="006F644E">
        <w:rPr>
          <w:rFonts w:ascii="Times New Roman" w:hAnsi="Times New Roman" w:cs="Times New Roman"/>
          <w:sz w:val="24"/>
          <w:szCs w:val="24"/>
        </w:rPr>
        <w:t>the lowest concentration reduced viability by more than 80%</w:t>
      </w:r>
      <w:r w:rsidR="001B7F86" w:rsidRPr="006F644E">
        <w:rPr>
          <w:rFonts w:ascii="Times New Roman" w:hAnsi="Times New Roman" w:cs="Times New Roman"/>
          <w:sz w:val="24"/>
          <w:szCs w:val="24"/>
        </w:rPr>
        <w:t xml:space="preserve">) or the </w:t>
      </w:r>
      <w:ins w:id="786" w:author="Unemo Magnus, USÖ Labmed länsklinik" w:date="2016-11-15T15:34:00Z">
        <w:r w:rsidR="005F3BBC">
          <w:rPr>
            <w:rFonts w:ascii="Times New Roman" w:hAnsi="Times New Roman" w:cs="Times New Roman"/>
            <w:sz w:val="24"/>
            <w:szCs w:val="24"/>
          </w:rPr>
          <w:t xml:space="preserve">values could not be modelled </w:t>
        </w:r>
      </w:ins>
      <w:del w:id="787" w:author="Unemo Magnus, USÖ Labmed länsklinik" w:date="2016-11-15T15:34:00Z">
        <w:r w:rsidR="001B7F86" w:rsidRPr="006F644E" w:rsidDel="005F3BBC">
          <w:rPr>
            <w:rFonts w:ascii="Times New Roman" w:hAnsi="Times New Roman" w:cs="Times New Roman"/>
            <w:sz w:val="24"/>
            <w:szCs w:val="24"/>
          </w:rPr>
          <w:delText xml:space="preserve">model could not </w:delText>
        </w:r>
      </w:del>
      <w:r w:rsidR="001B7F86" w:rsidRPr="006F644E">
        <w:rPr>
          <w:rFonts w:ascii="Times New Roman" w:hAnsi="Times New Roman" w:cs="Times New Roman"/>
          <w:sz w:val="24"/>
          <w:szCs w:val="24"/>
        </w:rPr>
        <w:t>due to poor data quality the sample was not included in the analysis</w:t>
      </w:r>
      <w:r w:rsidR="009A23DD" w:rsidRPr="006F644E">
        <w:rPr>
          <w:rFonts w:ascii="Times New Roman" w:hAnsi="Times New Roman" w:cs="Times New Roman"/>
          <w:sz w:val="24"/>
          <w:szCs w:val="24"/>
        </w:rPr>
        <w:t>.</w:t>
      </w:r>
      <w:r w:rsidR="002E2ADE" w:rsidRPr="006F644E">
        <w:rPr>
          <w:rFonts w:ascii="Times New Roman" w:hAnsi="Times New Roman" w:cs="Times New Roman"/>
          <w:sz w:val="24"/>
          <w:szCs w:val="24"/>
        </w:rPr>
        <w:t xml:space="preserve"> </w:t>
      </w:r>
      <w:r w:rsidR="001B7F86" w:rsidRPr="006F644E">
        <w:rPr>
          <w:rFonts w:ascii="Times New Roman" w:hAnsi="Times New Roman" w:cs="Times New Roman"/>
          <w:sz w:val="24"/>
          <w:szCs w:val="24"/>
        </w:rPr>
        <w:t>The E</w:t>
      </w:r>
      <w:r w:rsidR="00935F54" w:rsidRPr="006F644E">
        <w:rPr>
          <w:rFonts w:ascii="Times New Roman" w:hAnsi="Times New Roman" w:cs="Times New Roman"/>
          <w:sz w:val="24"/>
          <w:szCs w:val="24"/>
        </w:rPr>
        <w:t>C</w:t>
      </w:r>
      <w:r w:rsidR="00935F54" w:rsidRPr="006F644E">
        <w:rPr>
          <w:rFonts w:ascii="Times New Roman" w:hAnsi="Times New Roman" w:cs="Times New Roman"/>
          <w:sz w:val="24"/>
          <w:szCs w:val="24"/>
          <w:vertAlign w:val="subscript"/>
        </w:rPr>
        <w:t xml:space="preserve">50 </w:t>
      </w:r>
      <w:r w:rsidR="00935F54" w:rsidRPr="006F644E">
        <w:rPr>
          <w:rFonts w:ascii="Times New Roman" w:hAnsi="Times New Roman" w:cs="Times New Roman"/>
          <w:sz w:val="24"/>
          <w:szCs w:val="24"/>
        </w:rPr>
        <w:t>was measured for each of the anti</w:t>
      </w:r>
      <w:r w:rsidR="00425DF7" w:rsidRPr="006F644E">
        <w:rPr>
          <w:rFonts w:ascii="Times New Roman" w:hAnsi="Times New Roman" w:cs="Times New Roman"/>
          <w:sz w:val="24"/>
          <w:szCs w:val="24"/>
        </w:rPr>
        <w:t>microbial</w:t>
      </w:r>
      <w:ins w:id="788" w:author="Unemo Magnus, USÖ Labmed länsklinik" w:date="2016-11-17T12:40:00Z">
        <w:r w:rsidR="00E010EB">
          <w:rPr>
            <w:rFonts w:ascii="Times New Roman" w:hAnsi="Times New Roman" w:cs="Times New Roman"/>
            <w:sz w:val="24"/>
            <w:szCs w:val="24"/>
          </w:rPr>
          <w:t>-</w:t>
        </w:r>
      </w:ins>
      <w:del w:id="789" w:author="Unemo Magnus, USÖ Labmed länsklinik" w:date="2016-11-17T12:40:00Z">
        <w:r w:rsidR="00425DF7" w:rsidRPr="006F644E" w:rsidDel="00E010EB">
          <w:rPr>
            <w:rFonts w:ascii="Times New Roman" w:hAnsi="Times New Roman" w:cs="Times New Roman"/>
            <w:sz w:val="24"/>
            <w:szCs w:val="24"/>
          </w:rPr>
          <w:delText xml:space="preserve"> </w:delText>
        </w:r>
      </w:del>
      <w:r w:rsidR="00425DF7" w:rsidRPr="006F644E">
        <w:rPr>
          <w:rFonts w:ascii="Times New Roman" w:hAnsi="Times New Roman" w:cs="Times New Roman"/>
          <w:sz w:val="24"/>
          <w:szCs w:val="24"/>
        </w:rPr>
        <w:t>strain combinations</w:t>
      </w:r>
      <w:r w:rsidR="005C7312" w:rsidRPr="006F644E">
        <w:rPr>
          <w:rFonts w:ascii="Times New Roman" w:hAnsi="Times New Roman" w:cs="Times New Roman"/>
          <w:sz w:val="24"/>
          <w:szCs w:val="24"/>
        </w:rPr>
        <w:t>.</w:t>
      </w:r>
      <w:r w:rsidR="007C5470" w:rsidRPr="006F644E">
        <w:rPr>
          <w:rFonts w:ascii="Times New Roman" w:hAnsi="Times New Roman" w:cs="Times New Roman"/>
          <w:sz w:val="24"/>
          <w:szCs w:val="24"/>
        </w:rPr>
        <w:t xml:space="preserve">  </w:t>
      </w:r>
    </w:p>
    <w:p w14:paraId="1843D658" w14:textId="134BBEDF" w:rsidR="00CE4665" w:rsidRPr="006F644E" w:rsidDel="00E010EB" w:rsidRDefault="00CE4665">
      <w:pPr>
        <w:spacing w:after="0" w:line="480" w:lineRule="auto"/>
        <w:jc w:val="both"/>
        <w:rPr>
          <w:del w:id="790" w:author="Unemo Magnus, USÖ Labmed länsklinik" w:date="2016-11-17T12:45:00Z"/>
          <w:rFonts w:ascii="Times New Roman" w:hAnsi="Times New Roman" w:cs="Times New Roman"/>
          <w:sz w:val="24"/>
          <w:szCs w:val="24"/>
        </w:rPr>
        <w:pPrChange w:id="791" w:author="Unemo Magnus, USÖ Labmed länsklinik" w:date="2016-11-14T17:52:00Z">
          <w:pPr>
            <w:spacing w:line="480" w:lineRule="auto"/>
            <w:jc w:val="both"/>
          </w:pPr>
        </w:pPrChange>
      </w:pPr>
    </w:p>
    <w:p w14:paraId="6134EEF9" w14:textId="77777777" w:rsidR="00032A9C" w:rsidRDefault="00A0136E">
      <w:pPr>
        <w:spacing w:after="0" w:line="480" w:lineRule="auto"/>
        <w:ind w:firstLine="426"/>
        <w:jc w:val="both"/>
        <w:rPr>
          <w:ins w:id="792" w:author="valdes" w:date="2016-12-04T12:37:00Z"/>
          <w:rFonts w:ascii="Times New Roman" w:hAnsi="Times New Roman" w:cs="Times New Roman"/>
          <w:sz w:val="24"/>
          <w:szCs w:val="24"/>
        </w:rPr>
        <w:pPrChange w:id="793" w:author="Unemo Magnus, USÖ Labmed länsklinik" w:date="2016-11-17T12:40:00Z">
          <w:pPr>
            <w:spacing w:line="480" w:lineRule="auto"/>
            <w:jc w:val="both"/>
          </w:pPr>
        </w:pPrChange>
      </w:pPr>
      <w:commentRangeStart w:id="794"/>
      <w:r w:rsidRPr="006F644E">
        <w:rPr>
          <w:rFonts w:ascii="Times New Roman" w:hAnsi="Times New Roman" w:cs="Times New Roman"/>
          <w:sz w:val="24"/>
          <w:szCs w:val="24"/>
        </w:rPr>
        <w:t>The relationship between the EC</w:t>
      </w:r>
      <w:r w:rsidRPr="006F644E">
        <w:rPr>
          <w:rFonts w:ascii="Times New Roman" w:hAnsi="Times New Roman" w:cs="Times New Roman"/>
          <w:sz w:val="24"/>
          <w:szCs w:val="24"/>
          <w:vertAlign w:val="subscript"/>
        </w:rPr>
        <w:t>50</w:t>
      </w:r>
      <w:r w:rsidRPr="006F644E">
        <w:rPr>
          <w:rFonts w:ascii="Times New Roman" w:hAnsi="Times New Roman" w:cs="Times New Roman"/>
          <w:sz w:val="24"/>
          <w:szCs w:val="24"/>
        </w:rPr>
        <w:t xml:space="preserve"> and Etest was analysed using log-log regression. For each EC</w:t>
      </w:r>
      <w:r w:rsidRPr="006F644E">
        <w:rPr>
          <w:rFonts w:ascii="Times New Roman" w:hAnsi="Times New Roman" w:cs="Times New Roman"/>
          <w:sz w:val="24"/>
          <w:szCs w:val="24"/>
          <w:vertAlign w:val="subscript"/>
        </w:rPr>
        <w:t>50</w:t>
      </w:r>
      <w:ins w:id="795" w:author="Unemo Magnus, USÖ Labmed länsklinik" w:date="2016-11-17T12:45:00Z">
        <w:r w:rsidR="00E010EB">
          <w:rPr>
            <w:rFonts w:ascii="Times New Roman" w:hAnsi="Times New Roman" w:cs="Times New Roman"/>
            <w:sz w:val="24"/>
            <w:szCs w:val="24"/>
          </w:rPr>
          <w:t>,</w:t>
        </w:r>
      </w:ins>
      <w:r w:rsidRPr="006F644E">
        <w:rPr>
          <w:rFonts w:ascii="Times New Roman" w:hAnsi="Times New Roman" w:cs="Times New Roman"/>
          <w:sz w:val="24"/>
          <w:szCs w:val="24"/>
        </w:rPr>
        <w:t xml:space="preserve"> a corresponding </w:t>
      </w:r>
      <w:del w:id="796" w:author="Unemo Magnus, USÖ Labmed länsklinik" w:date="2016-11-17T12:41:00Z">
        <w:r w:rsidRPr="006F644E" w:rsidDel="00E010EB">
          <w:rPr>
            <w:rFonts w:ascii="Times New Roman" w:hAnsi="Times New Roman" w:cs="Times New Roman"/>
            <w:sz w:val="24"/>
            <w:szCs w:val="24"/>
          </w:rPr>
          <w:delText xml:space="preserve">Etest </w:delText>
        </w:r>
      </w:del>
      <w:ins w:id="797" w:author="Unemo Magnus, USÖ Labmed länsklinik" w:date="2016-11-17T12:41:00Z">
        <w:r w:rsidR="00E010EB">
          <w:rPr>
            <w:rFonts w:ascii="Times New Roman" w:hAnsi="Times New Roman" w:cs="Times New Roman"/>
            <w:sz w:val="24"/>
            <w:szCs w:val="24"/>
          </w:rPr>
          <w:t>MIC</w:t>
        </w:r>
        <w:r w:rsidR="00E010EB" w:rsidRPr="006F644E">
          <w:rPr>
            <w:rFonts w:ascii="Times New Roman" w:hAnsi="Times New Roman" w:cs="Times New Roman"/>
            <w:sz w:val="24"/>
            <w:szCs w:val="24"/>
          </w:rPr>
          <w:t xml:space="preserve"> </w:t>
        </w:r>
      </w:ins>
      <w:r w:rsidRPr="006F644E">
        <w:rPr>
          <w:rFonts w:ascii="Times New Roman" w:hAnsi="Times New Roman" w:cs="Times New Roman"/>
          <w:sz w:val="24"/>
          <w:szCs w:val="24"/>
        </w:rPr>
        <w:t xml:space="preserve">was predicted using the regression parameters of the </w:t>
      </w:r>
      <w:del w:id="798" w:author="Unemo Magnus, USÖ Labmed länsklinik" w:date="2016-11-17T12:45:00Z">
        <w:r w:rsidRPr="006F644E" w:rsidDel="00E010EB">
          <w:rPr>
            <w:rFonts w:ascii="Times New Roman" w:hAnsi="Times New Roman" w:cs="Times New Roman"/>
            <w:sz w:val="24"/>
            <w:szCs w:val="24"/>
          </w:rPr>
          <w:delText xml:space="preserve">training </w:delText>
        </w:r>
      </w:del>
      <w:ins w:id="799" w:author="Unemo Magnus, USÖ Labmed länsklinik" w:date="2016-11-17T12:45:00Z">
        <w:r w:rsidR="00E010EB">
          <w:rPr>
            <w:rFonts w:ascii="Times New Roman" w:hAnsi="Times New Roman" w:cs="Times New Roman"/>
            <w:sz w:val="24"/>
            <w:szCs w:val="24"/>
          </w:rPr>
          <w:t>initial</w:t>
        </w:r>
        <w:r w:rsidR="00E010EB" w:rsidRPr="006F644E">
          <w:rPr>
            <w:rFonts w:ascii="Times New Roman" w:hAnsi="Times New Roman" w:cs="Times New Roman"/>
            <w:sz w:val="24"/>
            <w:szCs w:val="24"/>
          </w:rPr>
          <w:t xml:space="preserve"> </w:t>
        </w:r>
      </w:ins>
      <w:r w:rsidRPr="006F644E">
        <w:rPr>
          <w:rFonts w:ascii="Times New Roman" w:hAnsi="Times New Roman" w:cs="Times New Roman"/>
          <w:sz w:val="24"/>
          <w:szCs w:val="24"/>
        </w:rPr>
        <w:t>data</w:t>
      </w:r>
      <w:ins w:id="800" w:author="Unemo Magnus, USÖ Labmed länsklinik" w:date="2016-11-17T12:45:00Z">
        <w:r w:rsidR="00E010EB">
          <w:rPr>
            <w:rFonts w:ascii="Times New Roman" w:hAnsi="Times New Roman" w:cs="Times New Roman"/>
            <w:sz w:val="24"/>
            <w:szCs w:val="24"/>
          </w:rPr>
          <w:t>set (84 blinded gonococcal strains)</w:t>
        </w:r>
      </w:ins>
      <w:r w:rsidRPr="006F644E">
        <w:rPr>
          <w:rFonts w:ascii="Times New Roman" w:hAnsi="Times New Roman" w:cs="Times New Roman"/>
          <w:sz w:val="24"/>
          <w:szCs w:val="24"/>
        </w:rPr>
        <w:t>.</w:t>
      </w:r>
      <w:r w:rsidR="00FE6559" w:rsidRPr="006F644E">
        <w:rPr>
          <w:rFonts w:ascii="Times New Roman" w:hAnsi="Times New Roman" w:cs="Times New Roman"/>
          <w:sz w:val="24"/>
          <w:szCs w:val="24"/>
        </w:rPr>
        <w:t xml:space="preserve"> Essential agreement </w:t>
      </w:r>
      <w:del w:id="801" w:author="Unemo Magnus, USÖ Labmed länsklinik" w:date="2016-11-17T12:44:00Z">
        <w:r w:rsidR="00FE6559" w:rsidRPr="006F644E" w:rsidDel="00E010EB">
          <w:rPr>
            <w:rFonts w:ascii="Times New Roman" w:hAnsi="Times New Roman" w:cs="Times New Roman"/>
            <w:sz w:val="24"/>
            <w:szCs w:val="24"/>
          </w:rPr>
          <w:delText xml:space="preserve">(EA) </w:delText>
        </w:r>
      </w:del>
      <w:r w:rsidR="00FE6559" w:rsidRPr="006F644E">
        <w:rPr>
          <w:rFonts w:ascii="Times New Roman" w:hAnsi="Times New Roman" w:cs="Times New Roman"/>
          <w:sz w:val="24"/>
          <w:szCs w:val="24"/>
        </w:rPr>
        <w:t xml:space="preserve">was defined as the percentage of strains </w:t>
      </w:r>
      <w:del w:id="802" w:author="Unemo Magnus, USÖ Labmed länsklinik" w:date="2016-11-17T12:47:00Z">
        <w:r w:rsidR="00FE6559" w:rsidRPr="006F644E" w:rsidDel="00AF6E2E">
          <w:rPr>
            <w:rFonts w:ascii="Times New Roman" w:hAnsi="Times New Roman" w:cs="Times New Roman"/>
            <w:sz w:val="24"/>
            <w:szCs w:val="24"/>
          </w:rPr>
          <w:delText xml:space="preserve">falling </w:delText>
        </w:r>
      </w:del>
      <w:ins w:id="803" w:author="Unemo Magnus, USÖ Labmed länsklinik" w:date="2016-11-17T12:47:00Z">
        <w:r w:rsidR="00AF6E2E">
          <w:rPr>
            <w:rFonts w:ascii="Times New Roman" w:hAnsi="Times New Roman" w:cs="Times New Roman"/>
            <w:sz w:val="24"/>
            <w:szCs w:val="24"/>
          </w:rPr>
          <w:t>with predicted MICs</w:t>
        </w:r>
        <w:r w:rsidR="00AF6E2E" w:rsidRPr="006F644E">
          <w:rPr>
            <w:rFonts w:ascii="Times New Roman" w:hAnsi="Times New Roman" w:cs="Times New Roman"/>
            <w:sz w:val="24"/>
            <w:szCs w:val="24"/>
          </w:rPr>
          <w:t xml:space="preserve"> </w:t>
        </w:r>
      </w:ins>
      <w:r w:rsidR="00FE6559" w:rsidRPr="006F644E">
        <w:rPr>
          <w:rFonts w:ascii="Times New Roman" w:hAnsi="Times New Roman" w:cs="Times New Roman"/>
          <w:sz w:val="24"/>
          <w:szCs w:val="24"/>
        </w:rPr>
        <w:t xml:space="preserve">within </w:t>
      </w:r>
      <w:ins w:id="804" w:author="Unemo Magnus, USÖ Labmed länsklinik" w:date="2016-11-17T12:46:00Z">
        <w:r w:rsidR="00E010EB">
          <w:rPr>
            <w:rFonts w:ascii="Times New Roman" w:hAnsi="Times New Roman" w:cs="Times New Roman"/>
            <w:sz w:val="24"/>
            <w:szCs w:val="24"/>
          </w:rPr>
          <w:t>±1</w:t>
        </w:r>
      </w:ins>
      <w:del w:id="805" w:author="Unemo Magnus, USÖ Labmed länsklinik" w:date="2016-11-17T12:46:00Z">
        <w:r w:rsidR="00FE6559" w:rsidRPr="006F644E" w:rsidDel="00E010EB">
          <w:rPr>
            <w:rFonts w:ascii="Times New Roman" w:hAnsi="Times New Roman" w:cs="Times New Roman"/>
            <w:sz w:val="24"/>
            <w:szCs w:val="24"/>
          </w:rPr>
          <w:delText>+/- one</w:delText>
        </w:r>
      </w:del>
      <w:r w:rsidR="00FE6559" w:rsidRPr="006F644E">
        <w:rPr>
          <w:rFonts w:ascii="Times New Roman" w:hAnsi="Times New Roman" w:cs="Times New Roman"/>
          <w:sz w:val="24"/>
          <w:szCs w:val="24"/>
        </w:rPr>
        <w:t xml:space="preserve"> doubling dilution </w:t>
      </w:r>
      <w:ins w:id="806" w:author="Unemo Magnus, USÖ Labmed länsklinik" w:date="2016-11-17T12:48:00Z">
        <w:r w:rsidR="00B6403F">
          <w:rPr>
            <w:rFonts w:ascii="Times New Roman" w:hAnsi="Times New Roman" w:cs="Times New Roman"/>
            <w:sz w:val="24"/>
            <w:szCs w:val="24"/>
          </w:rPr>
          <w:t xml:space="preserve">of Etest MICs </w:t>
        </w:r>
      </w:ins>
      <w:r w:rsidR="00FE6559" w:rsidRPr="006F644E">
        <w:rPr>
          <w:rFonts w:ascii="Times New Roman" w:hAnsi="Times New Roman" w:cs="Times New Roman"/>
          <w:sz w:val="24"/>
          <w:szCs w:val="24"/>
        </w:rPr>
        <w:t xml:space="preserve">of evaluable strains (not above or below limit of detection). </w:t>
      </w:r>
      <w:del w:id="807" w:author="Unemo Magnus, USÖ Labmed länsklinik" w:date="2016-11-17T12:47:00Z">
        <w:r w:rsidRPr="006F644E" w:rsidDel="00AF6E2E">
          <w:rPr>
            <w:rFonts w:ascii="Times New Roman" w:hAnsi="Times New Roman" w:cs="Times New Roman"/>
            <w:sz w:val="24"/>
            <w:szCs w:val="24"/>
          </w:rPr>
          <w:delText xml:space="preserve"> </w:delText>
        </w:r>
      </w:del>
      <w:del w:id="808" w:author="valdes" w:date="2016-12-04T12:37:00Z">
        <w:r w:rsidRPr="006F644E" w:rsidDel="00032A9C">
          <w:rPr>
            <w:rFonts w:ascii="Times New Roman" w:hAnsi="Times New Roman" w:cs="Times New Roman"/>
            <w:sz w:val="24"/>
            <w:szCs w:val="24"/>
          </w:rPr>
          <w:delText>The analysis of the precision of th</w:delText>
        </w:r>
        <w:r w:rsidR="00FE6559" w:rsidRPr="006F644E" w:rsidDel="00032A9C">
          <w:rPr>
            <w:rFonts w:ascii="Times New Roman" w:hAnsi="Times New Roman" w:cs="Times New Roman"/>
            <w:sz w:val="24"/>
            <w:szCs w:val="24"/>
          </w:rPr>
          <w:delText>e</w:delText>
        </w:r>
        <w:r w:rsidRPr="006F644E" w:rsidDel="00032A9C">
          <w:rPr>
            <w:rFonts w:ascii="Times New Roman" w:hAnsi="Times New Roman" w:cs="Times New Roman"/>
            <w:sz w:val="24"/>
            <w:szCs w:val="24"/>
          </w:rPr>
          <w:delText xml:space="preserve"> prediction needs to take in </w:delText>
        </w:r>
      </w:del>
      <w:ins w:id="809" w:author="Unemo Magnus, USÖ Labmed länsklinik" w:date="2016-11-17T12:41:00Z">
        <w:del w:id="810" w:author="valdes" w:date="2016-12-04T12:37:00Z">
          <w:r w:rsidR="00E010EB" w:rsidDel="00032A9C">
            <w:rPr>
              <w:rFonts w:ascii="Times New Roman" w:hAnsi="Times New Roman" w:cs="Times New Roman"/>
              <w:sz w:val="24"/>
              <w:szCs w:val="24"/>
            </w:rPr>
            <w:delText>into</w:delText>
          </w:r>
          <w:r w:rsidR="00E010EB" w:rsidRPr="006F644E" w:rsidDel="00032A9C">
            <w:rPr>
              <w:rFonts w:ascii="Times New Roman" w:hAnsi="Times New Roman" w:cs="Times New Roman"/>
              <w:sz w:val="24"/>
              <w:szCs w:val="24"/>
            </w:rPr>
            <w:delText xml:space="preserve"> </w:delText>
          </w:r>
        </w:del>
      </w:ins>
      <w:del w:id="811" w:author="valdes" w:date="2016-12-04T12:37:00Z">
        <w:r w:rsidRPr="006F644E" w:rsidDel="00032A9C">
          <w:rPr>
            <w:rFonts w:ascii="Times New Roman" w:hAnsi="Times New Roman" w:cs="Times New Roman"/>
            <w:sz w:val="24"/>
            <w:szCs w:val="24"/>
          </w:rPr>
          <w:delText>account the estimation error of the EC</w:delText>
        </w:r>
        <w:r w:rsidRPr="006F644E" w:rsidDel="00032A9C">
          <w:rPr>
            <w:rFonts w:ascii="Times New Roman" w:hAnsi="Times New Roman" w:cs="Times New Roman"/>
            <w:sz w:val="24"/>
            <w:szCs w:val="24"/>
            <w:vertAlign w:val="subscript"/>
          </w:rPr>
          <w:delText>50</w:delText>
        </w:r>
        <w:r w:rsidRPr="006F644E" w:rsidDel="00032A9C">
          <w:rPr>
            <w:rFonts w:ascii="Times New Roman" w:hAnsi="Times New Roman" w:cs="Times New Roman"/>
            <w:sz w:val="24"/>
            <w:szCs w:val="24"/>
          </w:rPr>
          <w:delText xml:space="preserve"> </w:delText>
        </w:r>
        <w:r w:rsidRPr="006F644E" w:rsidDel="00032A9C">
          <w:rPr>
            <w:rFonts w:ascii="Times New Roman" w:hAnsi="Times New Roman" w:cs="Times New Roman"/>
            <w:sz w:val="24"/>
            <w:szCs w:val="24"/>
          </w:rPr>
          <w:lastRenderedPageBreak/>
          <w:delText>parameter in the dose</w:delText>
        </w:r>
      </w:del>
      <w:ins w:id="812" w:author="Unemo Magnus, USÖ Labmed länsklinik" w:date="2016-11-17T15:36:00Z">
        <w:del w:id="813" w:author="valdes" w:date="2016-12-04T12:37:00Z">
          <w:r w:rsidR="009D6496" w:rsidDel="00032A9C">
            <w:rPr>
              <w:rFonts w:ascii="Times New Roman" w:hAnsi="Times New Roman" w:cs="Times New Roman"/>
              <w:sz w:val="24"/>
              <w:szCs w:val="24"/>
            </w:rPr>
            <w:delText>-</w:delText>
          </w:r>
        </w:del>
      </w:ins>
      <w:del w:id="814" w:author="valdes" w:date="2016-12-04T12:37:00Z">
        <w:r w:rsidRPr="006F644E" w:rsidDel="00032A9C">
          <w:rPr>
            <w:rFonts w:ascii="Times New Roman" w:hAnsi="Times New Roman" w:cs="Times New Roman"/>
            <w:sz w:val="24"/>
            <w:szCs w:val="24"/>
          </w:rPr>
          <w:delText xml:space="preserve"> response method. Bootstrapping was therefore used to compute appropriate </w:delText>
        </w:r>
      </w:del>
      <w:ins w:id="815" w:author="Unemo Magnus, USÖ Labmed länsklinik" w:date="2016-11-17T12:50:00Z">
        <w:del w:id="816" w:author="valdes" w:date="2016-12-04T12:37:00Z">
          <w:r w:rsidR="00B6403F" w:rsidDel="00032A9C">
            <w:rPr>
              <w:rFonts w:ascii="Times New Roman" w:hAnsi="Times New Roman" w:cs="Times New Roman"/>
              <w:sz w:val="24"/>
              <w:szCs w:val="24"/>
            </w:rPr>
            <w:delText>CIs</w:delText>
          </w:r>
        </w:del>
      </w:ins>
      <w:del w:id="817" w:author="valdes" w:date="2016-12-04T12:37:00Z">
        <w:r w:rsidRPr="006F644E" w:rsidDel="00032A9C">
          <w:rPr>
            <w:rFonts w:ascii="Times New Roman" w:hAnsi="Times New Roman" w:cs="Times New Roman"/>
            <w:sz w:val="24"/>
            <w:szCs w:val="24"/>
          </w:rPr>
          <w:delText xml:space="preserve">confidence intervals. Bootstrapping consists in </w:delText>
        </w:r>
      </w:del>
      <w:ins w:id="818" w:author="Unemo Magnus, USÖ Labmed länsklinik" w:date="2016-11-15T15:35:00Z">
        <w:del w:id="819" w:author="valdes" w:date="2016-12-04T12:37:00Z">
          <w:r w:rsidR="009E4A85" w:rsidDel="00032A9C">
            <w:rPr>
              <w:rFonts w:ascii="Times New Roman" w:hAnsi="Times New Roman" w:cs="Times New Roman"/>
              <w:sz w:val="24"/>
              <w:szCs w:val="24"/>
            </w:rPr>
            <w:delText>of</w:delText>
          </w:r>
          <w:r w:rsidR="009E4A85" w:rsidRPr="006F644E" w:rsidDel="00032A9C">
            <w:rPr>
              <w:rFonts w:ascii="Times New Roman" w:hAnsi="Times New Roman" w:cs="Times New Roman"/>
              <w:sz w:val="24"/>
              <w:szCs w:val="24"/>
            </w:rPr>
            <w:delText xml:space="preserve"> </w:delText>
          </w:r>
        </w:del>
      </w:ins>
      <w:del w:id="820" w:author="valdes" w:date="2016-12-04T12:37:00Z">
        <w:r w:rsidRPr="006F644E" w:rsidDel="00032A9C">
          <w:rPr>
            <w:rFonts w:ascii="Times New Roman" w:hAnsi="Times New Roman" w:cs="Times New Roman"/>
            <w:sz w:val="24"/>
            <w:szCs w:val="24"/>
          </w:rPr>
          <w:delText>estimating the properties of an estimator by resampling, with replacement, from a set of observations. The key assumption is that the observed distribution of a given sample approximates the underling population distribution from which the sample is drawn. Therefore, correct C</w:delText>
        </w:r>
      </w:del>
      <w:ins w:id="821" w:author="Unemo Magnus, USÖ Labmed länsklinik" w:date="2016-11-17T12:42:00Z">
        <w:del w:id="822" w:author="valdes" w:date="2016-12-04T12:37:00Z">
          <w:r w:rsidR="00E010EB" w:rsidDel="00032A9C">
            <w:rPr>
              <w:rFonts w:ascii="Times New Roman" w:hAnsi="Times New Roman" w:cs="Times New Roman"/>
              <w:sz w:val="24"/>
              <w:szCs w:val="24"/>
            </w:rPr>
            <w:delText>I</w:delText>
          </w:r>
        </w:del>
      </w:ins>
      <w:del w:id="823" w:author="valdes" w:date="2016-12-04T12:37:00Z">
        <w:r w:rsidR="00E010EB" w:rsidRPr="006F644E" w:rsidDel="00032A9C">
          <w:rPr>
            <w:rFonts w:ascii="Times New Roman" w:hAnsi="Times New Roman" w:cs="Times New Roman"/>
            <w:sz w:val="24"/>
            <w:szCs w:val="24"/>
          </w:rPr>
          <w:delText>i</w:delText>
        </w:r>
      </w:del>
      <w:ins w:id="824" w:author="Unemo Magnus, USÖ Labmed länsklinik" w:date="2016-11-17T12:42:00Z">
        <w:del w:id="825" w:author="valdes" w:date="2016-12-04T12:37:00Z">
          <w:r w:rsidR="00E010EB" w:rsidDel="00032A9C">
            <w:rPr>
              <w:rFonts w:ascii="Times New Roman" w:hAnsi="Times New Roman" w:cs="Times New Roman"/>
              <w:sz w:val="24"/>
              <w:szCs w:val="24"/>
            </w:rPr>
            <w:delText>s</w:delText>
          </w:r>
        </w:del>
      </w:ins>
      <w:del w:id="826" w:author="valdes" w:date="2016-12-04T12:37:00Z">
        <w:r w:rsidRPr="006F644E" w:rsidDel="00032A9C">
          <w:rPr>
            <w:rFonts w:ascii="Times New Roman" w:hAnsi="Times New Roman" w:cs="Times New Roman"/>
            <w:sz w:val="24"/>
            <w:szCs w:val="24"/>
          </w:rPr>
          <w:delText xml:space="preserve"> are </w:delText>
        </w:r>
      </w:del>
      <w:ins w:id="827" w:author="Unemo Magnus, USÖ Labmed länsklinik" w:date="2016-11-17T12:42:00Z">
        <w:del w:id="828" w:author="valdes" w:date="2016-12-04T12:37:00Z">
          <w:r w:rsidR="00E010EB" w:rsidDel="00032A9C">
            <w:rPr>
              <w:rFonts w:ascii="Times New Roman" w:hAnsi="Times New Roman" w:cs="Times New Roman"/>
              <w:sz w:val="24"/>
              <w:szCs w:val="24"/>
            </w:rPr>
            <w:delText>were</w:delText>
          </w:r>
          <w:r w:rsidR="00E010EB" w:rsidRPr="006F644E" w:rsidDel="00032A9C">
            <w:rPr>
              <w:rFonts w:ascii="Times New Roman" w:hAnsi="Times New Roman" w:cs="Times New Roman"/>
              <w:sz w:val="24"/>
              <w:szCs w:val="24"/>
            </w:rPr>
            <w:delText xml:space="preserve"> </w:delText>
          </w:r>
        </w:del>
      </w:ins>
      <w:del w:id="829" w:author="valdes" w:date="2016-12-04T12:37:00Z">
        <w:r w:rsidRPr="006F644E" w:rsidDel="00032A9C">
          <w:rPr>
            <w:rFonts w:ascii="Times New Roman" w:hAnsi="Times New Roman" w:cs="Times New Roman"/>
            <w:sz w:val="24"/>
            <w:szCs w:val="24"/>
          </w:rPr>
          <w:delText>derived by resampling both the EC</w:delText>
        </w:r>
        <w:r w:rsidRPr="006F644E" w:rsidDel="00032A9C">
          <w:rPr>
            <w:rFonts w:ascii="Times New Roman" w:hAnsi="Times New Roman" w:cs="Times New Roman"/>
            <w:sz w:val="24"/>
            <w:szCs w:val="24"/>
            <w:vertAlign w:val="subscript"/>
          </w:rPr>
          <w:delText>50</w:delText>
        </w:r>
        <w:r w:rsidRPr="006F644E" w:rsidDel="00032A9C">
          <w:rPr>
            <w:rFonts w:ascii="Times New Roman" w:hAnsi="Times New Roman" w:cs="Times New Roman"/>
            <w:sz w:val="24"/>
            <w:szCs w:val="24"/>
          </w:rPr>
          <w:delText xml:space="preserve"> and the parameters or </w:delText>
        </w:r>
      </w:del>
      <w:ins w:id="830" w:author="Unemo Magnus, USÖ Labmed länsklinik" w:date="2016-11-17T12:42:00Z">
        <w:del w:id="831" w:author="valdes" w:date="2016-12-04T12:37:00Z">
          <w:r w:rsidR="00E010EB" w:rsidDel="00032A9C">
            <w:rPr>
              <w:rFonts w:ascii="Times New Roman" w:hAnsi="Times New Roman" w:cs="Times New Roman"/>
              <w:sz w:val="24"/>
              <w:szCs w:val="24"/>
            </w:rPr>
            <w:delText>of</w:delText>
          </w:r>
          <w:r w:rsidR="00E010EB" w:rsidRPr="006F644E" w:rsidDel="00032A9C">
            <w:rPr>
              <w:rFonts w:ascii="Times New Roman" w:hAnsi="Times New Roman" w:cs="Times New Roman"/>
              <w:sz w:val="24"/>
              <w:szCs w:val="24"/>
            </w:rPr>
            <w:delText xml:space="preserve"> </w:delText>
          </w:r>
        </w:del>
      </w:ins>
      <w:del w:id="832" w:author="valdes" w:date="2016-12-04T12:37:00Z">
        <w:r w:rsidRPr="006F644E" w:rsidDel="00032A9C">
          <w:rPr>
            <w:rFonts w:ascii="Times New Roman" w:hAnsi="Times New Roman" w:cs="Times New Roman"/>
            <w:sz w:val="24"/>
            <w:szCs w:val="24"/>
          </w:rPr>
          <w:delText>the log-log model. The resampling of the EC</w:delText>
        </w:r>
        <w:r w:rsidRPr="006F644E" w:rsidDel="00032A9C">
          <w:rPr>
            <w:rFonts w:ascii="Times New Roman" w:hAnsi="Times New Roman" w:cs="Times New Roman"/>
            <w:sz w:val="24"/>
            <w:szCs w:val="24"/>
            <w:vertAlign w:val="subscript"/>
          </w:rPr>
          <w:delText>50</w:delText>
        </w:r>
        <w:r w:rsidRPr="006F644E" w:rsidDel="00032A9C">
          <w:rPr>
            <w:rFonts w:ascii="Times New Roman" w:hAnsi="Times New Roman" w:cs="Times New Roman"/>
            <w:sz w:val="24"/>
            <w:szCs w:val="24"/>
          </w:rPr>
          <w:delText xml:space="preserve"> </w:delText>
        </w:r>
      </w:del>
      <w:ins w:id="833" w:author="Unemo Magnus, USÖ Labmed länsklinik" w:date="2016-11-17T12:53:00Z">
        <w:del w:id="834" w:author="valdes" w:date="2016-12-04T12:37:00Z">
          <w:r w:rsidR="00B6403F" w:rsidDel="00032A9C">
            <w:rPr>
              <w:rFonts w:ascii="Times New Roman" w:hAnsi="Times New Roman" w:cs="Times New Roman"/>
              <w:sz w:val="24"/>
              <w:szCs w:val="24"/>
            </w:rPr>
            <w:delText xml:space="preserve">was </w:delText>
          </w:r>
        </w:del>
      </w:ins>
      <w:del w:id="835" w:author="valdes" w:date="2016-12-04T12:37:00Z">
        <w:r w:rsidRPr="006F644E" w:rsidDel="00032A9C">
          <w:rPr>
            <w:rFonts w:ascii="Times New Roman" w:hAnsi="Times New Roman" w:cs="Times New Roman"/>
            <w:sz w:val="24"/>
            <w:szCs w:val="24"/>
          </w:rPr>
          <w:delText xml:space="preserve">is performed in two steps as for some observations the standard deviation in the dose response </w:delText>
        </w:r>
      </w:del>
      <w:ins w:id="836" w:author="Unemo Magnus, USÖ Labmed länsklinik" w:date="2016-11-17T12:53:00Z">
        <w:del w:id="837" w:author="valdes" w:date="2016-12-04T12:37:00Z">
          <w:r w:rsidR="00B6403F" w:rsidDel="00032A9C">
            <w:rPr>
              <w:rFonts w:ascii="Times New Roman" w:hAnsi="Times New Roman" w:cs="Times New Roman"/>
              <w:sz w:val="24"/>
              <w:szCs w:val="24"/>
            </w:rPr>
            <w:delText xml:space="preserve">was </w:delText>
          </w:r>
        </w:del>
      </w:ins>
      <w:del w:id="838" w:author="valdes" w:date="2016-12-04T12:37:00Z">
        <w:r w:rsidRPr="006F644E" w:rsidDel="00032A9C">
          <w:rPr>
            <w:rFonts w:ascii="Times New Roman" w:hAnsi="Times New Roman" w:cs="Times New Roman"/>
            <w:sz w:val="24"/>
            <w:szCs w:val="24"/>
          </w:rPr>
          <w:delText>is relative</w:delText>
        </w:r>
        <w:r w:rsidR="00171A47" w:rsidRPr="006F644E" w:rsidDel="00032A9C">
          <w:rPr>
            <w:rFonts w:ascii="Times New Roman" w:hAnsi="Times New Roman" w:cs="Times New Roman"/>
            <w:sz w:val="24"/>
            <w:szCs w:val="24"/>
          </w:rPr>
          <w:delText xml:space="preserve">ly high, resulting in negative estimates </w:delText>
        </w:r>
        <w:r w:rsidR="00720B38" w:rsidRPr="006F644E" w:rsidDel="00032A9C">
          <w:rPr>
            <w:rFonts w:ascii="Times New Roman" w:hAnsi="Times New Roman" w:cs="Times New Roman"/>
            <w:sz w:val="24"/>
            <w:szCs w:val="24"/>
          </w:rPr>
          <w:delText>rendering logarithmisation impossible</w:delText>
        </w:r>
        <w:r w:rsidRPr="006F644E" w:rsidDel="00032A9C">
          <w:rPr>
            <w:rFonts w:ascii="Times New Roman" w:hAnsi="Times New Roman" w:cs="Times New Roman"/>
            <w:sz w:val="24"/>
            <w:szCs w:val="24"/>
          </w:rPr>
          <w:delText xml:space="preserve">. Therefore, </w:delText>
        </w:r>
        <w:r w:rsidR="00171A47" w:rsidRPr="006F644E" w:rsidDel="00032A9C">
          <w:rPr>
            <w:rFonts w:ascii="Times New Roman" w:hAnsi="Times New Roman" w:cs="Times New Roman"/>
            <w:sz w:val="24"/>
            <w:szCs w:val="24"/>
          </w:rPr>
          <w:delText xml:space="preserve">initially </w:delText>
        </w:r>
        <w:r w:rsidRPr="006F644E" w:rsidDel="00032A9C">
          <w:rPr>
            <w:rFonts w:ascii="Times New Roman" w:hAnsi="Times New Roman" w:cs="Times New Roman"/>
            <w:sz w:val="24"/>
            <w:szCs w:val="24"/>
          </w:rPr>
          <w:delText xml:space="preserve">a first sample of size </w:delText>
        </w:r>
        <w:r w:rsidR="00171A47" w:rsidRPr="006F644E" w:rsidDel="00032A9C">
          <w:rPr>
            <w:rFonts w:ascii="Times New Roman" w:hAnsi="Times New Roman" w:cs="Times New Roman"/>
            <w:sz w:val="24"/>
            <w:szCs w:val="24"/>
          </w:rPr>
          <w:delText>2</w:delText>
        </w:r>
      </w:del>
      <w:ins w:id="839" w:author="Unemo Magnus, USÖ Labmed länsklinik" w:date="2016-11-17T12:41:00Z">
        <w:del w:id="840" w:author="valdes" w:date="2016-12-04T12:37:00Z">
          <w:r w:rsidR="00E010EB" w:rsidDel="00032A9C">
            <w:rPr>
              <w:rFonts w:ascii="Times New Roman" w:hAnsi="Times New Roman" w:cs="Times New Roman"/>
              <w:sz w:val="24"/>
              <w:szCs w:val="24"/>
            </w:rPr>
            <w:delText>×</w:delText>
          </w:r>
        </w:del>
      </w:ins>
      <w:del w:id="841" w:author="valdes" w:date="2016-12-04T12:37:00Z">
        <w:r w:rsidR="00171A47" w:rsidRPr="006F644E" w:rsidDel="00032A9C">
          <w:rPr>
            <w:rFonts w:ascii="Times New Roman" w:hAnsi="Times New Roman" w:cs="Times New Roman"/>
            <w:sz w:val="24"/>
            <w:szCs w:val="24"/>
          </w:rPr>
          <w:delText>*</w:delText>
        </w:r>
        <w:r w:rsidRPr="006F644E" w:rsidDel="00032A9C">
          <w:rPr>
            <w:rFonts w:ascii="Times New Roman" w:hAnsi="Times New Roman" w:cs="Times New Roman"/>
            <w:sz w:val="24"/>
            <w:szCs w:val="24"/>
          </w:rPr>
          <w:delText>10</w:delText>
        </w:r>
        <w:r w:rsidRPr="006F644E" w:rsidDel="00032A9C">
          <w:rPr>
            <w:rFonts w:ascii="Times New Roman" w:hAnsi="Times New Roman" w:cs="Times New Roman"/>
            <w:sz w:val="24"/>
            <w:szCs w:val="24"/>
            <w:vertAlign w:val="superscript"/>
          </w:rPr>
          <w:delText>5</w:delText>
        </w:r>
        <w:r w:rsidRPr="006F644E" w:rsidDel="00032A9C">
          <w:rPr>
            <w:rFonts w:ascii="Times New Roman" w:hAnsi="Times New Roman" w:cs="Times New Roman"/>
            <w:sz w:val="24"/>
            <w:szCs w:val="24"/>
          </w:rPr>
          <w:delText xml:space="preserve"> is </w:delText>
        </w:r>
      </w:del>
      <w:ins w:id="842" w:author="Unemo Magnus, USÖ Labmed länsklinik" w:date="2016-11-17T12:54:00Z">
        <w:del w:id="843" w:author="valdes" w:date="2016-12-04T12:37:00Z">
          <w:r w:rsidR="00B6403F" w:rsidDel="00032A9C">
            <w:rPr>
              <w:rFonts w:ascii="Times New Roman" w:hAnsi="Times New Roman" w:cs="Times New Roman"/>
              <w:sz w:val="24"/>
              <w:szCs w:val="24"/>
            </w:rPr>
            <w:delText>was</w:delText>
          </w:r>
          <w:r w:rsidR="00B6403F" w:rsidRPr="006F644E" w:rsidDel="00032A9C">
            <w:rPr>
              <w:rFonts w:ascii="Times New Roman" w:hAnsi="Times New Roman" w:cs="Times New Roman"/>
              <w:sz w:val="24"/>
              <w:szCs w:val="24"/>
            </w:rPr>
            <w:delText xml:space="preserve"> </w:delText>
          </w:r>
        </w:del>
      </w:ins>
      <w:del w:id="844" w:author="valdes" w:date="2016-12-04T12:37:00Z">
        <w:r w:rsidRPr="006F644E" w:rsidDel="00032A9C">
          <w:rPr>
            <w:rFonts w:ascii="Times New Roman" w:hAnsi="Times New Roman" w:cs="Times New Roman"/>
            <w:sz w:val="24"/>
            <w:szCs w:val="24"/>
          </w:rPr>
          <w:delText xml:space="preserve">drawn from a normal distribution </w:delText>
        </w:r>
        <w:r w:rsidR="00171A47" w:rsidRPr="006F644E" w:rsidDel="00032A9C">
          <w:rPr>
            <w:rFonts w:ascii="Times New Roman" w:hAnsi="Times New Roman" w:cs="Times New Roman"/>
            <w:sz w:val="24"/>
            <w:szCs w:val="24"/>
          </w:rPr>
          <w:delText>(</w:delText>
        </w:r>
        <w:r w:rsidRPr="006F644E" w:rsidDel="00032A9C">
          <w:rPr>
            <w:rFonts w:ascii="Times New Roman" w:hAnsi="Times New Roman" w:cs="Times New Roman"/>
            <w:sz w:val="24"/>
            <w:szCs w:val="24"/>
          </w:rPr>
          <w:delText>EC</w:delText>
        </w:r>
        <w:r w:rsidRPr="006F644E" w:rsidDel="00032A9C">
          <w:rPr>
            <w:rFonts w:ascii="Times New Roman" w:hAnsi="Times New Roman" w:cs="Times New Roman"/>
            <w:sz w:val="24"/>
            <w:szCs w:val="24"/>
            <w:vertAlign w:val="subscript"/>
          </w:rPr>
          <w:delText>50</w:delText>
        </w:r>
        <w:r w:rsidRPr="006F644E" w:rsidDel="00032A9C">
          <w:rPr>
            <w:rFonts w:ascii="Times New Roman" w:hAnsi="Times New Roman" w:cs="Times New Roman"/>
            <w:sz w:val="24"/>
            <w:szCs w:val="24"/>
          </w:rPr>
          <w:delText xml:space="preserve"> and standard deviation as parameters</w:delText>
        </w:r>
        <w:r w:rsidR="00171A47" w:rsidRPr="006F644E" w:rsidDel="00032A9C">
          <w:rPr>
            <w:rFonts w:ascii="Times New Roman" w:hAnsi="Times New Roman" w:cs="Times New Roman"/>
            <w:sz w:val="24"/>
            <w:szCs w:val="24"/>
          </w:rPr>
          <w:delText>)</w:delText>
        </w:r>
        <w:r w:rsidRPr="006F644E" w:rsidDel="00032A9C">
          <w:rPr>
            <w:rFonts w:ascii="Times New Roman" w:hAnsi="Times New Roman" w:cs="Times New Roman"/>
            <w:sz w:val="24"/>
            <w:szCs w:val="24"/>
          </w:rPr>
          <w:delText xml:space="preserve">. </w:delText>
        </w:r>
        <w:r w:rsidR="00171A47" w:rsidRPr="006F644E" w:rsidDel="00032A9C">
          <w:rPr>
            <w:rFonts w:ascii="Times New Roman" w:hAnsi="Times New Roman" w:cs="Times New Roman"/>
            <w:sz w:val="24"/>
            <w:szCs w:val="24"/>
          </w:rPr>
          <w:delText>After</w:delText>
        </w:r>
        <w:r w:rsidRPr="006F644E" w:rsidDel="00032A9C">
          <w:rPr>
            <w:rFonts w:ascii="Times New Roman" w:hAnsi="Times New Roman" w:cs="Times New Roman"/>
            <w:sz w:val="24"/>
            <w:szCs w:val="24"/>
          </w:rPr>
          <w:delText xml:space="preserve"> dropping the negative values, 10</w:delText>
        </w:r>
        <w:r w:rsidRPr="006F644E" w:rsidDel="00032A9C">
          <w:rPr>
            <w:rFonts w:ascii="Times New Roman" w:hAnsi="Times New Roman" w:cs="Times New Roman"/>
            <w:sz w:val="24"/>
            <w:szCs w:val="24"/>
            <w:vertAlign w:val="superscript"/>
          </w:rPr>
          <w:delText>5</w:delText>
        </w:r>
        <w:r w:rsidRPr="006F644E" w:rsidDel="00032A9C">
          <w:rPr>
            <w:rFonts w:ascii="Times New Roman" w:hAnsi="Times New Roman" w:cs="Times New Roman"/>
            <w:sz w:val="24"/>
            <w:szCs w:val="24"/>
          </w:rPr>
          <w:delText xml:space="preserve"> observations are </w:delText>
        </w:r>
      </w:del>
      <w:ins w:id="845" w:author="Unemo Magnus, USÖ Labmed länsklinik" w:date="2016-11-17T12:54:00Z">
        <w:del w:id="846" w:author="valdes" w:date="2016-12-04T12:37:00Z">
          <w:r w:rsidR="00B6403F" w:rsidDel="00032A9C">
            <w:rPr>
              <w:rFonts w:ascii="Times New Roman" w:hAnsi="Times New Roman" w:cs="Times New Roman"/>
              <w:sz w:val="24"/>
              <w:szCs w:val="24"/>
            </w:rPr>
            <w:delText>were</w:delText>
          </w:r>
          <w:r w:rsidR="00B6403F" w:rsidRPr="006F644E" w:rsidDel="00032A9C">
            <w:rPr>
              <w:rFonts w:ascii="Times New Roman" w:hAnsi="Times New Roman" w:cs="Times New Roman"/>
              <w:sz w:val="24"/>
              <w:szCs w:val="24"/>
            </w:rPr>
            <w:delText xml:space="preserve"> </w:delText>
          </w:r>
        </w:del>
      </w:ins>
      <w:del w:id="847" w:author="valdes" w:date="2016-12-04T12:37:00Z">
        <w:r w:rsidRPr="006F644E" w:rsidDel="00032A9C">
          <w:rPr>
            <w:rFonts w:ascii="Times New Roman" w:hAnsi="Times New Roman" w:cs="Times New Roman"/>
            <w:sz w:val="24"/>
            <w:szCs w:val="24"/>
          </w:rPr>
          <w:delText>drawn. It should be noted that dropping the negative EC</w:delText>
        </w:r>
        <w:r w:rsidRPr="006F644E" w:rsidDel="00032A9C">
          <w:rPr>
            <w:rFonts w:ascii="Times New Roman" w:hAnsi="Times New Roman" w:cs="Times New Roman"/>
            <w:sz w:val="24"/>
            <w:szCs w:val="24"/>
            <w:vertAlign w:val="subscript"/>
          </w:rPr>
          <w:delText>50</w:delText>
        </w:r>
        <w:r w:rsidRPr="006F644E" w:rsidDel="00032A9C">
          <w:rPr>
            <w:rFonts w:ascii="Times New Roman" w:hAnsi="Times New Roman" w:cs="Times New Roman"/>
            <w:sz w:val="24"/>
            <w:szCs w:val="24"/>
          </w:rPr>
          <w:delText xml:space="preserve"> introduce</w:delText>
        </w:r>
      </w:del>
      <w:ins w:id="848" w:author="Unemo Magnus, USÖ Labmed länsklinik" w:date="2016-11-17T12:54:00Z">
        <w:del w:id="849" w:author="valdes" w:date="2016-12-04T12:37:00Z">
          <w:r w:rsidR="00B6403F" w:rsidDel="00032A9C">
            <w:rPr>
              <w:rFonts w:ascii="Times New Roman" w:hAnsi="Times New Roman" w:cs="Times New Roman"/>
              <w:sz w:val="24"/>
              <w:szCs w:val="24"/>
            </w:rPr>
            <w:delText>d</w:delText>
          </w:r>
        </w:del>
      </w:ins>
      <w:del w:id="850" w:author="valdes" w:date="2016-12-04T12:37:00Z">
        <w:r w:rsidRPr="006F644E" w:rsidDel="00032A9C">
          <w:rPr>
            <w:rFonts w:ascii="Times New Roman" w:hAnsi="Times New Roman" w:cs="Times New Roman"/>
            <w:sz w:val="24"/>
            <w:szCs w:val="24"/>
          </w:rPr>
          <w:delText>s a bias.. Subsequently a sample of 10</w:delText>
        </w:r>
        <w:r w:rsidRPr="006F644E" w:rsidDel="00032A9C">
          <w:rPr>
            <w:rFonts w:ascii="Times New Roman" w:hAnsi="Times New Roman" w:cs="Times New Roman"/>
            <w:sz w:val="24"/>
            <w:szCs w:val="24"/>
            <w:vertAlign w:val="superscript"/>
          </w:rPr>
          <w:delText>5</w:delText>
        </w:r>
        <w:r w:rsidRPr="006F644E" w:rsidDel="00032A9C">
          <w:rPr>
            <w:rFonts w:ascii="Times New Roman" w:hAnsi="Times New Roman" w:cs="Times New Roman"/>
            <w:sz w:val="24"/>
            <w:szCs w:val="24"/>
          </w:rPr>
          <w:delText xml:space="preserve"> combinations of linear regression parameters were </w:delText>
        </w:r>
      </w:del>
      <w:ins w:id="851" w:author="Unemo Magnus, USÖ Labmed länsklinik" w:date="2016-11-17T12:41:00Z">
        <w:del w:id="852" w:author="valdes" w:date="2016-12-04T12:37:00Z">
          <w:r w:rsidR="00E010EB" w:rsidDel="00032A9C">
            <w:rPr>
              <w:rFonts w:ascii="Times New Roman" w:hAnsi="Times New Roman" w:cs="Times New Roman"/>
              <w:sz w:val="24"/>
              <w:szCs w:val="24"/>
            </w:rPr>
            <w:delText>was</w:delText>
          </w:r>
          <w:r w:rsidR="00E010EB" w:rsidRPr="006F644E" w:rsidDel="00032A9C">
            <w:rPr>
              <w:rFonts w:ascii="Times New Roman" w:hAnsi="Times New Roman" w:cs="Times New Roman"/>
              <w:sz w:val="24"/>
              <w:szCs w:val="24"/>
            </w:rPr>
            <w:delText xml:space="preserve"> </w:delText>
          </w:r>
        </w:del>
      </w:ins>
      <w:del w:id="853" w:author="valdes" w:date="2016-12-04T12:37:00Z">
        <w:r w:rsidRPr="006F644E" w:rsidDel="00032A9C">
          <w:rPr>
            <w:rFonts w:ascii="Times New Roman" w:hAnsi="Times New Roman" w:cs="Times New Roman"/>
            <w:sz w:val="24"/>
            <w:szCs w:val="24"/>
          </w:rPr>
          <w:delText>drawn from a two dimensional normal distribution, using as parameters the variance-covariance matrix of the log-log regression. Combining the two yields a sample of 10</w:delText>
        </w:r>
        <w:r w:rsidRPr="006F644E" w:rsidDel="00032A9C">
          <w:rPr>
            <w:rFonts w:ascii="Times New Roman" w:hAnsi="Times New Roman" w:cs="Times New Roman"/>
            <w:sz w:val="24"/>
            <w:szCs w:val="24"/>
            <w:vertAlign w:val="superscript"/>
          </w:rPr>
          <w:delText>5</w:delText>
        </w:r>
        <w:r w:rsidRPr="006F644E" w:rsidDel="00032A9C">
          <w:rPr>
            <w:rFonts w:ascii="Times New Roman" w:hAnsi="Times New Roman" w:cs="Times New Roman"/>
            <w:sz w:val="24"/>
            <w:szCs w:val="24"/>
          </w:rPr>
          <w:delText xml:space="preserve"> predicted Etest </w:delText>
        </w:r>
      </w:del>
      <w:ins w:id="854" w:author="Unemo Magnus, USÖ Labmed länsklinik" w:date="2016-11-17T12:41:00Z">
        <w:del w:id="855" w:author="valdes" w:date="2016-12-04T12:37:00Z">
          <w:r w:rsidR="00E010EB" w:rsidDel="00032A9C">
            <w:rPr>
              <w:rFonts w:ascii="Times New Roman" w:hAnsi="Times New Roman" w:cs="Times New Roman"/>
              <w:sz w:val="24"/>
              <w:szCs w:val="24"/>
            </w:rPr>
            <w:delText>MIC</w:delText>
          </w:r>
          <w:r w:rsidR="00E010EB" w:rsidRPr="006F644E" w:rsidDel="00032A9C">
            <w:rPr>
              <w:rFonts w:ascii="Times New Roman" w:hAnsi="Times New Roman" w:cs="Times New Roman"/>
              <w:sz w:val="24"/>
              <w:szCs w:val="24"/>
            </w:rPr>
            <w:delText xml:space="preserve"> </w:delText>
          </w:r>
        </w:del>
      </w:ins>
      <w:del w:id="856" w:author="valdes" w:date="2016-12-04T12:37:00Z">
        <w:r w:rsidRPr="006F644E" w:rsidDel="00032A9C">
          <w:rPr>
            <w:rFonts w:ascii="Times New Roman" w:hAnsi="Times New Roman" w:cs="Times New Roman"/>
            <w:sz w:val="24"/>
            <w:szCs w:val="24"/>
          </w:rPr>
          <w:delText xml:space="preserve">values, from which the 0.025 and 0.975 percentiles are </w:delText>
        </w:r>
      </w:del>
      <w:ins w:id="857" w:author="Unemo Magnus, USÖ Labmed länsklinik" w:date="2016-11-17T12:55:00Z">
        <w:del w:id="858" w:author="valdes" w:date="2016-12-04T12:37:00Z">
          <w:r w:rsidR="00B6403F" w:rsidDel="00032A9C">
            <w:rPr>
              <w:rFonts w:ascii="Times New Roman" w:hAnsi="Times New Roman" w:cs="Times New Roman"/>
              <w:sz w:val="24"/>
              <w:szCs w:val="24"/>
            </w:rPr>
            <w:delText>were</w:delText>
          </w:r>
          <w:r w:rsidR="00B6403F" w:rsidRPr="006F644E" w:rsidDel="00032A9C">
            <w:rPr>
              <w:rFonts w:ascii="Times New Roman" w:hAnsi="Times New Roman" w:cs="Times New Roman"/>
              <w:sz w:val="24"/>
              <w:szCs w:val="24"/>
            </w:rPr>
            <w:delText xml:space="preserve"> </w:delText>
          </w:r>
        </w:del>
      </w:ins>
      <w:del w:id="859" w:author="valdes" w:date="2016-12-04T12:37:00Z">
        <w:r w:rsidRPr="006F644E" w:rsidDel="00032A9C">
          <w:rPr>
            <w:rFonts w:ascii="Times New Roman" w:hAnsi="Times New Roman" w:cs="Times New Roman"/>
            <w:sz w:val="24"/>
            <w:szCs w:val="24"/>
          </w:rPr>
          <w:delText>computed to estimate 95% CI.</w:delText>
        </w:r>
        <w:r w:rsidR="00886FB7" w:rsidRPr="006F644E" w:rsidDel="00032A9C">
          <w:rPr>
            <w:rFonts w:ascii="Times New Roman" w:hAnsi="Times New Roman" w:cs="Times New Roman"/>
            <w:sz w:val="24"/>
            <w:szCs w:val="24"/>
          </w:rPr>
          <w:delText xml:space="preserve"> </w:delText>
        </w:r>
      </w:del>
      <w:commentRangeEnd w:id="794"/>
      <w:r w:rsidR="00310B24" w:rsidRPr="006F644E">
        <w:rPr>
          <w:rStyle w:val="CommentReference"/>
          <w:rFonts w:ascii="Times New Roman" w:hAnsi="Times New Roman" w:cs="Times New Roman"/>
          <w:sz w:val="24"/>
          <w:szCs w:val="24"/>
          <w:rPrChange w:id="860" w:author="Unemo Magnus, USÖ Labmed länsklinik" w:date="2016-11-14T17:52:00Z">
            <w:rPr>
              <w:rStyle w:val="CommentReference"/>
            </w:rPr>
          </w:rPrChange>
        </w:rPr>
        <w:commentReference w:id="861"/>
      </w:r>
    </w:p>
    <w:p w14:paraId="1BCA2765" w14:textId="3E28EB11" w:rsidR="00032A9C" w:rsidRDefault="00032A9C">
      <w:pPr>
        <w:spacing w:after="0" w:line="480" w:lineRule="auto"/>
        <w:ind w:firstLine="426"/>
        <w:jc w:val="both"/>
        <w:rPr>
          <w:ins w:id="862" w:author="valdes" w:date="2016-12-04T12:37:00Z"/>
          <w:rFonts w:ascii="Times New Roman" w:hAnsi="Times New Roman" w:cs="Times New Roman"/>
          <w:sz w:val="24"/>
          <w:szCs w:val="24"/>
        </w:rPr>
        <w:pPrChange w:id="863" w:author="Unemo Magnus, USÖ Labmed länsklinik" w:date="2016-11-17T12:40:00Z">
          <w:pPr>
            <w:spacing w:line="480" w:lineRule="auto"/>
            <w:jc w:val="both"/>
          </w:pPr>
        </w:pPrChange>
      </w:pPr>
      <w:ins w:id="864" w:author="valdes" w:date="2016-12-04T12:37:00Z">
        <w:r>
          <w:rPr>
            <w:rFonts w:ascii="Times New Roman" w:hAnsi="Times New Roman" w:cs="Times New Roman"/>
            <w:sz w:val="24"/>
            <w:szCs w:val="24"/>
          </w:rPr>
          <w:t xml:space="preserve">Given that both the </w:t>
        </w:r>
        <w:r w:rsidRPr="006F644E">
          <w:rPr>
            <w:rFonts w:ascii="Times New Roman" w:hAnsi="Times New Roman" w:cs="Times New Roman"/>
            <w:sz w:val="24"/>
            <w:szCs w:val="24"/>
          </w:rPr>
          <w:t>EC</w:t>
        </w:r>
        <w:r w:rsidRPr="006F644E">
          <w:rPr>
            <w:rFonts w:ascii="Times New Roman" w:hAnsi="Times New Roman" w:cs="Times New Roman"/>
            <w:sz w:val="24"/>
            <w:szCs w:val="24"/>
            <w:vertAlign w:val="subscript"/>
          </w:rPr>
          <w:t>50</w:t>
        </w:r>
        <w:r>
          <w:rPr>
            <w:rFonts w:ascii="Times New Roman" w:hAnsi="Times New Roman" w:cs="Times New Roman"/>
            <w:sz w:val="24"/>
            <w:szCs w:val="24"/>
          </w:rPr>
          <w:t xml:space="preserve"> obtained in the dose-response model and the parameters used in the prediction are random variables, confidence intervals (CI) were calculated using bootstrapping.  Firstly, </w:t>
        </w:r>
        <w:r w:rsidRPr="006F644E">
          <w:rPr>
            <w:rFonts w:ascii="Times New Roman" w:hAnsi="Times New Roman" w:cs="Times New Roman"/>
            <w:sz w:val="24"/>
            <w:szCs w:val="24"/>
          </w:rPr>
          <w:t>10</w:t>
        </w:r>
        <w:r w:rsidRPr="006F644E">
          <w:rPr>
            <w:rFonts w:ascii="Times New Roman" w:hAnsi="Times New Roman" w:cs="Times New Roman"/>
            <w:sz w:val="24"/>
            <w:szCs w:val="24"/>
            <w:vertAlign w:val="superscript"/>
          </w:rPr>
          <w:t>5</w:t>
        </w:r>
        <w:r>
          <w:rPr>
            <w:rFonts w:ascii="Times New Roman" w:hAnsi="Times New Roman" w:cs="Times New Roman"/>
            <w:sz w:val="24"/>
            <w:szCs w:val="24"/>
            <w:vertAlign w:val="superscript"/>
          </w:rPr>
          <w:t xml:space="preserve"> </w:t>
        </w:r>
        <w:r w:rsidRPr="006F644E">
          <w:rPr>
            <w:rFonts w:ascii="Times New Roman" w:hAnsi="Times New Roman" w:cs="Times New Roman"/>
            <w:sz w:val="24"/>
            <w:szCs w:val="24"/>
          </w:rPr>
          <w:t>EC</w:t>
        </w:r>
        <w:r w:rsidRPr="006F644E">
          <w:rPr>
            <w:rFonts w:ascii="Times New Roman" w:hAnsi="Times New Roman" w:cs="Times New Roman"/>
            <w:sz w:val="24"/>
            <w:szCs w:val="24"/>
            <w:vertAlign w:val="subscript"/>
          </w:rPr>
          <w:t>50</w:t>
        </w:r>
        <w:r>
          <w:rPr>
            <w:rFonts w:ascii="Times New Roman" w:hAnsi="Times New Roman" w:cs="Times New Roman"/>
            <w:sz w:val="24"/>
            <w:szCs w:val="24"/>
          </w:rPr>
          <w:t xml:space="preserve"> values were obtained by resampling from a normal distribution, with the </w:t>
        </w:r>
        <w:r w:rsidRPr="006F644E">
          <w:rPr>
            <w:rFonts w:ascii="Times New Roman" w:hAnsi="Times New Roman" w:cs="Times New Roman"/>
            <w:sz w:val="24"/>
            <w:szCs w:val="24"/>
          </w:rPr>
          <w:t>EC</w:t>
        </w:r>
        <w:r w:rsidRPr="006F644E">
          <w:rPr>
            <w:rFonts w:ascii="Times New Roman" w:hAnsi="Times New Roman" w:cs="Times New Roman"/>
            <w:sz w:val="24"/>
            <w:szCs w:val="24"/>
            <w:vertAlign w:val="subscript"/>
          </w:rPr>
          <w:t>50</w:t>
        </w:r>
        <w:r>
          <w:rPr>
            <w:rFonts w:ascii="Times New Roman" w:hAnsi="Times New Roman" w:cs="Times New Roman"/>
            <w:sz w:val="24"/>
            <w:szCs w:val="24"/>
          </w:rPr>
          <w:t xml:space="preserve"> its standard error as parameters. </w:t>
        </w:r>
        <w:r w:rsidRPr="006F644E">
          <w:rPr>
            <w:rFonts w:ascii="Times New Roman" w:hAnsi="Times New Roman" w:cs="Times New Roman"/>
            <w:sz w:val="24"/>
            <w:szCs w:val="24"/>
          </w:rPr>
          <w:t>Subsequently a sample of 10</w:t>
        </w:r>
        <w:r w:rsidRPr="006F644E">
          <w:rPr>
            <w:rFonts w:ascii="Times New Roman" w:hAnsi="Times New Roman" w:cs="Times New Roman"/>
            <w:sz w:val="24"/>
            <w:szCs w:val="24"/>
            <w:vertAlign w:val="superscript"/>
          </w:rPr>
          <w:t>5</w:t>
        </w:r>
        <w:r w:rsidRPr="006F644E">
          <w:rPr>
            <w:rFonts w:ascii="Times New Roman" w:hAnsi="Times New Roman" w:cs="Times New Roman"/>
            <w:sz w:val="24"/>
            <w:szCs w:val="24"/>
          </w:rPr>
          <w:t xml:space="preserve"> combinations of linear regression parameters </w:t>
        </w:r>
        <w:r>
          <w:rPr>
            <w:rFonts w:ascii="Times New Roman" w:hAnsi="Times New Roman" w:cs="Times New Roman"/>
            <w:sz w:val="24"/>
            <w:szCs w:val="24"/>
          </w:rPr>
          <w:t>was</w:t>
        </w:r>
        <w:r w:rsidRPr="006F644E">
          <w:rPr>
            <w:rFonts w:ascii="Times New Roman" w:hAnsi="Times New Roman" w:cs="Times New Roman"/>
            <w:sz w:val="24"/>
            <w:szCs w:val="24"/>
          </w:rPr>
          <w:t xml:space="preserve"> drawn from a two dimensional normal distribution, using as parameters the variance-covariance matrix of the log-log regression. Combining the two yields a sample of 10</w:t>
        </w:r>
        <w:r w:rsidRPr="006F644E">
          <w:rPr>
            <w:rFonts w:ascii="Times New Roman" w:hAnsi="Times New Roman" w:cs="Times New Roman"/>
            <w:sz w:val="24"/>
            <w:szCs w:val="24"/>
            <w:vertAlign w:val="superscript"/>
          </w:rPr>
          <w:t>5</w:t>
        </w:r>
        <w:r w:rsidRPr="006F644E">
          <w:rPr>
            <w:rFonts w:ascii="Times New Roman" w:hAnsi="Times New Roman" w:cs="Times New Roman"/>
            <w:sz w:val="24"/>
            <w:szCs w:val="24"/>
          </w:rPr>
          <w:t xml:space="preserve"> predicted </w:t>
        </w:r>
        <w:r>
          <w:rPr>
            <w:rFonts w:ascii="Times New Roman" w:hAnsi="Times New Roman" w:cs="Times New Roman"/>
            <w:sz w:val="24"/>
            <w:szCs w:val="24"/>
          </w:rPr>
          <w:t>MIC</w:t>
        </w:r>
        <w:r w:rsidRPr="006F644E">
          <w:rPr>
            <w:rFonts w:ascii="Times New Roman" w:hAnsi="Times New Roman" w:cs="Times New Roman"/>
            <w:sz w:val="24"/>
            <w:szCs w:val="24"/>
          </w:rPr>
          <w:t xml:space="preserve"> values, from which the 0.025 and 0.975 percentiles </w:t>
        </w:r>
        <w:r>
          <w:rPr>
            <w:rFonts w:ascii="Times New Roman" w:hAnsi="Times New Roman" w:cs="Times New Roman"/>
            <w:sz w:val="24"/>
            <w:szCs w:val="24"/>
          </w:rPr>
          <w:t>were</w:t>
        </w:r>
        <w:r w:rsidRPr="006F644E">
          <w:rPr>
            <w:rFonts w:ascii="Times New Roman" w:hAnsi="Times New Roman" w:cs="Times New Roman"/>
            <w:sz w:val="24"/>
            <w:szCs w:val="24"/>
          </w:rPr>
          <w:t xml:space="preserve"> computed to estimate 95% CI. </w:t>
        </w:r>
        <w:r w:rsidRPr="00766B47">
          <w:rPr>
            <w:rStyle w:val="CommentReference"/>
            <w:rFonts w:ascii="Times New Roman" w:hAnsi="Times New Roman" w:cs="Times New Roman"/>
            <w:sz w:val="24"/>
            <w:szCs w:val="24"/>
          </w:rPr>
          <w:commentReference w:id="794"/>
        </w:r>
      </w:ins>
    </w:p>
    <w:p w14:paraId="0590B57F" w14:textId="46C0A0D2" w:rsidR="00886FB7" w:rsidRPr="006F644E" w:rsidRDefault="00886FB7">
      <w:pPr>
        <w:spacing w:after="0" w:line="480" w:lineRule="auto"/>
        <w:ind w:firstLine="426"/>
        <w:jc w:val="both"/>
        <w:rPr>
          <w:rFonts w:ascii="Times New Roman" w:hAnsi="Times New Roman" w:cs="Times New Roman"/>
          <w:sz w:val="24"/>
          <w:szCs w:val="24"/>
        </w:rPr>
        <w:pPrChange w:id="865" w:author="Unemo Magnus, USÖ Labmed länsklinik" w:date="2016-11-17T12:40:00Z">
          <w:pPr>
            <w:spacing w:line="480" w:lineRule="auto"/>
            <w:jc w:val="both"/>
          </w:pPr>
        </w:pPrChange>
      </w:pPr>
      <w:commentRangeStart w:id="866"/>
      <w:commentRangeStart w:id="867"/>
      <w:r w:rsidRPr="006F644E">
        <w:rPr>
          <w:rFonts w:ascii="Times New Roman" w:hAnsi="Times New Roman" w:cs="Times New Roman"/>
          <w:sz w:val="24"/>
          <w:szCs w:val="24"/>
        </w:rPr>
        <w:lastRenderedPageBreak/>
        <w:t>Three</w:t>
      </w:r>
      <w:commentRangeEnd w:id="866"/>
      <w:commentRangeEnd w:id="867"/>
      <w:r w:rsidR="00032A9C">
        <w:rPr>
          <w:rStyle w:val="CommentReference"/>
        </w:rPr>
        <w:commentReference w:id="866"/>
      </w:r>
      <w:r w:rsidR="00615EB5">
        <w:rPr>
          <w:rStyle w:val="CommentReference"/>
        </w:rPr>
        <w:commentReference w:id="867"/>
      </w:r>
      <w:r w:rsidRPr="006F644E">
        <w:rPr>
          <w:rFonts w:ascii="Times New Roman" w:hAnsi="Times New Roman" w:cs="Times New Roman"/>
          <w:sz w:val="24"/>
          <w:szCs w:val="24"/>
        </w:rPr>
        <w:t xml:space="preserve"> independent experiments were </w:t>
      </w:r>
      <w:del w:id="868" w:author="Unemo Magnus, USÖ Labmed länsklinik" w:date="2016-11-17T12:55:00Z">
        <w:r w:rsidRPr="006F644E" w:rsidDel="00B6403F">
          <w:rPr>
            <w:rFonts w:ascii="Times New Roman" w:hAnsi="Times New Roman" w:cs="Times New Roman"/>
            <w:sz w:val="24"/>
            <w:szCs w:val="24"/>
          </w:rPr>
          <w:delText xml:space="preserve">made </w:delText>
        </w:r>
      </w:del>
      <w:ins w:id="869" w:author="Unemo Magnus, USÖ Labmed länsklinik" w:date="2016-11-17T12:55:00Z">
        <w:r w:rsidR="00B6403F">
          <w:rPr>
            <w:rFonts w:ascii="Times New Roman" w:hAnsi="Times New Roman" w:cs="Times New Roman"/>
            <w:sz w:val="24"/>
            <w:szCs w:val="24"/>
          </w:rPr>
          <w:t>performed</w:t>
        </w:r>
        <w:r w:rsidR="00B6403F" w:rsidRPr="006F644E">
          <w:rPr>
            <w:rFonts w:ascii="Times New Roman" w:hAnsi="Times New Roman" w:cs="Times New Roman"/>
            <w:sz w:val="24"/>
            <w:szCs w:val="24"/>
          </w:rPr>
          <w:t xml:space="preserve"> </w:t>
        </w:r>
      </w:ins>
      <w:r w:rsidRPr="006F644E">
        <w:rPr>
          <w:rFonts w:ascii="Times New Roman" w:hAnsi="Times New Roman" w:cs="Times New Roman"/>
          <w:sz w:val="24"/>
          <w:szCs w:val="24"/>
        </w:rPr>
        <w:t xml:space="preserve">for the WHO reference strains </w:t>
      </w:r>
      <w:ins w:id="870" w:author="Unemo Magnus, USÖ Labmed länsklinik" w:date="2016-11-17T12:55:00Z">
        <w:r w:rsidR="00B6403F">
          <w:rPr>
            <w:rFonts w:ascii="Times New Roman" w:hAnsi="Times New Roman" w:cs="Times New Roman"/>
            <w:sz w:val="24"/>
            <w:szCs w:val="24"/>
          </w:rPr>
          <w:t xml:space="preserve">(n=8) </w:t>
        </w:r>
      </w:ins>
      <w:r w:rsidRPr="006F644E">
        <w:rPr>
          <w:rFonts w:ascii="Times New Roman" w:hAnsi="Times New Roman" w:cs="Times New Roman"/>
          <w:sz w:val="24"/>
          <w:szCs w:val="24"/>
        </w:rPr>
        <w:t>and the coefficient of variation of the EC</w:t>
      </w:r>
      <w:r w:rsidRPr="006F644E">
        <w:rPr>
          <w:rFonts w:ascii="Times New Roman" w:hAnsi="Times New Roman" w:cs="Times New Roman"/>
          <w:sz w:val="24"/>
          <w:szCs w:val="24"/>
          <w:vertAlign w:val="subscript"/>
        </w:rPr>
        <w:t>50</w:t>
      </w:r>
      <w:r w:rsidRPr="006F644E">
        <w:rPr>
          <w:rFonts w:ascii="Times New Roman" w:hAnsi="Times New Roman" w:cs="Times New Roman"/>
          <w:sz w:val="24"/>
          <w:szCs w:val="24"/>
        </w:rPr>
        <w:t xml:space="preserve"> was calculated. For the </w:t>
      </w:r>
      <w:del w:id="871" w:author="Unemo Magnus, USÖ Labmed länsklinik" w:date="2016-11-17T12:56:00Z">
        <w:r w:rsidRPr="006F644E" w:rsidDel="00B6403F">
          <w:rPr>
            <w:rFonts w:ascii="Times New Roman" w:hAnsi="Times New Roman" w:cs="Times New Roman"/>
            <w:sz w:val="24"/>
            <w:szCs w:val="24"/>
          </w:rPr>
          <w:delText xml:space="preserve">training </w:delText>
        </w:r>
      </w:del>
      <w:ins w:id="872" w:author="Unemo Magnus, USÖ Labmed länsklinik" w:date="2016-11-17T12:56:00Z">
        <w:r w:rsidR="00B6403F">
          <w:rPr>
            <w:rFonts w:ascii="Times New Roman" w:hAnsi="Times New Roman" w:cs="Times New Roman"/>
            <w:sz w:val="24"/>
            <w:szCs w:val="24"/>
          </w:rPr>
          <w:t>initial</w:t>
        </w:r>
        <w:r w:rsidR="00B6403F" w:rsidRPr="006F644E">
          <w:rPr>
            <w:rFonts w:ascii="Times New Roman" w:hAnsi="Times New Roman" w:cs="Times New Roman"/>
            <w:sz w:val="24"/>
            <w:szCs w:val="24"/>
          </w:rPr>
          <w:t xml:space="preserve"> </w:t>
        </w:r>
      </w:ins>
      <w:r w:rsidRPr="006F644E">
        <w:rPr>
          <w:rFonts w:ascii="Times New Roman" w:hAnsi="Times New Roman" w:cs="Times New Roman"/>
          <w:sz w:val="24"/>
          <w:szCs w:val="24"/>
        </w:rPr>
        <w:t>data</w:t>
      </w:r>
      <w:ins w:id="873" w:author="Unemo Magnus, USÖ Labmed länsklinik" w:date="2016-11-17T12:56:00Z">
        <w:r w:rsidR="00B6403F">
          <w:rPr>
            <w:rFonts w:ascii="Times New Roman" w:hAnsi="Times New Roman" w:cs="Times New Roman"/>
            <w:sz w:val="24"/>
            <w:szCs w:val="24"/>
          </w:rPr>
          <w:t>set for developing the regression model</w:t>
        </w:r>
      </w:ins>
      <w:r w:rsidRPr="006F644E">
        <w:rPr>
          <w:rFonts w:ascii="Times New Roman" w:hAnsi="Times New Roman" w:cs="Times New Roman"/>
          <w:sz w:val="24"/>
          <w:szCs w:val="24"/>
        </w:rPr>
        <w:t xml:space="preserve"> (84 strains) and </w:t>
      </w:r>
      <w:ins w:id="874" w:author="Unemo Magnus, USÖ Labmed länsklinik" w:date="2016-11-17T12:56:00Z">
        <w:r w:rsidR="00B6403F">
          <w:rPr>
            <w:rFonts w:ascii="Times New Roman" w:hAnsi="Times New Roman" w:cs="Times New Roman"/>
            <w:sz w:val="24"/>
            <w:szCs w:val="24"/>
          </w:rPr>
          <w:t xml:space="preserve">the </w:t>
        </w:r>
      </w:ins>
      <w:r w:rsidRPr="006F644E">
        <w:rPr>
          <w:rFonts w:ascii="Times New Roman" w:hAnsi="Times New Roman" w:cs="Times New Roman"/>
          <w:sz w:val="24"/>
          <w:szCs w:val="24"/>
        </w:rPr>
        <w:t>validation data</w:t>
      </w:r>
      <w:ins w:id="875" w:author="Unemo Magnus, USÖ Labmed länsklinik" w:date="2016-11-17T12:56:00Z">
        <w:r w:rsidR="00B6403F">
          <w:rPr>
            <w:rFonts w:ascii="Times New Roman" w:hAnsi="Times New Roman" w:cs="Times New Roman"/>
            <w:sz w:val="24"/>
            <w:szCs w:val="24"/>
          </w:rPr>
          <w:t>set</w:t>
        </w:r>
      </w:ins>
      <w:r w:rsidRPr="006F644E">
        <w:rPr>
          <w:rFonts w:ascii="Times New Roman" w:hAnsi="Times New Roman" w:cs="Times New Roman"/>
          <w:sz w:val="24"/>
          <w:szCs w:val="24"/>
        </w:rPr>
        <w:t xml:space="preserve"> (40 strains)</w:t>
      </w:r>
      <w:ins w:id="876" w:author="Unemo Magnus, USÖ Labmed länsklinik" w:date="2016-11-17T12:56:00Z">
        <w:r w:rsidR="00B6403F">
          <w:rPr>
            <w:rFonts w:ascii="Times New Roman" w:hAnsi="Times New Roman" w:cs="Times New Roman"/>
            <w:sz w:val="24"/>
            <w:szCs w:val="24"/>
          </w:rPr>
          <w:t>,</w:t>
        </w:r>
      </w:ins>
      <w:r w:rsidRPr="006F644E">
        <w:rPr>
          <w:rFonts w:ascii="Times New Roman" w:hAnsi="Times New Roman" w:cs="Times New Roman"/>
          <w:sz w:val="24"/>
          <w:szCs w:val="24"/>
        </w:rPr>
        <w:t xml:space="preserve"> one experiment was made.</w:t>
      </w:r>
    </w:p>
    <w:p w14:paraId="7A7A73A9" w14:textId="514D4CA0" w:rsidR="00046D65" w:rsidRDefault="00046D65">
      <w:pPr>
        <w:spacing w:after="0" w:line="480" w:lineRule="auto"/>
        <w:jc w:val="both"/>
        <w:rPr>
          <w:ins w:id="877" w:author="Unemo Magnus, USÖ Labmed länsklinik" w:date="2016-11-14T17:57:00Z"/>
          <w:rFonts w:ascii="Times New Roman" w:hAnsi="Times New Roman" w:cs="Times New Roman"/>
          <w:b/>
          <w:sz w:val="24"/>
          <w:szCs w:val="24"/>
        </w:rPr>
        <w:pPrChange w:id="878" w:author="Unemo Magnus, USÖ Labmed länsklinik" w:date="2016-11-14T17:52:00Z">
          <w:pPr>
            <w:spacing w:line="480" w:lineRule="auto"/>
            <w:jc w:val="both"/>
          </w:pPr>
        </w:pPrChange>
      </w:pPr>
    </w:p>
    <w:p w14:paraId="4CF143AE" w14:textId="5024E66B" w:rsidR="00760526" w:rsidRPr="00046D65" w:rsidRDefault="00760526">
      <w:pPr>
        <w:spacing w:after="0" w:line="480" w:lineRule="auto"/>
        <w:jc w:val="both"/>
        <w:rPr>
          <w:rFonts w:ascii="Times New Roman" w:hAnsi="Times New Roman" w:cs="Times New Roman"/>
          <w:b/>
          <w:i/>
          <w:sz w:val="24"/>
          <w:szCs w:val="24"/>
          <w:rPrChange w:id="879" w:author="Unemo Magnus, USÖ Labmed länsklinik" w:date="2016-11-14T17:57:00Z">
            <w:rPr>
              <w:rFonts w:ascii="Times New Roman" w:hAnsi="Times New Roman" w:cs="Times New Roman"/>
              <w:b/>
              <w:sz w:val="24"/>
              <w:szCs w:val="24"/>
            </w:rPr>
          </w:rPrChange>
        </w:rPr>
        <w:pPrChange w:id="880" w:author="Unemo Magnus, USÖ Labmed länsklinik" w:date="2016-11-14T17:52:00Z">
          <w:pPr>
            <w:spacing w:line="480" w:lineRule="auto"/>
            <w:jc w:val="both"/>
          </w:pPr>
        </w:pPrChange>
      </w:pPr>
      <w:r w:rsidRPr="00046D65">
        <w:rPr>
          <w:rFonts w:ascii="Times New Roman" w:hAnsi="Times New Roman" w:cs="Times New Roman"/>
          <w:b/>
          <w:i/>
          <w:sz w:val="24"/>
          <w:szCs w:val="24"/>
          <w:rPrChange w:id="881" w:author="Unemo Magnus, USÖ Labmed länsklinik" w:date="2016-11-14T17:57:00Z">
            <w:rPr>
              <w:rFonts w:ascii="Times New Roman" w:hAnsi="Times New Roman" w:cs="Times New Roman"/>
              <w:b/>
              <w:sz w:val="24"/>
              <w:szCs w:val="24"/>
            </w:rPr>
          </w:rPrChange>
        </w:rPr>
        <w:t>C</w:t>
      </w:r>
      <w:r w:rsidR="00FE6559" w:rsidRPr="00046D65">
        <w:rPr>
          <w:rFonts w:ascii="Times New Roman" w:hAnsi="Times New Roman" w:cs="Times New Roman"/>
          <w:b/>
          <w:i/>
          <w:sz w:val="24"/>
          <w:szCs w:val="24"/>
          <w:rPrChange w:id="882" w:author="Unemo Magnus, USÖ Labmed länsklinik" w:date="2016-11-14T17:57:00Z">
            <w:rPr>
              <w:rFonts w:ascii="Times New Roman" w:hAnsi="Times New Roman" w:cs="Times New Roman"/>
              <w:b/>
              <w:sz w:val="24"/>
              <w:szCs w:val="24"/>
            </w:rPr>
          </w:rPrChange>
        </w:rPr>
        <w:t>ategorical agreement</w:t>
      </w:r>
      <w:r w:rsidRPr="00046D65">
        <w:rPr>
          <w:rFonts w:ascii="Times New Roman" w:hAnsi="Times New Roman" w:cs="Times New Roman"/>
          <w:b/>
          <w:i/>
          <w:sz w:val="24"/>
          <w:szCs w:val="24"/>
          <w:rPrChange w:id="883" w:author="Unemo Magnus, USÖ Labmed länsklinik" w:date="2016-11-14T17:57:00Z">
            <w:rPr>
              <w:rFonts w:ascii="Times New Roman" w:hAnsi="Times New Roman" w:cs="Times New Roman"/>
              <w:b/>
              <w:sz w:val="24"/>
              <w:szCs w:val="24"/>
            </w:rPr>
          </w:rPrChange>
        </w:rPr>
        <w:t xml:space="preserve"> with Etest</w:t>
      </w:r>
    </w:p>
    <w:p w14:paraId="6275ED4F" w14:textId="5098ABFB" w:rsidR="00425DF7" w:rsidRPr="006F644E" w:rsidRDefault="004B33FA">
      <w:pPr>
        <w:spacing w:after="0" w:line="480" w:lineRule="auto"/>
        <w:jc w:val="both"/>
        <w:rPr>
          <w:rFonts w:ascii="Times New Roman" w:hAnsi="Times New Roman" w:cs="Times New Roman"/>
          <w:sz w:val="24"/>
          <w:szCs w:val="24"/>
        </w:rPr>
        <w:pPrChange w:id="884" w:author="Unemo Magnus, USÖ Labmed länsklinik" w:date="2016-11-14T17:52:00Z">
          <w:pPr>
            <w:spacing w:line="480" w:lineRule="auto"/>
            <w:jc w:val="both"/>
          </w:pPr>
        </w:pPrChange>
      </w:pPr>
      <w:r w:rsidRPr="006F644E">
        <w:rPr>
          <w:rFonts w:ascii="Times New Roman" w:hAnsi="Times New Roman" w:cs="Times New Roman"/>
          <w:sz w:val="24"/>
          <w:szCs w:val="24"/>
        </w:rPr>
        <w:t>D</w:t>
      </w:r>
      <w:r w:rsidR="007B2EEB" w:rsidRPr="006F644E">
        <w:rPr>
          <w:rFonts w:ascii="Times New Roman" w:hAnsi="Times New Roman" w:cs="Times New Roman"/>
          <w:sz w:val="24"/>
          <w:szCs w:val="24"/>
        </w:rPr>
        <w:t>eviation</w:t>
      </w:r>
      <w:ins w:id="885" w:author="Unemo Magnus, USÖ Labmed länsklinik" w:date="2016-11-15T15:35:00Z">
        <w:r w:rsidR="009E4A85">
          <w:rPr>
            <w:rFonts w:ascii="Times New Roman" w:hAnsi="Times New Roman" w:cs="Times New Roman"/>
            <w:sz w:val="24"/>
            <w:szCs w:val="24"/>
          </w:rPr>
          <w:t>s</w:t>
        </w:r>
      </w:ins>
      <w:r w:rsidR="007B2EEB" w:rsidRPr="006F644E">
        <w:rPr>
          <w:rFonts w:ascii="Times New Roman" w:hAnsi="Times New Roman" w:cs="Times New Roman"/>
          <w:sz w:val="24"/>
          <w:szCs w:val="24"/>
        </w:rPr>
        <w:t xml:space="preserve"> from </w:t>
      </w:r>
      <w:ins w:id="886" w:author="Unemo Magnus, USÖ Labmed länsklinik" w:date="2016-11-17T12:57:00Z">
        <w:r w:rsidR="00B6403F">
          <w:rPr>
            <w:rFonts w:ascii="Times New Roman" w:hAnsi="Times New Roman" w:cs="Times New Roman"/>
            <w:sz w:val="24"/>
            <w:szCs w:val="24"/>
          </w:rPr>
          <w:t xml:space="preserve">the </w:t>
        </w:r>
      </w:ins>
      <w:r w:rsidR="007B2EEB" w:rsidRPr="006F644E">
        <w:rPr>
          <w:rFonts w:ascii="Times New Roman" w:hAnsi="Times New Roman" w:cs="Times New Roman"/>
          <w:sz w:val="24"/>
          <w:szCs w:val="24"/>
        </w:rPr>
        <w:t>Etest</w:t>
      </w:r>
      <w:r w:rsidRPr="006F644E">
        <w:rPr>
          <w:rFonts w:ascii="Times New Roman" w:hAnsi="Times New Roman" w:cs="Times New Roman"/>
          <w:sz w:val="24"/>
          <w:szCs w:val="24"/>
        </w:rPr>
        <w:t xml:space="preserve"> </w:t>
      </w:r>
      <w:ins w:id="887" w:author="Unemo Magnus, USÖ Labmed länsklinik" w:date="2016-11-17T12:57:00Z">
        <w:r w:rsidR="00B6403F">
          <w:rPr>
            <w:rFonts w:ascii="Times New Roman" w:hAnsi="Times New Roman" w:cs="Times New Roman"/>
            <w:sz w:val="24"/>
            <w:szCs w:val="24"/>
          </w:rPr>
          <w:t xml:space="preserve">MICs </w:t>
        </w:r>
      </w:ins>
      <w:r w:rsidRPr="006F644E">
        <w:rPr>
          <w:rFonts w:ascii="Times New Roman" w:hAnsi="Times New Roman" w:cs="Times New Roman"/>
          <w:sz w:val="24"/>
          <w:szCs w:val="24"/>
        </w:rPr>
        <w:t>were calculated as</w:t>
      </w:r>
      <w:r w:rsidR="00720B38" w:rsidRPr="006F644E">
        <w:rPr>
          <w:rFonts w:ascii="Times New Roman" w:hAnsi="Times New Roman" w:cs="Times New Roman"/>
          <w:sz w:val="24"/>
          <w:szCs w:val="24"/>
        </w:rPr>
        <w:t xml:space="preserve"> log</w:t>
      </w:r>
      <w:r w:rsidR="00E700AA" w:rsidRPr="006F644E">
        <w:rPr>
          <w:rFonts w:ascii="Times New Roman" w:hAnsi="Times New Roman" w:cs="Times New Roman"/>
          <w:sz w:val="24"/>
          <w:szCs w:val="24"/>
        </w:rPr>
        <w:t>2</w:t>
      </w:r>
      <w:r w:rsidR="00720B38" w:rsidRPr="006F644E">
        <w:rPr>
          <w:rFonts w:ascii="Times New Roman" w:hAnsi="Times New Roman" w:cs="Times New Roman"/>
          <w:sz w:val="24"/>
          <w:szCs w:val="24"/>
          <w:vertAlign w:val="subscript"/>
        </w:rPr>
        <w:t xml:space="preserve"> </w:t>
      </w:r>
      <w:r w:rsidR="00720B38" w:rsidRPr="006F644E">
        <w:rPr>
          <w:rFonts w:ascii="Times New Roman" w:hAnsi="Times New Roman" w:cs="Times New Roman"/>
          <w:sz w:val="24"/>
          <w:szCs w:val="24"/>
        </w:rPr>
        <w:t xml:space="preserve">differences from the </w:t>
      </w:r>
      <w:r w:rsidR="00E700AA" w:rsidRPr="006F644E">
        <w:rPr>
          <w:rFonts w:ascii="Times New Roman" w:hAnsi="Times New Roman" w:cs="Times New Roman"/>
          <w:sz w:val="24"/>
          <w:szCs w:val="24"/>
        </w:rPr>
        <w:t>predicted</w:t>
      </w:r>
      <w:r w:rsidR="00720B38" w:rsidRPr="006F644E">
        <w:rPr>
          <w:rFonts w:ascii="Times New Roman" w:hAnsi="Times New Roman" w:cs="Times New Roman"/>
          <w:sz w:val="24"/>
          <w:szCs w:val="24"/>
        </w:rPr>
        <w:t xml:space="preserve"> EC</w:t>
      </w:r>
      <w:r w:rsidR="00720B38" w:rsidRPr="006F644E">
        <w:rPr>
          <w:rFonts w:ascii="Times New Roman" w:hAnsi="Times New Roman" w:cs="Times New Roman"/>
          <w:sz w:val="24"/>
          <w:szCs w:val="24"/>
          <w:vertAlign w:val="subscript"/>
        </w:rPr>
        <w:t>50</w:t>
      </w:r>
      <w:r w:rsidR="00720B38" w:rsidRPr="006F644E">
        <w:rPr>
          <w:rFonts w:ascii="Times New Roman" w:hAnsi="Times New Roman" w:cs="Times New Roman"/>
          <w:sz w:val="24"/>
          <w:szCs w:val="24"/>
        </w:rPr>
        <w:t>.</w:t>
      </w:r>
      <w:r w:rsidRPr="006F644E">
        <w:rPr>
          <w:rFonts w:ascii="Times New Roman" w:hAnsi="Times New Roman" w:cs="Times New Roman"/>
          <w:sz w:val="24"/>
          <w:szCs w:val="24"/>
        </w:rPr>
        <w:t xml:space="preserve"> </w:t>
      </w:r>
      <w:r w:rsidR="009951EB" w:rsidRPr="006F644E">
        <w:rPr>
          <w:rFonts w:ascii="Times New Roman" w:hAnsi="Times New Roman" w:cs="Times New Roman"/>
          <w:sz w:val="24"/>
          <w:szCs w:val="24"/>
        </w:rPr>
        <w:t xml:space="preserve">The strains were categorized </w:t>
      </w:r>
      <w:ins w:id="888" w:author="Unemo Magnus, USÖ Labmed länsklinik" w:date="2016-11-17T15:12:00Z">
        <w:r w:rsidR="007B5733">
          <w:rPr>
            <w:rFonts w:ascii="Times New Roman" w:hAnsi="Times New Roman" w:cs="Times New Roman"/>
            <w:sz w:val="24"/>
            <w:szCs w:val="24"/>
          </w:rPr>
          <w:t xml:space="preserve">as </w:t>
        </w:r>
      </w:ins>
      <w:del w:id="889" w:author="Unemo Magnus, USÖ Labmed länsklinik" w:date="2016-11-17T15:12:00Z">
        <w:r w:rsidR="009951EB" w:rsidRPr="006F644E" w:rsidDel="007B5733">
          <w:rPr>
            <w:rFonts w:ascii="Times New Roman" w:hAnsi="Times New Roman" w:cs="Times New Roman"/>
            <w:sz w:val="24"/>
            <w:szCs w:val="24"/>
          </w:rPr>
          <w:delText>using</w:delText>
        </w:r>
        <w:r w:rsidR="00760526" w:rsidRPr="006F644E" w:rsidDel="007B5733">
          <w:rPr>
            <w:rFonts w:ascii="Times New Roman" w:hAnsi="Times New Roman" w:cs="Times New Roman"/>
            <w:sz w:val="24"/>
            <w:szCs w:val="24"/>
          </w:rPr>
          <w:delText xml:space="preserve"> the </w:delText>
        </w:r>
      </w:del>
      <w:r w:rsidR="00760526" w:rsidRPr="006F644E">
        <w:rPr>
          <w:rFonts w:ascii="Times New Roman" w:hAnsi="Times New Roman" w:cs="Times New Roman"/>
          <w:sz w:val="24"/>
          <w:szCs w:val="24"/>
        </w:rPr>
        <w:t>S</w:t>
      </w:r>
      <w:r w:rsidR="00EB6B83" w:rsidRPr="006F644E">
        <w:rPr>
          <w:rFonts w:ascii="Times New Roman" w:hAnsi="Times New Roman" w:cs="Times New Roman"/>
          <w:sz w:val="24"/>
          <w:szCs w:val="24"/>
        </w:rPr>
        <w:t xml:space="preserve"> (susceptible)</w:t>
      </w:r>
      <w:r w:rsidR="00760526" w:rsidRPr="006F644E">
        <w:rPr>
          <w:rFonts w:ascii="Times New Roman" w:hAnsi="Times New Roman" w:cs="Times New Roman"/>
          <w:sz w:val="24"/>
          <w:szCs w:val="24"/>
        </w:rPr>
        <w:t>, I</w:t>
      </w:r>
      <w:r w:rsidR="00EB6B83" w:rsidRPr="006F644E">
        <w:rPr>
          <w:rFonts w:ascii="Times New Roman" w:hAnsi="Times New Roman" w:cs="Times New Roman"/>
          <w:sz w:val="24"/>
          <w:szCs w:val="24"/>
        </w:rPr>
        <w:t xml:space="preserve"> (intermedia</w:t>
      </w:r>
      <w:ins w:id="890" w:author="Unemo Magnus, USÖ Labmed länsklinik" w:date="2016-11-17T15:12:00Z">
        <w:r w:rsidR="007B5733">
          <w:rPr>
            <w:rFonts w:ascii="Times New Roman" w:hAnsi="Times New Roman" w:cs="Times New Roman"/>
            <w:sz w:val="24"/>
            <w:szCs w:val="24"/>
          </w:rPr>
          <w:t>te</w:t>
        </w:r>
      </w:ins>
      <w:del w:id="891" w:author="Unemo Magnus, USÖ Labmed länsklinik" w:date="2016-11-17T15:12:00Z">
        <w:r w:rsidR="00EB6B83" w:rsidRPr="006F644E" w:rsidDel="007B5733">
          <w:rPr>
            <w:rFonts w:ascii="Times New Roman" w:hAnsi="Times New Roman" w:cs="Times New Roman"/>
            <w:sz w:val="24"/>
            <w:szCs w:val="24"/>
          </w:rPr>
          <w:delText>ry</w:delText>
        </w:r>
      </w:del>
      <w:r w:rsidR="00EB6B83" w:rsidRPr="006F644E">
        <w:rPr>
          <w:rFonts w:ascii="Times New Roman" w:hAnsi="Times New Roman" w:cs="Times New Roman"/>
          <w:sz w:val="24"/>
          <w:szCs w:val="24"/>
        </w:rPr>
        <w:t>)</w:t>
      </w:r>
      <w:r w:rsidR="00760526" w:rsidRPr="006F644E">
        <w:rPr>
          <w:rFonts w:ascii="Times New Roman" w:hAnsi="Times New Roman" w:cs="Times New Roman"/>
          <w:sz w:val="24"/>
          <w:szCs w:val="24"/>
        </w:rPr>
        <w:t xml:space="preserve">, </w:t>
      </w:r>
      <w:ins w:id="892" w:author="Unemo Magnus, USÖ Labmed länsklinik" w:date="2016-11-17T15:12:00Z">
        <w:r w:rsidR="007B5733">
          <w:rPr>
            <w:rFonts w:ascii="Times New Roman" w:hAnsi="Times New Roman" w:cs="Times New Roman"/>
            <w:sz w:val="24"/>
            <w:szCs w:val="24"/>
          </w:rPr>
          <w:t xml:space="preserve">and </w:t>
        </w:r>
      </w:ins>
      <w:r w:rsidR="00760526" w:rsidRPr="006F644E">
        <w:rPr>
          <w:rFonts w:ascii="Times New Roman" w:hAnsi="Times New Roman" w:cs="Times New Roman"/>
          <w:sz w:val="24"/>
          <w:szCs w:val="24"/>
        </w:rPr>
        <w:t xml:space="preserve">R </w:t>
      </w:r>
      <w:r w:rsidR="00EB6B83" w:rsidRPr="006F644E">
        <w:rPr>
          <w:rFonts w:ascii="Times New Roman" w:hAnsi="Times New Roman" w:cs="Times New Roman"/>
          <w:sz w:val="24"/>
          <w:szCs w:val="24"/>
        </w:rPr>
        <w:t xml:space="preserve">(resistant) </w:t>
      </w:r>
      <w:ins w:id="893" w:author="Unemo Magnus, USÖ Labmed länsklinik" w:date="2016-11-17T15:12:00Z">
        <w:r w:rsidR="00824304">
          <w:rPr>
            <w:rFonts w:ascii="Times New Roman" w:hAnsi="Times New Roman" w:cs="Times New Roman"/>
            <w:sz w:val="24"/>
            <w:szCs w:val="24"/>
          </w:rPr>
          <w:t>to each antimicrobial</w:t>
        </w:r>
        <w:r w:rsidR="007B5733">
          <w:rPr>
            <w:rFonts w:ascii="Times New Roman" w:hAnsi="Times New Roman" w:cs="Times New Roman"/>
            <w:sz w:val="24"/>
            <w:szCs w:val="24"/>
          </w:rPr>
          <w:t xml:space="preserve"> in accordance with </w:t>
        </w:r>
      </w:ins>
      <w:del w:id="894" w:author="Unemo Magnus, USÖ Labmed länsklinik" w:date="2016-11-17T15:13:00Z">
        <w:r w:rsidR="00760526" w:rsidRPr="006F644E" w:rsidDel="007B5733">
          <w:rPr>
            <w:rFonts w:ascii="Times New Roman" w:hAnsi="Times New Roman" w:cs="Times New Roman"/>
            <w:sz w:val="24"/>
            <w:szCs w:val="24"/>
          </w:rPr>
          <w:delText>classes</w:delText>
        </w:r>
        <w:r w:rsidR="009951EB" w:rsidRPr="006F644E" w:rsidDel="007B5733">
          <w:rPr>
            <w:rFonts w:ascii="Times New Roman" w:hAnsi="Times New Roman" w:cs="Times New Roman"/>
            <w:sz w:val="24"/>
            <w:szCs w:val="24"/>
          </w:rPr>
          <w:delText xml:space="preserve"> as defined in </w:delText>
        </w:r>
      </w:del>
      <w:r w:rsidR="009951EB" w:rsidRPr="006F644E">
        <w:rPr>
          <w:rFonts w:ascii="Times New Roman" w:hAnsi="Times New Roman" w:cs="Times New Roman"/>
          <w:sz w:val="24"/>
          <w:szCs w:val="24"/>
        </w:rPr>
        <w:t>the EUCAST 2016 guidelines</w:t>
      </w:r>
      <w:ins w:id="895" w:author="Unemo Magnus, USÖ Labmed länsklinik" w:date="2016-11-14T17:57:00Z">
        <w:r w:rsidR="00046D65">
          <w:rPr>
            <w:rFonts w:ascii="Times New Roman" w:hAnsi="Times New Roman" w:cs="Times New Roman"/>
            <w:sz w:val="24"/>
            <w:szCs w:val="24"/>
          </w:rPr>
          <w:t>.</w:t>
        </w:r>
      </w:ins>
      <w:r w:rsidR="00425DF7" w:rsidRPr="006F644E">
        <w:rPr>
          <w:rFonts w:ascii="Times New Roman" w:hAnsi="Times New Roman" w:cs="Times New Roman"/>
          <w:sz w:val="24"/>
          <w:szCs w:val="24"/>
        </w:rPr>
        <w:fldChar w:fldCharType="begin"/>
      </w:r>
      <w:r w:rsidR="00377FDC" w:rsidRPr="006F644E">
        <w:rPr>
          <w:rFonts w:ascii="Times New Roman" w:hAnsi="Times New Roman" w:cs="Times New Roman"/>
          <w:sz w:val="24"/>
          <w:szCs w:val="24"/>
        </w:rPr>
        <w:instrText xml:space="preserve"> ADDIN ZOTERO_ITEM CSL_CITATION {"citationID":"19ltjfa1rd","properties":{"formattedCitation":"{\\rtf \\super 30\\nosupersub{}}","plainCitation":"30"},"citationItems":[{"id":503,"uris":["http://zotero.org/users/1321783/items/BUD9GUES"],"uri":["http://zotero.org/users/1321783/items/BUD9GUES"],"itemData":{"id":503,"type":"article","title":"The European Committee on Antimicrobial Susceptibility Testing. Breakpoint tables for interpretation of MICs and zone diameters.","publisher":"http://www.eucast.org","author":[{"family":"EUCAST","given":""}],"issued":{"date-parts":[["2016"]],"season":"Version  .0"}}}],"schema":"https://github.com/citation-style-language/schema/raw/master/csl-citation.json"} </w:instrText>
      </w:r>
      <w:r w:rsidR="00425DF7" w:rsidRPr="006F644E">
        <w:rPr>
          <w:rFonts w:ascii="Times New Roman" w:hAnsi="Times New Roman" w:cs="Times New Roman"/>
          <w:sz w:val="24"/>
          <w:szCs w:val="24"/>
        </w:rPr>
        <w:fldChar w:fldCharType="separate"/>
      </w:r>
      <w:r w:rsidR="00377FDC" w:rsidRPr="006F644E">
        <w:rPr>
          <w:rFonts w:ascii="Times New Roman" w:hAnsi="Times New Roman" w:cs="Times New Roman"/>
          <w:sz w:val="24"/>
          <w:szCs w:val="24"/>
          <w:vertAlign w:val="superscript"/>
        </w:rPr>
        <w:t>30</w:t>
      </w:r>
      <w:r w:rsidR="00425DF7" w:rsidRPr="006F644E">
        <w:rPr>
          <w:rFonts w:ascii="Times New Roman" w:hAnsi="Times New Roman" w:cs="Times New Roman"/>
          <w:sz w:val="24"/>
          <w:szCs w:val="24"/>
        </w:rPr>
        <w:fldChar w:fldCharType="end"/>
      </w:r>
      <w:del w:id="896" w:author="Unemo Magnus, USÖ Labmed länsklinik" w:date="2016-11-14T17:57:00Z">
        <w:r w:rsidR="00760526" w:rsidRPr="006F644E" w:rsidDel="00046D65">
          <w:rPr>
            <w:rFonts w:ascii="Times New Roman" w:hAnsi="Times New Roman" w:cs="Times New Roman"/>
            <w:sz w:val="24"/>
            <w:szCs w:val="24"/>
          </w:rPr>
          <w:delText>.</w:delText>
        </w:r>
      </w:del>
      <w:r w:rsidR="00760526" w:rsidRPr="006F644E">
        <w:rPr>
          <w:rFonts w:ascii="Times New Roman" w:hAnsi="Times New Roman" w:cs="Times New Roman"/>
          <w:sz w:val="24"/>
          <w:szCs w:val="24"/>
        </w:rPr>
        <w:t xml:space="preserve"> </w:t>
      </w:r>
      <w:ins w:id="897" w:author="Unemo Magnus, USÖ Labmed länsklinik" w:date="2016-11-17T15:18:00Z">
        <w:r w:rsidR="00824304">
          <w:rPr>
            <w:rFonts w:ascii="Times New Roman" w:hAnsi="Times New Roman" w:cs="Times New Roman"/>
            <w:sz w:val="24"/>
            <w:szCs w:val="24"/>
          </w:rPr>
          <w:t>As previously described,</w:t>
        </w:r>
        <w:r w:rsidR="00824304">
          <w:rPr>
            <w:rFonts w:ascii="Times New Roman" w:hAnsi="Times New Roman" w:cs="Times New Roman"/>
            <w:color w:val="FF0000"/>
            <w:sz w:val="24"/>
            <w:szCs w:val="24"/>
            <w:vertAlign w:val="superscript"/>
          </w:rPr>
          <w:t>REF</w:t>
        </w:r>
        <w:r w:rsidR="00824304">
          <w:rPr>
            <w:rFonts w:ascii="Times New Roman" w:hAnsi="Times New Roman" w:cs="Times New Roman"/>
            <w:sz w:val="24"/>
            <w:szCs w:val="24"/>
          </w:rPr>
          <w:t xml:space="preserve"> m</w:t>
        </w:r>
      </w:ins>
      <w:commentRangeStart w:id="898"/>
      <w:del w:id="899" w:author="Unemo Magnus, USÖ Labmed länsklinik" w:date="2016-11-17T15:18:00Z">
        <w:r w:rsidR="00EB6B83" w:rsidRPr="006F644E" w:rsidDel="00824304">
          <w:rPr>
            <w:rFonts w:ascii="Times New Roman" w:hAnsi="Times New Roman" w:cs="Times New Roman"/>
            <w:sz w:val="24"/>
            <w:szCs w:val="24"/>
          </w:rPr>
          <w:delText>M</w:delText>
        </w:r>
      </w:del>
      <w:r w:rsidR="00EB6B83" w:rsidRPr="006F644E">
        <w:rPr>
          <w:rFonts w:ascii="Times New Roman" w:hAnsi="Times New Roman" w:cs="Times New Roman"/>
          <w:sz w:val="24"/>
          <w:szCs w:val="24"/>
        </w:rPr>
        <w:t>inor errors were defined as misclassifications of intermedia</w:t>
      </w:r>
      <w:ins w:id="900" w:author="Unemo Magnus, USÖ Labmed länsklinik" w:date="2016-11-17T15:18:00Z">
        <w:r w:rsidR="00824304">
          <w:rPr>
            <w:rFonts w:ascii="Times New Roman" w:hAnsi="Times New Roman" w:cs="Times New Roman"/>
            <w:sz w:val="24"/>
            <w:szCs w:val="24"/>
          </w:rPr>
          <w:t>te</w:t>
        </w:r>
      </w:ins>
      <w:del w:id="901" w:author="Unemo Magnus, USÖ Labmed länsklinik" w:date="2016-11-17T15:18:00Z">
        <w:r w:rsidR="00EB6B83" w:rsidRPr="006F644E" w:rsidDel="00824304">
          <w:rPr>
            <w:rFonts w:ascii="Times New Roman" w:hAnsi="Times New Roman" w:cs="Times New Roman"/>
            <w:sz w:val="24"/>
            <w:szCs w:val="24"/>
          </w:rPr>
          <w:delText>ry</w:delText>
        </w:r>
      </w:del>
      <w:r w:rsidR="00EB6B83" w:rsidRPr="006F644E">
        <w:rPr>
          <w:rFonts w:ascii="Times New Roman" w:hAnsi="Times New Roman" w:cs="Times New Roman"/>
          <w:sz w:val="24"/>
          <w:szCs w:val="24"/>
        </w:rPr>
        <w:t xml:space="preserve"> </w:t>
      </w:r>
      <w:del w:id="902" w:author="Unemo Magnus, USÖ Labmed länsklinik" w:date="2016-11-17T15:19:00Z">
        <w:r w:rsidR="00EB6B83" w:rsidRPr="006F644E" w:rsidDel="00824304">
          <w:rPr>
            <w:rFonts w:ascii="Times New Roman" w:hAnsi="Times New Roman" w:cs="Times New Roman"/>
            <w:sz w:val="24"/>
            <w:szCs w:val="24"/>
          </w:rPr>
          <w:delText xml:space="preserve">resistant </w:delText>
        </w:r>
      </w:del>
      <w:r w:rsidR="00EB6B83" w:rsidRPr="006F644E">
        <w:rPr>
          <w:rFonts w:ascii="Times New Roman" w:hAnsi="Times New Roman" w:cs="Times New Roman"/>
          <w:sz w:val="24"/>
          <w:szCs w:val="24"/>
        </w:rPr>
        <w:t>strains</w:t>
      </w:r>
      <w:ins w:id="903" w:author="Unemo Magnus, USÖ Labmed länsklinik" w:date="2016-11-17T15:19:00Z">
        <w:r w:rsidR="00824304">
          <w:rPr>
            <w:rFonts w:ascii="Times New Roman" w:hAnsi="Times New Roman" w:cs="Times New Roman"/>
            <w:sz w:val="24"/>
            <w:szCs w:val="24"/>
          </w:rPr>
          <w:t xml:space="preserve"> as susceptible or resistant</w:t>
        </w:r>
      </w:ins>
      <w:r w:rsidR="00EB6B83" w:rsidRPr="006F644E">
        <w:rPr>
          <w:rFonts w:ascii="Times New Roman" w:hAnsi="Times New Roman" w:cs="Times New Roman"/>
          <w:sz w:val="24"/>
          <w:szCs w:val="24"/>
        </w:rPr>
        <w:t xml:space="preserve">. Major errors were susceptible strains misclassified as resistant. Very major errors were resistant strains that were </w:t>
      </w:r>
      <w:del w:id="904" w:author="Unemo Magnus, USÖ Labmed länsklinik" w:date="2016-11-17T15:11:00Z">
        <w:r w:rsidR="00EB6B83" w:rsidRPr="006F644E" w:rsidDel="007B5733">
          <w:rPr>
            <w:rFonts w:ascii="Times New Roman" w:hAnsi="Times New Roman" w:cs="Times New Roman"/>
            <w:sz w:val="24"/>
            <w:szCs w:val="24"/>
          </w:rPr>
          <w:delText xml:space="preserve">recognized </w:delText>
        </w:r>
      </w:del>
      <w:ins w:id="905" w:author="Unemo Magnus, USÖ Labmed länsklinik" w:date="2016-11-17T15:11:00Z">
        <w:r w:rsidR="007B5733">
          <w:rPr>
            <w:rFonts w:ascii="Times New Roman" w:hAnsi="Times New Roman" w:cs="Times New Roman"/>
            <w:sz w:val="24"/>
            <w:szCs w:val="24"/>
          </w:rPr>
          <w:t>misclassified</w:t>
        </w:r>
        <w:r w:rsidR="007B5733" w:rsidRPr="006F644E">
          <w:rPr>
            <w:rFonts w:ascii="Times New Roman" w:hAnsi="Times New Roman" w:cs="Times New Roman"/>
            <w:sz w:val="24"/>
            <w:szCs w:val="24"/>
          </w:rPr>
          <w:t xml:space="preserve"> </w:t>
        </w:r>
      </w:ins>
      <w:r w:rsidR="00EB6B83" w:rsidRPr="006F644E">
        <w:rPr>
          <w:rFonts w:ascii="Times New Roman" w:hAnsi="Times New Roman" w:cs="Times New Roman"/>
          <w:sz w:val="24"/>
          <w:szCs w:val="24"/>
        </w:rPr>
        <w:t>as susceptible.</w:t>
      </w:r>
      <w:commentRangeEnd w:id="898"/>
      <w:r w:rsidR="007B5733">
        <w:rPr>
          <w:rStyle w:val="CommentReference"/>
        </w:rPr>
        <w:commentReference w:id="898"/>
      </w:r>
      <w:r w:rsidR="00EB6B83" w:rsidRPr="006F644E">
        <w:rPr>
          <w:rFonts w:ascii="Times New Roman" w:hAnsi="Times New Roman" w:cs="Times New Roman"/>
          <w:sz w:val="24"/>
          <w:szCs w:val="24"/>
        </w:rPr>
        <w:t xml:space="preserve"> </w:t>
      </w:r>
      <w:r w:rsidR="0014390C" w:rsidRPr="006F644E">
        <w:rPr>
          <w:rFonts w:ascii="Times New Roman" w:hAnsi="Times New Roman" w:cs="Times New Roman"/>
          <w:sz w:val="24"/>
          <w:szCs w:val="24"/>
        </w:rPr>
        <w:t>The EC</w:t>
      </w:r>
      <w:r w:rsidR="0014390C" w:rsidRPr="006F644E">
        <w:rPr>
          <w:rFonts w:ascii="Times New Roman" w:hAnsi="Times New Roman" w:cs="Times New Roman"/>
          <w:sz w:val="24"/>
          <w:szCs w:val="24"/>
          <w:vertAlign w:val="subscript"/>
        </w:rPr>
        <w:t>50</w:t>
      </w:r>
      <w:r w:rsidR="0014390C" w:rsidRPr="006F644E">
        <w:rPr>
          <w:rFonts w:ascii="Times New Roman" w:hAnsi="Times New Roman" w:cs="Times New Roman"/>
          <w:sz w:val="24"/>
          <w:szCs w:val="24"/>
        </w:rPr>
        <w:t xml:space="preserve"> values are read on a continuous scale, therefore nearly identical values around </w:t>
      </w:r>
      <w:del w:id="906" w:author="Unemo Magnus, USÖ Labmed länsklinik" w:date="2016-11-17T15:23:00Z">
        <w:r w:rsidR="0014390C" w:rsidRPr="006F644E" w:rsidDel="00B91DFF">
          <w:rPr>
            <w:rFonts w:ascii="Times New Roman" w:hAnsi="Times New Roman" w:cs="Times New Roman"/>
            <w:sz w:val="24"/>
            <w:szCs w:val="24"/>
          </w:rPr>
          <w:delText xml:space="preserve">the </w:delText>
        </w:r>
      </w:del>
      <w:ins w:id="907" w:author="Unemo Magnus, USÖ Labmed länsklinik" w:date="2016-11-17T15:23:00Z">
        <w:r w:rsidR="00B91DFF">
          <w:rPr>
            <w:rFonts w:ascii="Times New Roman" w:hAnsi="Times New Roman" w:cs="Times New Roman"/>
            <w:sz w:val="24"/>
            <w:szCs w:val="24"/>
          </w:rPr>
          <w:t>a</w:t>
        </w:r>
        <w:r w:rsidR="00B91DFF" w:rsidRPr="006F644E">
          <w:rPr>
            <w:rFonts w:ascii="Times New Roman" w:hAnsi="Times New Roman" w:cs="Times New Roman"/>
            <w:sz w:val="24"/>
            <w:szCs w:val="24"/>
          </w:rPr>
          <w:t xml:space="preserve"> </w:t>
        </w:r>
      </w:ins>
      <w:ins w:id="908" w:author="Unemo Magnus, USÖ Labmed länsklinik" w:date="2016-11-17T15:24:00Z">
        <w:r w:rsidR="00B91DFF">
          <w:rPr>
            <w:rFonts w:ascii="Times New Roman" w:hAnsi="Times New Roman" w:cs="Times New Roman"/>
            <w:sz w:val="24"/>
            <w:szCs w:val="24"/>
          </w:rPr>
          <w:t xml:space="preserve">resistance </w:t>
        </w:r>
      </w:ins>
      <w:r w:rsidR="0014390C" w:rsidRPr="006F644E">
        <w:rPr>
          <w:rFonts w:ascii="Times New Roman" w:hAnsi="Times New Roman" w:cs="Times New Roman"/>
          <w:sz w:val="24"/>
          <w:szCs w:val="24"/>
        </w:rPr>
        <w:t xml:space="preserve">breakpoint (e.g. </w:t>
      </w:r>
      <w:ins w:id="909" w:author="Unemo Magnus, USÖ Labmed länsklinik" w:date="2016-11-17T15:23:00Z">
        <w:r w:rsidR="00B91DFF">
          <w:rPr>
            <w:rFonts w:ascii="Times New Roman" w:hAnsi="Times New Roman" w:cs="Times New Roman"/>
            <w:sz w:val="24"/>
            <w:szCs w:val="24"/>
          </w:rPr>
          <w:t>0.125</w:t>
        </w:r>
      </w:ins>
      <w:del w:id="910" w:author="Unemo Magnus, USÖ Labmed länsklinik" w:date="2016-11-17T15:23:00Z">
        <w:r w:rsidR="0014390C" w:rsidRPr="006F644E" w:rsidDel="00B91DFF">
          <w:rPr>
            <w:rFonts w:ascii="Times New Roman" w:hAnsi="Times New Roman" w:cs="Times New Roman"/>
            <w:sz w:val="24"/>
            <w:szCs w:val="24"/>
          </w:rPr>
          <w:delText>4</w:delText>
        </w:r>
      </w:del>
      <w:r w:rsidR="008A6928" w:rsidRPr="006F644E">
        <w:rPr>
          <w:rFonts w:ascii="Times New Roman" w:hAnsi="Times New Roman" w:cs="Times New Roman"/>
          <w:sz w:val="24"/>
          <w:szCs w:val="24"/>
        </w:rPr>
        <w:t xml:space="preserve"> and </w:t>
      </w:r>
      <w:ins w:id="911" w:author="Unemo Magnus, USÖ Labmed länsklinik" w:date="2016-11-17T15:23:00Z">
        <w:r w:rsidR="00B91DFF">
          <w:rPr>
            <w:rFonts w:ascii="Times New Roman" w:hAnsi="Times New Roman" w:cs="Times New Roman"/>
            <w:sz w:val="24"/>
            <w:szCs w:val="24"/>
          </w:rPr>
          <w:t>0.126</w:t>
        </w:r>
      </w:ins>
      <w:del w:id="912" w:author="Unemo Magnus, USÖ Labmed länsklinik" w:date="2016-11-17T15:23:00Z">
        <w:r w:rsidR="008A6928" w:rsidRPr="006F644E" w:rsidDel="00B91DFF">
          <w:rPr>
            <w:rFonts w:ascii="Times New Roman" w:hAnsi="Times New Roman" w:cs="Times New Roman"/>
            <w:sz w:val="24"/>
            <w:szCs w:val="24"/>
          </w:rPr>
          <w:delText>4.01</w:delText>
        </w:r>
      </w:del>
      <w:r w:rsidR="008A6928" w:rsidRPr="006F644E">
        <w:rPr>
          <w:rFonts w:ascii="Times New Roman" w:hAnsi="Times New Roman" w:cs="Times New Roman"/>
          <w:sz w:val="24"/>
          <w:szCs w:val="24"/>
        </w:rPr>
        <w:t>) can result in categorical errors</w:t>
      </w:r>
      <w:r w:rsidR="0040408D" w:rsidRPr="006F644E">
        <w:rPr>
          <w:rFonts w:ascii="Times New Roman" w:hAnsi="Times New Roman" w:cs="Times New Roman"/>
          <w:sz w:val="24"/>
          <w:szCs w:val="24"/>
        </w:rPr>
        <w:t xml:space="preserve">. Sensitivity and specificity </w:t>
      </w:r>
      <w:del w:id="913" w:author="Unemo Magnus, USÖ Labmed länsklinik" w:date="2016-11-15T15:35:00Z">
        <w:r w:rsidR="0040408D" w:rsidRPr="006F644E" w:rsidDel="009E4A85">
          <w:rPr>
            <w:rFonts w:ascii="Times New Roman" w:hAnsi="Times New Roman" w:cs="Times New Roman"/>
            <w:sz w:val="24"/>
            <w:szCs w:val="24"/>
          </w:rPr>
          <w:delText xml:space="preserve">of specificity </w:delText>
        </w:r>
      </w:del>
      <w:r w:rsidR="0040408D" w:rsidRPr="006F644E">
        <w:rPr>
          <w:rFonts w:ascii="Times New Roman" w:hAnsi="Times New Roman" w:cs="Times New Roman"/>
          <w:sz w:val="24"/>
          <w:szCs w:val="24"/>
        </w:rPr>
        <w:t>of the assay were calculated as previously described for the resistant (positive values) and susceptible strains (negative values) but not for the intermedia</w:t>
      </w:r>
      <w:ins w:id="914" w:author="Unemo Magnus, USÖ Labmed länsklinik" w:date="2016-11-17T15:11:00Z">
        <w:r w:rsidR="007B5733">
          <w:rPr>
            <w:rFonts w:ascii="Times New Roman" w:hAnsi="Times New Roman" w:cs="Times New Roman"/>
            <w:sz w:val="24"/>
            <w:szCs w:val="24"/>
          </w:rPr>
          <w:t>te</w:t>
        </w:r>
      </w:ins>
      <w:del w:id="915" w:author="Unemo Magnus, USÖ Labmed länsklinik" w:date="2016-11-17T15:11:00Z">
        <w:r w:rsidR="0040408D" w:rsidRPr="006F644E" w:rsidDel="007B5733">
          <w:rPr>
            <w:rFonts w:ascii="Times New Roman" w:hAnsi="Times New Roman" w:cs="Times New Roman"/>
            <w:sz w:val="24"/>
            <w:szCs w:val="24"/>
          </w:rPr>
          <w:delText>ry</w:delText>
        </w:r>
      </w:del>
      <w:r w:rsidR="0040408D" w:rsidRPr="006F644E">
        <w:rPr>
          <w:rFonts w:ascii="Times New Roman" w:hAnsi="Times New Roman" w:cs="Times New Roman"/>
          <w:sz w:val="24"/>
          <w:szCs w:val="24"/>
        </w:rPr>
        <w:t xml:space="preserve"> </w:t>
      </w:r>
      <w:del w:id="916" w:author="Unemo Magnus, USÖ Labmed länsklinik" w:date="2016-11-17T15:12:00Z">
        <w:r w:rsidR="0040408D" w:rsidRPr="006F644E" w:rsidDel="007B5733">
          <w:rPr>
            <w:rFonts w:ascii="Times New Roman" w:hAnsi="Times New Roman" w:cs="Times New Roman"/>
            <w:sz w:val="24"/>
            <w:szCs w:val="24"/>
          </w:rPr>
          <w:delText xml:space="preserve">resistant </w:delText>
        </w:r>
      </w:del>
      <w:r w:rsidR="0040408D" w:rsidRPr="006F644E">
        <w:rPr>
          <w:rFonts w:ascii="Times New Roman" w:hAnsi="Times New Roman" w:cs="Times New Roman"/>
          <w:sz w:val="24"/>
          <w:szCs w:val="24"/>
        </w:rPr>
        <w:t>strains</w:t>
      </w:r>
      <w:ins w:id="917" w:author="Unemo Magnus, USÖ Labmed länsklinik" w:date="2016-11-14T17:57:00Z">
        <w:r w:rsidR="00046D65">
          <w:rPr>
            <w:rFonts w:ascii="Times New Roman" w:hAnsi="Times New Roman" w:cs="Times New Roman"/>
            <w:sz w:val="24"/>
            <w:szCs w:val="24"/>
          </w:rPr>
          <w:t>.</w:t>
        </w:r>
      </w:ins>
      <w:r w:rsidR="00404B18" w:rsidRPr="006F644E">
        <w:rPr>
          <w:rFonts w:ascii="Times New Roman" w:hAnsi="Times New Roman" w:cs="Times New Roman"/>
          <w:sz w:val="24"/>
          <w:szCs w:val="24"/>
        </w:rPr>
        <w:fldChar w:fldCharType="begin"/>
      </w:r>
      <w:r w:rsidR="00377FDC" w:rsidRPr="006F644E">
        <w:rPr>
          <w:rFonts w:ascii="Times New Roman" w:hAnsi="Times New Roman" w:cs="Times New Roman"/>
          <w:sz w:val="24"/>
          <w:szCs w:val="24"/>
        </w:rPr>
        <w:instrText xml:space="preserve"> ADDIN ZOTERO_ITEM CSL_CITATION {"citationID":"hJcoJUPM","properties":{"formattedCitation":"{\\rtf \\super 31\\nosupersub{}}","plainCitation":"31"},"citationItems":[{"id":511,"uris":["http://zotero.org/users/1321783/items/PKQZ8HFH"],"uri":["http://zotero.org/users/1321783/items/PKQZ8HFH"],"itemData":{"id":511,"type":"article-journal","title":"Understanding and using sensitivity, specificity and predictive values","container-title":"Indian Journal of Ophthalmology","page":"45-50","volume":"56","issue":"1","source":"PubMed Central","abstract":"In this article, we have discussed the basic knowledge to calculate sensitivity, specificity, positive predictive\nvalue and negative predictive value. We have discussed the advantage and limitations of these measures and\nhave provided how we should use these measures in our day-to-day clinical practice. We also have illustrated\nhow to calculate sensitivity and specificity while combining two tests and how to use these results for our\npatients in day-to-day practice.","ISSN":"0301-4738","note":"00189 \nPMID: 18158403\nPMCID: PMC2636062","journalAbbreviation":"Indian J Ophthalmol","author":[{"family":"Parikh","given":"Rajul"},{"family":"Mathai","given":"Annie"},{"family":"Parikh","given":"Shefali"},{"family":"Chandra Sekhar","given":"G"},{"family":"Thomas","given":"Ravi"}],"issued":{"date-parts":[["2008"]]},"PMID":"18158403","PMCID":"PMC2636062"}}],"schema":"https://github.com/citation-style-language/schema/raw/master/csl-citation.json"} </w:instrText>
      </w:r>
      <w:r w:rsidR="00404B18" w:rsidRPr="006F644E">
        <w:rPr>
          <w:rFonts w:ascii="Times New Roman" w:hAnsi="Times New Roman" w:cs="Times New Roman"/>
          <w:sz w:val="24"/>
          <w:szCs w:val="24"/>
        </w:rPr>
        <w:fldChar w:fldCharType="separate"/>
      </w:r>
      <w:r w:rsidR="00377FDC" w:rsidRPr="006F644E">
        <w:rPr>
          <w:rFonts w:ascii="Times New Roman" w:hAnsi="Times New Roman" w:cs="Times New Roman"/>
          <w:sz w:val="24"/>
          <w:szCs w:val="24"/>
          <w:vertAlign w:val="superscript"/>
        </w:rPr>
        <w:t>31</w:t>
      </w:r>
      <w:r w:rsidR="00404B18" w:rsidRPr="006F644E">
        <w:rPr>
          <w:rFonts w:ascii="Times New Roman" w:hAnsi="Times New Roman" w:cs="Times New Roman"/>
          <w:sz w:val="24"/>
          <w:szCs w:val="24"/>
        </w:rPr>
        <w:fldChar w:fldCharType="end"/>
      </w:r>
      <w:del w:id="918" w:author="Unemo Magnus, USÖ Labmed länsklinik" w:date="2016-11-14T17:57:00Z">
        <w:r w:rsidR="0040408D" w:rsidRPr="006F644E" w:rsidDel="00046D65">
          <w:rPr>
            <w:rFonts w:ascii="Times New Roman" w:hAnsi="Times New Roman" w:cs="Times New Roman"/>
            <w:sz w:val="24"/>
            <w:szCs w:val="24"/>
          </w:rPr>
          <w:delText>.</w:delText>
        </w:r>
      </w:del>
    </w:p>
    <w:p w14:paraId="2F8F5039" w14:textId="77777777" w:rsidR="00046D65" w:rsidRDefault="00046D65">
      <w:pPr>
        <w:spacing w:after="0" w:line="480" w:lineRule="auto"/>
        <w:jc w:val="both"/>
        <w:rPr>
          <w:ins w:id="919" w:author="Unemo Magnus, USÖ Labmed länsklinik" w:date="2016-11-14T17:57:00Z"/>
          <w:rFonts w:ascii="Times New Roman" w:hAnsi="Times New Roman" w:cs="Times New Roman"/>
          <w:b/>
          <w:sz w:val="24"/>
          <w:szCs w:val="24"/>
        </w:rPr>
        <w:pPrChange w:id="920" w:author="Unemo Magnus, USÖ Labmed länsklinik" w:date="2016-11-14T17:52:00Z">
          <w:pPr>
            <w:spacing w:line="480" w:lineRule="auto"/>
            <w:jc w:val="both"/>
          </w:pPr>
        </w:pPrChange>
      </w:pPr>
    </w:p>
    <w:p w14:paraId="60B30439" w14:textId="65D27DC5" w:rsidR="00935F54" w:rsidRPr="00046D65" w:rsidRDefault="0073312A">
      <w:pPr>
        <w:spacing w:after="0" w:line="480" w:lineRule="auto"/>
        <w:jc w:val="both"/>
        <w:rPr>
          <w:rFonts w:ascii="Times New Roman" w:hAnsi="Times New Roman" w:cs="Times New Roman"/>
          <w:i/>
          <w:sz w:val="24"/>
          <w:szCs w:val="24"/>
          <w:rPrChange w:id="921" w:author="Unemo Magnus, USÖ Labmed länsklinik" w:date="2016-11-14T17:57:00Z">
            <w:rPr>
              <w:rFonts w:ascii="Times New Roman" w:hAnsi="Times New Roman" w:cs="Times New Roman"/>
              <w:sz w:val="24"/>
              <w:szCs w:val="24"/>
            </w:rPr>
          </w:rPrChange>
        </w:rPr>
        <w:pPrChange w:id="922" w:author="Unemo Magnus, USÖ Labmed länsklinik" w:date="2016-11-14T17:52:00Z">
          <w:pPr>
            <w:spacing w:line="480" w:lineRule="auto"/>
            <w:jc w:val="both"/>
          </w:pPr>
        </w:pPrChange>
      </w:pPr>
      <w:commentRangeStart w:id="923"/>
      <w:r w:rsidRPr="00046D65">
        <w:rPr>
          <w:rFonts w:ascii="Times New Roman" w:hAnsi="Times New Roman" w:cs="Times New Roman"/>
          <w:b/>
          <w:i/>
          <w:sz w:val="24"/>
          <w:szCs w:val="24"/>
          <w:rPrChange w:id="924" w:author="Unemo Magnus, USÖ Labmed länsklinik" w:date="2016-11-14T17:57:00Z">
            <w:rPr>
              <w:rFonts w:ascii="Times New Roman" w:hAnsi="Times New Roman" w:cs="Times New Roman"/>
              <w:b/>
              <w:sz w:val="24"/>
              <w:szCs w:val="24"/>
            </w:rPr>
          </w:rPrChange>
        </w:rPr>
        <w:t>Hill slopes</w:t>
      </w:r>
      <w:commentRangeEnd w:id="923"/>
      <w:r w:rsidR="00B6403F">
        <w:rPr>
          <w:rStyle w:val="CommentReference"/>
        </w:rPr>
        <w:commentReference w:id="923"/>
      </w:r>
    </w:p>
    <w:p w14:paraId="641AD915" w14:textId="66C06175" w:rsidR="007D6550" w:rsidRPr="006F644E" w:rsidRDefault="00621D27">
      <w:pPr>
        <w:spacing w:after="0" w:line="480" w:lineRule="auto"/>
        <w:jc w:val="both"/>
        <w:rPr>
          <w:rFonts w:ascii="Times New Roman" w:hAnsi="Times New Roman" w:cs="Times New Roman"/>
          <w:sz w:val="24"/>
          <w:szCs w:val="24"/>
        </w:rPr>
        <w:pPrChange w:id="925" w:author="Unemo Magnus, USÖ Labmed länsklinik" w:date="2016-11-14T17:52:00Z">
          <w:pPr>
            <w:spacing w:line="480" w:lineRule="auto"/>
            <w:jc w:val="both"/>
          </w:pPr>
        </w:pPrChange>
      </w:pPr>
      <w:r w:rsidRPr="006F644E">
        <w:rPr>
          <w:rFonts w:ascii="Times New Roman" w:hAnsi="Times New Roman" w:cs="Times New Roman"/>
          <w:sz w:val="24"/>
          <w:szCs w:val="24"/>
        </w:rPr>
        <w:t>Pairwise t-test</w:t>
      </w:r>
      <w:r w:rsidR="00CF3932" w:rsidRPr="006F644E">
        <w:rPr>
          <w:rFonts w:ascii="Times New Roman" w:hAnsi="Times New Roman" w:cs="Times New Roman"/>
          <w:sz w:val="24"/>
          <w:szCs w:val="24"/>
        </w:rPr>
        <w:t xml:space="preserve"> of the me</w:t>
      </w:r>
      <w:r w:rsidR="00A40029" w:rsidRPr="006F644E">
        <w:rPr>
          <w:rFonts w:ascii="Times New Roman" w:hAnsi="Times New Roman" w:cs="Times New Roman"/>
          <w:sz w:val="24"/>
          <w:szCs w:val="24"/>
        </w:rPr>
        <w:t>an</w:t>
      </w:r>
      <w:r w:rsidR="00CF3932" w:rsidRPr="006F644E">
        <w:rPr>
          <w:rFonts w:ascii="Times New Roman" w:hAnsi="Times New Roman" w:cs="Times New Roman"/>
          <w:sz w:val="24"/>
          <w:szCs w:val="24"/>
        </w:rPr>
        <w:t xml:space="preserve"> of the </w:t>
      </w:r>
      <w:del w:id="926" w:author="Unemo Magnus, USÖ Labmed länsklinik" w:date="2016-11-15T15:07:00Z">
        <w:r w:rsidR="00CF3932" w:rsidRPr="006F644E" w:rsidDel="00AF166B">
          <w:rPr>
            <w:rFonts w:ascii="Times New Roman" w:hAnsi="Times New Roman" w:cs="Times New Roman"/>
            <w:sz w:val="24"/>
            <w:szCs w:val="24"/>
          </w:rPr>
          <w:delText xml:space="preserve">hill </w:delText>
        </w:r>
      </w:del>
      <w:ins w:id="927" w:author="Unemo Magnus, USÖ Labmed länsklinik" w:date="2016-11-15T15:07:00Z">
        <w:r w:rsidR="00AF166B">
          <w:rPr>
            <w:rFonts w:ascii="Times New Roman" w:hAnsi="Times New Roman" w:cs="Times New Roman"/>
            <w:sz w:val="24"/>
            <w:szCs w:val="24"/>
          </w:rPr>
          <w:t>H</w:t>
        </w:r>
        <w:r w:rsidR="00AF166B" w:rsidRPr="006F644E">
          <w:rPr>
            <w:rFonts w:ascii="Times New Roman" w:hAnsi="Times New Roman" w:cs="Times New Roman"/>
            <w:sz w:val="24"/>
            <w:szCs w:val="24"/>
          </w:rPr>
          <w:t xml:space="preserve">ill </w:t>
        </w:r>
      </w:ins>
      <w:r w:rsidR="00CF3932" w:rsidRPr="006F644E">
        <w:rPr>
          <w:rFonts w:ascii="Times New Roman" w:hAnsi="Times New Roman" w:cs="Times New Roman"/>
          <w:sz w:val="24"/>
          <w:szCs w:val="24"/>
        </w:rPr>
        <w:t>slopes</w:t>
      </w:r>
      <w:r w:rsidR="00A40029" w:rsidRPr="006F644E">
        <w:rPr>
          <w:rFonts w:ascii="Times New Roman" w:hAnsi="Times New Roman" w:cs="Times New Roman"/>
          <w:sz w:val="24"/>
          <w:szCs w:val="24"/>
        </w:rPr>
        <w:t xml:space="preserve"> for each of the tested antimicrobials</w:t>
      </w:r>
      <w:r w:rsidRPr="006F644E">
        <w:rPr>
          <w:rFonts w:ascii="Times New Roman" w:hAnsi="Times New Roman" w:cs="Times New Roman"/>
          <w:sz w:val="24"/>
          <w:szCs w:val="24"/>
        </w:rPr>
        <w:t xml:space="preserve"> </w:t>
      </w:r>
      <w:del w:id="928" w:author="Unemo Magnus, USÖ Labmed länsklinik" w:date="2016-11-17T13:00:00Z">
        <w:r w:rsidRPr="006F644E" w:rsidDel="00BE47DB">
          <w:rPr>
            <w:rFonts w:ascii="Times New Roman" w:hAnsi="Times New Roman" w:cs="Times New Roman"/>
            <w:sz w:val="24"/>
            <w:szCs w:val="24"/>
          </w:rPr>
          <w:delText xml:space="preserve">were </w:delText>
        </w:r>
      </w:del>
      <w:ins w:id="929" w:author="Unemo Magnus, USÖ Labmed länsklinik" w:date="2016-11-17T13:00:00Z">
        <w:r w:rsidR="00BE47DB">
          <w:rPr>
            <w:rFonts w:ascii="Times New Roman" w:hAnsi="Times New Roman" w:cs="Times New Roman"/>
            <w:sz w:val="24"/>
            <w:szCs w:val="24"/>
          </w:rPr>
          <w:t>was</w:t>
        </w:r>
        <w:r w:rsidR="00BE47DB" w:rsidRPr="006F644E">
          <w:rPr>
            <w:rFonts w:ascii="Times New Roman" w:hAnsi="Times New Roman" w:cs="Times New Roman"/>
            <w:sz w:val="24"/>
            <w:szCs w:val="24"/>
          </w:rPr>
          <w:t xml:space="preserve"> </w:t>
        </w:r>
      </w:ins>
      <w:del w:id="930" w:author="Unemo Magnus, USÖ Labmed länsklinik" w:date="2016-11-17T13:00:00Z">
        <w:r w:rsidR="00CF3932" w:rsidRPr="006F644E" w:rsidDel="00BE47DB">
          <w:rPr>
            <w:rFonts w:ascii="Times New Roman" w:hAnsi="Times New Roman" w:cs="Times New Roman"/>
            <w:sz w:val="24"/>
            <w:szCs w:val="24"/>
          </w:rPr>
          <w:delText>made</w:delText>
        </w:r>
        <w:r w:rsidRPr="006F644E" w:rsidDel="00BE47DB">
          <w:rPr>
            <w:rFonts w:ascii="Times New Roman" w:hAnsi="Times New Roman" w:cs="Times New Roman"/>
            <w:sz w:val="24"/>
            <w:szCs w:val="24"/>
          </w:rPr>
          <w:delText xml:space="preserve"> </w:delText>
        </w:r>
      </w:del>
      <w:ins w:id="931" w:author="Unemo Magnus, USÖ Labmed länsklinik" w:date="2016-11-17T13:00:00Z">
        <w:r w:rsidR="00BE47DB">
          <w:rPr>
            <w:rFonts w:ascii="Times New Roman" w:hAnsi="Times New Roman" w:cs="Times New Roman"/>
            <w:sz w:val="24"/>
            <w:szCs w:val="24"/>
          </w:rPr>
          <w:t>performed</w:t>
        </w:r>
        <w:r w:rsidR="00BE47DB" w:rsidRPr="006F644E">
          <w:rPr>
            <w:rFonts w:ascii="Times New Roman" w:hAnsi="Times New Roman" w:cs="Times New Roman"/>
            <w:sz w:val="24"/>
            <w:szCs w:val="24"/>
          </w:rPr>
          <w:t xml:space="preserve"> </w:t>
        </w:r>
      </w:ins>
      <w:r w:rsidRPr="006F644E">
        <w:rPr>
          <w:rFonts w:ascii="Times New Roman" w:hAnsi="Times New Roman" w:cs="Times New Roman"/>
          <w:sz w:val="24"/>
          <w:szCs w:val="24"/>
        </w:rPr>
        <w:t xml:space="preserve">to test </w:t>
      </w:r>
      <w:r w:rsidR="00A40029" w:rsidRPr="006F644E">
        <w:rPr>
          <w:rFonts w:ascii="Times New Roman" w:hAnsi="Times New Roman" w:cs="Times New Roman"/>
          <w:sz w:val="24"/>
          <w:szCs w:val="24"/>
        </w:rPr>
        <w:t xml:space="preserve">if the differences found in this parameter </w:t>
      </w:r>
      <w:del w:id="932" w:author="Unemo Magnus, USÖ Labmed länsklinik" w:date="2016-11-17T13:00:00Z">
        <w:r w:rsidR="00A40029" w:rsidRPr="006F644E" w:rsidDel="00BE47DB">
          <w:rPr>
            <w:rFonts w:ascii="Times New Roman" w:hAnsi="Times New Roman" w:cs="Times New Roman"/>
            <w:sz w:val="24"/>
            <w:szCs w:val="24"/>
          </w:rPr>
          <w:delText xml:space="preserve">are </w:delText>
        </w:r>
      </w:del>
      <w:ins w:id="933" w:author="Unemo Magnus, USÖ Labmed länsklinik" w:date="2016-11-17T13:00:00Z">
        <w:r w:rsidR="00BE47DB">
          <w:rPr>
            <w:rFonts w:ascii="Times New Roman" w:hAnsi="Times New Roman" w:cs="Times New Roman"/>
            <w:sz w:val="24"/>
            <w:szCs w:val="24"/>
          </w:rPr>
          <w:t>were</w:t>
        </w:r>
        <w:r w:rsidR="00BE47DB" w:rsidRPr="006F644E">
          <w:rPr>
            <w:rFonts w:ascii="Times New Roman" w:hAnsi="Times New Roman" w:cs="Times New Roman"/>
            <w:sz w:val="24"/>
            <w:szCs w:val="24"/>
          </w:rPr>
          <w:t xml:space="preserve"> </w:t>
        </w:r>
      </w:ins>
      <w:r w:rsidR="00A40029" w:rsidRPr="006F644E">
        <w:rPr>
          <w:rFonts w:ascii="Times New Roman" w:hAnsi="Times New Roman" w:cs="Times New Roman"/>
          <w:sz w:val="24"/>
          <w:szCs w:val="24"/>
        </w:rPr>
        <w:t>significant</w:t>
      </w:r>
      <w:r w:rsidRPr="006F644E">
        <w:rPr>
          <w:rFonts w:ascii="Times New Roman" w:hAnsi="Times New Roman" w:cs="Times New Roman"/>
          <w:sz w:val="24"/>
          <w:szCs w:val="24"/>
        </w:rPr>
        <w:t>.</w:t>
      </w:r>
      <w:r w:rsidR="00A40029" w:rsidRPr="006F644E">
        <w:rPr>
          <w:rFonts w:ascii="Times New Roman" w:hAnsi="Times New Roman" w:cs="Times New Roman"/>
          <w:sz w:val="24"/>
          <w:szCs w:val="24"/>
        </w:rPr>
        <w:t xml:space="preserve"> </w:t>
      </w:r>
      <w:del w:id="934" w:author="Unemo Magnus, USÖ Labmed länsklinik" w:date="2016-11-17T13:00:00Z">
        <w:r w:rsidR="00A40029" w:rsidRPr="006F644E" w:rsidDel="00BE47DB">
          <w:rPr>
            <w:rFonts w:ascii="Times New Roman" w:hAnsi="Times New Roman" w:cs="Times New Roman"/>
            <w:sz w:val="24"/>
            <w:szCs w:val="24"/>
          </w:rPr>
          <w:delText xml:space="preserve"> </w:delText>
        </w:r>
      </w:del>
      <w:r w:rsidR="00935F54" w:rsidRPr="006F644E">
        <w:rPr>
          <w:rFonts w:ascii="Times New Roman" w:hAnsi="Times New Roman" w:cs="Times New Roman"/>
          <w:sz w:val="24"/>
          <w:szCs w:val="24"/>
        </w:rPr>
        <w:t>Hierarchical complete linkage clustering</w:t>
      </w:r>
      <w:r w:rsidRPr="006F644E">
        <w:rPr>
          <w:rFonts w:ascii="Times New Roman" w:hAnsi="Times New Roman" w:cs="Times New Roman"/>
          <w:sz w:val="24"/>
          <w:szCs w:val="24"/>
        </w:rPr>
        <w:t xml:space="preserve"> of the </w:t>
      </w:r>
      <w:del w:id="935" w:author="Unemo Magnus, USÖ Labmed länsklinik" w:date="2016-11-15T15:07:00Z">
        <w:r w:rsidRPr="006F644E" w:rsidDel="00AF166B">
          <w:rPr>
            <w:rFonts w:ascii="Times New Roman" w:hAnsi="Times New Roman" w:cs="Times New Roman"/>
            <w:sz w:val="24"/>
            <w:szCs w:val="24"/>
          </w:rPr>
          <w:delText xml:space="preserve">hill </w:delText>
        </w:r>
      </w:del>
      <w:ins w:id="936" w:author="Unemo Magnus, USÖ Labmed länsklinik" w:date="2016-11-15T15:07:00Z">
        <w:r w:rsidR="00AF166B">
          <w:rPr>
            <w:rFonts w:ascii="Times New Roman" w:hAnsi="Times New Roman" w:cs="Times New Roman"/>
            <w:sz w:val="24"/>
            <w:szCs w:val="24"/>
          </w:rPr>
          <w:t>H</w:t>
        </w:r>
        <w:r w:rsidR="00AF166B" w:rsidRPr="006F644E">
          <w:rPr>
            <w:rFonts w:ascii="Times New Roman" w:hAnsi="Times New Roman" w:cs="Times New Roman"/>
            <w:sz w:val="24"/>
            <w:szCs w:val="24"/>
          </w:rPr>
          <w:t xml:space="preserve">ill </w:t>
        </w:r>
      </w:ins>
      <w:r w:rsidRPr="006F644E">
        <w:rPr>
          <w:rFonts w:ascii="Times New Roman" w:hAnsi="Times New Roman" w:cs="Times New Roman"/>
          <w:sz w:val="24"/>
          <w:szCs w:val="24"/>
        </w:rPr>
        <w:t xml:space="preserve">slopes </w:t>
      </w:r>
      <w:r w:rsidR="00935F54" w:rsidRPr="006F644E">
        <w:rPr>
          <w:rFonts w:ascii="Times New Roman" w:hAnsi="Times New Roman" w:cs="Times New Roman"/>
          <w:sz w:val="24"/>
          <w:szCs w:val="24"/>
        </w:rPr>
        <w:t>was used to compare the antimicrobials</w:t>
      </w:r>
      <w:r w:rsidRPr="006F644E">
        <w:rPr>
          <w:rFonts w:ascii="Times New Roman" w:hAnsi="Times New Roman" w:cs="Times New Roman"/>
          <w:sz w:val="24"/>
          <w:szCs w:val="24"/>
        </w:rPr>
        <w:t xml:space="preserve"> as previously described</w:t>
      </w:r>
      <w:ins w:id="937" w:author="Unemo Magnus, USÖ Labmed länsklinik" w:date="2016-11-14T17:58:00Z">
        <w:r w:rsidR="00046D65">
          <w:rPr>
            <w:rFonts w:ascii="Times New Roman" w:hAnsi="Times New Roman" w:cs="Times New Roman"/>
            <w:sz w:val="24"/>
            <w:szCs w:val="24"/>
          </w:rPr>
          <w:t>.</w:t>
        </w:r>
      </w:ins>
      <w:r w:rsidR="00935F54" w:rsidRPr="006F644E">
        <w:rPr>
          <w:rFonts w:ascii="Times New Roman" w:hAnsi="Times New Roman" w:cs="Times New Roman"/>
          <w:sz w:val="24"/>
          <w:szCs w:val="24"/>
        </w:rPr>
        <w:fldChar w:fldCharType="begin"/>
      </w:r>
      <w:r w:rsidR="00377FDC" w:rsidRPr="006F644E">
        <w:rPr>
          <w:rFonts w:ascii="Times New Roman" w:hAnsi="Times New Roman" w:cs="Times New Roman"/>
          <w:sz w:val="24"/>
          <w:szCs w:val="24"/>
        </w:rPr>
        <w:instrText xml:space="preserve"> ADDIN ZOTERO_ITEM CSL_CITATION {"citationID":"1ft91rars7","properties":{"formattedCitation":"{\\rtf \\super 15,32\\nosupersub{}}","plainCitation":"15,32"},"citationItems":[{"id":233,"uris":["http://zotero.org/users/1321783/items/JKKUIUNK"],"uri":["http://zotero.org/users/1321783/items/JKKUIUNK"],"itemData":{"id":233,"type":"article-journal","title":"Genetic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instrText>
      </w:r>
      <w:r w:rsidR="00377FDC" w:rsidRPr="006F644E">
        <w:rPr>
          <w:rFonts w:ascii="Cambria Math" w:hAnsi="Cambria Math" w:cs="Cambria Math"/>
          <w:sz w:val="24"/>
          <w:szCs w:val="24"/>
        </w:rPr>
        <w:instrText>ﬄ</w:instrText>
      </w:r>
      <w:r w:rsidR="00377FDC" w:rsidRPr="006F644E">
        <w:rPr>
          <w:rFonts w:ascii="Times New Roman" w:hAnsi="Times New Roman" w:cs="Times New Roman"/>
          <w:sz w:val="24"/>
          <w:szCs w:val="24"/>
        </w:rPr>
        <w: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instrText>
      </w:r>
      <w:r w:rsidR="00377FDC" w:rsidRPr="006F644E">
        <w:rPr>
          <w:rFonts w:ascii="Cambria Math" w:hAnsi="Cambria Math" w:cs="Cambria Math"/>
          <w:sz w:val="24"/>
          <w:szCs w:val="24"/>
        </w:rPr>
        <w:instrText>ﬄ</w:instrText>
      </w:r>
      <w:r w:rsidR="00377FDC" w:rsidRPr="006F644E">
        <w:rPr>
          <w:rFonts w:ascii="Times New Roman" w:hAnsi="Times New Roman" w:cs="Times New Roman"/>
          <w:sz w:val="24"/>
          <w:szCs w:val="24"/>
        </w:rPr>
        <w: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489,"uris":["http://zotero.org/users/1321783/items/UJH2FUW3"],"uri":["http://zotero.org/users/1321783/items/UJH2FUW3"],"itemData":{"id":489,"type":"article-journal","title":"Advanced Heat Map and Clustering Analysis Using Heatmap3","container-title":"BioMed Research International","page":"e986048","volume":"2014","source":"www.hindawi.com","abstract":"Heat maps and clustering are used frequently in expression analysis studies for data visualization and quality control. Simple clustering and heat maps can be produced from the “heatmap” function in R. However, the “heatmap” function lacks certain functionalities and customizability, preventing it from generating advanced heat maps and dendrograms. To tackle the limitations of the “heatmap” function, we have developed an R package “heatmap3” which significantly improves the original “heatmap” function by adding several more powerful and convenient features. The “heatmap3” package allows users to produce highly customizable state of the art heat maps and dendrograms. The “heatmap3” package is developed based on the “heatmap” function in R, and it is completely compatible with it. The new features of “heatmap3” include highly customizable legends and side annotation, a wider range of color selections, new labeling features which allow users to define multiple layers of phenotype variables, and automatically conducted association tests based on the phenotypes provided. Additional features such as different agglomeration methods for estimating distance between two samples are also added for clustering.","DOI":"10.1155/2014/986048","ISSN":"2314-6133","note":"00014 \nPMID: 25143956","language":"en","author":[{"family":"Zhao","given":"Shilin"},{"family":"Guo","given":"Yan"},{"family":"Sheng","given":"Quanhu"},{"family":"Shyr","given":"Yu"}],"issued":{"date-parts":[["2014",7,16]]},"PMID":"25143956"},"label":"page"}],"schema":"https://github.com/citation-style-language/schema/raw/master/csl-citation.json"} </w:instrText>
      </w:r>
      <w:r w:rsidR="00935F54" w:rsidRPr="006F644E">
        <w:rPr>
          <w:rFonts w:ascii="Times New Roman" w:hAnsi="Times New Roman" w:cs="Times New Roman"/>
          <w:sz w:val="24"/>
          <w:szCs w:val="24"/>
        </w:rPr>
        <w:fldChar w:fldCharType="separate"/>
      </w:r>
      <w:r w:rsidR="00377FDC" w:rsidRPr="006F644E">
        <w:rPr>
          <w:rFonts w:ascii="Times New Roman" w:hAnsi="Times New Roman" w:cs="Times New Roman"/>
          <w:sz w:val="24"/>
          <w:szCs w:val="24"/>
          <w:vertAlign w:val="superscript"/>
        </w:rPr>
        <w:t>15,32</w:t>
      </w:r>
      <w:r w:rsidR="00935F54" w:rsidRPr="006F644E">
        <w:rPr>
          <w:rFonts w:ascii="Times New Roman" w:hAnsi="Times New Roman" w:cs="Times New Roman"/>
          <w:sz w:val="24"/>
          <w:szCs w:val="24"/>
        </w:rPr>
        <w:fldChar w:fldCharType="end"/>
      </w:r>
      <w:del w:id="938" w:author="Unemo Magnus, USÖ Labmed länsklinik" w:date="2016-11-14T17:58:00Z">
        <w:r w:rsidR="00935F54" w:rsidRPr="006F644E" w:rsidDel="00046D65">
          <w:rPr>
            <w:rFonts w:ascii="Times New Roman" w:hAnsi="Times New Roman" w:cs="Times New Roman"/>
            <w:sz w:val="24"/>
            <w:szCs w:val="24"/>
          </w:rPr>
          <w:delText>.</w:delText>
        </w:r>
      </w:del>
      <w:r w:rsidR="00935F54" w:rsidRPr="006F644E">
        <w:rPr>
          <w:rFonts w:ascii="Times New Roman" w:hAnsi="Times New Roman" w:cs="Times New Roman"/>
          <w:sz w:val="24"/>
          <w:szCs w:val="24"/>
        </w:rPr>
        <w:t xml:space="preserve"> </w:t>
      </w:r>
    </w:p>
    <w:p w14:paraId="23E2E2C8" w14:textId="77777777" w:rsidR="006F644E" w:rsidRDefault="006F644E">
      <w:pPr>
        <w:spacing w:after="0" w:line="480" w:lineRule="auto"/>
        <w:jc w:val="both"/>
        <w:rPr>
          <w:ins w:id="939" w:author="Unemo Magnus, USÖ Labmed länsklinik" w:date="2016-11-14T17:51:00Z"/>
          <w:rFonts w:ascii="Times New Roman" w:hAnsi="Times New Roman" w:cs="Times New Roman"/>
          <w:b/>
          <w:sz w:val="24"/>
          <w:szCs w:val="24"/>
        </w:rPr>
        <w:pPrChange w:id="940" w:author="Unemo Magnus, USÖ Labmed länsklinik" w:date="2016-11-14T17:52:00Z">
          <w:pPr>
            <w:spacing w:line="480" w:lineRule="auto"/>
            <w:jc w:val="both"/>
          </w:pPr>
        </w:pPrChange>
      </w:pPr>
    </w:p>
    <w:p w14:paraId="259588CA" w14:textId="4A50592A" w:rsidR="006D4EF1" w:rsidRPr="006F644E" w:rsidRDefault="006F644E">
      <w:pPr>
        <w:spacing w:after="0" w:line="480" w:lineRule="auto"/>
        <w:jc w:val="both"/>
        <w:rPr>
          <w:rFonts w:ascii="Times New Roman" w:hAnsi="Times New Roman" w:cs="Times New Roman"/>
          <w:b/>
          <w:sz w:val="24"/>
          <w:szCs w:val="24"/>
        </w:rPr>
        <w:pPrChange w:id="941" w:author="Unemo Magnus, USÖ Labmed länsklinik" w:date="2016-11-14T17:52:00Z">
          <w:pPr>
            <w:spacing w:line="480" w:lineRule="auto"/>
            <w:jc w:val="both"/>
          </w:pPr>
        </w:pPrChange>
      </w:pPr>
      <w:r w:rsidRPr="006F644E">
        <w:rPr>
          <w:rFonts w:ascii="Times New Roman" w:hAnsi="Times New Roman" w:cs="Times New Roman"/>
          <w:b/>
          <w:sz w:val="24"/>
          <w:szCs w:val="24"/>
        </w:rPr>
        <w:t>Results</w:t>
      </w:r>
    </w:p>
    <w:p w14:paraId="0EE2007B" w14:textId="470E2B47" w:rsidR="003B02B6" w:rsidRPr="006F644E" w:rsidRDefault="003B02B6">
      <w:pPr>
        <w:spacing w:after="0" w:line="480" w:lineRule="auto"/>
        <w:jc w:val="both"/>
        <w:rPr>
          <w:rFonts w:ascii="Times New Roman" w:hAnsi="Times New Roman" w:cs="Times New Roman"/>
          <w:b/>
          <w:i/>
          <w:sz w:val="24"/>
          <w:szCs w:val="24"/>
          <w:rPrChange w:id="942" w:author="Unemo Magnus, USÖ Labmed länsklinik" w:date="2016-11-14T17:51:00Z">
            <w:rPr>
              <w:rFonts w:ascii="Times New Roman" w:hAnsi="Times New Roman" w:cs="Times New Roman"/>
              <w:b/>
              <w:sz w:val="24"/>
              <w:szCs w:val="24"/>
            </w:rPr>
          </w:rPrChange>
        </w:rPr>
        <w:pPrChange w:id="943" w:author="Unemo Magnus, USÖ Labmed länsklinik" w:date="2016-11-14T17:51:00Z">
          <w:pPr>
            <w:spacing w:line="480" w:lineRule="auto"/>
            <w:jc w:val="both"/>
          </w:pPr>
        </w:pPrChange>
      </w:pPr>
      <w:r w:rsidRPr="006F644E">
        <w:rPr>
          <w:rFonts w:ascii="Times New Roman" w:hAnsi="Times New Roman" w:cs="Times New Roman"/>
          <w:b/>
          <w:i/>
          <w:sz w:val="24"/>
          <w:szCs w:val="24"/>
          <w:rPrChange w:id="944" w:author="Unemo Magnus, USÖ Labmed länsklinik" w:date="2016-11-14T17:51:00Z">
            <w:rPr>
              <w:rFonts w:ascii="Times New Roman" w:hAnsi="Times New Roman" w:cs="Times New Roman"/>
              <w:b/>
              <w:sz w:val="24"/>
              <w:szCs w:val="24"/>
            </w:rPr>
          </w:rPrChange>
        </w:rPr>
        <w:lastRenderedPageBreak/>
        <w:t>Dose</w:t>
      </w:r>
      <w:ins w:id="945" w:author="Unemo Magnus, USÖ Labmed länsklinik" w:date="2016-11-17T15:36:00Z">
        <w:r w:rsidR="009D6496">
          <w:rPr>
            <w:rFonts w:ascii="Times New Roman" w:hAnsi="Times New Roman" w:cs="Times New Roman"/>
            <w:b/>
            <w:i/>
            <w:sz w:val="24"/>
            <w:szCs w:val="24"/>
          </w:rPr>
          <w:t>-</w:t>
        </w:r>
      </w:ins>
      <w:del w:id="946" w:author="Unemo Magnus, USÖ Labmed länsklinik" w:date="2016-11-17T15:36:00Z">
        <w:r w:rsidRPr="006F644E" w:rsidDel="009D6496">
          <w:rPr>
            <w:rFonts w:ascii="Times New Roman" w:hAnsi="Times New Roman" w:cs="Times New Roman"/>
            <w:b/>
            <w:i/>
            <w:sz w:val="24"/>
            <w:szCs w:val="24"/>
            <w:rPrChange w:id="947" w:author="Unemo Magnus, USÖ Labmed länsklinik" w:date="2016-11-14T17:51:00Z">
              <w:rPr>
                <w:rFonts w:ascii="Times New Roman" w:hAnsi="Times New Roman" w:cs="Times New Roman"/>
                <w:b/>
                <w:sz w:val="24"/>
                <w:szCs w:val="24"/>
              </w:rPr>
            </w:rPrChange>
          </w:rPr>
          <w:delText xml:space="preserve"> </w:delText>
        </w:r>
      </w:del>
      <w:r w:rsidRPr="006F644E">
        <w:rPr>
          <w:rFonts w:ascii="Times New Roman" w:hAnsi="Times New Roman" w:cs="Times New Roman"/>
          <w:b/>
          <w:i/>
          <w:sz w:val="24"/>
          <w:szCs w:val="24"/>
          <w:rPrChange w:id="948" w:author="Unemo Magnus, USÖ Labmed länsklinik" w:date="2016-11-14T17:51:00Z">
            <w:rPr>
              <w:rFonts w:ascii="Times New Roman" w:hAnsi="Times New Roman" w:cs="Times New Roman"/>
              <w:b/>
              <w:sz w:val="24"/>
              <w:szCs w:val="24"/>
            </w:rPr>
          </w:rPrChange>
        </w:rPr>
        <w:t>response modelling</w:t>
      </w:r>
    </w:p>
    <w:p w14:paraId="3557D4BA" w14:textId="0D37E1BE" w:rsidR="0014390C" w:rsidRPr="006F644E" w:rsidRDefault="00B83156">
      <w:pPr>
        <w:spacing w:after="0" w:line="480" w:lineRule="auto"/>
        <w:jc w:val="both"/>
        <w:rPr>
          <w:rFonts w:ascii="Times New Roman" w:hAnsi="Times New Roman" w:cs="Times New Roman"/>
          <w:sz w:val="24"/>
          <w:szCs w:val="24"/>
        </w:rPr>
        <w:pPrChange w:id="949" w:author="Unemo Magnus, USÖ Labmed länsklinik" w:date="2016-11-14T17:51:00Z">
          <w:pPr>
            <w:spacing w:line="480" w:lineRule="auto"/>
            <w:jc w:val="both"/>
          </w:pPr>
        </w:pPrChange>
      </w:pPr>
      <w:r w:rsidRPr="006F644E">
        <w:rPr>
          <w:rFonts w:ascii="Times New Roman" w:hAnsi="Times New Roman" w:cs="Times New Roman"/>
          <w:sz w:val="24"/>
          <w:szCs w:val="24"/>
        </w:rPr>
        <w:t xml:space="preserve">The </w:t>
      </w:r>
      <w:ins w:id="950" w:author="Unemo Magnus, USÖ Labmed länsklinik" w:date="2016-11-17T15:24:00Z">
        <w:r w:rsidR="00B91DFF">
          <w:rPr>
            <w:rFonts w:ascii="Times New Roman" w:hAnsi="Times New Roman" w:cs="Times New Roman"/>
            <w:sz w:val="24"/>
            <w:szCs w:val="24"/>
          </w:rPr>
          <w:t xml:space="preserve">2008 WHO reference strains </w:t>
        </w:r>
      </w:ins>
      <w:del w:id="951" w:author="Unemo Magnus, USÖ Labmed länsklinik" w:date="2016-11-17T15:24:00Z">
        <w:r w:rsidRPr="00B91DFF" w:rsidDel="00B91DFF">
          <w:rPr>
            <w:rFonts w:ascii="Times New Roman" w:hAnsi="Times New Roman" w:cs="Times New Roman"/>
            <w:sz w:val="24"/>
            <w:szCs w:val="24"/>
          </w:rPr>
          <w:delText>reference p</w:delText>
        </w:r>
      </w:del>
      <w:ins w:id="952" w:author="Unemo Magnus, USÖ Labmed länsklinik" w:date="2016-11-17T15:24:00Z">
        <w:r w:rsidR="00B91DFF" w:rsidRPr="00B91DFF">
          <w:rPr>
            <w:rFonts w:ascii="Times New Roman" w:hAnsi="Times New Roman" w:cs="Times New Roman"/>
            <w:sz w:val="24"/>
            <w:szCs w:val="24"/>
            <w:rPrChange w:id="953" w:author="Unemo Magnus, USÖ Labmed länsklinik" w:date="2016-11-17T15:24:00Z">
              <w:rPr>
                <w:rFonts w:ascii="Times New Roman" w:hAnsi="Times New Roman" w:cs="Times New Roman"/>
                <w:color w:val="FF0000"/>
                <w:sz w:val="24"/>
                <w:szCs w:val="24"/>
              </w:rPr>
            </w:rPrChange>
          </w:rPr>
          <w:t xml:space="preserve">(n=8) </w:t>
        </w:r>
      </w:ins>
      <w:del w:id="954" w:author="Unemo Magnus, USÖ Labmed länsklinik" w:date="2016-11-17T15:24:00Z">
        <w:r w:rsidRPr="009E4A85" w:rsidDel="00B91DFF">
          <w:rPr>
            <w:rFonts w:ascii="Times New Roman" w:hAnsi="Times New Roman" w:cs="Times New Roman"/>
            <w:color w:val="FF0000"/>
            <w:sz w:val="24"/>
            <w:szCs w:val="24"/>
            <w:rPrChange w:id="955" w:author="Unemo Magnus, USÖ Labmed länsklinik" w:date="2016-11-15T15:36:00Z">
              <w:rPr>
                <w:rFonts w:ascii="Times New Roman" w:hAnsi="Times New Roman" w:cs="Times New Roman"/>
                <w:sz w:val="24"/>
                <w:szCs w:val="24"/>
              </w:rPr>
            </w:rPrChange>
          </w:rPr>
          <w:delText xml:space="preserve">anel strains WHO F - WHO G </w:delText>
        </w:r>
      </w:del>
      <w:r w:rsidRPr="006F644E">
        <w:rPr>
          <w:rFonts w:ascii="Times New Roman" w:hAnsi="Times New Roman" w:cs="Times New Roman"/>
          <w:sz w:val="24"/>
          <w:szCs w:val="24"/>
        </w:rPr>
        <w:t xml:space="preserve">were exposed to </w:t>
      </w:r>
      <w:ins w:id="956" w:author="Unemo Magnus, USÖ Labmed länsklinik" w:date="2016-11-17T15:25:00Z">
        <w:r w:rsidR="00B91DFF">
          <w:rPr>
            <w:rFonts w:ascii="Times New Roman" w:hAnsi="Times New Roman" w:cs="Times New Roman"/>
            <w:sz w:val="24"/>
            <w:szCs w:val="24"/>
          </w:rPr>
          <w:t>ceftriaxone, cefixime</w:t>
        </w:r>
        <w:r w:rsidR="00B91DFF" w:rsidRPr="002E07DB">
          <w:rPr>
            <w:rFonts w:ascii="Times New Roman" w:hAnsi="Times New Roman" w:cs="Times New Roman"/>
            <w:sz w:val="24"/>
            <w:szCs w:val="24"/>
          </w:rPr>
          <w:t xml:space="preserve">, </w:t>
        </w:r>
        <w:r w:rsidR="00B91DFF">
          <w:rPr>
            <w:rFonts w:ascii="Times New Roman" w:hAnsi="Times New Roman" w:cs="Times New Roman"/>
            <w:sz w:val="24"/>
            <w:szCs w:val="24"/>
          </w:rPr>
          <w:t>a</w:t>
        </w:r>
        <w:r w:rsidR="00B91DFF" w:rsidRPr="002E07DB">
          <w:rPr>
            <w:rFonts w:ascii="Times New Roman" w:hAnsi="Times New Roman" w:cs="Times New Roman"/>
            <w:sz w:val="24"/>
            <w:szCs w:val="24"/>
          </w:rPr>
          <w:t>zithromycin, spectinomycin</w:t>
        </w:r>
        <w:r w:rsidR="00B91DFF">
          <w:rPr>
            <w:rFonts w:ascii="Times New Roman" w:hAnsi="Times New Roman" w:cs="Times New Roman"/>
            <w:sz w:val="24"/>
            <w:szCs w:val="24"/>
          </w:rPr>
          <w:t>,</w:t>
        </w:r>
        <w:r w:rsidR="00B91DFF" w:rsidRPr="002E07DB">
          <w:rPr>
            <w:rFonts w:ascii="Times New Roman" w:hAnsi="Times New Roman" w:cs="Times New Roman"/>
            <w:sz w:val="24"/>
            <w:szCs w:val="24"/>
          </w:rPr>
          <w:t xml:space="preserve"> cipr</w:t>
        </w:r>
        <w:r w:rsidR="00B91DFF">
          <w:rPr>
            <w:rFonts w:ascii="Times New Roman" w:hAnsi="Times New Roman" w:cs="Times New Roman"/>
            <w:sz w:val="24"/>
            <w:szCs w:val="24"/>
          </w:rPr>
          <w:t xml:space="preserve">ofloxacin, </w:t>
        </w:r>
        <w:r w:rsidR="00B91DFF" w:rsidRPr="002E07DB">
          <w:rPr>
            <w:rFonts w:ascii="Times New Roman" w:hAnsi="Times New Roman" w:cs="Times New Roman"/>
            <w:sz w:val="24"/>
            <w:szCs w:val="24"/>
          </w:rPr>
          <w:t>gentamicin, tetracycline, and penicillin G</w:t>
        </w:r>
        <w:r w:rsidR="00B91DFF" w:rsidRPr="006F644E" w:rsidDel="00B91DFF">
          <w:rPr>
            <w:rFonts w:ascii="Times New Roman" w:hAnsi="Times New Roman" w:cs="Times New Roman"/>
            <w:sz w:val="24"/>
            <w:szCs w:val="24"/>
          </w:rPr>
          <w:t xml:space="preserve"> </w:t>
        </w:r>
      </w:ins>
      <w:del w:id="957" w:author="Unemo Magnus, USÖ Labmed länsklinik" w:date="2016-11-17T15:25:00Z">
        <w:r w:rsidRPr="006F644E" w:rsidDel="00B91DFF">
          <w:rPr>
            <w:rFonts w:ascii="Times New Roman" w:hAnsi="Times New Roman" w:cs="Times New Roman"/>
            <w:sz w:val="24"/>
            <w:szCs w:val="24"/>
          </w:rPr>
          <w:delText xml:space="preserve">azithromycin, gentamicin, ciprofloxacin, cefixime, ceftriaxone, tetracycline, penicillin G and spectinomycin </w:delText>
        </w:r>
      </w:del>
      <w:r w:rsidRPr="006F644E">
        <w:rPr>
          <w:rFonts w:ascii="Times New Roman" w:hAnsi="Times New Roman" w:cs="Times New Roman"/>
          <w:sz w:val="24"/>
          <w:szCs w:val="24"/>
        </w:rPr>
        <w:t xml:space="preserve">for a time course </w:t>
      </w:r>
      <w:ins w:id="958" w:author="Unemo Magnus, USÖ Labmed länsklinik" w:date="2016-11-17T15:32:00Z">
        <w:r w:rsidR="00B91DFF">
          <w:rPr>
            <w:rFonts w:ascii="Times New Roman" w:hAnsi="Times New Roman" w:cs="Times New Roman"/>
            <w:sz w:val="24"/>
            <w:szCs w:val="24"/>
          </w:rPr>
          <w:t>from</w:t>
        </w:r>
      </w:ins>
      <w:del w:id="959" w:author="Unemo Magnus, USÖ Labmed länsklinik" w:date="2016-11-17T15:32:00Z">
        <w:r w:rsidRPr="006F644E" w:rsidDel="00B91DFF">
          <w:rPr>
            <w:rFonts w:ascii="Times New Roman" w:hAnsi="Times New Roman" w:cs="Times New Roman"/>
            <w:sz w:val="24"/>
            <w:szCs w:val="24"/>
          </w:rPr>
          <w:delText xml:space="preserve">from </w:delText>
        </w:r>
      </w:del>
      <w:ins w:id="960" w:author="Unemo Magnus, USÖ Labmed länsklinik" w:date="2016-11-17T15:32:00Z">
        <w:r w:rsidR="00B91DFF" w:rsidRPr="006F644E">
          <w:rPr>
            <w:rFonts w:ascii="Times New Roman" w:hAnsi="Times New Roman" w:cs="Times New Roman"/>
            <w:sz w:val="24"/>
            <w:szCs w:val="24"/>
          </w:rPr>
          <w:t xml:space="preserve"> </w:t>
        </w:r>
      </w:ins>
      <w:r w:rsidRPr="006F644E">
        <w:rPr>
          <w:rFonts w:ascii="Times New Roman" w:hAnsi="Times New Roman" w:cs="Times New Roman"/>
          <w:sz w:val="24"/>
          <w:szCs w:val="24"/>
        </w:rPr>
        <w:t>0</w:t>
      </w:r>
      <w:ins w:id="961" w:author="Unemo Magnus, USÖ Labmed länsklinik" w:date="2016-11-17T15:32:00Z">
        <w:r w:rsidR="00B91DFF">
          <w:rPr>
            <w:rFonts w:ascii="Times New Roman" w:hAnsi="Times New Roman" w:cs="Times New Roman"/>
            <w:sz w:val="24"/>
            <w:szCs w:val="24"/>
          </w:rPr>
          <w:t xml:space="preserve"> to </w:t>
        </w:r>
      </w:ins>
      <w:del w:id="962" w:author="Unemo Magnus, USÖ Labmed länsklinik" w:date="2016-11-17T15:32:00Z">
        <w:r w:rsidRPr="006F644E" w:rsidDel="00B91DFF">
          <w:rPr>
            <w:rFonts w:ascii="Times New Roman" w:hAnsi="Times New Roman" w:cs="Times New Roman"/>
            <w:sz w:val="24"/>
            <w:szCs w:val="24"/>
          </w:rPr>
          <w:delText>-</w:delText>
        </w:r>
      </w:del>
      <w:r w:rsidRPr="006F644E">
        <w:rPr>
          <w:rFonts w:ascii="Times New Roman" w:hAnsi="Times New Roman" w:cs="Times New Roman"/>
          <w:sz w:val="24"/>
          <w:szCs w:val="24"/>
        </w:rPr>
        <w:t>15 hours (</w:t>
      </w:r>
      <w:commentRangeStart w:id="963"/>
      <w:r w:rsidRPr="006F644E">
        <w:rPr>
          <w:rFonts w:ascii="Times New Roman" w:hAnsi="Times New Roman" w:cs="Times New Roman"/>
          <w:sz w:val="24"/>
          <w:szCs w:val="24"/>
        </w:rPr>
        <w:t>Figure S1</w:t>
      </w:r>
      <w:commentRangeEnd w:id="963"/>
      <w:r w:rsidR="00B91DFF">
        <w:rPr>
          <w:rStyle w:val="CommentReference"/>
        </w:rPr>
        <w:commentReference w:id="963"/>
      </w:r>
      <w:r w:rsidRPr="006F644E">
        <w:rPr>
          <w:rFonts w:ascii="Times New Roman" w:hAnsi="Times New Roman" w:cs="Times New Roman"/>
          <w:sz w:val="24"/>
          <w:szCs w:val="24"/>
        </w:rPr>
        <w:t>). After six hours</w:t>
      </w:r>
      <w:ins w:id="964" w:author="Unemo Magnus, USÖ Labmed länsklinik" w:date="2016-11-17T15:25:00Z">
        <w:r w:rsidR="00B91DFF">
          <w:rPr>
            <w:rFonts w:ascii="Times New Roman" w:hAnsi="Times New Roman" w:cs="Times New Roman"/>
            <w:sz w:val="24"/>
            <w:szCs w:val="24"/>
          </w:rPr>
          <w:t>,</w:t>
        </w:r>
      </w:ins>
      <w:r w:rsidRPr="006F644E">
        <w:rPr>
          <w:rFonts w:ascii="Times New Roman" w:hAnsi="Times New Roman" w:cs="Times New Roman"/>
          <w:sz w:val="24"/>
          <w:szCs w:val="24"/>
        </w:rPr>
        <w:t xml:space="preserve"> the difference between dead and viable </w:t>
      </w:r>
      <w:del w:id="965" w:author="Unemo Magnus, USÖ Labmed länsklinik" w:date="2016-11-17T15:33:00Z">
        <w:r w:rsidRPr="006F644E" w:rsidDel="00B91DFF">
          <w:rPr>
            <w:rFonts w:ascii="Times New Roman" w:hAnsi="Times New Roman" w:cs="Times New Roman"/>
            <w:sz w:val="24"/>
            <w:szCs w:val="24"/>
          </w:rPr>
          <w:delText xml:space="preserve">bacteria </w:delText>
        </w:r>
      </w:del>
      <w:ins w:id="966" w:author="Unemo Magnus, USÖ Labmed länsklinik" w:date="2016-11-17T15:33:00Z">
        <w:r w:rsidR="00B91DFF">
          <w:rPr>
            <w:rFonts w:ascii="Times New Roman" w:hAnsi="Times New Roman" w:cs="Times New Roman"/>
            <w:sz w:val="24"/>
            <w:szCs w:val="24"/>
          </w:rPr>
          <w:t>gonococcal cells</w:t>
        </w:r>
        <w:r w:rsidR="00B91DFF" w:rsidRPr="006F644E">
          <w:rPr>
            <w:rFonts w:ascii="Times New Roman" w:hAnsi="Times New Roman" w:cs="Times New Roman"/>
            <w:sz w:val="24"/>
            <w:szCs w:val="24"/>
          </w:rPr>
          <w:t xml:space="preserve"> </w:t>
        </w:r>
      </w:ins>
      <w:r w:rsidRPr="006F644E">
        <w:rPr>
          <w:rFonts w:ascii="Times New Roman" w:hAnsi="Times New Roman" w:cs="Times New Roman"/>
          <w:sz w:val="24"/>
          <w:szCs w:val="24"/>
        </w:rPr>
        <w:t xml:space="preserve">was </w:t>
      </w:r>
      <w:ins w:id="967" w:author="Unemo Magnus, USÖ Labmed länsklinik" w:date="2016-11-17T15:25:00Z">
        <w:r w:rsidR="00B91DFF">
          <w:rPr>
            <w:rFonts w:ascii="Times New Roman" w:hAnsi="Times New Roman" w:cs="Times New Roman"/>
            <w:sz w:val="24"/>
            <w:szCs w:val="24"/>
          </w:rPr>
          <w:t xml:space="preserve">sufficiently </w:t>
        </w:r>
      </w:ins>
      <w:r w:rsidRPr="006F644E">
        <w:rPr>
          <w:rFonts w:ascii="Times New Roman" w:hAnsi="Times New Roman" w:cs="Times New Roman"/>
          <w:sz w:val="24"/>
          <w:szCs w:val="24"/>
        </w:rPr>
        <w:t xml:space="preserve">pronounced </w:t>
      </w:r>
      <w:del w:id="968" w:author="Unemo Magnus, USÖ Labmed länsklinik" w:date="2016-11-17T15:25:00Z">
        <w:r w:rsidRPr="006F644E" w:rsidDel="00B91DFF">
          <w:rPr>
            <w:rFonts w:ascii="Times New Roman" w:hAnsi="Times New Roman" w:cs="Times New Roman"/>
            <w:sz w:val="24"/>
            <w:szCs w:val="24"/>
          </w:rPr>
          <w:delText xml:space="preserve">enough </w:delText>
        </w:r>
      </w:del>
      <w:r w:rsidRPr="006F644E">
        <w:rPr>
          <w:rFonts w:ascii="Times New Roman" w:hAnsi="Times New Roman" w:cs="Times New Roman"/>
          <w:sz w:val="24"/>
          <w:szCs w:val="24"/>
        </w:rPr>
        <w:t xml:space="preserve">to fit dose-response curves to the data. For </w:t>
      </w:r>
      <w:del w:id="969" w:author="Unemo Magnus, USÖ Labmed länsklinik" w:date="2016-11-17T15:25:00Z">
        <w:r w:rsidRPr="006F644E" w:rsidDel="00B91DFF">
          <w:rPr>
            <w:rFonts w:ascii="Times New Roman" w:hAnsi="Times New Roman" w:cs="Times New Roman"/>
            <w:sz w:val="24"/>
            <w:szCs w:val="24"/>
          </w:rPr>
          <w:delText xml:space="preserve">the </w:delText>
        </w:r>
      </w:del>
      <w:ins w:id="970" w:author="Unemo Magnus, USÖ Labmed länsklinik" w:date="2016-11-17T15:25:00Z">
        <w:r w:rsidR="00B91DFF">
          <w:rPr>
            <w:rFonts w:ascii="Times New Roman" w:hAnsi="Times New Roman" w:cs="Times New Roman"/>
            <w:sz w:val="24"/>
            <w:szCs w:val="24"/>
          </w:rPr>
          <w:t>this</w:t>
        </w:r>
        <w:r w:rsidR="00B91DFF" w:rsidRPr="006F644E">
          <w:rPr>
            <w:rFonts w:ascii="Times New Roman" w:hAnsi="Times New Roman" w:cs="Times New Roman"/>
            <w:sz w:val="24"/>
            <w:szCs w:val="24"/>
          </w:rPr>
          <w:t xml:space="preserve"> </w:t>
        </w:r>
      </w:ins>
      <w:r w:rsidRPr="006F644E">
        <w:rPr>
          <w:rFonts w:ascii="Times New Roman" w:hAnsi="Times New Roman" w:cs="Times New Roman"/>
          <w:sz w:val="24"/>
          <w:szCs w:val="24"/>
        </w:rPr>
        <w:t>endpoint of six hours</w:t>
      </w:r>
      <w:ins w:id="971" w:author="Unemo Magnus, USÖ Labmed länsklinik" w:date="2016-11-17T15:26:00Z">
        <w:r w:rsidR="00B91DFF">
          <w:rPr>
            <w:rFonts w:ascii="Times New Roman" w:hAnsi="Times New Roman" w:cs="Times New Roman"/>
            <w:sz w:val="24"/>
            <w:szCs w:val="24"/>
          </w:rPr>
          <w:t>,</w:t>
        </w:r>
      </w:ins>
      <w:r w:rsidRPr="006F644E">
        <w:rPr>
          <w:rFonts w:ascii="Times New Roman" w:hAnsi="Times New Roman" w:cs="Times New Roman"/>
          <w:sz w:val="24"/>
          <w:szCs w:val="24"/>
        </w:rPr>
        <w:t xml:space="preserve"> the coefficient of variation was calculated for the EC</w:t>
      </w:r>
      <w:r w:rsidRPr="006F644E">
        <w:rPr>
          <w:rFonts w:ascii="Times New Roman" w:hAnsi="Times New Roman" w:cs="Times New Roman"/>
          <w:sz w:val="24"/>
          <w:szCs w:val="24"/>
          <w:vertAlign w:val="subscript"/>
        </w:rPr>
        <w:t>50</w:t>
      </w:r>
      <w:r w:rsidRPr="006F644E">
        <w:rPr>
          <w:rFonts w:ascii="Times New Roman" w:hAnsi="Times New Roman" w:cs="Times New Roman"/>
          <w:sz w:val="24"/>
          <w:szCs w:val="24"/>
        </w:rPr>
        <w:t xml:space="preserve"> of three independent experiments (</w:t>
      </w:r>
      <w:commentRangeStart w:id="972"/>
      <w:r w:rsidRPr="006F644E">
        <w:rPr>
          <w:rFonts w:ascii="Times New Roman" w:hAnsi="Times New Roman" w:cs="Times New Roman"/>
          <w:sz w:val="24"/>
          <w:szCs w:val="24"/>
        </w:rPr>
        <w:t>Figure S2</w:t>
      </w:r>
      <w:commentRangeEnd w:id="972"/>
      <w:r w:rsidR="00B91DFF">
        <w:rPr>
          <w:rStyle w:val="CommentReference"/>
        </w:rPr>
        <w:commentReference w:id="972"/>
      </w:r>
      <w:r w:rsidRPr="006F644E">
        <w:rPr>
          <w:rFonts w:ascii="Times New Roman" w:hAnsi="Times New Roman" w:cs="Times New Roman"/>
          <w:sz w:val="24"/>
          <w:szCs w:val="24"/>
        </w:rPr>
        <w:t xml:space="preserve">). </w:t>
      </w:r>
      <w:commentRangeStart w:id="973"/>
      <w:r w:rsidRPr="006F644E">
        <w:rPr>
          <w:rFonts w:ascii="Times New Roman" w:hAnsi="Times New Roman" w:cs="Times New Roman"/>
          <w:sz w:val="24"/>
          <w:szCs w:val="24"/>
        </w:rPr>
        <w:t xml:space="preserve">The coefficient of variation ranged </w:t>
      </w:r>
      <w:del w:id="974" w:author="Unemo Magnus, USÖ Labmed länsklinik" w:date="2016-11-17T15:34:00Z">
        <w:r w:rsidRPr="006F644E" w:rsidDel="00B91DFF">
          <w:rPr>
            <w:rFonts w:ascii="Times New Roman" w:hAnsi="Times New Roman" w:cs="Times New Roman"/>
            <w:sz w:val="24"/>
            <w:szCs w:val="24"/>
          </w:rPr>
          <w:delText xml:space="preserve">between </w:delText>
        </w:r>
      </w:del>
      <w:ins w:id="975" w:author="Unemo Magnus, USÖ Labmed länsklinik" w:date="2016-11-17T15:34:00Z">
        <w:r w:rsidR="00B91DFF">
          <w:rPr>
            <w:rFonts w:ascii="Times New Roman" w:hAnsi="Times New Roman" w:cs="Times New Roman"/>
            <w:sz w:val="24"/>
            <w:szCs w:val="24"/>
          </w:rPr>
          <w:t>from</w:t>
        </w:r>
        <w:r w:rsidR="00B91DFF" w:rsidRPr="006F644E">
          <w:rPr>
            <w:rFonts w:ascii="Times New Roman" w:hAnsi="Times New Roman" w:cs="Times New Roman"/>
            <w:sz w:val="24"/>
            <w:szCs w:val="24"/>
          </w:rPr>
          <w:t xml:space="preserve"> </w:t>
        </w:r>
      </w:ins>
      <w:r w:rsidRPr="006F644E">
        <w:rPr>
          <w:rFonts w:ascii="Times New Roman" w:hAnsi="Times New Roman" w:cs="Times New Roman"/>
          <w:sz w:val="24"/>
          <w:szCs w:val="24"/>
        </w:rPr>
        <w:t>1.80%</w:t>
      </w:r>
      <w:del w:id="976" w:author="Unemo Magnus, USÖ Labmed länsklinik" w:date="2016-11-17T15:26:00Z">
        <w:r w:rsidRPr="006F644E" w:rsidDel="00B91DFF">
          <w:rPr>
            <w:rFonts w:ascii="Times New Roman" w:hAnsi="Times New Roman" w:cs="Times New Roman"/>
            <w:sz w:val="24"/>
            <w:szCs w:val="24"/>
          </w:rPr>
          <w:delText xml:space="preserve"> </w:delText>
        </w:r>
      </w:del>
      <w:ins w:id="977" w:author="Unemo Magnus, USÖ Labmed länsklinik" w:date="2016-11-17T15:34:00Z">
        <w:r w:rsidR="00B91DFF">
          <w:rPr>
            <w:rFonts w:ascii="Times New Roman" w:hAnsi="Times New Roman" w:cs="Times New Roman"/>
            <w:sz w:val="24"/>
            <w:szCs w:val="24"/>
          </w:rPr>
          <w:t xml:space="preserve"> to </w:t>
        </w:r>
      </w:ins>
      <w:del w:id="978" w:author="Unemo Magnus, USÖ Labmed länsklinik" w:date="2016-11-17T15:34:00Z">
        <w:r w:rsidRPr="006F644E" w:rsidDel="00B91DFF">
          <w:rPr>
            <w:rFonts w:ascii="Times New Roman" w:hAnsi="Times New Roman" w:cs="Times New Roman"/>
            <w:sz w:val="24"/>
            <w:szCs w:val="24"/>
          </w:rPr>
          <w:delText>-</w:delText>
        </w:r>
      </w:del>
      <w:r w:rsidRPr="006F644E">
        <w:rPr>
          <w:rFonts w:ascii="Times New Roman" w:hAnsi="Times New Roman" w:cs="Times New Roman"/>
          <w:sz w:val="24"/>
          <w:szCs w:val="24"/>
        </w:rPr>
        <w:t>101%</w:t>
      </w:r>
      <w:del w:id="979" w:author="Unemo Magnus, USÖ Labmed länsklinik" w:date="2016-11-14T17:58:00Z">
        <w:r w:rsidRPr="006F644E" w:rsidDel="00046D65">
          <w:rPr>
            <w:rFonts w:ascii="Times New Roman" w:hAnsi="Times New Roman" w:cs="Times New Roman"/>
            <w:sz w:val="24"/>
            <w:szCs w:val="24"/>
          </w:rPr>
          <w:delText xml:space="preserve"> </w:delText>
        </w:r>
      </w:del>
      <w:r w:rsidRPr="006F644E">
        <w:rPr>
          <w:rFonts w:ascii="Times New Roman" w:hAnsi="Times New Roman" w:cs="Times New Roman"/>
          <w:sz w:val="24"/>
          <w:szCs w:val="24"/>
        </w:rPr>
        <w:t xml:space="preserve">, the mean </w:t>
      </w:r>
      <w:del w:id="980" w:author="Unemo Magnus, USÖ Labmed länsklinik" w:date="2016-11-15T15:36:00Z">
        <w:r w:rsidRPr="006F644E" w:rsidDel="009E4A85">
          <w:rPr>
            <w:rFonts w:ascii="Times New Roman" w:hAnsi="Times New Roman" w:cs="Times New Roman"/>
            <w:sz w:val="24"/>
            <w:szCs w:val="24"/>
          </w:rPr>
          <w:delText xml:space="preserve"> </w:delText>
        </w:r>
      </w:del>
      <w:r w:rsidRPr="006F644E">
        <w:rPr>
          <w:rFonts w:ascii="Times New Roman" w:hAnsi="Times New Roman" w:cs="Times New Roman"/>
          <w:sz w:val="24"/>
          <w:szCs w:val="24"/>
        </w:rPr>
        <w:t>was 30%.</w:t>
      </w:r>
      <w:commentRangeEnd w:id="973"/>
      <w:r w:rsidR="003966B9">
        <w:rPr>
          <w:rStyle w:val="CommentReference"/>
        </w:rPr>
        <w:commentReference w:id="973"/>
      </w:r>
      <w:r w:rsidRPr="006F644E">
        <w:rPr>
          <w:rFonts w:ascii="Times New Roman" w:hAnsi="Times New Roman" w:cs="Times New Roman"/>
          <w:sz w:val="24"/>
          <w:szCs w:val="24"/>
        </w:rPr>
        <w:t xml:space="preserve"> </w:t>
      </w:r>
      <w:r w:rsidR="00E94E02" w:rsidRPr="006F644E">
        <w:rPr>
          <w:rFonts w:ascii="Times New Roman" w:hAnsi="Times New Roman" w:cs="Times New Roman"/>
          <w:sz w:val="24"/>
          <w:szCs w:val="24"/>
        </w:rPr>
        <w:t>A</w:t>
      </w:r>
      <w:ins w:id="981" w:author="Unemo Magnus, USÖ Labmed länsklinik" w:date="2016-11-17T15:38:00Z">
        <w:r w:rsidR="00BB3F89">
          <w:rPr>
            <w:rFonts w:ascii="Times New Roman" w:hAnsi="Times New Roman" w:cs="Times New Roman"/>
            <w:sz w:val="24"/>
            <w:szCs w:val="24"/>
          </w:rPr>
          <w:t xml:space="preserve">n initial </w:t>
        </w:r>
      </w:ins>
      <w:ins w:id="982" w:author="Unemo Magnus, USÖ Labmed länsklinik" w:date="2016-11-17T15:39:00Z">
        <w:r w:rsidR="00BB3F89">
          <w:rPr>
            <w:rFonts w:ascii="Times New Roman" w:hAnsi="Times New Roman" w:cs="Times New Roman"/>
            <w:sz w:val="24"/>
            <w:szCs w:val="24"/>
          </w:rPr>
          <w:t xml:space="preserve">dataset </w:t>
        </w:r>
      </w:ins>
      <w:del w:id="983" w:author="Unemo Magnus, USÖ Labmed länsklinik" w:date="2016-11-17T15:38:00Z">
        <w:r w:rsidR="00664BEB" w:rsidRPr="006F644E" w:rsidDel="00BB3F89">
          <w:rPr>
            <w:rFonts w:ascii="Times New Roman" w:hAnsi="Times New Roman" w:cs="Times New Roman"/>
            <w:sz w:val="24"/>
            <w:szCs w:val="24"/>
          </w:rPr>
          <w:delText xml:space="preserve"> training </w:delText>
        </w:r>
      </w:del>
      <w:ins w:id="984" w:author="Unemo Magnus, USÖ Labmed länsklinik" w:date="2016-11-17T15:38:00Z">
        <w:r w:rsidR="00BB3F89">
          <w:rPr>
            <w:rFonts w:ascii="Times New Roman" w:hAnsi="Times New Roman" w:cs="Times New Roman"/>
            <w:sz w:val="24"/>
            <w:szCs w:val="24"/>
          </w:rPr>
          <w:t xml:space="preserve">including </w:t>
        </w:r>
      </w:ins>
      <w:del w:id="985" w:author="Unemo Magnus, USÖ Labmed länsklinik" w:date="2016-11-17T15:38:00Z">
        <w:r w:rsidR="00664BEB" w:rsidRPr="006F644E" w:rsidDel="00BB3F89">
          <w:rPr>
            <w:rFonts w:ascii="Times New Roman" w:hAnsi="Times New Roman" w:cs="Times New Roman"/>
            <w:sz w:val="24"/>
            <w:szCs w:val="24"/>
          </w:rPr>
          <w:delText xml:space="preserve">dataset of </w:delText>
        </w:r>
      </w:del>
      <w:r w:rsidR="00664BEB" w:rsidRPr="006F644E">
        <w:rPr>
          <w:rFonts w:ascii="Times New Roman" w:hAnsi="Times New Roman" w:cs="Times New Roman"/>
          <w:sz w:val="24"/>
          <w:szCs w:val="24"/>
        </w:rPr>
        <w:t>8</w:t>
      </w:r>
      <w:r w:rsidR="00E94E02" w:rsidRPr="006F644E">
        <w:rPr>
          <w:rFonts w:ascii="Times New Roman" w:hAnsi="Times New Roman" w:cs="Times New Roman"/>
          <w:sz w:val="24"/>
          <w:szCs w:val="24"/>
        </w:rPr>
        <w:t>4</w:t>
      </w:r>
      <w:r w:rsidR="00664BEB" w:rsidRPr="006F644E">
        <w:rPr>
          <w:rFonts w:ascii="Times New Roman" w:hAnsi="Times New Roman" w:cs="Times New Roman"/>
          <w:sz w:val="24"/>
          <w:szCs w:val="24"/>
        </w:rPr>
        <w:t xml:space="preserve"> clinical </w:t>
      </w:r>
      <w:commentRangeStart w:id="986"/>
      <w:ins w:id="987" w:author="Unemo Magnus, USÖ Labmed länsklinik" w:date="2016-11-17T15:38:00Z">
        <w:r w:rsidR="00BB3F89">
          <w:rPr>
            <w:rFonts w:ascii="Times New Roman" w:hAnsi="Times New Roman" w:cs="Times New Roman"/>
            <w:sz w:val="24"/>
            <w:szCs w:val="24"/>
          </w:rPr>
          <w:t xml:space="preserve">blinded </w:t>
        </w:r>
      </w:ins>
      <w:commentRangeEnd w:id="986"/>
      <w:r w:rsidR="003966B9">
        <w:rPr>
          <w:rStyle w:val="CommentReference"/>
        </w:rPr>
        <w:commentReference w:id="986"/>
      </w:r>
      <w:r w:rsidR="00664BEB" w:rsidRPr="006F644E">
        <w:rPr>
          <w:rFonts w:ascii="Times New Roman" w:hAnsi="Times New Roman" w:cs="Times New Roman"/>
          <w:sz w:val="24"/>
          <w:szCs w:val="24"/>
        </w:rPr>
        <w:t>isolates</w:t>
      </w:r>
      <w:r w:rsidR="00E94E02" w:rsidRPr="006F644E">
        <w:rPr>
          <w:rFonts w:ascii="Times New Roman" w:hAnsi="Times New Roman" w:cs="Times New Roman"/>
          <w:sz w:val="24"/>
          <w:szCs w:val="24"/>
        </w:rPr>
        <w:t xml:space="preserve"> was analysed (</w:t>
      </w:r>
      <w:commentRangeStart w:id="988"/>
      <w:r w:rsidR="00E94E02" w:rsidRPr="006F644E">
        <w:rPr>
          <w:rFonts w:ascii="Times New Roman" w:hAnsi="Times New Roman" w:cs="Times New Roman"/>
          <w:sz w:val="24"/>
          <w:szCs w:val="24"/>
        </w:rPr>
        <w:t>280 observations</w:t>
      </w:r>
      <w:commentRangeEnd w:id="988"/>
      <w:r w:rsidR="003966B9">
        <w:rPr>
          <w:rStyle w:val="CommentReference"/>
        </w:rPr>
        <w:commentReference w:id="988"/>
      </w:r>
      <w:r w:rsidR="00E94E02" w:rsidRPr="006F644E">
        <w:rPr>
          <w:rFonts w:ascii="Times New Roman" w:hAnsi="Times New Roman" w:cs="Times New Roman"/>
          <w:sz w:val="24"/>
          <w:szCs w:val="24"/>
        </w:rPr>
        <w:t>)</w:t>
      </w:r>
      <w:ins w:id="989" w:author="Unemo Magnus, USÖ Labmed länsklinik" w:date="2016-11-17T15:38:00Z">
        <w:r w:rsidR="00BB3F89">
          <w:rPr>
            <w:rFonts w:ascii="Times New Roman" w:hAnsi="Times New Roman" w:cs="Times New Roman"/>
            <w:sz w:val="24"/>
            <w:szCs w:val="24"/>
          </w:rPr>
          <w:t xml:space="preserve"> to develop a regression model for estimating the MIC</w:t>
        </w:r>
      </w:ins>
      <w:r w:rsidR="00664BEB" w:rsidRPr="006F644E">
        <w:rPr>
          <w:rFonts w:ascii="Times New Roman" w:hAnsi="Times New Roman" w:cs="Times New Roman"/>
          <w:sz w:val="24"/>
          <w:szCs w:val="24"/>
        </w:rPr>
        <w:t>. In resistant strains</w:t>
      </w:r>
      <w:ins w:id="990" w:author="Unemo Magnus, USÖ Labmed länsklinik" w:date="2016-11-17T15:39:00Z">
        <w:r w:rsidR="00BB3F89">
          <w:rPr>
            <w:rFonts w:ascii="Times New Roman" w:hAnsi="Times New Roman" w:cs="Times New Roman"/>
            <w:sz w:val="24"/>
            <w:szCs w:val="24"/>
          </w:rPr>
          <w:t>,</w:t>
        </w:r>
      </w:ins>
      <w:r w:rsidR="00664BEB" w:rsidRPr="006F644E">
        <w:rPr>
          <w:rFonts w:ascii="Times New Roman" w:hAnsi="Times New Roman" w:cs="Times New Roman"/>
          <w:sz w:val="24"/>
          <w:szCs w:val="24"/>
        </w:rPr>
        <w:t xml:space="preserve"> the </w:t>
      </w:r>
      <w:ins w:id="991" w:author="Christian Althaus" w:date="2016-11-29T10:54:00Z">
        <w:r w:rsidR="003966B9">
          <w:rPr>
            <w:rFonts w:ascii="Times New Roman" w:hAnsi="Times New Roman" w:cs="Times New Roman"/>
            <w:sz w:val="24"/>
            <w:szCs w:val="24"/>
          </w:rPr>
          <w:t xml:space="preserve">dose-response </w:t>
        </w:r>
      </w:ins>
      <w:r w:rsidR="00664BEB" w:rsidRPr="006F644E">
        <w:rPr>
          <w:rFonts w:ascii="Times New Roman" w:hAnsi="Times New Roman" w:cs="Times New Roman"/>
          <w:sz w:val="24"/>
          <w:szCs w:val="24"/>
        </w:rPr>
        <w:t xml:space="preserve">curves were shifted towards higher concentrations, indicating </w:t>
      </w:r>
      <w:ins w:id="992" w:author="Christian Althaus" w:date="2016-11-29T10:54:00Z">
        <w:r w:rsidR="003966B9">
          <w:rPr>
            <w:rFonts w:ascii="Times New Roman" w:hAnsi="Times New Roman" w:cs="Times New Roman"/>
            <w:sz w:val="24"/>
            <w:szCs w:val="24"/>
          </w:rPr>
          <w:t>de</w:t>
        </w:r>
      </w:ins>
      <w:del w:id="993" w:author="Christian Althaus" w:date="2016-11-29T10:54:00Z">
        <w:r w:rsidR="00664BEB" w:rsidRPr="006F644E" w:rsidDel="003966B9">
          <w:rPr>
            <w:rFonts w:ascii="Times New Roman" w:hAnsi="Times New Roman" w:cs="Times New Roman"/>
            <w:sz w:val="24"/>
            <w:szCs w:val="24"/>
          </w:rPr>
          <w:delText>in</w:delText>
        </w:r>
      </w:del>
      <w:r w:rsidR="00664BEB" w:rsidRPr="006F644E">
        <w:rPr>
          <w:rFonts w:ascii="Times New Roman" w:hAnsi="Times New Roman" w:cs="Times New Roman"/>
          <w:sz w:val="24"/>
          <w:szCs w:val="24"/>
        </w:rPr>
        <w:t>creased potency</w:t>
      </w:r>
      <w:del w:id="994" w:author="Christian Althaus" w:date="2016-11-29T10:54:00Z">
        <w:r w:rsidR="00664BEB" w:rsidRPr="006F644E" w:rsidDel="003966B9">
          <w:rPr>
            <w:rFonts w:ascii="Times New Roman" w:hAnsi="Times New Roman" w:cs="Times New Roman"/>
            <w:sz w:val="24"/>
            <w:szCs w:val="24"/>
          </w:rPr>
          <w:delText xml:space="preserve"> (EC</w:delText>
        </w:r>
        <w:r w:rsidR="00664BEB" w:rsidRPr="006F644E" w:rsidDel="003966B9">
          <w:rPr>
            <w:rFonts w:ascii="Times New Roman" w:hAnsi="Times New Roman" w:cs="Times New Roman"/>
            <w:sz w:val="24"/>
            <w:szCs w:val="24"/>
            <w:vertAlign w:val="subscript"/>
          </w:rPr>
          <w:delText>50</w:delText>
        </w:r>
        <w:r w:rsidR="00664BEB" w:rsidRPr="006F644E" w:rsidDel="003966B9">
          <w:rPr>
            <w:rFonts w:ascii="Times New Roman" w:hAnsi="Times New Roman" w:cs="Times New Roman"/>
            <w:sz w:val="24"/>
            <w:szCs w:val="24"/>
          </w:rPr>
          <w:delText>)</w:delText>
        </w:r>
      </w:del>
      <w:r w:rsidR="00664BEB" w:rsidRPr="006F644E">
        <w:rPr>
          <w:rFonts w:ascii="Times New Roman" w:hAnsi="Times New Roman" w:cs="Times New Roman"/>
          <w:sz w:val="24"/>
          <w:szCs w:val="24"/>
        </w:rPr>
        <w:t xml:space="preserve">. </w:t>
      </w:r>
      <w:commentRangeStart w:id="995"/>
      <w:r w:rsidR="005133B3" w:rsidRPr="006F644E">
        <w:rPr>
          <w:rFonts w:ascii="Times New Roman" w:hAnsi="Times New Roman" w:cs="Times New Roman"/>
          <w:sz w:val="24"/>
          <w:szCs w:val="24"/>
        </w:rPr>
        <w:t xml:space="preserve">The correlation </w:t>
      </w:r>
      <w:ins w:id="996" w:author="Unemo Magnus, USÖ Labmed länsklinik" w:date="2016-11-17T15:40:00Z">
        <w:r w:rsidR="00BB3F89">
          <w:rPr>
            <w:rFonts w:ascii="Times New Roman" w:hAnsi="Times New Roman" w:cs="Times New Roman"/>
            <w:sz w:val="24"/>
            <w:szCs w:val="24"/>
          </w:rPr>
          <w:t>between the Etest MICs and EC</w:t>
        </w:r>
        <w:r w:rsidR="00BB3F89">
          <w:rPr>
            <w:rFonts w:ascii="Times New Roman" w:hAnsi="Times New Roman" w:cs="Times New Roman"/>
            <w:sz w:val="24"/>
            <w:szCs w:val="24"/>
            <w:vertAlign w:val="subscript"/>
          </w:rPr>
          <w:t>50</w:t>
        </w:r>
        <w:r w:rsidR="00BB3F89">
          <w:rPr>
            <w:rFonts w:ascii="Times New Roman" w:hAnsi="Times New Roman" w:cs="Times New Roman"/>
            <w:sz w:val="24"/>
            <w:szCs w:val="24"/>
          </w:rPr>
          <w:t xml:space="preserve"> values </w:t>
        </w:r>
      </w:ins>
      <w:r w:rsidR="005133B3" w:rsidRPr="006F644E">
        <w:rPr>
          <w:rFonts w:ascii="Times New Roman" w:hAnsi="Times New Roman" w:cs="Times New Roman"/>
          <w:sz w:val="24"/>
          <w:szCs w:val="24"/>
        </w:rPr>
        <w:t>for all antimicrobials together was 0.83 (Figure 1</w:t>
      </w:r>
      <w:del w:id="997" w:author="Unemo Magnus, USÖ Labmed länsklinik" w:date="2016-11-17T15:41:00Z">
        <w:r w:rsidR="005133B3" w:rsidRPr="006F644E" w:rsidDel="00BB3F89">
          <w:rPr>
            <w:rFonts w:ascii="Times New Roman" w:hAnsi="Times New Roman" w:cs="Times New Roman"/>
            <w:sz w:val="24"/>
            <w:szCs w:val="24"/>
          </w:rPr>
          <w:delText xml:space="preserve"> </w:delText>
        </w:r>
      </w:del>
      <w:r w:rsidR="005133B3" w:rsidRPr="006F644E">
        <w:rPr>
          <w:rFonts w:ascii="Times New Roman" w:hAnsi="Times New Roman" w:cs="Times New Roman"/>
          <w:sz w:val="24"/>
          <w:szCs w:val="24"/>
        </w:rPr>
        <w:t xml:space="preserve">A). </w:t>
      </w:r>
      <w:commentRangeEnd w:id="995"/>
      <w:r w:rsidR="00454FE8">
        <w:rPr>
          <w:rStyle w:val="CommentReference"/>
        </w:rPr>
        <w:commentReference w:id="995"/>
      </w:r>
      <w:r w:rsidR="005133B3" w:rsidRPr="006F644E">
        <w:rPr>
          <w:rFonts w:ascii="Times New Roman" w:hAnsi="Times New Roman" w:cs="Times New Roman"/>
          <w:sz w:val="24"/>
          <w:szCs w:val="24"/>
        </w:rPr>
        <w:t>Compared to the Etest values</w:t>
      </w:r>
      <w:ins w:id="998" w:author="Unemo Magnus, USÖ Labmed länsklinik" w:date="2016-11-17T15:41:00Z">
        <w:r w:rsidR="00BB3F89">
          <w:rPr>
            <w:rFonts w:ascii="Times New Roman" w:hAnsi="Times New Roman" w:cs="Times New Roman"/>
            <w:sz w:val="24"/>
            <w:szCs w:val="24"/>
          </w:rPr>
          <w:t>,</w:t>
        </w:r>
      </w:ins>
      <w:r w:rsidR="005133B3" w:rsidRPr="006F644E">
        <w:rPr>
          <w:rFonts w:ascii="Times New Roman" w:hAnsi="Times New Roman" w:cs="Times New Roman"/>
          <w:sz w:val="24"/>
          <w:szCs w:val="24"/>
        </w:rPr>
        <w:t xml:space="preserve"> the EC</w:t>
      </w:r>
      <w:r w:rsidR="005133B3" w:rsidRPr="006F644E">
        <w:rPr>
          <w:rFonts w:ascii="Times New Roman" w:hAnsi="Times New Roman" w:cs="Times New Roman"/>
          <w:sz w:val="24"/>
          <w:szCs w:val="24"/>
          <w:vertAlign w:val="subscript"/>
        </w:rPr>
        <w:t>50</w:t>
      </w:r>
      <w:r w:rsidR="005133B3" w:rsidRPr="006F644E">
        <w:rPr>
          <w:rFonts w:ascii="Times New Roman" w:hAnsi="Times New Roman" w:cs="Times New Roman"/>
          <w:sz w:val="24"/>
          <w:szCs w:val="24"/>
        </w:rPr>
        <w:t xml:space="preserve"> values were systematically lower</w:t>
      </w:r>
      <w:r w:rsidR="000B5EA7" w:rsidRPr="006F644E">
        <w:rPr>
          <w:rFonts w:ascii="Times New Roman" w:hAnsi="Times New Roman" w:cs="Times New Roman"/>
          <w:sz w:val="24"/>
          <w:szCs w:val="24"/>
        </w:rPr>
        <w:t xml:space="preserve"> with a median </w:t>
      </w:r>
      <w:ins w:id="999" w:author="Unemo Magnus, USÖ Labmed länsklinik" w:date="2016-11-17T15:41:00Z">
        <w:r w:rsidR="00BB3F89">
          <w:rPr>
            <w:rFonts w:ascii="Times New Roman" w:hAnsi="Times New Roman" w:cs="Times New Roman"/>
            <w:sz w:val="24"/>
            <w:szCs w:val="24"/>
          </w:rPr>
          <w:t xml:space="preserve">deviation </w:t>
        </w:r>
      </w:ins>
      <w:r w:rsidR="000B5EA7" w:rsidRPr="006F644E">
        <w:rPr>
          <w:rFonts w:ascii="Times New Roman" w:hAnsi="Times New Roman" w:cs="Times New Roman"/>
          <w:sz w:val="24"/>
          <w:szCs w:val="24"/>
        </w:rPr>
        <w:t>of -1</w:t>
      </w:r>
      <w:r w:rsidR="005133B3" w:rsidRPr="006F644E">
        <w:rPr>
          <w:rFonts w:ascii="Times New Roman" w:hAnsi="Times New Roman" w:cs="Times New Roman"/>
          <w:sz w:val="24"/>
          <w:szCs w:val="24"/>
        </w:rPr>
        <w:t>.</w:t>
      </w:r>
      <w:r w:rsidR="009A4AFC" w:rsidRPr="006F644E">
        <w:rPr>
          <w:rFonts w:ascii="Times New Roman" w:hAnsi="Times New Roman" w:cs="Times New Roman"/>
          <w:sz w:val="24"/>
          <w:szCs w:val="24"/>
        </w:rPr>
        <w:t>67</w:t>
      </w:r>
      <w:r w:rsidR="002B45F7" w:rsidRPr="006F644E">
        <w:rPr>
          <w:rFonts w:ascii="Times New Roman" w:hAnsi="Times New Roman" w:cs="Times New Roman"/>
          <w:sz w:val="24"/>
          <w:szCs w:val="24"/>
        </w:rPr>
        <w:t xml:space="preserve"> </w:t>
      </w:r>
      <w:ins w:id="1000" w:author="Unemo Magnus, USÖ Labmed länsklinik" w:date="2016-11-17T15:41:00Z">
        <w:r w:rsidR="00BB3F89">
          <w:rPr>
            <w:rFonts w:ascii="Times New Roman" w:hAnsi="Times New Roman" w:cs="Times New Roman"/>
            <w:sz w:val="24"/>
            <w:szCs w:val="24"/>
          </w:rPr>
          <w:t xml:space="preserve">doubling dilution </w:t>
        </w:r>
      </w:ins>
      <w:r w:rsidR="000B5EA7" w:rsidRPr="006F644E">
        <w:rPr>
          <w:rFonts w:ascii="Times New Roman" w:hAnsi="Times New Roman" w:cs="Times New Roman"/>
          <w:sz w:val="24"/>
          <w:szCs w:val="24"/>
        </w:rPr>
        <w:t>(Figure 1</w:t>
      </w:r>
      <w:del w:id="1001" w:author="Unemo Magnus, USÖ Labmed länsklinik" w:date="2016-11-17T15:41:00Z">
        <w:r w:rsidR="000B5EA7" w:rsidRPr="006F644E" w:rsidDel="00BB3F89">
          <w:rPr>
            <w:rFonts w:ascii="Times New Roman" w:hAnsi="Times New Roman" w:cs="Times New Roman"/>
            <w:sz w:val="24"/>
            <w:szCs w:val="24"/>
          </w:rPr>
          <w:delText xml:space="preserve"> </w:delText>
        </w:r>
      </w:del>
      <w:r w:rsidR="000B5EA7" w:rsidRPr="006F644E">
        <w:rPr>
          <w:rFonts w:ascii="Times New Roman" w:hAnsi="Times New Roman" w:cs="Times New Roman"/>
          <w:sz w:val="24"/>
          <w:szCs w:val="24"/>
        </w:rPr>
        <w:t>B).</w:t>
      </w:r>
      <w:r w:rsidR="005133B3" w:rsidRPr="006F644E">
        <w:rPr>
          <w:rFonts w:ascii="Times New Roman" w:hAnsi="Times New Roman" w:cs="Times New Roman"/>
          <w:sz w:val="24"/>
          <w:szCs w:val="24"/>
        </w:rPr>
        <w:t xml:space="preserve"> </w:t>
      </w:r>
      <w:commentRangeStart w:id="1002"/>
      <w:r w:rsidR="00664BEB" w:rsidRPr="006F644E">
        <w:rPr>
          <w:rFonts w:ascii="Times New Roman" w:hAnsi="Times New Roman" w:cs="Times New Roman"/>
          <w:sz w:val="24"/>
          <w:szCs w:val="24"/>
        </w:rPr>
        <w:t>The</w:t>
      </w:r>
      <w:ins w:id="1003" w:author="Unemo Magnus, USÖ Labmed länsklinik" w:date="2016-11-17T15:45:00Z">
        <w:r w:rsidR="00B47E2E">
          <w:rPr>
            <w:rFonts w:ascii="Times New Roman" w:hAnsi="Times New Roman" w:cs="Times New Roman"/>
            <w:sz w:val="24"/>
            <w:szCs w:val="24"/>
          </w:rPr>
          <w:t>se</w:t>
        </w:r>
      </w:ins>
      <w:r w:rsidR="00664BEB" w:rsidRPr="006F644E">
        <w:rPr>
          <w:rFonts w:ascii="Times New Roman" w:hAnsi="Times New Roman" w:cs="Times New Roman"/>
          <w:sz w:val="24"/>
          <w:szCs w:val="24"/>
        </w:rPr>
        <w:t xml:space="preserve"> parameters </w:t>
      </w:r>
      <w:commentRangeEnd w:id="1002"/>
      <w:r w:rsidR="003966B9">
        <w:rPr>
          <w:rStyle w:val="CommentReference"/>
        </w:rPr>
        <w:commentReference w:id="1002"/>
      </w:r>
      <w:r w:rsidR="00664BEB" w:rsidRPr="006F644E">
        <w:rPr>
          <w:rFonts w:ascii="Times New Roman" w:hAnsi="Times New Roman" w:cs="Times New Roman"/>
          <w:sz w:val="24"/>
          <w:szCs w:val="24"/>
        </w:rPr>
        <w:t xml:space="preserve">were used </w:t>
      </w:r>
      <w:commentRangeStart w:id="1004"/>
      <w:r w:rsidR="00664BEB" w:rsidRPr="00B91DFF">
        <w:rPr>
          <w:rFonts w:ascii="Times New Roman" w:hAnsi="Times New Roman" w:cs="Times New Roman"/>
          <w:sz w:val="24"/>
          <w:szCs w:val="24"/>
        </w:rPr>
        <w:t xml:space="preserve">to </w:t>
      </w:r>
      <w:ins w:id="1005" w:author="Unemo Magnus, USÖ Labmed länsklinik" w:date="2016-11-17T15:45:00Z">
        <w:del w:id="1006" w:author="Christian Althaus" w:date="2016-11-29T10:55:00Z">
          <w:r w:rsidR="00B47E2E" w:rsidDel="003966B9">
            <w:rPr>
              <w:rFonts w:ascii="Times New Roman" w:hAnsi="Times New Roman" w:cs="Times New Roman"/>
              <w:sz w:val="24"/>
              <w:szCs w:val="24"/>
            </w:rPr>
            <w:delText xml:space="preserve">optimise the prediction and subsequently </w:delText>
          </w:r>
        </w:del>
      </w:ins>
      <w:r w:rsidR="00664BEB" w:rsidRPr="00B91DFF">
        <w:rPr>
          <w:rFonts w:ascii="Times New Roman" w:hAnsi="Times New Roman" w:cs="Times New Roman"/>
          <w:sz w:val="24"/>
          <w:szCs w:val="24"/>
        </w:rPr>
        <w:t xml:space="preserve">predict the </w:t>
      </w:r>
      <w:ins w:id="1007" w:author="Unemo Magnus, USÖ Labmed länsklinik" w:date="2016-11-17T15:42:00Z">
        <w:r w:rsidR="00B47E2E">
          <w:rPr>
            <w:rFonts w:ascii="Times New Roman" w:hAnsi="Times New Roman" w:cs="Times New Roman"/>
            <w:sz w:val="24"/>
            <w:szCs w:val="24"/>
          </w:rPr>
          <w:t xml:space="preserve">MICs of all antimicrobials </w:t>
        </w:r>
      </w:ins>
      <w:r w:rsidR="000B5EA7" w:rsidRPr="00B91DFF">
        <w:rPr>
          <w:rFonts w:ascii="Times New Roman" w:hAnsi="Times New Roman" w:cs="Times New Roman"/>
          <w:sz w:val="24"/>
          <w:szCs w:val="24"/>
        </w:rPr>
        <w:t xml:space="preserve">in </w:t>
      </w:r>
      <w:ins w:id="1008" w:author="Unemo Magnus, USÖ Labmed länsklinik" w:date="2016-11-17T15:46:00Z">
        <w:r w:rsidR="00B47E2E">
          <w:rPr>
            <w:rFonts w:ascii="Times New Roman" w:hAnsi="Times New Roman" w:cs="Times New Roman"/>
            <w:sz w:val="24"/>
            <w:szCs w:val="24"/>
          </w:rPr>
          <w:t xml:space="preserve">the </w:t>
        </w:r>
      </w:ins>
      <w:del w:id="1009" w:author="Unemo Magnus, USÖ Labmed länsklinik" w:date="2016-11-17T15:42:00Z">
        <w:r w:rsidR="000B5EA7" w:rsidRPr="00B91DFF" w:rsidDel="00B47E2E">
          <w:rPr>
            <w:rFonts w:ascii="Times New Roman" w:hAnsi="Times New Roman" w:cs="Times New Roman"/>
            <w:sz w:val="24"/>
            <w:szCs w:val="24"/>
          </w:rPr>
          <w:delText xml:space="preserve">a </w:delText>
        </w:r>
      </w:del>
      <w:commentRangeEnd w:id="1004"/>
      <w:r w:rsidR="00B91DFF">
        <w:rPr>
          <w:rStyle w:val="CommentReference"/>
        </w:rPr>
        <w:commentReference w:id="1004"/>
      </w:r>
      <w:del w:id="1010" w:author="Unemo Magnus, USÖ Labmed länsklinik" w:date="2016-11-17T15:42:00Z">
        <w:r w:rsidR="000B5EA7" w:rsidRPr="006F644E" w:rsidDel="00B47E2E">
          <w:rPr>
            <w:rFonts w:ascii="Times New Roman" w:hAnsi="Times New Roman" w:cs="Times New Roman"/>
            <w:sz w:val="24"/>
            <w:szCs w:val="24"/>
          </w:rPr>
          <w:delText xml:space="preserve">validation set of </w:delText>
        </w:r>
      </w:del>
      <w:r w:rsidR="000B5EA7" w:rsidRPr="006F644E">
        <w:rPr>
          <w:rFonts w:ascii="Times New Roman" w:hAnsi="Times New Roman" w:cs="Times New Roman"/>
          <w:sz w:val="24"/>
          <w:szCs w:val="24"/>
        </w:rPr>
        <w:t>40 blinded strains</w:t>
      </w:r>
      <w:ins w:id="1011" w:author="Unemo Magnus, USÖ Labmed länsklinik" w:date="2016-11-17T15:43:00Z">
        <w:r w:rsidR="00B47E2E">
          <w:rPr>
            <w:rFonts w:ascii="Times New Roman" w:hAnsi="Times New Roman" w:cs="Times New Roman"/>
            <w:sz w:val="24"/>
            <w:szCs w:val="24"/>
          </w:rPr>
          <w:t xml:space="preserve"> </w:t>
        </w:r>
      </w:ins>
      <w:ins w:id="1012" w:author="Unemo Magnus, USÖ Labmed länsklinik" w:date="2016-11-17T15:46:00Z">
        <w:r w:rsidR="00B47E2E">
          <w:rPr>
            <w:rFonts w:ascii="Times New Roman" w:hAnsi="Times New Roman" w:cs="Times New Roman"/>
            <w:sz w:val="24"/>
            <w:szCs w:val="24"/>
          </w:rPr>
          <w:t xml:space="preserve">examined </w:t>
        </w:r>
      </w:ins>
      <w:ins w:id="1013" w:author="Unemo Magnus, USÖ Labmed länsklinik" w:date="2016-11-17T15:43:00Z">
        <w:r w:rsidR="00B47E2E">
          <w:rPr>
            <w:rFonts w:ascii="Times New Roman" w:hAnsi="Times New Roman" w:cs="Times New Roman"/>
            <w:sz w:val="24"/>
            <w:szCs w:val="24"/>
          </w:rPr>
          <w:t>for validation of the final assay</w:t>
        </w:r>
      </w:ins>
      <w:r w:rsidR="000B5EA7" w:rsidRPr="006F644E">
        <w:rPr>
          <w:rFonts w:ascii="Times New Roman" w:hAnsi="Times New Roman" w:cs="Times New Roman"/>
          <w:sz w:val="24"/>
          <w:szCs w:val="24"/>
        </w:rPr>
        <w:t xml:space="preserve">. </w:t>
      </w:r>
      <w:commentRangeStart w:id="1014"/>
      <w:commentRangeStart w:id="1015"/>
      <w:r w:rsidR="000B5EA7" w:rsidRPr="006F644E">
        <w:rPr>
          <w:rFonts w:ascii="Times New Roman" w:hAnsi="Times New Roman" w:cs="Times New Roman"/>
          <w:sz w:val="24"/>
          <w:szCs w:val="24"/>
        </w:rPr>
        <w:t xml:space="preserve">This </w:t>
      </w:r>
      <w:r w:rsidR="00310B24" w:rsidRPr="006F644E">
        <w:rPr>
          <w:rFonts w:ascii="Times New Roman" w:hAnsi="Times New Roman" w:cs="Times New Roman"/>
          <w:sz w:val="24"/>
          <w:szCs w:val="24"/>
        </w:rPr>
        <w:t>prediction</w:t>
      </w:r>
      <w:r w:rsidR="00664BEB" w:rsidRPr="006F644E">
        <w:rPr>
          <w:rFonts w:ascii="Times New Roman" w:hAnsi="Times New Roman" w:cs="Times New Roman"/>
          <w:sz w:val="24"/>
          <w:szCs w:val="24"/>
        </w:rPr>
        <w:t xml:space="preserve"> </w:t>
      </w:r>
      <w:r w:rsidR="000B5EA7" w:rsidRPr="006F644E">
        <w:rPr>
          <w:rFonts w:ascii="Times New Roman" w:hAnsi="Times New Roman" w:cs="Times New Roman"/>
          <w:sz w:val="24"/>
          <w:szCs w:val="24"/>
        </w:rPr>
        <w:t>shift</w:t>
      </w:r>
      <w:ins w:id="1016" w:author="Unemo Magnus, USÖ Labmed länsklinik" w:date="2016-11-17T15:46:00Z">
        <w:r w:rsidR="00B47E2E">
          <w:rPr>
            <w:rFonts w:ascii="Times New Roman" w:hAnsi="Times New Roman" w:cs="Times New Roman"/>
            <w:sz w:val="24"/>
            <w:szCs w:val="24"/>
          </w:rPr>
          <w:t>ed</w:t>
        </w:r>
      </w:ins>
      <w:del w:id="1017" w:author="Unemo Magnus, USÖ Labmed länsklinik" w:date="2016-11-17T15:46:00Z">
        <w:r w:rsidR="000B5EA7" w:rsidRPr="006F644E" w:rsidDel="00B47E2E">
          <w:rPr>
            <w:rFonts w:ascii="Times New Roman" w:hAnsi="Times New Roman" w:cs="Times New Roman"/>
            <w:sz w:val="24"/>
            <w:szCs w:val="24"/>
          </w:rPr>
          <w:delText>s</w:delText>
        </w:r>
      </w:del>
      <w:r w:rsidR="000B5EA7" w:rsidRPr="006F644E">
        <w:rPr>
          <w:rFonts w:ascii="Times New Roman" w:hAnsi="Times New Roman" w:cs="Times New Roman"/>
          <w:sz w:val="24"/>
          <w:szCs w:val="24"/>
        </w:rPr>
        <w:t xml:space="preserve"> the </w:t>
      </w:r>
      <w:commentRangeStart w:id="1018"/>
      <w:r w:rsidR="000B5EA7" w:rsidRPr="006F644E">
        <w:rPr>
          <w:rFonts w:ascii="Times New Roman" w:hAnsi="Times New Roman" w:cs="Times New Roman"/>
          <w:sz w:val="24"/>
          <w:szCs w:val="24"/>
        </w:rPr>
        <w:t xml:space="preserve">median </w:t>
      </w:r>
      <w:ins w:id="1019" w:author="Unemo Magnus, USÖ Labmed länsklinik" w:date="2016-11-17T15:48:00Z">
        <w:r w:rsidR="008C043B">
          <w:rPr>
            <w:rFonts w:ascii="Times New Roman" w:hAnsi="Times New Roman" w:cs="Times New Roman"/>
            <w:sz w:val="24"/>
            <w:szCs w:val="24"/>
          </w:rPr>
          <w:t xml:space="preserve">deviation </w:t>
        </w:r>
      </w:ins>
      <w:r w:rsidR="000B5EA7" w:rsidRPr="006F644E">
        <w:rPr>
          <w:rFonts w:ascii="Times New Roman" w:hAnsi="Times New Roman" w:cs="Times New Roman"/>
          <w:sz w:val="24"/>
          <w:szCs w:val="24"/>
        </w:rPr>
        <w:t xml:space="preserve">of the distribution to </w:t>
      </w:r>
      <w:r w:rsidR="009A4AFC" w:rsidRPr="006F644E">
        <w:rPr>
          <w:rFonts w:ascii="Times New Roman" w:hAnsi="Times New Roman" w:cs="Times New Roman"/>
          <w:sz w:val="24"/>
          <w:szCs w:val="24"/>
        </w:rPr>
        <w:t>-</w:t>
      </w:r>
      <w:r w:rsidR="000B5EA7" w:rsidRPr="006F644E">
        <w:rPr>
          <w:rFonts w:ascii="Times New Roman" w:hAnsi="Times New Roman" w:cs="Times New Roman"/>
          <w:sz w:val="24"/>
          <w:szCs w:val="24"/>
        </w:rPr>
        <w:t>0.</w:t>
      </w:r>
      <w:r w:rsidR="009A4AFC" w:rsidRPr="006F644E">
        <w:rPr>
          <w:rFonts w:ascii="Times New Roman" w:hAnsi="Times New Roman" w:cs="Times New Roman"/>
          <w:sz w:val="24"/>
          <w:szCs w:val="24"/>
        </w:rPr>
        <w:t>11</w:t>
      </w:r>
      <w:ins w:id="1020" w:author="Unemo Magnus, USÖ Labmed länsklinik" w:date="2016-11-17T15:48:00Z">
        <w:r w:rsidR="008C043B">
          <w:rPr>
            <w:rFonts w:ascii="Times New Roman" w:hAnsi="Times New Roman" w:cs="Times New Roman"/>
            <w:sz w:val="24"/>
            <w:szCs w:val="24"/>
          </w:rPr>
          <w:t xml:space="preserve"> doubling dilution</w:t>
        </w:r>
        <w:commentRangeEnd w:id="1018"/>
        <w:r w:rsidR="008C043B">
          <w:rPr>
            <w:rStyle w:val="CommentReference"/>
          </w:rPr>
          <w:commentReference w:id="1018"/>
        </w:r>
      </w:ins>
      <w:commentRangeEnd w:id="1014"/>
      <w:r w:rsidR="003966B9">
        <w:rPr>
          <w:rStyle w:val="CommentReference"/>
        </w:rPr>
        <w:commentReference w:id="1014"/>
      </w:r>
      <w:r w:rsidR="00664BEB" w:rsidRPr="006F644E">
        <w:rPr>
          <w:rFonts w:ascii="Times New Roman" w:hAnsi="Times New Roman" w:cs="Times New Roman"/>
          <w:sz w:val="24"/>
          <w:szCs w:val="24"/>
        </w:rPr>
        <w:t>.</w:t>
      </w:r>
      <w:del w:id="1021" w:author="Unemo Magnus, USÖ Labmed länsklinik" w:date="2016-11-14T17:58:00Z">
        <w:r w:rsidR="00664BEB" w:rsidRPr="006F644E" w:rsidDel="00046D65">
          <w:rPr>
            <w:rFonts w:ascii="Times New Roman" w:hAnsi="Times New Roman" w:cs="Times New Roman"/>
            <w:sz w:val="24"/>
            <w:szCs w:val="24"/>
          </w:rPr>
          <w:delText xml:space="preserve"> </w:delText>
        </w:r>
      </w:del>
      <w:r w:rsidR="00FE6559" w:rsidRPr="006F644E">
        <w:rPr>
          <w:rFonts w:ascii="Times New Roman" w:hAnsi="Times New Roman" w:cs="Times New Roman"/>
          <w:sz w:val="24"/>
          <w:szCs w:val="24"/>
        </w:rPr>
        <w:t xml:space="preserve"> </w:t>
      </w:r>
      <w:commentRangeEnd w:id="1015"/>
      <w:r w:rsidR="00C42B34">
        <w:rPr>
          <w:rStyle w:val="CommentReference"/>
        </w:rPr>
        <w:commentReference w:id="1015"/>
      </w:r>
      <w:commentRangeStart w:id="1022"/>
      <w:r w:rsidR="00FE6559" w:rsidRPr="006F644E">
        <w:rPr>
          <w:rFonts w:ascii="Times New Roman" w:hAnsi="Times New Roman" w:cs="Times New Roman"/>
          <w:sz w:val="24"/>
          <w:szCs w:val="24"/>
        </w:rPr>
        <w:t xml:space="preserve">The essential agreement between </w:t>
      </w:r>
      <w:ins w:id="1023" w:author="Unemo Magnus, USÖ Labmed länsklinik" w:date="2016-11-17T15:59:00Z">
        <w:r w:rsidR="00C232A3">
          <w:rPr>
            <w:rFonts w:ascii="Times New Roman" w:hAnsi="Times New Roman" w:cs="Times New Roman"/>
            <w:sz w:val="24"/>
            <w:szCs w:val="24"/>
          </w:rPr>
          <w:t xml:space="preserve">the exact </w:t>
        </w:r>
      </w:ins>
      <w:r w:rsidR="00FE6559" w:rsidRPr="006F644E">
        <w:rPr>
          <w:rFonts w:ascii="Times New Roman" w:hAnsi="Times New Roman" w:cs="Times New Roman"/>
          <w:sz w:val="24"/>
          <w:szCs w:val="24"/>
        </w:rPr>
        <w:t xml:space="preserve">Etest </w:t>
      </w:r>
      <w:ins w:id="1024" w:author="Unemo Magnus, USÖ Labmed länsklinik" w:date="2016-11-17T15:59:00Z">
        <w:r w:rsidR="00C232A3">
          <w:rPr>
            <w:rFonts w:ascii="Times New Roman" w:hAnsi="Times New Roman" w:cs="Times New Roman"/>
            <w:sz w:val="24"/>
            <w:szCs w:val="24"/>
          </w:rPr>
          <w:t xml:space="preserve">MICs </w:t>
        </w:r>
      </w:ins>
      <w:r w:rsidR="00FE6559" w:rsidRPr="006F644E">
        <w:rPr>
          <w:rFonts w:ascii="Times New Roman" w:hAnsi="Times New Roman" w:cs="Times New Roman"/>
          <w:sz w:val="24"/>
          <w:szCs w:val="24"/>
        </w:rPr>
        <w:t>and the predicted MIC</w:t>
      </w:r>
      <w:ins w:id="1025" w:author="Unemo Magnus, USÖ Labmed länsklinik" w:date="2016-11-17T16:11:00Z">
        <w:r w:rsidR="00AA2384">
          <w:rPr>
            <w:rFonts w:ascii="Times New Roman" w:hAnsi="Times New Roman" w:cs="Times New Roman"/>
            <w:sz w:val="24"/>
            <w:szCs w:val="24"/>
          </w:rPr>
          <w:t>s</w:t>
        </w:r>
      </w:ins>
      <w:r w:rsidR="00FE6559" w:rsidRPr="006F644E">
        <w:rPr>
          <w:rFonts w:ascii="Times New Roman" w:hAnsi="Times New Roman" w:cs="Times New Roman"/>
          <w:sz w:val="24"/>
          <w:szCs w:val="24"/>
        </w:rPr>
        <w:t xml:space="preserve"> was below 50% for all antimicrobials. </w:t>
      </w:r>
      <w:del w:id="1026" w:author="Unemo Magnus, USÖ Labmed länsklinik" w:date="2016-11-17T15:59:00Z">
        <w:r w:rsidR="000050DC" w:rsidRPr="006F644E" w:rsidDel="00C232A3">
          <w:rPr>
            <w:rFonts w:ascii="Times New Roman" w:hAnsi="Times New Roman" w:cs="Times New Roman"/>
            <w:sz w:val="24"/>
            <w:szCs w:val="24"/>
          </w:rPr>
          <w:delText xml:space="preserve">Deviations from Etest were found to be up to 8 doubling dilutions. </w:delText>
        </w:r>
      </w:del>
      <w:commentRangeEnd w:id="1022"/>
      <w:r w:rsidR="00C232A3">
        <w:rPr>
          <w:rStyle w:val="CommentReference"/>
        </w:rPr>
        <w:commentReference w:id="1022"/>
      </w:r>
      <w:r w:rsidR="000050DC" w:rsidRPr="006F644E">
        <w:rPr>
          <w:rFonts w:ascii="Times New Roman" w:hAnsi="Times New Roman" w:cs="Times New Roman"/>
          <w:sz w:val="24"/>
          <w:szCs w:val="24"/>
        </w:rPr>
        <w:t xml:space="preserve">The 75% percent quartiles for the deviations were larger for </w:t>
      </w:r>
      <w:commentRangeStart w:id="1027"/>
      <w:r w:rsidR="000050DC" w:rsidRPr="006F644E">
        <w:rPr>
          <w:rFonts w:ascii="Times New Roman" w:hAnsi="Times New Roman" w:cs="Times New Roman"/>
          <w:sz w:val="24"/>
          <w:szCs w:val="24"/>
        </w:rPr>
        <w:t>azithromycin, cefixime and ceftriaxone compared to ciprofloxacin, penicillin G, spectinomycin and tetracycline</w:t>
      </w:r>
      <w:commentRangeEnd w:id="1027"/>
      <w:r w:rsidR="00C232A3">
        <w:rPr>
          <w:rStyle w:val="CommentReference"/>
        </w:rPr>
        <w:commentReference w:id="1027"/>
      </w:r>
      <w:ins w:id="1028" w:author="Unemo Magnus, USÖ Labmed länsklinik" w:date="2016-11-17T16:30:00Z">
        <w:r w:rsidR="00390A2C">
          <w:rPr>
            <w:rFonts w:ascii="Times New Roman" w:hAnsi="Times New Roman" w:cs="Times New Roman"/>
            <w:sz w:val="24"/>
            <w:szCs w:val="24"/>
          </w:rPr>
          <w:t xml:space="preserve"> (Figure 1C)</w:t>
        </w:r>
      </w:ins>
      <w:r w:rsidR="000050DC" w:rsidRPr="006F644E">
        <w:rPr>
          <w:rFonts w:ascii="Times New Roman" w:hAnsi="Times New Roman" w:cs="Times New Roman"/>
          <w:sz w:val="24"/>
          <w:szCs w:val="24"/>
        </w:rPr>
        <w:t xml:space="preserve">. </w:t>
      </w:r>
    </w:p>
    <w:p w14:paraId="7C8E2978" w14:textId="59FBB17A" w:rsidR="00046D65" w:rsidRDefault="00046D65">
      <w:pPr>
        <w:spacing w:after="0" w:line="480" w:lineRule="auto"/>
        <w:jc w:val="both"/>
        <w:rPr>
          <w:ins w:id="1029" w:author="Unemo Magnus, USÖ Labmed länsklinik" w:date="2016-11-14T17:58:00Z"/>
          <w:rFonts w:ascii="Times New Roman" w:hAnsi="Times New Roman" w:cs="Times New Roman"/>
          <w:b/>
          <w:sz w:val="24"/>
          <w:szCs w:val="24"/>
        </w:rPr>
        <w:pPrChange w:id="1030" w:author="Unemo Magnus, USÖ Labmed länsklinik" w:date="2016-11-14T17:51:00Z">
          <w:pPr>
            <w:spacing w:line="480" w:lineRule="auto"/>
            <w:jc w:val="both"/>
          </w:pPr>
        </w:pPrChange>
      </w:pPr>
    </w:p>
    <w:p w14:paraId="53C514EA" w14:textId="00EAE24F" w:rsidR="0014390C" w:rsidRPr="00046D65" w:rsidRDefault="0014390C">
      <w:pPr>
        <w:spacing w:after="0" w:line="480" w:lineRule="auto"/>
        <w:jc w:val="both"/>
        <w:rPr>
          <w:rFonts w:ascii="Times New Roman" w:hAnsi="Times New Roman" w:cs="Times New Roman"/>
          <w:b/>
          <w:i/>
          <w:sz w:val="24"/>
          <w:szCs w:val="24"/>
          <w:rPrChange w:id="1031" w:author="Unemo Magnus, USÖ Labmed länsklinik" w:date="2016-11-14T17:58:00Z">
            <w:rPr>
              <w:rFonts w:ascii="Times New Roman" w:hAnsi="Times New Roman" w:cs="Times New Roman"/>
              <w:b/>
              <w:sz w:val="24"/>
              <w:szCs w:val="24"/>
            </w:rPr>
          </w:rPrChange>
        </w:rPr>
        <w:pPrChange w:id="1032" w:author="Unemo Magnus, USÖ Labmed länsklinik" w:date="2016-11-14T17:51:00Z">
          <w:pPr>
            <w:spacing w:line="480" w:lineRule="auto"/>
            <w:jc w:val="both"/>
          </w:pPr>
        </w:pPrChange>
      </w:pPr>
      <w:r w:rsidRPr="00046D65">
        <w:rPr>
          <w:rFonts w:ascii="Times New Roman" w:hAnsi="Times New Roman" w:cs="Times New Roman"/>
          <w:b/>
          <w:i/>
          <w:sz w:val="24"/>
          <w:szCs w:val="24"/>
          <w:rPrChange w:id="1033" w:author="Unemo Magnus, USÖ Labmed länsklinik" w:date="2016-11-14T17:58:00Z">
            <w:rPr>
              <w:rFonts w:ascii="Times New Roman" w:hAnsi="Times New Roman" w:cs="Times New Roman"/>
              <w:b/>
              <w:sz w:val="24"/>
              <w:szCs w:val="24"/>
            </w:rPr>
          </w:rPrChange>
        </w:rPr>
        <w:t>C</w:t>
      </w:r>
      <w:r w:rsidR="00FE6559" w:rsidRPr="00046D65">
        <w:rPr>
          <w:rFonts w:ascii="Times New Roman" w:hAnsi="Times New Roman" w:cs="Times New Roman"/>
          <w:b/>
          <w:i/>
          <w:sz w:val="24"/>
          <w:szCs w:val="24"/>
          <w:rPrChange w:id="1034" w:author="Unemo Magnus, USÖ Labmed länsklinik" w:date="2016-11-14T17:58:00Z">
            <w:rPr>
              <w:rFonts w:ascii="Times New Roman" w:hAnsi="Times New Roman" w:cs="Times New Roman"/>
              <w:b/>
              <w:sz w:val="24"/>
              <w:szCs w:val="24"/>
            </w:rPr>
          </w:rPrChange>
        </w:rPr>
        <w:t xml:space="preserve">ategorical agreement </w:t>
      </w:r>
    </w:p>
    <w:p w14:paraId="691F3FBB" w14:textId="0C7803AD" w:rsidR="003B02B6" w:rsidRPr="006F644E" w:rsidRDefault="00664BEB">
      <w:pPr>
        <w:spacing w:after="0" w:line="480" w:lineRule="auto"/>
        <w:jc w:val="both"/>
        <w:rPr>
          <w:rFonts w:ascii="Times New Roman" w:hAnsi="Times New Roman" w:cs="Times New Roman"/>
          <w:sz w:val="24"/>
          <w:szCs w:val="24"/>
        </w:rPr>
        <w:pPrChange w:id="1035" w:author="Unemo Magnus, USÖ Labmed länsklinik" w:date="2016-11-14T17:51:00Z">
          <w:pPr>
            <w:spacing w:line="480" w:lineRule="auto"/>
            <w:jc w:val="both"/>
          </w:pPr>
        </w:pPrChange>
      </w:pPr>
      <w:r w:rsidRPr="006F644E">
        <w:rPr>
          <w:rFonts w:ascii="Times New Roman" w:hAnsi="Times New Roman" w:cs="Times New Roman"/>
          <w:sz w:val="24"/>
          <w:szCs w:val="24"/>
        </w:rPr>
        <w:lastRenderedPageBreak/>
        <w:t xml:space="preserve">The </w:t>
      </w:r>
      <w:r w:rsidR="00F25789" w:rsidRPr="006F644E">
        <w:rPr>
          <w:rFonts w:ascii="Times New Roman" w:hAnsi="Times New Roman" w:cs="Times New Roman"/>
          <w:sz w:val="24"/>
          <w:szCs w:val="24"/>
        </w:rPr>
        <w:t xml:space="preserve">Etest </w:t>
      </w:r>
      <w:ins w:id="1036" w:author="Unemo Magnus, USÖ Labmed länsklinik" w:date="2016-11-17T16:12:00Z">
        <w:r w:rsidR="00AA2384">
          <w:rPr>
            <w:rFonts w:ascii="Times New Roman" w:hAnsi="Times New Roman" w:cs="Times New Roman"/>
            <w:sz w:val="24"/>
            <w:szCs w:val="24"/>
          </w:rPr>
          <w:t xml:space="preserve">and predicted </w:t>
        </w:r>
      </w:ins>
      <w:r w:rsidR="00F25789" w:rsidRPr="006F644E">
        <w:rPr>
          <w:rFonts w:ascii="Times New Roman" w:hAnsi="Times New Roman" w:cs="Times New Roman"/>
          <w:sz w:val="24"/>
          <w:szCs w:val="24"/>
        </w:rPr>
        <w:t>MICs were classified</w:t>
      </w:r>
      <w:r w:rsidRPr="006F644E">
        <w:rPr>
          <w:rFonts w:ascii="Times New Roman" w:hAnsi="Times New Roman" w:cs="Times New Roman"/>
          <w:sz w:val="24"/>
          <w:szCs w:val="24"/>
        </w:rPr>
        <w:t xml:space="preserve"> </w:t>
      </w:r>
      <w:ins w:id="1037" w:author="Unemo Magnus, USÖ Labmed länsklinik" w:date="2016-11-17T16:12:00Z">
        <w:r w:rsidR="00AA2384">
          <w:rPr>
            <w:rFonts w:ascii="Times New Roman" w:hAnsi="Times New Roman" w:cs="Times New Roman"/>
            <w:sz w:val="24"/>
            <w:szCs w:val="24"/>
          </w:rPr>
          <w:t xml:space="preserve">as </w:t>
        </w:r>
        <w:r w:rsidR="00AA2384" w:rsidRPr="006F644E">
          <w:rPr>
            <w:rFonts w:ascii="Times New Roman" w:hAnsi="Times New Roman" w:cs="Times New Roman"/>
            <w:sz w:val="24"/>
            <w:szCs w:val="24"/>
          </w:rPr>
          <w:t>susceptible, intermedia</w:t>
        </w:r>
        <w:r w:rsidR="00AA2384">
          <w:rPr>
            <w:rFonts w:ascii="Times New Roman" w:hAnsi="Times New Roman" w:cs="Times New Roman"/>
            <w:sz w:val="24"/>
            <w:szCs w:val="24"/>
          </w:rPr>
          <w:t>te</w:t>
        </w:r>
        <w:r w:rsidR="00AA2384" w:rsidRPr="006F644E">
          <w:rPr>
            <w:rFonts w:ascii="Times New Roman" w:hAnsi="Times New Roman" w:cs="Times New Roman"/>
            <w:sz w:val="24"/>
            <w:szCs w:val="24"/>
          </w:rPr>
          <w:t xml:space="preserve"> and resistant </w:t>
        </w:r>
      </w:ins>
      <w:r w:rsidRPr="006F644E">
        <w:rPr>
          <w:rFonts w:ascii="Times New Roman" w:hAnsi="Times New Roman" w:cs="Times New Roman"/>
          <w:sz w:val="24"/>
          <w:szCs w:val="24"/>
        </w:rPr>
        <w:t xml:space="preserve">according to </w:t>
      </w:r>
      <w:ins w:id="1038" w:author="Unemo Magnus, USÖ Labmed länsklinik" w:date="2016-11-17T15:50:00Z">
        <w:r w:rsidR="008C043B">
          <w:rPr>
            <w:rFonts w:ascii="Times New Roman" w:hAnsi="Times New Roman" w:cs="Times New Roman"/>
            <w:sz w:val="24"/>
            <w:szCs w:val="24"/>
          </w:rPr>
          <w:t xml:space="preserve">the </w:t>
        </w:r>
      </w:ins>
      <w:r w:rsidR="00F25789" w:rsidRPr="006F644E">
        <w:rPr>
          <w:rFonts w:ascii="Times New Roman" w:hAnsi="Times New Roman" w:cs="Times New Roman"/>
          <w:sz w:val="24"/>
          <w:szCs w:val="24"/>
        </w:rPr>
        <w:t>EUCAST 2016 resistance breakpoints</w:t>
      </w:r>
      <w:ins w:id="1039" w:author="Unemo Magnus, USÖ Labmed länsklinik" w:date="2016-11-17T15:27:00Z">
        <w:r w:rsidR="00B91DFF">
          <w:rPr>
            <w:rFonts w:ascii="Times New Roman" w:hAnsi="Times New Roman" w:cs="Times New Roman"/>
            <w:sz w:val="24"/>
            <w:szCs w:val="24"/>
            <w:vertAlign w:val="superscript"/>
          </w:rPr>
          <w:t>30</w:t>
        </w:r>
      </w:ins>
      <w:r w:rsidR="00F25789" w:rsidRPr="006F644E">
        <w:rPr>
          <w:rFonts w:ascii="Times New Roman" w:hAnsi="Times New Roman" w:cs="Times New Roman"/>
          <w:sz w:val="24"/>
          <w:szCs w:val="24"/>
        </w:rPr>
        <w:t xml:space="preserve"> </w:t>
      </w:r>
      <w:del w:id="1040" w:author="Unemo Magnus, USÖ Labmed länsklinik" w:date="2016-11-17T16:12:00Z">
        <w:r w:rsidR="00F25789" w:rsidRPr="006F644E" w:rsidDel="00AA2384">
          <w:rPr>
            <w:rFonts w:ascii="Times New Roman" w:hAnsi="Times New Roman" w:cs="Times New Roman"/>
            <w:sz w:val="24"/>
            <w:szCs w:val="24"/>
          </w:rPr>
          <w:delText>in the categories</w:delText>
        </w:r>
        <w:r w:rsidRPr="006F644E" w:rsidDel="00AA2384">
          <w:rPr>
            <w:rFonts w:ascii="Times New Roman" w:hAnsi="Times New Roman" w:cs="Times New Roman"/>
            <w:sz w:val="24"/>
            <w:szCs w:val="24"/>
          </w:rPr>
          <w:delText xml:space="preserve"> susceptible, intermedia</w:delText>
        </w:r>
      </w:del>
      <w:del w:id="1041" w:author="Unemo Magnus, USÖ Labmed länsklinik" w:date="2016-11-17T15:50:00Z">
        <w:r w:rsidRPr="006F644E" w:rsidDel="008C043B">
          <w:rPr>
            <w:rFonts w:ascii="Times New Roman" w:hAnsi="Times New Roman" w:cs="Times New Roman"/>
            <w:sz w:val="24"/>
            <w:szCs w:val="24"/>
          </w:rPr>
          <w:delText>ry</w:delText>
        </w:r>
      </w:del>
      <w:del w:id="1042" w:author="Unemo Magnus, USÖ Labmed länsklinik" w:date="2016-11-17T16:12:00Z">
        <w:r w:rsidRPr="006F644E" w:rsidDel="00AA2384">
          <w:rPr>
            <w:rFonts w:ascii="Times New Roman" w:hAnsi="Times New Roman" w:cs="Times New Roman"/>
            <w:sz w:val="24"/>
            <w:szCs w:val="24"/>
          </w:rPr>
          <w:delText xml:space="preserve"> and resistant </w:delText>
        </w:r>
      </w:del>
      <w:r w:rsidRPr="00AA2384">
        <w:rPr>
          <w:rFonts w:ascii="Times New Roman" w:hAnsi="Times New Roman" w:cs="Times New Roman"/>
          <w:sz w:val="24"/>
          <w:szCs w:val="24"/>
        </w:rPr>
        <w:t>(</w:t>
      </w:r>
      <w:r w:rsidR="0009745E" w:rsidRPr="00AA2384">
        <w:rPr>
          <w:rFonts w:ascii="Times New Roman" w:hAnsi="Times New Roman" w:cs="Times New Roman"/>
          <w:sz w:val="24"/>
          <w:szCs w:val="24"/>
        </w:rPr>
        <w:t xml:space="preserve">Figure </w:t>
      </w:r>
      <w:del w:id="1043" w:author="Unemo Magnus, USÖ Labmed länsklinik" w:date="2016-11-17T16:11:00Z">
        <w:r w:rsidR="0009745E" w:rsidRPr="00AA2384" w:rsidDel="00AA2384">
          <w:rPr>
            <w:rFonts w:ascii="Times New Roman" w:hAnsi="Times New Roman" w:cs="Times New Roman"/>
            <w:sz w:val="24"/>
            <w:szCs w:val="24"/>
          </w:rPr>
          <w:delText>3</w:delText>
        </w:r>
      </w:del>
      <w:ins w:id="1044" w:author="Unemo Magnus, USÖ Labmed länsklinik" w:date="2016-11-17T16:11:00Z">
        <w:r w:rsidR="00AA2384" w:rsidRPr="00AA2384">
          <w:rPr>
            <w:rFonts w:ascii="Times New Roman" w:hAnsi="Times New Roman" w:cs="Times New Roman"/>
            <w:sz w:val="24"/>
            <w:szCs w:val="24"/>
            <w:rPrChange w:id="1045" w:author="Unemo Magnus, USÖ Labmed länsklinik" w:date="2016-11-17T16:11:00Z">
              <w:rPr>
                <w:rFonts w:ascii="Times New Roman" w:hAnsi="Times New Roman" w:cs="Times New Roman"/>
                <w:color w:val="FF0000"/>
                <w:sz w:val="24"/>
                <w:szCs w:val="24"/>
              </w:rPr>
            </w:rPrChange>
          </w:rPr>
          <w:t>2</w:t>
        </w:r>
      </w:ins>
      <w:r w:rsidRPr="006F644E">
        <w:rPr>
          <w:rFonts w:ascii="Times New Roman" w:hAnsi="Times New Roman" w:cs="Times New Roman"/>
          <w:sz w:val="24"/>
          <w:szCs w:val="24"/>
        </w:rPr>
        <w:t>).</w:t>
      </w:r>
      <w:r w:rsidR="00F25789" w:rsidRPr="006F644E">
        <w:rPr>
          <w:rFonts w:ascii="Times New Roman" w:hAnsi="Times New Roman" w:cs="Times New Roman"/>
          <w:sz w:val="24"/>
          <w:szCs w:val="24"/>
        </w:rPr>
        <w:t xml:space="preserve"> Gentamicin </w:t>
      </w:r>
      <w:ins w:id="1046" w:author="Unemo Magnus, USÖ Labmed länsklinik" w:date="2016-11-17T16:13:00Z">
        <w:r w:rsidR="00AA2384">
          <w:rPr>
            <w:rFonts w:ascii="Times New Roman" w:hAnsi="Times New Roman" w:cs="Times New Roman"/>
            <w:sz w:val="24"/>
            <w:szCs w:val="24"/>
          </w:rPr>
          <w:t xml:space="preserve">MICs </w:t>
        </w:r>
      </w:ins>
      <w:r w:rsidR="00F25789" w:rsidRPr="006F644E">
        <w:rPr>
          <w:rFonts w:ascii="Times New Roman" w:hAnsi="Times New Roman" w:cs="Times New Roman"/>
          <w:sz w:val="24"/>
          <w:szCs w:val="24"/>
        </w:rPr>
        <w:t>w</w:t>
      </w:r>
      <w:ins w:id="1047" w:author="Unemo Magnus, USÖ Labmed länsklinik" w:date="2016-11-17T16:13:00Z">
        <w:r w:rsidR="00AA2384">
          <w:rPr>
            <w:rFonts w:ascii="Times New Roman" w:hAnsi="Times New Roman" w:cs="Times New Roman"/>
            <w:sz w:val="24"/>
            <w:szCs w:val="24"/>
          </w:rPr>
          <w:t>ere</w:t>
        </w:r>
      </w:ins>
      <w:del w:id="1048" w:author="Unemo Magnus, USÖ Labmed länsklinik" w:date="2016-11-17T16:13:00Z">
        <w:r w:rsidR="00F25789" w:rsidRPr="006F644E" w:rsidDel="00AA2384">
          <w:rPr>
            <w:rFonts w:ascii="Times New Roman" w:hAnsi="Times New Roman" w:cs="Times New Roman"/>
            <w:sz w:val="24"/>
            <w:szCs w:val="24"/>
          </w:rPr>
          <w:delText>as</w:delText>
        </w:r>
      </w:del>
      <w:r w:rsidR="00F25789" w:rsidRPr="006F644E">
        <w:rPr>
          <w:rFonts w:ascii="Times New Roman" w:hAnsi="Times New Roman" w:cs="Times New Roman"/>
          <w:sz w:val="24"/>
          <w:szCs w:val="24"/>
        </w:rPr>
        <w:t xml:space="preserve"> not </w:t>
      </w:r>
      <w:del w:id="1049" w:author="Unemo Magnus, USÖ Labmed länsklinik" w:date="2016-11-17T16:13:00Z">
        <w:r w:rsidR="00F25789" w:rsidRPr="006F644E" w:rsidDel="00AA2384">
          <w:rPr>
            <w:rFonts w:ascii="Times New Roman" w:hAnsi="Times New Roman" w:cs="Times New Roman"/>
            <w:sz w:val="24"/>
            <w:szCs w:val="24"/>
          </w:rPr>
          <w:delText xml:space="preserve">analysed </w:delText>
        </w:r>
      </w:del>
      <w:ins w:id="1050" w:author="Unemo Magnus, USÖ Labmed länsklinik" w:date="2016-11-17T16:13:00Z">
        <w:r w:rsidR="00AA2384">
          <w:rPr>
            <w:rFonts w:ascii="Times New Roman" w:hAnsi="Times New Roman" w:cs="Times New Roman"/>
            <w:sz w:val="24"/>
            <w:szCs w:val="24"/>
          </w:rPr>
          <w:t>categorised</w:t>
        </w:r>
        <w:r w:rsidR="00AA2384" w:rsidRPr="006F644E">
          <w:rPr>
            <w:rFonts w:ascii="Times New Roman" w:hAnsi="Times New Roman" w:cs="Times New Roman"/>
            <w:sz w:val="24"/>
            <w:szCs w:val="24"/>
          </w:rPr>
          <w:t xml:space="preserve"> </w:t>
        </w:r>
      </w:ins>
      <w:r w:rsidR="00F25789" w:rsidRPr="006F644E">
        <w:rPr>
          <w:rFonts w:ascii="Times New Roman" w:hAnsi="Times New Roman" w:cs="Times New Roman"/>
          <w:sz w:val="24"/>
          <w:szCs w:val="24"/>
        </w:rPr>
        <w:t xml:space="preserve">because </w:t>
      </w:r>
      <w:del w:id="1051" w:author="Unemo Magnus, USÖ Labmed länsklinik" w:date="2016-11-15T15:37:00Z">
        <w:r w:rsidR="00F25789" w:rsidRPr="006F644E" w:rsidDel="009E4A85">
          <w:rPr>
            <w:rFonts w:ascii="Times New Roman" w:hAnsi="Times New Roman" w:cs="Times New Roman"/>
            <w:sz w:val="24"/>
            <w:szCs w:val="24"/>
          </w:rPr>
          <w:delText xml:space="preserve">not </w:delText>
        </w:r>
      </w:del>
      <w:ins w:id="1052" w:author="Unemo Magnus, USÖ Labmed länsklinik" w:date="2016-11-15T15:37:00Z">
        <w:r w:rsidR="009E4A85">
          <w:rPr>
            <w:rFonts w:ascii="Times New Roman" w:hAnsi="Times New Roman" w:cs="Times New Roman"/>
            <w:sz w:val="24"/>
            <w:szCs w:val="24"/>
          </w:rPr>
          <w:t>no</w:t>
        </w:r>
        <w:r w:rsidR="009E4A85" w:rsidRPr="006F644E">
          <w:rPr>
            <w:rFonts w:ascii="Times New Roman" w:hAnsi="Times New Roman" w:cs="Times New Roman"/>
            <w:sz w:val="24"/>
            <w:szCs w:val="24"/>
          </w:rPr>
          <w:t xml:space="preserve"> </w:t>
        </w:r>
      </w:ins>
      <w:r w:rsidR="00F25789" w:rsidRPr="006F644E">
        <w:rPr>
          <w:rFonts w:ascii="Times New Roman" w:hAnsi="Times New Roman" w:cs="Times New Roman"/>
          <w:sz w:val="24"/>
          <w:szCs w:val="24"/>
        </w:rPr>
        <w:t>resistance breakpoint</w:t>
      </w:r>
      <w:del w:id="1053" w:author="Unemo Magnus, USÖ Labmed länsklinik" w:date="2016-11-17T16:13:00Z">
        <w:r w:rsidR="00F25789" w:rsidRPr="006F644E" w:rsidDel="00AA2384">
          <w:rPr>
            <w:rFonts w:ascii="Times New Roman" w:hAnsi="Times New Roman" w:cs="Times New Roman"/>
            <w:sz w:val="24"/>
            <w:szCs w:val="24"/>
          </w:rPr>
          <w:delText>s</w:delText>
        </w:r>
      </w:del>
      <w:r w:rsidR="00F25789" w:rsidRPr="006F644E">
        <w:rPr>
          <w:rFonts w:ascii="Times New Roman" w:hAnsi="Times New Roman" w:cs="Times New Roman"/>
          <w:sz w:val="24"/>
          <w:szCs w:val="24"/>
        </w:rPr>
        <w:t xml:space="preserve"> exist. </w:t>
      </w:r>
      <w:commentRangeStart w:id="1054"/>
      <w:ins w:id="1055" w:author="Unemo Magnus, USÖ Labmed länsklinik" w:date="2016-11-17T16:13:00Z">
        <w:r w:rsidR="00AA2384">
          <w:rPr>
            <w:rFonts w:ascii="Times New Roman" w:hAnsi="Times New Roman" w:cs="Times New Roman"/>
            <w:sz w:val="24"/>
            <w:szCs w:val="24"/>
          </w:rPr>
          <w:t xml:space="preserve">Furthermore, </w:t>
        </w:r>
      </w:ins>
      <w:ins w:id="1056" w:author="Unemo Magnus, USÖ Labmed länsklinik" w:date="2016-11-17T16:14:00Z">
        <w:r w:rsidR="00AA2384">
          <w:rPr>
            <w:rFonts w:ascii="Times New Roman" w:hAnsi="Times New Roman" w:cs="Times New Roman"/>
            <w:sz w:val="24"/>
            <w:szCs w:val="24"/>
          </w:rPr>
          <w:t xml:space="preserve">seven strains were correctly </w:t>
        </w:r>
      </w:ins>
      <w:ins w:id="1057" w:author="Unemo Magnus, USÖ Labmed länsklinik" w:date="2016-11-17T16:17:00Z">
        <w:r w:rsidR="00A17CFE">
          <w:rPr>
            <w:rFonts w:ascii="Times New Roman" w:hAnsi="Times New Roman" w:cs="Times New Roman"/>
            <w:sz w:val="24"/>
            <w:szCs w:val="24"/>
          </w:rPr>
          <w:t>identified</w:t>
        </w:r>
      </w:ins>
      <w:ins w:id="1058" w:author="Unemo Magnus, USÖ Labmed länsklinik" w:date="2016-11-17T16:14:00Z">
        <w:r w:rsidR="00AA2384">
          <w:rPr>
            <w:rFonts w:ascii="Times New Roman" w:hAnsi="Times New Roman" w:cs="Times New Roman"/>
            <w:sz w:val="24"/>
            <w:szCs w:val="24"/>
          </w:rPr>
          <w:t xml:space="preserve"> as resistant to </w:t>
        </w:r>
      </w:ins>
      <w:del w:id="1059" w:author="Unemo Magnus, USÖ Labmed länsklinik" w:date="2016-11-17T16:13:00Z">
        <w:r w:rsidR="00F25789" w:rsidRPr="006F644E" w:rsidDel="00AA2384">
          <w:rPr>
            <w:rFonts w:ascii="Times New Roman" w:hAnsi="Times New Roman" w:cs="Times New Roman"/>
            <w:sz w:val="24"/>
            <w:szCs w:val="24"/>
          </w:rPr>
          <w:delText>S</w:delText>
        </w:r>
      </w:del>
      <w:ins w:id="1060" w:author="Unemo Magnus, USÖ Labmed länsklinik" w:date="2016-11-17T16:13:00Z">
        <w:r w:rsidR="00AA2384">
          <w:rPr>
            <w:rFonts w:ascii="Times New Roman" w:hAnsi="Times New Roman" w:cs="Times New Roman"/>
            <w:sz w:val="24"/>
            <w:szCs w:val="24"/>
          </w:rPr>
          <w:t>s</w:t>
        </w:r>
      </w:ins>
      <w:r w:rsidR="00F25789" w:rsidRPr="006F644E">
        <w:rPr>
          <w:rFonts w:ascii="Times New Roman" w:hAnsi="Times New Roman" w:cs="Times New Roman"/>
          <w:sz w:val="24"/>
          <w:szCs w:val="24"/>
        </w:rPr>
        <w:t>pectinomycin</w:t>
      </w:r>
      <w:ins w:id="1061" w:author="Unemo Magnus, USÖ Labmed länsklinik" w:date="2016-11-17T16:14:00Z">
        <w:r w:rsidR="00AA2384">
          <w:rPr>
            <w:rFonts w:ascii="Times New Roman" w:hAnsi="Times New Roman" w:cs="Times New Roman"/>
            <w:sz w:val="24"/>
            <w:szCs w:val="24"/>
          </w:rPr>
          <w:t xml:space="preserve">, however, </w:t>
        </w:r>
      </w:ins>
      <w:del w:id="1062" w:author="Unemo Magnus, USÖ Labmed länsklinik" w:date="2016-11-17T16:14:00Z">
        <w:r w:rsidR="00F25789" w:rsidRPr="006F644E" w:rsidDel="00AA2384">
          <w:rPr>
            <w:rFonts w:ascii="Times New Roman" w:hAnsi="Times New Roman" w:cs="Times New Roman"/>
            <w:sz w:val="24"/>
            <w:szCs w:val="24"/>
          </w:rPr>
          <w:delText xml:space="preserve"> included 7 resistant strains</w:delText>
        </w:r>
        <w:r w:rsidR="000E6350" w:rsidRPr="006F644E" w:rsidDel="00AA2384">
          <w:rPr>
            <w:rFonts w:ascii="Times New Roman" w:hAnsi="Times New Roman" w:cs="Times New Roman"/>
            <w:sz w:val="24"/>
            <w:szCs w:val="24"/>
          </w:rPr>
          <w:delText>, those were correctly recognized as r</w:delText>
        </w:r>
      </w:del>
      <w:del w:id="1063" w:author="Unemo Magnus, USÖ Labmed länsklinik" w:date="2016-11-17T16:15:00Z">
        <w:r w:rsidR="000E6350" w:rsidRPr="006F644E" w:rsidDel="00AA2384">
          <w:rPr>
            <w:rFonts w:ascii="Times New Roman" w:hAnsi="Times New Roman" w:cs="Times New Roman"/>
            <w:sz w:val="24"/>
            <w:szCs w:val="24"/>
          </w:rPr>
          <w:delText xml:space="preserve">esistant but since </w:delText>
        </w:r>
      </w:del>
      <w:r w:rsidR="000E6350" w:rsidRPr="006F644E">
        <w:rPr>
          <w:rFonts w:ascii="Times New Roman" w:hAnsi="Times New Roman" w:cs="Times New Roman"/>
          <w:sz w:val="24"/>
          <w:szCs w:val="24"/>
        </w:rPr>
        <w:t xml:space="preserve">they were above limit of detection </w:t>
      </w:r>
      <w:ins w:id="1064" w:author="Unemo Magnus, USÖ Labmed länsklinik" w:date="2016-11-17T15:54:00Z">
        <w:r w:rsidR="008C043B">
          <w:rPr>
            <w:rFonts w:ascii="Times New Roman" w:hAnsi="Times New Roman" w:cs="Times New Roman"/>
            <w:sz w:val="24"/>
            <w:szCs w:val="24"/>
          </w:rPr>
          <w:t xml:space="preserve">due to their high-level resistance </w:t>
        </w:r>
      </w:ins>
      <w:ins w:id="1065" w:author="Unemo Magnus, USÖ Labmed länsklinik" w:date="2016-11-17T16:15:00Z">
        <w:r w:rsidR="00AA2384">
          <w:rPr>
            <w:rFonts w:ascii="Times New Roman" w:hAnsi="Times New Roman" w:cs="Times New Roman"/>
            <w:sz w:val="24"/>
            <w:szCs w:val="24"/>
          </w:rPr>
          <w:t xml:space="preserve">and, accordingly, </w:t>
        </w:r>
      </w:ins>
      <w:ins w:id="1066" w:author="Unemo Magnus, USÖ Labmed länsklinik" w:date="2016-11-17T16:17:00Z">
        <w:r w:rsidR="00AA2384">
          <w:rPr>
            <w:rFonts w:ascii="Times New Roman" w:hAnsi="Times New Roman" w:cs="Times New Roman"/>
            <w:sz w:val="24"/>
            <w:szCs w:val="24"/>
          </w:rPr>
          <w:t xml:space="preserve">could not be </w:t>
        </w:r>
      </w:ins>
      <w:del w:id="1067" w:author="Unemo Magnus, USÖ Labmed länsklinik" w:date="2016-11-17T16:17:00Z">
        <w:r w:rsidR="000E6350" w:rsidRPr="006F644E" w:rsidDel="00AA2384">
          <w:rPr>
            <w:rFonts w:ascii="Times New Roman" w:hAnsi="Times New Roman" w:cs="Times New Roman"/>
            <w:sz w:val="24"/>
            <w:szCs w:val="24"/>
          </w:rPr>
          <w:delText xml:space="preserve">they were not </w:delText>
        </w:r>
      </w:del>
      <w:r w:rsidR="000E6350" w:rsidRPr="006F644E">
        <w:rPr>
          <w:rFonts w:ascii="Times New Roman" w:hAnsi="Times New Roman" w:cs="Times New Roman"/>
          <w:sz w:val="24"/>
          <w:szCs w:val="24"/>
        </w:rPr>
        <w:t>included in the comparison with Etest</w:t>
      </w:r>
      <w:commentRangeEnd w:id="1054"/>
      <w:r w:rsidR="00A17CFE">
        <w:rPr>
          <w:rStyle w:val="CommentReference"/>
        </w:rPr>
        <w:commentReference w:id="1054"/>
      </w:r>
      <w:r w:rsidR="000E6350" w:rsidRPr="006F644E">
        <w:rPr>
          <w:rFonts w:ascii="Times New Roman" w:hAnsi="Times New Roman" w:cs="Times New Roman"/>
          <w:sz w:val="24"/>
          <w:szCs w:val="24"/>
        </w:rPr>
        <w:t xml:space="preserve">. </w:t>
      </w:r>
      <w:ins w:id="1068" w:author="Unemo Magnus, USÖ Labmed länsklinik" w:date="2016-11-17T16:24:00Z">
        <w:r w:rsidR="00A17CFE">
          <w:rPr>
            <w:rFonts w:ascii="Times New Roman" w:hAnsi="Times New Roman" w:cs="Times New Roman"/>
            <w:sz w:val="24"/>
            <w:szCs w:val="24"/>
          </w:rPr>
          <w:t xml:space="preserve">For </w:t>
        </w:r>
      </w:ins>
      <w:ins w:id="1069" w:author="Unemo Magnus, USÖ Labmed länsklinik" w:date="2016-11-17T16:25:00Z">
        <w:r w:rsidR="00A17CFE">
          <w:rPr>
            <w:rFonts w:ascii="Times New Roman" w:hAnsi="Times New Roman" w:cs="Times New Roman"/>
            <w:sz w:val="24"/>
            <w:szCs w:val="24"/>
          </w:rPr>
          <w:t xml:space="preserve">spectinomycin?, </w:t>
        </w:r>
      </w:ins>
      <w:del w:id="1070" w:author="Unemo Magnus, USÖ Labmed länsklinik" w:date="2016-11-17T16:24:00Z">
        <w:r w:rsidR="000E6350" w:rsidRPr="006F644E" w:rsidDel="00A17CFE">
          <w:rPr>
            <w:rFonts w:ascii="Times New Roman" w:hAnsi="Times New Roman" w:cs="Times New Roman"/>
            <w:sz w:val="24"/>
            <w:szCs w:val="24"/>
          </w:rPr>
          <w:delText xml:space="preserve">The antimicrobials </w:delText>
        </w:r>
      </w:del>
      <w:commentRangeStart w:id="1071"/>
      <w:r w:rsidR="000E6350" w:rsidRPr="006F644E">
        <w:rPr>
          <w:rFonts w:ascii="Times New Roman" w:hAnsi="Times New Roman" w:cs="Times New Roman"/>
          <w:sz w:val="24"/>
          <w:szCs w:val="24"/>
        </w:rPr>
        <w:t>tetracycline and penicillin G</w:t>
      </w:r>
      <w:ins w:id="1072" w:author="Unemo Magnus, USÖ Labmed länsklinik" w:date="2016-11-17T16:24:00Z">
        <w:r w:rsidR="00A17CFE">
          <w:rPr>
            <w:rFonts w:ascii="Times New Roman" w:hAnsi="Times New Roman" w:cs="Times New Roman"/>
            <w:sz w:val="24"/>
            <w:szCs w:val="24"/>
          </w:rPr>
          <w:t>,</w:t>
        </w:r>
      </w:ins>
      <w:r w:rsidR="000E6350" w:rsidRPr="006F644E">
        <w:rPr>
          <w:rFonts w:ascii="Times New Roman" w:hAnsi="Times New Roman" w:cs="Times New Roman"/>
          <w:sz w:val="24"/>
          <w:szCs w:val="24"/>
        </w:rPr>
        <w:t xml:space="preserve"> </w:t>
      </w:r>
      <w:ins w:id="1073" w:author="Unemo Magnus, USÖ Labmed länsklinik" w:date="2016-11-17T16:24:00Z">
        <w:r w:rsidR="00A17CFE">
          <w:rPr>
            <w:rFonts w:ascii="Times New Roman" w:hAnsi="Times New Roman" w:cs="Times New Roman"/>
            <w:sz w:val="24"/>
            <w:szCs w:val="24"/>
          </w:rPr>
          <w:t xml:space="preserve">no </w:t>
        </w:r>
      </w:ins>
      <w:del w:id="1074" w:author="Unemo Magnus, USÖ Labmed länsklinik" w:date="2016-11-17T16:24:00Z">
        <w:r w:rsidR="000E6350" w:rsidRPr="006F644E" w:rsidDel="00A17CFE">
          <w:rPr>
            <w:rFonts w:ascii="Times New Roman" w:hAnsi="Times New Roman" w:cs="Times New Roman"/>
            <w:sz w:val="24"/>
            <w:szCs w:val="24"/>
          </w:rPr>
          <w:delText xml:space="preserve">did not contain </w:delText>
        </w:r>
      </w:del>
      <w:r w:rsidR="000E6350" w:rsidRPr="006F644E">
        <w:rPr>
          <w:rFonts w:ascii="Times New Roman" w:hAnsi="Times New Roman" w:cs="Times New Roman"/>
          <w:sz w:val="24"/>
          <w:szCs w:val="24"/>
        </w:rPr>
        <w:t>major errors</w:t>
      </w:r>
      <w:commentRangeEnd w:id="1071"/>
      <w:ins w:id="1075" w:author="Unemo Magnus, USÖ Labmed länsklinik" w:date="2016-11-17T16:24:00Z">
        <w:r w:rsidR="00A17CFE">
          <w:rPr>
            <w:rFonts w:ascii="Times New Roman" w:hAnsi="Times New Roman" w:cs="Times New Roman"/>
            <w:sz w:val="24"/>
            <w:szCs w:val="24"/>
          </w:rPr>
          <w:t xml:space="preserve"> were identified</w:t>
        </w:r>
      </w:ins>
      <w:r w:rsidR="00A17CFE">
        <w:rPr>
          <w:rStyle w:val="CommentReference"/>
        </w:rPr>
        <w:commentReference w:id="1071"/>
      </w:r>
      <w:r w:rsidR="000E6350" w:rsidRPr="006F644E">
        <w:rPr>
          <w:rFonts w:ascii="Times New Roman" w:hAnsi="Times New Roman" w:cs="Times New Roman"/>
          <w:sz w:val="24"/>
          <w:szCs w:val="24"/>
        </w:rPr>
        <w:t xml:space="preserve">. </w:t>
      </w:r>
      <w:commentRangeStart w:id="1076"/>
      <w:del w:id="1077" w:author="Unemo Magnus, USÖ Labmed länsklinik" w:date="2016-11-17T15:52:00Z">
        <w:r w:rsidR="000E6350" w:rsidRPr="006F644E" w:rsidDel="008C043B">
          <w:rPr>
            <w:rFonts w:ascii="Times New Roman" w:hAnsi="Times New Roman" w:cs="Times New Roman"/>
            <w:sz w:val="24"/>
            <w:szCs w:val="24"/>
          </w:rPr>
          <w:delText xml:space="preserve">For ciprofloxacin one strain was misclassified as resistant. </w:delText>
        </w:r>
      </w:del>
      <w:commentRangeEnd w:id="1076"/>
      <w:r w:rsidR="008C043B">
        <w:rPr>
          <w:rStyle w:val="CommentReference"/>
        </w:rPr>
        <w:commentReference w:id="1076"/>
      </w:r>
      <w:r w:rsidR="000E6350" w:rsidRPr="006F644E">
        <w:rPr>
          <w:rFonts w:ascii="Times New Roman" w:hAnsi="Times New Roman" w:cs="Times New Roman"/>
          <w:sz w:val="24"/>
          <w:szCs w:val="24"/>
        </w:rPr>
        <w:t>False positive misclassifications (S to R)</w:t>
      </w:r>
      <w:ins w:id="1078" w:author="Unemo Magnus, USÖ Labmed länsklinik" w:date="2016-11-17T15:53:00Z">
        <w:r w:rsidR="008C043B">
          <w:rPr>
            <w:rFonts w:ascii="Times New Roman" w:hAnsi="Times New Roman" w:cs="Times New Roman"/>
            <w:sz w:val="24"/>
            <w:szCs w:val="24"/>
          </w:rPr>
          <w:t>, i.e. major errors,</w:t>
        </w:r>
      </w:ins>
      <w:r w:rsidR="000E6350" w:rsidRPr="006F644E">
        <w:rPr>
          <w:rFonts w:ascii="Times New Roman" w:hAnsi="Times New Roman" w:cs="Times New Roman"/>
          <w:sz w:val="24"/>
          <w:szCs w:val="24"/>
        </w:rPr>
        <w:t xml:space="preserve"> occurred for </w:t>
      </w:r>
      <w:ins w:id="1079" w:author="Unemo Magnus, USÖ Labmed länsklinik" w:date="2016-11-17T16:25:00Z">
        <w:r w:rsidR="00A17CFE" w:rsidRPr="006F644E">
          <w:rPr>
            <w:rFonts w:ascii="Times New Roman" w:hAnsi="Times New Roman" w:cs="Times New Roman"/>
            <w:sz w:val="24"/>
            <w:szCs w:val="24"/>
          </w:rPr>
          <w:t xml:space="preserve">ceftriaxone (29%), cefixime (22%), </w:t>
        </w:r>
      </w:ins>
      <w:r w:rsidR="002B45F7" w:rsidRPr="006F644E">
        <w:rPr>
          <w:rFonts w:ascii="Times New Roman" w:hAnsi="Times New Roman" w:cs="Times New Roman"/>
          <w:sz w:val="24"/>
          <w:szCs w:val="24"/>
        </w:rPr>
        <w:t>azithromycin</w:t>
      </w:r>
      <w:r w:rsidR="00862E40" w:rsidRPr="006F644E">
        <w:rPr>
          <w:rFonts w:ascii="Times New Roman" w:hAnsi="Times New Roman" w:cs="Times New Roman"/>
          <w:sz w:val="24"/>
          <w:szCs w:val="24"/>
        </w:rPr>
        <w:t xml:space="preserve"> </w:t>
      </w:r>
      <w:r w:rsidR="002B45F7" w:rsidRPr="006F644E">
        <w:rPr>
          <w:rFonts w:ascii="Times New Roman" w:hAnsi="Times New Roman" w:cs="Times New Roman"/>
          <w:sz w:val="24"/>
          <w:szCs w:val="24"/>
        </w:rPr>
        <w:t>(6</w:t>
      </w:r>
      <w:r w:rsidR="00862E40" w:rsidRPr="006F644E">
        <w:rPr>
          <w:rFonts w:ascii="Times New Roman" w:hAnsi="Times New Roman" w:cs="Times New Roman"/>
          <w:sz w:val="24"/>
          <w:szCs w:val="24"/>
        </w:rPr>
        <w:t xml:space="preserve">%), </w:t>
      </w:r>
      <w:del w:id="1080" w:author="Unemo Magnus, USÖ Labmed länsklinik" w:date="2016-11-17T16:25:00Z">
        <w:r w:rsidR="000E6350" w:rsidRPr="006F644E" w:rsidDel="00A17CFE">
          <w:rPr>
            <w:rFonts w:ascii="Times New Roman" w:hAnsi="Times New Roman" w:cs="Times New Roman"/>
            <w:sz w:val="24"/>
            <w:szCs w:val="24"/>
          </w:rPr>
          <w:delText>cefixime (</w:delText>
        </w:r>
        <w:r w:rsidR="002B45F7" w:rsidRPr="006F644E" w:rsidDel="00A17CFE">
          <w:rPr>
            <w:rFonts w:ascii="Times New Roman" w:hAnsi="Times New Roman" w:cs="Times New Roman"/>
            <w:sz w:val="24"/>
            <w:szCs w:val="24"/>
          </w:rPr>
          <w:delText>22</w:delText>
        </w:r>
        <w:r w:rsidR="000E6350" w:rsidRPr="006F644E" w:rsidDel="00A17CFE">
          <w:rPr>
            <w:rFonts w:ascii="Times New Roman" w:hAnsi="Times New Roman" w:cs="Times New Roman"/>
            <w:sz w:val="24"/>
            <w:szCs w:val="24"/>
          </w:rPr>
          <w:delText>%),</w:delText>
        </w:r>
        <w:r w:rsidR="002B45F7" w:rsidRPr="006F644E" w:rsidDel="00A17CFE">
          <w:rPr>
            <w:rFonts w:ascii="Times New Roman" w:hAnsi="Times New Roman" w:cs="Times New Roman"/>
            <w:sz w:val="24"/>
            <w:szCs w:val="24"/>
          </w:rPr>
          <w:delText xml:space="preserve"> </w:delText>
        </w:r>
      </w:del>
      <w:del w:id="1081" w:author="Unemo Magnus, USÖ Labmed länsklinik" w:date="2016-11-17T16:26:00Z">
        <w:r w:rsidR="002B45F7" w:rsidRPr="006F644E" w:rsidDel="00A17CFE">
          <w:rPr>
            <w:rFonts w:ascii="Times New Roman" w:hAnsi="Times New Roman" w:cs="Times New Roman"/>
            <w:sz w:val="24"/>
            <w:szCs w:val="24"/>
          </w:rPr>
          <w:delText xml:space="preserve">and </w:delText>
        </w:r>
      </w:del>
      <w:del w:id="1082" w:author="Unemo Magnus, USÖ Labmed länsklinik" w:date="2016-11-17T16:25:00Z">
        <w:r w:rsidR="002B45F7" w:rsidRPr="006F644E" w:rsidDel="00A17CFE">
          <w:rPr>
            <w:rFonts w:ascii="Times New Roman" w:hAnsi="Times New Roman" w:cs="Times New Roman"/>
            <w:sz w:val="24"/>
            <w:szCs w:val="24"/>
          </w:rPr>
          <w:delText xml:space="preserve">ceftriaxone (29%), </w:delText>
        </w:r>
      </w:del>
      <w:r w:rsidR="002B45F7" w:rsidRPr="006F644E">
        <w:rPr>
          <w:rFonts w:ascii="Times New Roman" w:hAnsi="Times New Roman" w:cs="Times New Roman"/>
          <w:sz w:val="24"/>
          <w:szCs w:val="24"/>
        </w:rPr>
        <w:t>ciprofloxacin (1%) and tetracycline (1%)</w:t>
      </w:r>
      <w:r w:rsidR="000E6350" w:rsidRPr="006F644E">
        <w:rPr>
          <w:rFonts w:ascii="Times New Roman" w:hAnsi="Times New Roman" w:cs="Times New Roman"/>
          <w:sz w:val="24"/>
          <w:szCs w:val="24"/>
        </w:rPr>
        <w:t xml:space="preserve">. </w:t>
      </w:r>
      <w:r w:rsidR="002B45F7" w:rsidRPr="006F644E">
        <w:rPr>
          <w:rFonts w:ascii="Times New Roman" w:hAnsi="Times New Roman" w:cs="Times New Roman"/>
          <w:sz w:val="24"/>
          <w:szCs w:val="24"/>
        </w:rPr>
        <w:t>False negative misclassifications (R to S)</w:t>
      </w:r>
      <w:ins w:id="1083" w:author="Unemo Magnus, USÖ Labmed länsklinik" w:date="2016-11-17T15:53:00Z">
        <w:r w:rsidR="008C043B">
          <w:rPr>
            <w:rFonts w:ascii="Times New Roman" w:hAnsi="Times New Roman" w:cs="Times New Roman"/>
            <w:sz w:val="24"/>
            <w:szCs w:val="24"/>
          </w:rPr>
          <w:t>, i.e. very major errors,</w:t>
        </w:r>
      </w:ins>
      <w:r w:rsidR="002B45F7" w:rsidRPr="006F644E">
        <w:rPr>
          <w:rFonts w:ascii="Times New Roman" w:hAnsi="Times New Roman" w:cs="Times New Roman"/>
          <w:sz w:val="24"/>
          <w:szCs w:val="24"/>
        </w:rPr>
        <w:t xml:space="preserve"> </w:t>
      </w:r>
      <w:ins w:id="1084" w:author="Unemo Magnus, USÖ Labmed länsklinik" w:date="2016-11-17T16:26:00Z">
        <w:r w:rsidR="00A17CFE">
          <w:rPr>
            <w:rFonts w:ascii="Times New Roman" w:hAnsi="Times New Roman" w:cs="Times New Roman"/>
            <w:sz w:val="24"/>
            <w:szCs w:val="24"/>
          </w:rPr>
          <w:t xml:space="preserve">were very rare and only identified for </w:t>
        </w:r>
      </w:ins>
      <w:ins w:id="1085" w:author="Unemo Magnus, USÖ Labmed länsklinik" w:date="2016-11-17T16:27:00Z">
        <w:r w:rsidR="00A17CFE" w:rsidRPr="006F644E">
          <w:rPr>
            <w:rFonts w:ascii="Times New Roman" w:hAnsi="Times New Roman" w:cs="Times New Roman"/>
            <w:sz w:val="24"/>
            <w:szCs w:val="24"/>
          </w:rPr>
          <w:t>ceftriaxone (1%)</w:t>
        </w:r>
        <w:r w:rsidR="00A17CFE">
          <w:rPr>
            <w:rFonts w:ascii="Times New Roman" w:hAnsi="Times New Roman" w:cs="Times New Roman"/>
            <w:sz w:val="24"/>
            <w:szCs w:val="24"/>
          </w:rPr>
          <w:t xml:space="preserve"> and </w:t>
        </w:r>
      </w:ins>
      <w:del w:id="1086" w:author="Unemo Magnus, USÖ Labmed länsklinik" w:date="2016-11-17T16:26:00Z">
        <w:r w:rsidR="002B45F7" w:rsidRPr="006F644E" w:rsidDel="00A17CFE">
          <w:rPr>
            <w:rFonts w:ascii="Times New Roman" w:hAnsi="Times New Roman" w:cs="Times New Roman"/>
            <w:sz w:val="24"/>
            <w:szCs w:val="24"/>
          </w:rPr>
          <w:delText xml:space="preserve">occurred for </w:delText>
        </w:r>
      </w:del>
      <w:r w:rsidR="002B45F7" w:rsidRPr="006F644E">
        <w:rPr>
          <w:rFonts w:ascii="Times New Roman" w:hAnsi="Times New Roman" w:cs="Times New Roman"/>
          <w:sz w:val="24"/>
          <w:szCs w:val="24"/>
        </w:rPr>
        <w:t>azithromycin (1%)</w:t>
      </w:r>
      <w:del w:id="1087" w:author="Unemo Magnus, USÖ Labmed länsklinik" w:date="2016-11-17T16:27:00Z">
        <w:r w:rsidR="002B45F7" w:rsidRPr="006F644E" w:rsidDel="00A17CFE">
          <w:rPr>
            <w:rFonts w:ascii="Times New Roman" w:hAnsi="Times New Roman" w:cs="Times New Roman"/>
            <w:sz w:val="24"/>
            <w:szCs w:val="24"/>
          </w:rPr>
          <w:delText xml:space="preserve"> and ceftriaxone (1%)</w:delText>
        </w:r>
      </w:del>
      <w:r w:rsidR="002B45F7" w:rsidRPr="006F644E">
        <w:rPr>
          <w:rFonts w:ascii="Times New Roman" w:hAnsi="Times New Roman" w:cs="Times New Roman"/>
          <w:sz w:val="24"/>
          <w:szCs w:val="24"/>
        </w:rPr>
        <w:t xml:space="preserve">. </w:t>
      </w:r>
      <w:commentRangeStart w:id="1088"/>
      <w:r w:rsidR="002B45F7" w:rsidRPr="006F644E">
        <w:rPr>
          <w:rFonts w:ascii="Times New Roman" w:hAnsi="Times New Roman" w:cs="Times New Roman"/>
          <w:sz w:val="24"/>
          <w:szCs w:val="24"/>
        </w:rPr>
        <w:t xml:space="preserve">A high </w:t>
      </w:r>
      <w:del w:id="1089" w:author="Unemo Magnus, USÖ Labmed länsklinik" w:date="2016-11-17T16:27:00Z">
        <w:r w:rsidR="002B45F7" w:rsidRPr="006F644E" w:rsidDel="00A17CFE">
          <w:rPr>
            <w:rFonts w:ascii="Times New Roman" w:hAnsi="Times New Roman" w:cs="Times New Roman"/>
            <w:sz w:val="24"/>
            <w:szCs w:val="24"/>
          </w:rPr>
          <w:delText xml:space="preserve">amount </w:delText>
        </w:r>
      </w:del>
      <w:ins w:id="1090" w:author="Unemo Magnus, USÖ Labmed länsklinik" w:date="2016-11-17T16:27:00Z">
        <w:r w:rsidR="00A17CFE">
          <w:rPr>
            <w:rFonts w:ascii="Times New Roman" w:hAnsi="Times New Roman" w:cs="Times New Roman"/>
            <w:sz w:val="24"/>
            <w:szCs w:val="24"/>
          </w:rPr>
          <w:t>number</w:t>
        </w:r>
        <w:r w:rsidR="00A17CFE" w:rsidRPr="006F644E">
          <w:rPr>
            <w:rFonts w:ascii="Times New Roman" w:hAnsi="Times New Roman" w:cs="Times New Roman"/>
            <w:sz w:val="24"/>
            <w:szCs w:val="24"/>
          </w:rPr>
          <w:t xml:space="preserve"> </w:t>
        </w:r>
      </w:ins>
      <w:r w:rsidR="002B45F7" w:rsidRPr="006F644E">
        <w:rPr>
          <w:rFonts w:ascii="Times New Roman" w:hAnsi="Times New Roman" w:cs="Times New Roman"/>
          <w:sz w:val="24"/>
          <w:szCs w:val="24"/>
        </w:rPr>
        <w:t xml:space="preserve">of misclassifications (38 cases) </w:t>
      </w:r>
      <w:commentRangeEnd w:id="1088"/>
      <w:r w:rsidR="00C36A1F">
        <w:rPr>
          <w:rStyle w:val="CommentReference"/>
        </w:rPr>
        <w:commentReference w:id="1088"/>
      </w:r>
      <w:r w:rsidR="002B45F7" w:rsidRPr="006F644E">
        <w:rPr>
          <w:rFonts w:ascii="Times New Roman" w:hAnsi="Times New Roman" w:cs="Times New Roman"/>
          <w:sz w:val="24"/>
          <w:szCs w:val="24"/>
        </w:rPr>
        <w:t xml:space="preserve">was </w:t>
      </w:r>
      <w:ins w:id="1091" w:author="Unemo Magnus, USÖ Labmed länsklinik" w:date="2016-11-17T16:27:00Z">
        <w:r w:rsidR="00C36A1F">
          <w:rPr>
            <w:rFonts w:ascii="Times New Roman" w:hAnsi="Times New Roman" w:cs="Times New Roman"/>
            <w:sz w:val="24"/>
            <w:szCs w:val="24"/>
          </w:rPr>
          <w:t xml:space="preserve">due to MIC </w:t>
        </w:r>
      </w:ins>
      <w:del w:id="1092" w:author="Unemo Magnus, USÖ Labmed länsklinik" w:date="2016-11-17T16:27:00Z">
        <w:r w:rsidR="002B45F7" w:rsidRPr="006F644E" w:rsidDel="00C36A1F">
          <w:rPr>
            <w:rFonts w:ascii="Times New Roman" w:hAnsi="Times New Roman" w:cs="Times New Roman"/>
            <w:sz w:val="24"/>
            <w:szCs w:val="24"/>
          </w:rPr>
          <w:delText xml:space="preserve">found be caused by </w:delText>
        </w:r>
      </w:del>
      <w:r w:rsidR="002B45F7" w:rsidRPr="006F644E">
        <w:rPr>
          <w:rFonts w:ascii="Times New Roman" w:hAnsi="Times New Roman" w:cs="Times New Roman"/>
          <w:sz w:val="24"/>
          <w:szCs w:val="24"/>
        </w:rPr>
        <w:t xml:space="preserve">values close to the </w:t>
      </w:r>
      <w:ins w:id="1093" w:author="Unemo Magnus, USÖ Labmed länsklinik" w:date="2016-11-17T16:28:00Z">
        <w:r w:rsidR="00C36A1F">
          <w:rPr>
            <w:rFonts w:ascii="Times New Roman" w:hAnsi="Times New Roman" w:cs="Times New Roman"/>
            <w:sz w:val="24"/>
            <w:szCs w:val="24"/>
          </w:rPr>
          <w:t xml:space="preserve">susceptibility or </w:t>
        </w:r>
      </w:ins>
      <w:ins w:id="1094" w:author="Unemo Magnus, USÖ Labmed länsklinik" w:date="2016-11-17T16:27:00Z">
        <w:r w:rsidR="00C36A1F">
          <w:rPr>
            <w:rFonts w:ascii="Times New Roman" w:hAnsi="Times New Roman" w:cs="Times New Roman"/>
            <w:sz w:val="24"/>
            <w:szCs w:val="24"/>
          </w:rPr>
          <w:t xml:space="preserve">resistance </w:t>
        </w:r>
      </w:ins>
      <w:r w:rsidR="002B45F7" w:rsidRPr="006F644E">
        <w:rPr>
          <w:rFonts w:ascii="Times New Roman" w:hAnsi="Times New Roman" w:cs="Times New Roman"/>
          <w:sz w:val="24"/>
          <w:szCs w:val="24"/>
        </w:rPr>
        <w:t xml:space="preserve">breakpoints </w:t>
      </w:r>
      <w:ins w:id="1095" w:author="Unemo Magnus, USÖ Labmed länsklinik" w:date="2016-11-17T16:27:00Z">
        <w:r w:rsidR="00C36A1F">
          <w:rPr>
            <w:rFonts w:ascii="Times New Roman" w:hAnsi="Times New Roman" w:cs="Times New Roman"/>
            <w:sz w:val="24"/>
            <w:szCs w:val="24"/>
          </w:rPr>
          <w:t xml:space="preserve">and </w:t>
        </w:r>
      </w:ins>
      <w:del w:id="1096" w:author="Unemo Magnus, USÖ Labmed länsklinik" w:date="2016-11-17T16:27:00Z">
        <w:r w:rsidR="002B45F7" w:rsidRPr="006F644E" w:rsidDel="00C36A1F">
          <w:rPr>
            <w:rFonts w:ascii="Times New Roman" w:hAnsi="Times New Roman" w:cs="Times New Roman"/>
            <w:sz w:val="24"/>
            <w:szCs w:val="24"/>
          </w:rPr>
          <w:delText>t</w:delText>
        </w:r>
      </w:del>
      <w:del w:id="1097" w:author="Unemo Magnus, USÖ Labmed länsklinik" w:date="2016-11-17T16:28:00Z">
        <w:r w:rsidR="002B45F7" w:rsidRPr="006F644E" w:rsidDel="00C36A1F">
          <w:rPr>
            <w:rFonts w:ascii="Times New Roman" w:hAnsi="Times New Roman" w:cs="Times New Roman"/>
            <w:sz w:val="24"/>
            <w:szCs w:val="24"/>
          </w:rPr>
          <w:delText xml:space="preserve">hat </w:delText>
        </w:r>
      </w:del>
      <w:r w:rsidR="002B45F7" w:rsidRPr="006F644E">
        <w:rPr>
          <w:rFonts w:ascii="Times New Roman" w:hAnsi="Times New Roman" w:cs="Times New Roman"/>
          <w:sz w:val="24"/>
          <w:szCs w:val="24"/>
        </w:rPr>
        <w:t xml:space="preserve">had </w:t>
      </w:r>
      <w:ins w:id="1098" w:author="Unemo Magnus, USÖ Labmed länsklinik" w:date="2016-11-17T12:50:00Z">
        <w:r w:rsidR="00B6403F">
          <w:rPr>
            <w:rFonts w:ascii="Times New Roman" w:hAnsi="Times New Roman" w:cs="Times New Roman"/>
            <w:sz w:val="24"/>
            <w:szCs w:val="24"/>
          </w:rPr>
          <w:t xml:space="preserve">CIs </w:t>
        </w:r>
      </w:ins>
      <w:del w:id="1099" w:author="Unemo Magnus, USÖ Labmed länsklinik" w:date="2016-11-17T12:50:00Z">
        <w:r w:rsidR="002B45F7" w:rsidRPr="006F644E" w:rsidDel="00B6403F">
          <w:rPr>
            <w:rFonts w:ascii="Times New Roman" w:hAnsi="Times New Roman" w:cs="Times New Roman"/>
            <w:sz w:val="24"/>
            <w:szCs w:val="24"/>
          </w:rPr>
          <w:delText xml:space="preserve">confidence intervals </w:delText>
        </w:r>
      </w:del>
      <w:r w:rsidR="002B45F7" w:rsidRPr="006F644E">
        <w:rPr>
          <w:rFonts w:ascii="Times New Roman" w:hAnsi="Times New Roman" w:cs="Times New Roman"/>
          <w:sz w:val="24"/>
          <w:szCs w:val="24"/>
        </w:rPr>
        <w:t>spanning two categories</w:t>
      </w:r>
      <w:ins w:id="1100" w:author="Unemo Magnus, USÖ Labmed länsklinik" w:date="2016-11-17T16:36:00Z">
        <w:r w:rsidR="00390A2C">
          <w:rPr>
            <w:rFonts w:ascii="Times New Roman" w:hAnsi="Times New Roman" w:cs="Times New Roman"/>
            <w:sz w:val="24"/>
            <w:szCs w:val="24"/>
          </w:rPr>
          <w:t xml:space="preserve"> (Figure 2)</w:t>
        </w:r>
      </w:ins>
      <w:r w:rsidR="002B45F7" w:rsidRPr="006F644E">
        <w:rPr>
          <w:rFonts w:ascii="Times New Roman" w:hAnsi="Times New Roman" w:cs="Times New Roman"/>
          <w:sz w:val="24"/>
          <w:szCs w:val="24"/>
        </w:rPr>
        <w:t>. Overall the sensitivity of the assay</w:t>
      </w:r>
      <w:ins w:id="1101" w:author="Unemo Magnus, USÖ Labmed länsklinik" w:date="2016-11-17T16:03:00Z">
        <w:r w:rsidR="00C232A3">
          <w:rPr>
            <w:rFonts w:ascii="Times New Roman" w:hAnsi="Times New Roman" w:cs="Times New Roman"/>
            <w:sz w:val="24"/>
            <w:szCs w:val="24"/>
          </w:rPr>
          <w:t>, i.e. correctly classifying resistant strains,</w:t>
        </w:r>
      </w:ins>
      <w:r w:rsidR="002B45F7" w:rsidRPr="006F644E">
        <w:rPr>
          <w:rFonts w:ascii="Times New Roman" w:hAnsi="Times New Roman" w:cs="Times New Roman"/>
          <w:sz w:val="24"/>
          <w:szCs w:val="24"/>
        </w:rPr>
        <w:t xml:space="preserve"> was </w:t>
      </w:r>
      <w:r w:rsidR="00FE6559" w:rsidRPr="006F644E">
        <w:rPr>
          <w:rFonts w:ascii="Times New Roman" w:hAnsi="Times New Roman" w:cs="Times New Roman"/>
          <w:sz w:val="24"/>
          <w:szCs w:val="24"/>
        </w:rPr>
        <w:t xml:space="preserve">99.4% (95% CI: 97.9-99.3) and the specificity </w:t>
      </w:r>
      <w:ins w:id="1102" w:author="Unemo Magnus, USÖ Labmed länsklinik" w:date="2016-11-17T16:29:00Z">
        <w:r w:rsidR="00C36A1F">
          <w:rPr>
            <w:rFonts w:ascii="Times New Roman" w:hAnsi="Times New Roman" w:cs="Times New Roman"/>
            <w:sz w:val="24"/>
            <w:szCs w:val="24"/>
          </w:rPr>
          <w:t xml:space="preserve">was </w:t>
        </w:r>
      </w:ins>
      <w:r w:rsidR="00FE6559" w:rsidRPr="006F644E">
        <w:rPr>
          <w:rFonts w:ascii="Times New Roman" w:hAnsi="Times New Roman" w:cs="Times New Roman"/>
          <w:sz w:val="24"/>
          <w:szCs w:val="24"/>
        </w:rPr>
        <w:t>72.5% (95% CI: 66.7-77.8).</w:t>
      </w:r>
    </w:p>
    <w:p w14:paraId="0C6438C4" w14:textId="77777777" w:rsidR="00046D65" w:rsidRDefault="00046D65">
      <w:pPr>
        <w:spacing w:after="0" w:line="480" w:lineRule="auto"/>
        <w:jc w:val="both"/>
        <w:rPr>
          <w:ins w:id="1103" w:author="Unemo Magnus, USÖ Labmed länsklinik" w:date="2016-11-14T17:58:00Z"/>
          <w:rFonts w:ascii="Times New Roman" w:hAnsi="Times New Roman" w:cs="Times New Roman"/>
          <w:b/>
          <w:sz w:val="24"/>
          <w:szCs w:val="24"/>
        </w:rPr>
        <w:pPrChange w:id="1104" w:author="Unemo Magnus, USÖ Labmed länsklinik" w:date="2016-11-14T17:51:00Z">
          <w:pPr>
            <w:spacing w:line="480" w:lineRule="auto"/>
            <w:jc w:val="both"/>
          </w:pPr>
        </w:pPrChange>
      </w:pPr>
    </w:p>
    <w:p w14:paraId="54F51D47" w14:textId="1A6ABCF5" w:rsidR="003B02B6" w:rsidRPr="00046D65" w:rsidRDefault="003B02B6">
      <w:pPr>
        <w:spacing w:after="0" w:line="480" w:lineRule="auto"/>
        <w:jc w:val="both"/>
        <w:rPr>
          <w:rFonts w:ascii="Times New Roman" w:hAnsi="Times New Roman" w:cs="Times New Roman"/>
          <w:b/>
          <w:i/>
          <w:sz w:val="24"/>
          <w:szCs w:val="24"/>
          <w:rPrChange w:id="1105" w:author="Unemo Magnus, USÖ Labmed länsklinik" w:date="2016-11-14T17:58:00Z">
            <w:rPr>
              <w:rFonts w:ascii="Times New Roman" w:hAnsi="Times New Roman" w:cs="Times New Roman"/>
              <w:b/>
              <w:sz w:val="24"/>
              <w:szCs w:val="24"/>
            </w:rPr>
          </w:rPrChange>
        </w:rPr>
        <w:pPrChange w:id="1106" w:author="Unemo Magnus, USÖ Labmed länsklinik" w:date="2016-11-14T17:51:00Z">
          <w:pPr>
            <w:spacing w:line="480" w:lineRule="auto"/>
            <w:jc w:val="both"/>
          </w:pPr>
        </w:pPrChange>
      </w:pPr>
      <w:commentRangeStart w:id="1107"/>
      <w:commentRangeStart w:id="1108"/>
      <w:r w:rsidRPr="00046D65">
        <w:rPr>
          <w:rFonts w:ascii="Times New Roman" w:hAnsi="Times New Roman" w:cs="Times New Roman"/>
          <w:b/>
          <w:i/>
          <w:sz w:val="24"/>
          <w:szCs w:val="24"/>
          <w:rPrChange w:id="1109" w:author="Unemo Magnus, USÖ Labmed länsklinik" w:date="2016-11-14T17:58:00Z">
            <w:rPr>
              <w:rFonts w:ascii="Times New Roman" w:hAnsi="Times New Roman" w:cs="Times New Roman"/>
              <w:b/>
              <w:sz w:val="24"/>
              <w:szCs w:val="24"/>
            </w:rPr>
          </w:rPrChange>
        </w:rPr>
        <w:t xml:space="preserve">Hill </w:t>
      </w:r>
      <w:r w:rsidR="006F7E29" w:rsidRPr="00046D65">
        <w:rPr>
          <w:rFonts w:ascii="Times New Roman" w:hAnsi="Times New Roman" w:cs="Times New Roman"/>
          <w:b/>
          <w:i/>
          <w:sz w:val="24"/>
          <w:szCs w:val="24"/>
          <w:rPrChange w:id="1110" w:author="Unemo Magnus, USÖ Labmed länsklinik" w:date="2016-11-14T17:58:00Z">
            <w:rPr>
              <w:rFonts w:ascii="Times New Roman" w:hAnsi="Times New Roman" w:cs="Times New Roman"/>
              <w:b/>
              <w:sz w:val="24"/>
              <w:szCs w:val="24"/>
            </w:rPr>
          </w:rPrChange>
        </w:rPr>
        <w:t>coefficients</w:t>
      </w:r>
      <w:commentRangeEnd w:id="1107"/>
      <w:r w:rsidR="005859C1">
        <w:rPr>
          <w:rStyle w:val="CommentReference"/>
        </w:rPr>
        <w:commentReference w:id="1107"/>
      </w:r>
      <w:commentRangeEnd w:id="1108"/>
      <w:r w:rsidR="00FB7C9D">
        <w:rPr>
          <w:rStyle w:val="CommentReference"/>
        </w:rPr>
        <w:commentReference w:id="1108"/>
      </w:r>
    </w:p>
    <w:p w14:paraId="22A0A5C3" w14:textId="21F53CA5" w:rsidR="00593594" w:rsidRPr="006F644E" w:rsidRDefault="00B0573F">
      <w:pPr>
        <w:spacing w:after="0" w:line="480" w:lineRule="auto"/>
        <w:jc w:val="both"/>
        <w:rPr>
          <w:rFonts w:ascii="Times New Roman" w:hAnsi="Times New Roman" w:cs="Times New Roman"/>
          <w:sz w:val="24"/>
          <w:szCs w:val="24"/>
        </w:rPr>
        <w:pPrChange w:id="1111" w:author="Unemo Magnus, USÖ Labmed länsklinik" w:date="2016-11-14T17:51:00Z">
          <w:pPr>
            <w:spacing w:line="480" w:lineRule="auto"/>
            <w:jc w:val="both"/>
          </w:pPr>
        </w:pPrChange>
      </w:pPr>
      <w:r w:rsidRPr="006F644E">
        <w:rPr>
          <w:rFonts w:ascii="Times New Roman" w:hAnsi="Times New Roman" w:cs="Times New Roman"/>
          <w:sz w:val="24"/>
          <w:szCs w:val="24"/>
        </w:rPr>
        <w:t xml:space="preserve">The </w:t>
      </w:r>
      <w:del w:id="1112" w:author="Unemo Magnus, USÖ Labmed länsklinik" w:date="2016-11-15T15:07:00Z">
        <w:r w:rsidR="006F7E29" w:rsidRPr="006F644E" w:rsidDel="00AF166B">
          <w:rPr>
            <w:rFonts w:ascii="Times New Roman" w:hAnsi="Times New Roman" w:cs="Times New Roman"/>
            <w:sz w:val="24"/>
            <w:szCs w:val="24"/>
          </w:rPr>
          <w:delText xml:space="preserve">hill </w:delText>
        </w:r>
      </w:del>
      <w:ins w:id="1113" w:author="Unemo Magnus, USÖ Labmed länsklinik" w:date="2016-11-15T15:07:00Z">
        <w:r w:rsidR="00AF166B">
          <w:rPr>
            <w:rFonts w:ascii="Times New Roman" w:hAnsi="Times New Roman" w:cs="Times New Roman"/>
            <w:sz w:val="24"/>
            <w:szCs w:val="24"/>
          </w:rPr>
          <w:t>H</w:t>
        </w:r>
        <w:r w:rsidR="00AF166B" w:rsidRPr="006F644E">
          <w:rPr>
            <w:rFonts w:ascii="Times New Roman" w:hAnsi="Times New Roman" w:cs="Times New Roman"/>
            <w:sz w:val="24"/>
            <w:szCs w:val="24"/>
          </w:rPr>
          <w:t xml:space="preserve">ill </w:t>
        </w:r>
      </w:ins>
      <w:r w:rsidR="006F7E29" w:rsidRPr="006F644E">
        <w:rPr>
          <w:rFonts w:ascii="Times New Roman" w:hAnsi="Times New Roman" w:cs="Times New Roman"/>
          <w:sz w:val="24"/>
          <w:szCs w:val="24"/>
        </w:rPr>
        <w:t>coefficients</w:t>
      </w:r>
      <w:r w:rsidRPr="006F644E">
        <w:rPr>
          <w:rFonts w:ascii="Times New Roman" w:hAnsi="Times New Roman" w:cs="Times New Roman"/>
          <w:sz w:val="24"/>
          <w:szCs w:val="24"/>
        </w:rPr>
        <w:t xml:space="preserve"> of the pharmacodynamic functions were compared across all samples. The me</w:t>
      </w:r>
      <w:r w:rsidR="0073312A" w:rsidRPr="006F644E">
        <w:rPr>
          <w:rFonts w:ascii="Times New Roman" w:hAnsi="Times New Roman" w:cs="Times New Roman"/>
          <w:sz w:val="24"/>
          <w:szCs w:val="24"/>
        </w:rPr>
        <w:t>an</w:t>
      </w:r>
      <w:r w:rsidRPr="006F644E">
        <w:rPr>
          <w:rFonts w:ascii="Times New Roman" w:hAnsi="Times New Roman" w:cs="Times New Roman"/>
          <w:sz w:val="24"/>
          <w:szCs w:val="24"/>
        </w:rPr>
        <w:t xml:space="preserve"> of this parameter gradually </w:t>
      </w:r>
      <w:r w:rsidR="00C4260D" w:rsidRPr="006F644E">
        <w:rPr>
          <w:rFonts w:ascii="Times New Roman" w:hAnsi="Times New Roman" w:cs="Times New Roman"/>
          <w:sz w:val="24"/>
          <w:szCs w:val="24"/>
        </w:rPr>
        <w:t>increased</w:t>
      </w:r>
      <w:r w:rsidRPr="006F644E">
        <w:rPr>
          <w:rFonts w:ascii="Times New Roman" w:hAnsi="Times New Roman" w:cs="Times New Roman"/>
          <w:sz w:val="24"/>
          <w:szCs w:val="24"/>
        </w:rPr>
        <w:t xml:space="preserve"> from </w:t>
      </w:r>
      <w:commentRangeStart w:id="1114"/>
      <w:r w:rsidRPr="006F644E">
        <w:rPr>
          <w:rFonts w:ascii="Times New Roman" w:hAnsi="Times New Roman" w:cs="Times New Roman"/>
          <w:sz w:val="24"/>
          <w:szCs w:val="24"/>
        </w:rPr>
        <w:t>ceftriaxone</w:t>
      </w:r>
      <w:r w:rsidR="002A3CD9" w:rsidRPr="006F644E">
        <w:rPr>
          <w:rFonts w:ascii="Times New Roman" w:hAnsi="Times New Roman" w:cs="Times New Roman"/>
          <w:sz w:val="24"/>
          <w:szCs w:val="24"/>
        </w:rPr>
        <w:t xml:space="preserve"> (1.</w:t>
      </w:r>
      <w:r w:rsidR="009A4AFC" w:rsidRPr="006F644E">
        <w:rPr>
          <w:rFonts w:ascii="Times New Roman" w:hAnsi="Times New Roman" w:cs="Times New Roman"/>
          <w:sz w:val="24"/>
          <w:szCs w:val="24"/>
        </w:rPr>
        <w:t>8</w:t>
      </w:r>
      <w:r w:rsidR="002A3CD9" w:rsidRPr="006F644E">
        <w:rPr>
          <w:rFonts w:ascii="Times New Roman" w:hAnsi="Times New Roman" w:cs="Times New Roman"/>
          <w:sz w:val="24"/>
          <w:szCs w:val="24"/>
        </w:rPr>
        <w:t>) to</w:t>
      </w:r>
      <w:r w:rsidRPr="006F644E">
        <w:rPr>
          <w:rFonts w:ascii="Times New Roman" w:hAnsi="Times New Roman" w:cs="Times New Roman"/>
          <w:sz w:val="24"/>
          <w:szCs w:val="24"/>
        </w:rPr>
        <w:t xml:space="preserve"> cefixime</w:t>
      </w:r>
      <w:r w:rsidR="002A3CD9" w:rsidRPr="006F644E">
        <w:rPr>
          <w:rFonts w:ascii="Times New Roman" w:hAnsi="Times New Roman" w:cs="Times New Roman"/>
          <w:sz w:val="24"/>
          <w:szCs w:val="24"/>
        </w:rPr>
        <w:t xml:space="preserve"> (</w:t>
      </w:r>
      <w:r w:rsidR="009A4AFC" w:rsidRPr="006F644E">
        <w:rPr>
          <w:rFonts w:ascii="Times New Roman" w:hAnsi="Times New Roman" w:cs="Times New Roman"/>
          <w:sz w:val="24"/>
          <w:szCs w:val="24"/>
        </w:rPr>
        <w:t>2</w:t>
      </w:r>
      <w:r w:rsidR="002A3CD9" w:rsidRPr="006F644E">
        <w:rPr>
          <w:rFonts w:ascii="Times New Roman" w:hAnsi="Times New Roman" w:cs="Times New Roman"/>
          <w:sz w:val="24"/>
          <w:szCs w:val="24"/>
        </w:rPr>
        <w:t>)</w:t>
      </w:r>
      <w:r w:rsidRPr="006F644E">
        <w:rPr>
          <w:rFonts w:ascii="Times New Roman" w:hAnsi="Times New Roman" w:cs="Times New Roman"/>
          <w:sz w:val="24"/>
          <w:szCs w:val="24"/>
        </w:rPr>
        <w:t xml:space="preserve">, </w:t>
      </w:r>
      <w:r w:rsidR="009A4AFC" w:rsidRPr="006F644E">
        <w:rPr>
          <w:rFonts w:ascii="Times New Roman" w:hAnsi="Times New Roman" w:cs="Times New Roman"/>
          <w:sz w:val="24"/>
          <w:szCs w:val="24"/>
        </w:rPr>
        <w:t>tetracycline (2.1</w:t>
      </w:r>
      <w:r w:rsidR="002A3CD9" w:rsidRPr="006F644E">
        <w:rPr>
          <w:rFonts w:ascii="Times New Roman" w:hAnsi="Times New Roman" w:cs="Times New Roman"/>
          <w:sz w:val="24"/>
          <w:szCs w:val="24"/>
        </w:rPr>
        <w:t>), penicillin G (2.</w:t>
      </w:r>
      <w:r w:rsidR="009A4AFC" w:rsidRPr="006F644E">
        <w:rPr>
          <w:rFonts w:ascii="Times New Roman" w:hAnsi="Times New Roman" w:cs="Times New Roman"/>
          <w:sz w:val="24"/>
          <w:szCs w:val="24"/>
        </w:rPr>
        <w:t>3</w:t>
      </w:r>
      <w:r w:rsidR="002A3CD9" w:rsidRPr="006F644E">
        <w:rPr>
          <w:rFonts w:ascii="Times New Roman" w:hAnsi="Times New Roman" w:cs="Times New Roman"/>
          <w:sz w:val="24"/>
          <w:szCs w:val="24"/>
        </w:rPr>
        <w:t xml:space="preserve">), </w:t>
      </w:r>
      <w:r w:rsidR="009A4AFC" w:rsidRPr="006F644E">
        <w:rPr>
          <w:rFonts w:ascii="Times New Roman" w:hAnsi="Times New Roman" w:cs="Times New Roman"/>
          <w:sz w:val="24"/>
          <w:szCs w:val="24"/>
        </w:rPr>
        <w:t>azithromycin (2.5</w:t>
      </w:r>
      <w:r w:rsidR="002A3CD9" w:rsidRPr="006F644E">
        <w:rPr>
          <w:rFonts w:ascii="Times New Roman" w:hAnsi="Times New Roman" w:cs="Times New Roman"/>
          <w:sz w:val="24"/>
          <w:szCs w:val="24"/>
        </w:rPr>
        <w:t xml:space="preserve">), spectinomycin </w:t>
      </w:r>
      <w:commentRangeEnd w:id="1114"/>
      <w:r w:rsidR="005859C1">
        <w:rPr>
          <w:rStyle w:val="CommentReference"/>
        </w:rPr>
        <w:commentReference w:id="1114"/>
      </w:r>
      <w:r w:rsidR="002A3CD9" w:rsidRPr="006F644E">
        <w:rPr>
          <w:rFonts w:ascii="Times New Roman" w:hAnsi="Times New Roman" w:cs="Times New Roman"/>
          <w:sz w:val="24"/>
          <w:szCs w:val="24"/>
        </w:rPr>
        <w:t>(2.</w:t>
      </w:r>
      <w:r w:rsidR="009A4AFC" w:rsidRPr="006F644E">
        <w:rPr>
          <w:rFonts w:ascii="Times New Roman" w:hAnsi="Times New Roman" w:cs="Times New Roman"/>
          <w:sz w:val="24"/>
          <w:szCs w:val="24"/>
        </w:rPr>
        <w:t>9</w:t>
      </w:r>
      <w:r w:rsidR="002A3CD9" w:rsidRPr="006F644E">
        <w:rPr>
          <w:rFonts w:ascii="Times New Roman" w:hAnsi="Times New Roman" w:cs="Times New Roman"/>
          <w:sz w:val="24"/>
          <w:szCs w:val="24"/>
        </w:rPr>
        <w:t xml:space="preserve">) and </w:t>
      </w:r>
      <w:r w:rsidR="00E016A1" w:rsidRPr="006F644E">
        <w:rPr>
          <w:rFonts w:ascii="Times New Roman" w:hAnsi="Times New Roman" w:cs="Times New Roman"/>
          <w:sz w:val="24"/>
          <w:szCs w:val="24"/>
        </w:rPr>
        <w:t xml:space="preserve">was highest for </w:t>
      </w:r>
      <w:r w:rsidR="002A3CD9" w:rsidRPr="006F644E">
        <w:rPr>
          <w:rFonts w:ascii="Times New Roman" w:hAnsi="Times New Roman" w:cs="Times New Roman"/>
          <w:sz w:val="24"/>
          <w:szCs w:val="24"/>
        </w:rPr>
        <w:t>gentamicin (3.</w:t>
      </w:r>
      <w:r w:rsidR="009A4AFC" w:rsidRPr="006F644E">
        <w:rPr>
          <w:rFonts w:ascii="Times New Roman" w:hAnsi="Times New Roman" w:cs="Times New Roman"/>
          <w:sz w:val="24"/>
          <w:szCs w:val="24"/>
        </w:rPr>
        <w:t>3</w:t>
      </w:r>
      <w:r w:rsidR="002A3CD9" w:rsidRPr="006F644E">
        <w:rPr>
          <w:rFonts w:ascii="Times New Roman" w:hAnsi="Times New Roman" w:cs="Times New Roman"/>
          <w:sz w:val="24"/>
          <w:szCs w:val="24"/>
        </w:rPr>
        <w:t xml:space="preserve">). </w:t>
      </w:r>
      <w:commentRangeStart w:id="1115"/>
      <w:r w:rsidR="00C4260D" w:rsidRPr="006F644E">
        <w:rPr>
          <w:rFonts w:ascii="Times New Roman" w:hAnsi="Times New Roman" w:cs="Times New Roman"/>
          <w:sz w:val="24"/>
          <w:szCs w:val="24"/>
        </w:rPr>
        <w:t xml:space="preserve">A pairwise </w:t>
      </w:r>
      <w:r w:rsidR="00C4260D" w:rsidRPr="00FB7C9D">
        <w:rPr>
          <w:rFonts w:ascii="Times New Roman" w:hAnsi="Times New Roman" w:cs="Times New Roman"/>
          <w:i/>
          <w:sz w:val="24"/>
          <w:szCs w:val="24"/>
          <w:rPrChange w:id="1116" w:author="Christian Althaus" w:date="2016-11-29T11:04:00Z">
            <w:rPr>
              <w:rFonts w:ascii="Times New Roman" w:hAnsi="Times New Roman" w:cs="Times New Roman"/>
              <w:sz w:val="24"/>
              <w:szCs w:val="24"/>
            </w:rPr>
          </w:rPrChange>
        </w:rPr>
        <w:t>t</w:t>
      </w:r>
      <w:r w:rsidR="00C4260D" w:rsidRPr="006F644E">
        <w:rPr>
          <w:rFonts w:ascii="Times New Roman" w:hAnsi="Times New Roman" w:cs="Times New Roman"/>
          <w:sz w:val="24"/>
          <w:szCs w:val="24"/>
        </w:rPr>
        <w:t xml:space="preserve">-test showed that the differences between </w:t>
      </w:r>
      <w:r w:rsidR="009A4AFC" w:rsidRPr="006F644E">
        <w:rPr>
          <w:rFonts w:ascii="Times New Roman" w:hAnsi="Times New Roman" w:cs="Times New Roman"/>
          <w:sz w:val="24"/>
          <w:szCs w:val="24"/>
        </w:rPr>
        <w:t>the antimicrobials</w:t>
      </w:r>
      <w:r w:rsidR="00C4260D" w:rsidRPr="006F644E">
        <w:rPr>
          <w:rFonts w:ascii="Times New Roman" w:hAnsi="Times New Roman" w:cs="Times New Roman"/>
          <w:sz w:val="24"/>
          <w:szCs w:val="24"/>
        </w:rPr>
        <w:t xml:space="preserve"> were significant </w:t>
      </w:r>
      <w:r w:rsidR="009A4AFC" w:rsidRPr="006F644E">
        <w:rPr>
          <w:rFonts w:ascii="Times New Roman" w:hAnsi="Times New Roman" w:cs="Times New Roman"/>
          <w:sz w:val="24"/>
          <w:szCs w:val="24"/>
        </w:rPr>
        <w:t xml:space="preserve">when the distance between the means was larger than 0.5 </w:t>
      </w:r>
      <w:commentRangeEnd w:id="1115"/>
      <w:r w:rsidR="00BF79C7">
        <w:rPr>
          <w:rStyle w:val="CommentReference"/>
        </w:rPr>
        <w:commentReference w:id="1115"/>
      </w:r>
      <w:r w:rsidR="009A4AFC" w:rsidRPr="006F644E">
        <w:rPr>
          <w:rFonts w:ascii="Times New Roman" w:hAnsi="Times New Roman" w:cs="Times New Roman"/>
          <w:sz w:val="24"/>
          <w:szCs w:val="24"/>
        </w:rPr>
        <w:t xml:space="preserve">(Figure </w:t>
      </w:r>
      <w:ins w:id="1117" w:author="Unemo Magnus, USÖ Labmed länsklinik" w:date="2016-11-17T16:36:00Z">
        <w:r w:rsidR="00390A2C">
          <w:rPr>
            <w:rFonts w:ascii="Times New Roman" w:hAnsi="Times New Roman" w:cs="Times New Roman"/>
            <w:sz w:val="24"/>
            <w:szCs w:val="24"/>
          </w:rPr>
          <w:t>3</w:t>
        </w:r>
      </w:ins>
      <w:del w:id="1118" w:author="Unemo Magnus, USÖ Labmed länsklinik" w:date="2016-11-17T16:36:00Z">
        <w:r w:rsidR="009A4AFC" w:rsidRPr="006F644E" w:rsidDel="00390A2C">
          <w:rPr>
            <w:rFonts w:ascii="Times New Roman" w:hAnsi="Times New Roman" w:cs="Times New Roman"/>
            <w:sz w:val="24"/>
            <w:szCs w:val="24"/>
          </w:rPr>
          <w:delText>2</w:delText>
        </w:r>
      </w:del>
      <w:del w:id="1119" w:author="Unemo Magnus, USÖ Labmed länsklinik" w:date="2016-11-17T15:55:00Z">
        <w:r w:rsidR="009A4AFC" w:rsidRPr="006F644E" w:rsidDel="009911EF">
          <w:rPr>
            <w:rFonts w:ascii="Times New Roman" w:hAnsi="Times New Roman" w:cs="Times New Roman"/>
            <w:sz w:val="24"/>
            <w:szCs w:val="24"/>
          </w:rPr>
          <w:delText xml:space="preserve"> </w:delText>
        </w:r>
      </w:del>
      <w:r w:rsidR="009A4AFC" w:rsidRPr="006F644E">
        <w:rPr>
          <w:rFonts w:ascii="Times New Roman" w:hAnsi="Times New Roman" w:cs="Times New Roman"/>
          <w:sz w:val="24"/>
          <w:szCs w:val="24"/>
        </w:rPr>
        <w:t>A)</w:t>
      </w:r>
      <w:r w:rsidR="00C4260D" w:rsidRPr="006F644E">
        <w:rPr>
          <w:rFonts w:ascii="Times New Roman" w:hAnsi="Times New Roman" w:cs="Times New Roman"/>
          <w:sz w:val="24"/>
          <w:szCs w:val="24"/>
        </w:rPr>
        <w:t xml:space="preserve">. </w:t>
      </w:r>
      <w:commentRangeStart w:id="1120"/>
      <w:commentRangeStart w:id="1121"/>
      <w:del w:id="1122" w:author="Unemo Magnus, USÖ Labmed länsklinik" w:date="2016-11-17T16:53:00Z">
        <w:r w:rsidR="009A4AFC" w:rsidRPr="006F644E" w:rsidDel="003D6B4D">
          <w:rPr>
            <w:rFonts w:ascii="Times New Roman" w:hAnsi="Times New Roman" w:cs="Times New Roman"/>
            <w:sz w:val="24"/>
            <w:szCs w:val="24"/>
          </w:rPr>
          <w:lastRenderedPageBreak/>
          <w:delText>Tetracycline, spectinomycin and azithromycin were found in a third cluster</w:delText>
        </w:r>
        <w:commentRangeEnd w:id="1120"/>
        <w:r w:rsidR="003D6B4D" w:rsidDel="003D6B4D">
          <w:rPr>
            <w:rStyle w:val="CommentReference"/>
          </w:rPr>
          <w:commentReference w:id="1120"/>
        </w:r>
        <w:r w:rsidR="009A4AFC" w:rsidRPr="006F644E" w:rsidDel="003D6B4D">
          <w:rPr>
            <w:rFonts w:ascii="Times New Roman" w:hAnsi="Times New Roman" w:cs="Times New Roman"/>
            <w:sz w:val="24"/>
            <w:szCs w:val="24"/>
          </w:rPr>
          <w:delText xml:space="preserve">. </w:delText>
        </w:r>
        <w:commentRangeEnd w:id="1121"/>
        <w:r w:rsidR="003D6B4D" w:rsidDel="003D6B4D">
          <w:rPr>
            <w:rStyle w:val="CommentReference"/>
          </w:rPr>
          <w:commentReference w:id="1121"/>
        </w:r>
      </w:del>
      <w:r w:rsidR="009A4AFC" w:rsidRPr="006F644E">
        <w:rPr>
          <w:rFonts w:ascii="Times New Roman" w:hAnsi="Times New Roman" w:cs="Times New Roman"/>
          <w:sz w:val="24"/>
          <w:szCs w:val="24"/>
        </w:rPr>
        <w:t xml:space="preserve">The differences between susceptible and resistant strains were not significant. </w:t>
      </w:r>
      <w:r w:rsidR="00C4260D" w:rsidRPr="006F644E">
        <w:rPr>
          <w:rFonts w:ascii="Times New Roman" w:hAnsi="Times New Roman" w:cs="Times New Roman"/>
          <w:sz w:val="24"/>
          <w:szCs w:val="24"/>
        </w:rPr>
        <w:t>Furthermore</w:t>
      </w:r>
      <w:r w:rsidR="00462474" w:rsidRPr="006F644E">
        <w:rPr>
          <w:rFonts w:ascii="Times New Roman" w:hAnsi="Times New Roman" w:cs="Times New Roman"/>
          <w:sz w:val="24"/>
          <w:szCs w:val="24"/>
        </w:rPr>
        <w:t>,</w:t>
      </w:r>
      <w:r w:rsidR="00C4260D" w:rsidRPr="006F644E">
        <w:rPr>
          <w:rFonts w:ascii="Times New Roman" w:hAnsi="Times New Roman" w:cs="Times New Roman"/>
          <w:sz w:val="24"/>
          <w:szCs w:val="24"/>
        </w:rPr>
        <w:t xml:space="preserve"> hierarchical</w:t>
      </w:r>
      <w:r w:rsidRPr="006F644E">
        <w:rPr>
          <w:rFonts w:ascii="Times New Roman" w:hAnsi="Times New Roman" w:cs="Times New Roman"/>
          <w:sz w:val="24"/>
          <w:szCs w:val="24"/>
        </w:rPr>
        <w:t xml:space="preserve"> clustering </w:t>
      </w:r>
      <w:r w:rsidR="00BF754E" w:rsidRPr="006F644E">
        <w:rPr>
          <w:rFonts w:ascii="Times New Roman" w:hAnsi="Times New Roman" w:cs="Times New Roman"/>
          <w:sz w:val="24"/>
          <w:szCs w:val="24"/>
        </w:rPr>
        <w:t>found</w:t>
      </w:r>
      <w:r w:rsidR="00551DC0" w:rsidRPr="006F644E">
        <w:rPr>
          <w:rFonts w:ascii="Times New Roman" w:hAnsi="Times New Roman" w:cs="Times New Roman"/>
          <w:sz w:val="24"/>
          <w:szCs w:val="24"/>
        </w:rPr>
        <w:t xml:space="preserve"> three main clusters</w:t>
      </w:r>
      <w:r w:rsidR="00BF754E" w:rsidRPr="006F644E">
        <w:rPr>
          <w:rFonts w:ascii="Times New Roman" w:hAnsi="Times New Roman" w:cs="Times New Roman"/>
          <w:sz w:val="24"/>
          <w:szCs w:val="24"/>
        </w:rPr>
        <w:t xml:space="preserve"> (</w:t>
      </w:r>
      <w:r w:rsidR="009A4AFC" w:rsidRPr="006F644E">
        <w:rPr>
          <w:rFonts w:ascii="Times New Roman" w:hAnsi="Times New Roman" w:cs="Times New Roman"/>
          <w:sz w:val="24"/>
          <w:szCs w:val="24"/>
        </w:rPr>
        <w:t xml:space="preserve">Figure </w:t>
      </w:r>
      <w:ins w:id="1123" w:author="Unemo Magnus, USÖ Labmed länsklinik" w:date="2016-11-17T16:36:00Z">
        <w:r w:rsidR="00390A2C">
          <w:rPr>
            <w:rFonts w:ascii="Times New Roman" w:hAnsi="Times New Roman" w:cs="Times New Roman"/>
            <w:sz w:val="24"/>
            <w:szCs w:val="24"/>
          </w:rPr>
          <w:t>3</w:t>
        </w:r>
      </w:ins>
      <w:del w:id="1124" w:author="Unemo Magnus, USÖ Labmed länsklinik" w:date="2016-11-17T16:36:00Z">
        <w:r w:rsidR="009A4AFC" w:rsidRPr="006F644E" w:rsidDel="00390A2C">
          <w:rPr>
            <w:rFonts w:ascii="Times New Roman" w:hAnsi="Times New Roman" w:cs="Times New Roman"/>
            <w:sz w:val="24"/>
            <w:szCs w:val="24"/>
          </w:rPr>
          <w:delText>2</w:delText>
        </w:r>
      </w:del>
      <w:del w:id="1125" w:author="Unemo Magnus, USÖ Labmed länsklinik" w:date="2016-11-17T15:55:00Z">
        <w:r w:rsidR="009A4AFC" w:rsidRPr="006F644E" w:rsidDel="009911EF">
          <w:rPr>
            <w:rFonts w:ascii="Times New Roman" w:hAnsi="Times New Roman" w:cs="Times New Roman"/>
            <w:sz w:val="24"/>
            <w:szCs w:val="24"/>
          </w:rPr>
          <w:delText xml:space="preserve"> </w:delText>
        </w:r>
      </w:del>
      <w:r w:rsidR="009A4AFC" w:rsidRPr="006F644E">
        <w:rPr>
          <w:rFonts w:ascii="Times New Roman" w:hAnsi="Times New Roman" w:cs="Times New Roman"/>
          <w:sz w:val="24"/>
          <w:szCs w:val="24"/>
        </w:rPr>
        <w:t>B</w:t>
      </w:r>
      <w:r w:rsidR="00BF754E" w:rsidRPr="006F644E">
        <w:rPr>
          <w:rFonts w:ascii="Times New Roman" w:hAnsi="Times New Roman" w:cs="Times New Roman"/>
          <w:sz w:val="24"/>
          <w:szCs w:val="24"/>
        </w:rPr>
        <w:t>)</w:t>
      </w:r>
      <w:r w:rsidR="00551DC0" w:rsidRPr="006F644E">
        <w:rPr>
          <w:rFonts w:ascii="Times New Roman" w:hAnsi="Times New Roman" w:cs="Times New Roman"/>
          <w:sz w:val="24"/>
          <w:szCs w:val="24"/>
        </w:rPr>
        <w:t>.</w:t>
      </w:r>
      <w:r w:rsidRPr="006F644E">
        <w:rPr>
          <w:rFonts w:ascii="Times New Roman" w:hAnsi="Times New Roman" w:cs="Times New Roman"/>
          <w:sz w:val="24"/>
          <w:szCs w:val="24"/>
        </w:rPr>
        <w:t xml:space="preserve"> </w:t>
      </w:r>
      <w:r w:rsidR="00551DC0" w:rsidRPr="006F644E">
        <w:rPr>
          <w:rFonts w:ascii="Times New Roman" w:hAnsi="Times New Roman" w:cs="Times New Roman"/>
          <w:sz w:val="24"/>
          <w:szCs w:val="24"/>
        </w:rPr>
        <w:t>T</w:t>
      </w:r>
      <w:r w:rsidR="00C4260D" w:rsidRPr="006F644E">
        <w:rPr>
          <w:rFonts w:ascii="Times New Roman" w:hAnsi="Times New Roman" w:cs="Times New Roman"/>
          <w:sz w:val="24"/>
          <w:szCs w:val="24"/>
        </w:rPr>
        <w:t xml:space="preserve">he </w:t>
      </w:r>
      <w:ins w:id="1126" w:author="Unemo Magnus, USÖ Labmed länsklinik" w:date="2016-11-17T15:54:00Z">
        <w:r w:rsidR="009911EF">
          <w:rPr>
            <w:rFonts w:ascii="Times New Roman" w:hAnsi="Times New Roman" w:cs="Times New Roman"/>
            <w:sz w:val="24"/>
            <w:szCs w:val="24"/>
          </w:rPr>
          <w:sym w:font="Symbol" w:char="F062"/>
        </w:r>
      </w:ins>
      <w:del w:id="1127" w:author="Unemo Magnus, USÖ Labmed länsklinik" w:date="2016-11-17T15:54:00Z">
        <w:r w:rsidRPr="006F644E" w:rsidDel="009911EF">
          <w:rPr>
            <w:rFonts w:ascii="Times New Roman" w:hAnsi="Times New Roman" w:cs="Times New Roman"/>
            <w:sz w:val="24"/>
            <w:szCs w:val="24"/>
          </w:rPr>
          <w:delText>beta</w:delText>
        </w:r>
      </w:del>
      <w:ins w:id="1128" w:author="Unemo Magnus, USÖ Labmed länsklinik" w:date="2016-11-17T15:55:00Z">
        <w:r w:rsidR="009911EF">
          <w:rPr>
            <w:rFonts w:ascii="Times New Roman" w:hAnsi="Times New Roman" w:cs="Times New Roman"/>
            <w:sz w:val="24"/>
            <w:szCs w:val="24"/>
          </w:rPr>
          <w:t>-</w:t>
        </w:r>
      </w:ins>
      <w:del w:id="1129" w:author="Unemo Magnus, USÖ Labmed länsklinik" w:date="2016-11-17T15:54:00Z">
        <w:r w:rsidRPr="006F644E" w:rsidDel="009911EF">
          <w:rPr>
            <w:rFonts w:ascii="Times New Roman" w:hAnsi="Times New Roman" w:cs="Times New Roman"/>
            <w:sz w:val="24"/>
            <w:szCs w:val="24"/>
          </w:rPr>
          <w:delText xml:space="preserve"> </w:delText>
        </w:r>
      </w:del>
      <w:r w:rsidRPr="006F644E">
        <w:rPr>
          <w:rFonts w:ascii="Times New Roman" w:hAnsi="Times New Roman" w:cs="Times New Roman"/>
          <w:sz w:val="24"/>
          <w:szCs w:val="24"/>
        </w:rPr>
        <w:t xml:space="preserve">lactams ceftriaxone, cefixime and </w:t>
      </w:r>
      <w:r w:rsidR="00C4260D" w:rsidRPr="006F644E">
        <w:rPr>
          <w:rFonts w:ascii="Times New Roman" w:hAnsi="Times New Roman" w:cs="Times New Roman"/>
          <w:sz w:val="24"/>
          <w:szCs w:val="24"/>
        </w:rPr>
        <w:t>penicillin G</w:t>
      </w:r>
      <w:r w:rsidR="009A4AFC" w:rsidRPr="006F644E">
        <w:rPr>
          <w:rFonts w:ascii="Times New Roman" w:hAnsi="Times New Roman" w:cs="Times New Roman"/>
          <w:sz w:val="24"/>
          <w:szCs w:val="24"/>
        </w:rPr>
        <w:t xml:space="preserve"> were found in one cluster</w:t>
      </w:r>
      <w:r w:rsidR="00C4260D" w:rsidRPr="006F644E">
        <w:rPr>
          <w:rFonts w:ascii="Times New Roman" w:hAnsi="Times New Roman" w:cs="Times New Roman"/>
          <w:sz w:val="24"/>
          <w:szCs w:val="24"/>
        </w:rPr>
        <w:t xml:space="preserve">. </w:t>
      </w:r>
      <w:del w:id="1130" w:author="Unemo Magnus, USÖ Labmed länsklinik" w:date="2016-11-17T15:54:00Z">
        <w:r w:rsidR="00551DC0" w:rsidRPr="006F644E" w:rsidDel="009911EF">
          <w:rPr>
            <w:rFonts w:ascii="Times New Roman" w:hAnsi="Times New Roman" w:cs="Times New Roman"/>
            <w:sz w:val="24"/>
            <w:szCs w:val="24"/>
          </w:rPr>
          <w:delText xml:space="preserve"> </w:delText>
        </w:r>
      </w:del>
      <w:r w:rsidR="00551DC0" w:rsidRPr="006F644E">
        <w:rPr>
          <w:rFonts w:ascii="Times New Roman" w:hAnsi="Times New Roman" w:cs="Times New Roman"/>
          <w:sz w:val="24"/>
          <w:szCs w:val="24"/>
        </w:rPr>
        <w:t xml:space="preserve">Ciprofloxacin and </w:t>
      </w:r>
      <w:r w:rsidR="009A4AFC" w:rsidRPr="006F644E">
        <w:rPr>
          <w:rFonts w:ascii="Times New Roman" w:hAnsi="Times New Roman" w:cs="Times New Roman"/>
          <w:sz w:val="24"/>
          <w:szCs w:val="24"/>
        </w:rPr>
        <w:t>gentamicin</w:t>
      </w:r>
      <w:r w:rsidR="00551DC0" w:rsidRPr="006F644E">
        <w:rPr>
          <w:rFonts w:ascii="Times New Roman" w:hAnsi="Times New Roman" w:cs="Times New Roman"/>
          <w:sz w:val="24"/>
          <w:szCs w:val="24"/>
        </w:rPr>
        <w:t xml:space="preserve"> were found in </w:t>
      </w:r>
      <w:r w:rsidR="009A4AFC" w:rsidRPr="006F644E">
        <w:rPr>
          <w:rFonts w:ascii="Times New Roman" w:hAnsi="Times New Roman" w:cs="Times New Roman"/>
          <w:sz w:val="24"/>
          <w:szCs w:val="24"/>
        </w:rPr>
        <w:t>a</w:t>
      </w:r>
      <w:r w:rsidR="00551DC0" w:rsidRPr="006F644E">
        <w:rPr>
          <w:rFonts w:ascii="Times New Roman" w:hAnsi="Times New Roman" w:cs="Times New Roman"/>
          <w:sz w:val="24"/>
          <w:szCs w:val="24"/>
        </w:rPr>
        <w:t xml:space="preserve"> second cluster</w:t>
      </w:r>
      <w:r w:rsidR="009A4AFC" w:rsidRPr="006F644E">
        <w:rPr>
          <w:rFonts w:ascii="Times New Roman" w:hAnsi="Times New Roman" w:cs="Times New Roman"/>
          <w:sz w:val="24"/>
          <w:szCs w:val="24"/>
        </w:rPr>
        <w:t xml:space="preserve"> and azithromycin, tetracycline and spectinomycin</w:t>
      </w:r>
      <w:r w:rsidR="00310B24" w:rsidRPr="006F644E">
        <w:rPr>
          <w:rFonts w:ascii="Times New Roman" w:hAnsi="Times New Roman" w:cs="Times New Roman"/>
          <w:sz w:val="24"/>
          <w:szCs w:val="24"/>
        </w:rPr>
        <w:t xml:space="preserve"> in a third cluster</w:t>
      </w:r>
      <w:r w:rsidR="009A4AFC" w:rsidRPr="006F644E">
        <w:rPr>
          <w:rFonts w:ascii="Times New Roman" w:hAnsi="Times New Roman" w:cs="Times New Roman"/>
          <w:sz w:val="24"/>
          <w:szCs w:val="24"/>
        </w:rPr>
        <w:t>.</w:t>
      </w:r>
      <w:r w:rsidR="00C96726" w:rsidRPr="006F644E">
        <w:rPr>
          <w:rFonts w:ascii="Times New Roman" w:hAnsi="Times New Roman" w:cs="Times New Roman"/>
          <w:sz w:val="24"/>
          <w:szCs w:val="24"/>
        </w:rPr>
        <w:t xml:space="preserve"> </w:t>
      </w:r>
      <w:r w:rsidR="00551DC0" w:rsidRPr="006F644E">
        <w:rPr>
          <w:rFonts w:ascii="Times New Roman" w:hAnsi="Times New Roman" w:cs="Times New Roman"/>
          <w:sz w:val="24"/>
          <w:szCs w:val="24"/>
        </w:rPr>
        <w:t xml:space="preserve"> </w:t>
      </w:r>
    </w:p>
    <w:p w14:paraId="44C7A6D5" w14:textId="77777777" w:rsidR="00046D65" w:rsidRDefault="00046D65">
      <w:pPr>
        <w:spacing w:after="0" w:line="480" w:lineRule="auto"/>
        <w:rPr>
          <w:ins w:id="1131" w:author="Unemo Magnus, USÖ Labmed länsklinik" w:date="2016-11-14T17:58:00Z"/>
          <w:rFonts w:ascii="Times New Roman" w:hAnsi="Times New Roman" w:cs="Times New Roman"/>
          <w:b/>
          <w:sz w:val="24"/>
          <w:szCs w:val="24"/>
        </w:rPr>
        <w:pPrChange w:id="1132" w:author="Unemo Magnus, USÖ Labmed länsklinik" w:date="2016-11-14T17:51:00Z">
          <w:pPr>
            <w:spacing w:line="480" w:lineRule="auto"/>
          </w:pPr>
        </w:pPrChange>
      </w:pPr>
    </w:p>
    <w:p w14:paraId="4DF52737" w14:textId="56A6B1CC" w:rsidR="006D4EF1" w:rsidRPr="006F644E" w:rsidRDefault="00046D65">
      <w:pPr>
        <w:spacing w:after="0" w:line="480" w:lineRule="auto"/>
        <w:rPr>
          <w:rFonts w:ascii="Times New Roman" w:hAnsi="Times New Roman" w:cs="Times New Roman"/>
          <w:b/>
          <w:sz w:val="24"/>
          <w:szCs w:val="24"/>
        </w:rPr>
        <w:pPrChange w:id="1133" w:author="Unemo Magnus, USÖ Labmed länsklinik" w:date="2016-11-14T17:51:00Z">
          <w:pPr>
            <w:spacing w:line="480" w:lineRule="auto"/>
          </w:pPr>
        </w:pPrChange>
      </w:pPr>
      <w:commentRangeStart w:id="1134"/>
      <w:r w:rsidRPr="006F644E">
        <w:rPr>
          <w:rFonts w:ascii="Times New Roman" w:hAnsi="Times New Roman" w:cs="Times New Roman"/>
          <w:b/>
          <w:sz w:val="24"/>
          <w:szCs w:val="24"/>
        </w:rPr>
        <w:t>Discussion</w:t>
      </w:r>
      <w:commentRangeEnd w:id="1134"/>
      <w:r w:rsidR="008D7C42">
        <w:rPr>
          <w:rStyle w:val="CommentReference"/>
        </w:rPr>
        <w:commentReference w:id="1134"/>
      </w:r>
    </w:p>
    <w:p w14:paraId="473475AC" w14:textId="74387EDE" w:rsidR="00807F60" w:rsidRDefault="00497D73">
      <w:pPr>
        <w:spacing w:after="0" w:line="480" w:lineRule="auto"/>
        <w:jc w:val="both"/>
        <w:rPr>
          <w:ins w:id="1135" w:author="Unemo Magnus, USÖ Labmed länsklinik" w:date="2016-11-17T18:27:00Z"/>
          <w:rFonts w:ascii="Times New Roman" w:hAnsi="Times New Roman" w:cs="Times New Roman"/>
          <w:sz w:val="24"/>
          <w:szCs w:val="24"/>
        </w:rPr>
        <w:pPrChange w:id="1136" w:author="Unemo Magnus, USÖ Labmed länsklinik" w:date="2016-11-14T17:51:00Z">
          <w:pPr>
            <w:spacing w:line="480" w:lineRule="auto"/>
            <w:jc w:val="both"/>
          </w:pPr>
        </w:pPrChange>
      </w:pPr>
      <w:r w:rsidRPr="006F644E">
        <w:rPr>
          <w:rFonts w:ascii="Times New Roman" w:hAnsi="Times New Roman" w:cs="Times New Roman"/>
          <w:sz w:val="24"/>
          <w:szCs w:val="24"/>
        </w:rPr>
        <w:t xml:space="preserve">The </w:t>
      </w:r>
      <w:ins w:id="1137" w:author="Unemo Magnus, USÖ Labmed länsklinik" w:date="2016-11-17T17:46:00Z">
        <w:r w:rsidR="00AD378B">
          <w:rPr>
            <w:rFonts w:ascii="Times New Roman" w:hAnsi="Times New Roman" w:cs="Times New Roman"/>
            <w:sz w:val="24"/>
            <w:szCs w:val="24"/>
          </w:rPr>
          <w:t xml:space="preserve">developed </w:t>
        </w:r>
      </w:ins>
      <w:r w:rsidRPr="006F644E">
        <w:rPr>
          <w:rFonts w:ascii="Times New Roman" w:hAnsi="Times New Roman" w:cs="Times New Roman"/>
          <w:sz w:val="24"/>
          <w:szCs w:val="24"/>
        </w:rPr>
        <w:t>resazurin</w:t>
      </w:r>
      <w:ins w:id="1138" w:author="Unemo Magnus, USÖ Labmed länsklinik" w:date="2016-11-17T17:47:00Z">
        <w:r w:rsidR="00AD378B">
          <w:rPr>
            <w:rFonts w:ascii="Times New Roman" w:hAnsi="Times New Roman" w:cs="Times New Roman"/>
            <w:sz w:val="24"/>
            <w:szCs w:val="24"/>
          </w:rPr>
          <w:t>-based</w:t>
        </w:r>
      </w:ins>
      <w:r w:rsidRPr="006F644E">
        <w:rPr>
          <w:rFonts w:ascii="Times New Roman" w:hAnsi="Times New Roman" w:cs="Times New Roman"/>
          <w:sz w:val="24"/>
          <w:szCs w:val="24"/>
        </w:rPr>
        <w:t xml:space="preserve"> </w:t>
      </w:r>
      <w:ins w:id="1139" w:author="Unemo Magnus, USÖ Labmed länsklinik" w:date="2016-11-17T17:47:00Z">
        <w:r w:rsidR="00AD378B">
          <w:rPr>
            <w:rFonts w:ascii="Times New Roman" w:hAnsi="Times New Roman" w:cs="Times New Roman"/>
            <w:sz w:val="24"/>
            <w:szCs w:val="24"/>
          </w:rPr>
          <w:t xml:space="preserve">broth microdilution </w:t>
        </w:r>
      </w:ins>
      <w:r w:rsidRPr="006F644E">
        <w:rPr>
          <w:rFonts w:ascii="Times New Roman" w:hAnsi="Times New Roman" w:cs="Times New Roman"/>
          <w:sz w:val="24"/>
          <w:szCs w:val="24"/>
        </w:rPr>
        <w:t>assay was able to discriminate between resistant and susceptible strains reliably</w:t>
      </w:r>
      <w:r w:rsidR="00E932A8" w:rsidRPr="006F644E">
        <w:rPr>
          <w:rFonts w:ascii="Times New Roman" w:hAnsi="Times New Roman" w:cs="Times New Roman"/>
          <w:sz w:val="24"/>
          <w:szCs w:val="24"/>
        </w:rPr>
        <w:t xml:space="preserve"> in an assay time </w:t>
      </w:r>
      <w:ins w:id="1140" w:author="Unemo Magnus, USÖ Labmed länsklinik" w:date="2016-11-17T17:50:00Z">
        <w:r w:rsidR="00AD378B">
          <w:rPr>
            <w:rFonts w:ascii="Times New Roman" w:hAnsi="Times New Roman" w:cs="Times New Roman"/>
            <w:sz w:val="24"/>
            <w:szCs w:val="24"/>
          </w:rPr>
          <w:t xml:space="preserve">(about 7.5 hours) </w:t>
        </w:r>
      </w:ins>
      <w:commentRangeStart w:id="1141"/>
      <w:r w:rsidR="00E932A8" w:rsidRPr="006F644E">
        <w:rPr>
          <w:rFonts w:ascii="Times New Roman" w:hAnsi="Times New Roman" w:cs="Times New Roman"/>
          <w:sz w:val="24"/>
          <w:szCs w:val="24"/>
        </w:rPr>
        <w:t xml:space="preserve">considerably shorter than those of </w:t>
      </w:r>
      <w:ins w:id="1142" w:author="Unemo Magnus, USÖ Labmed länsklinik" w:date="2016-11-17T18:08:00Z">
        <w:r w:rsidR="008D7C42">
          <w:rPr>
            <w:rFonts w:ascii="Times New Roman" w:hAnsi="Times New Roman" w:cs="Times New Roman"/>
            <w:sz w:val="24"/>
            <w:szCs w:val="24"/>
          </w:rPr>
          <w:t xml:space="preserve">the </w:t>
        </w:r>
      </w:ins>
      <w:r w:rsidR="00E932A8" w:rsidRPr="006F644E">
        <w:rPr>
          <w:rFonts w:ascii="Times New Roman" w:hAnsi="Times New Roman" w:cs="Times New Roman"/>
          <w:sz w:val="24"/>
          <w:szCs w:val="24"/>
        </w:rPr>
        <w:t xml:space="preserve">currently </w:t>
      </w:r>
      <w:commentRangeEnd w:id="1141"/>
      <w:r w:rsidR="00B71F1F">
        <w:rPr>
          <w:rStyle w:val="CommentReference"/>
        </w:rPr>
        <w:commentReference w:id="1141"/>
      </w:r>
      <w:r w:rsidR="00E932A8" w:rsidRPr="006F644E">
        <w:rPr>
          <w:rFonts w:ascii="Times New Roman" w:hAnsi="Times New Roman" w:cs="Times New Roman"/>
          <w:sz w:val="24"/>
          <w:szCs w:val="24"/>
        </w:rPr>
        <w:t xml:space="preserve">available MIC methods for </w:t>
      </w:r>
      <w:r w:rsidR="00E932A8" w:rsidRPr="006F644E">
        <w:rPr>
          <w:rFonts w:ascii="Times New Roman" w:hAnsi="Times New Roman" w:cs="Times New Roman"/>
          <w:i/>
          <w:sz w:val="24"/>
          <w:szCs w:val="24"/>
        </w:rPr>
        <w:t>N. gonorrhoeae</w:t>
      </w:r>
      <w:r w:rsidR="00E932A8" w:rsidRPr="006F644E">
        <w:rPr>
          <w:rFonts w:ascii="Times New Roman" w:hAnsi="Times New Roman" w:cs="Times New Roman"/>
          <w:sz w:val="24"/>
          <w:szCs w:val="24"/>
        </w:rPr>
        <w:t>.</w:t>
      </w:r>
      <w:r w:rsidRPr="006F644E">
        <w:rPr>
          <w:rFonts w:ascii="Times New Roman" w:hAnsi="Times New Roman" w:cs="Times New Roman"/>
          <w:sz w:val="24"/>
          <w:szCs w:val="24"/>
        </w:rPr>
        <w:t xml:space="preserve"> </w:t>
      </w:r>
      <w:r w:rsidR="00CC4705" w:rsidRPr="006F644E">
        <w:rPr>
          <w:rFonts w:ascii="Times New Roman" w:hAnsi="Times New Roman" w:cs="Times New Roman"/>
          <w:sz w:val="24"/>
          <w:szCs w:val="24"/>
        </w:rPr>
        <w:t xml:space="preserve">The gold standard methods </w:t>
      </w:r>
      <w:ins w:id="1143" w:author="Unemo Magnus, USÖ Labmed länsklinik" w:date="2016-11-17T17:51:00Z">
        <w:r w:rsidR="00AD378B" w:rsidRPr="006F644E">
          <w:rPr>
            <w:rFonts w:ascii="Times New Roman" w:hAnsi="Times New Roman" w:cs="Times New Roman"/>
            <w:sz w:val="24"/>
            <w:szCs w:val="24"/>
          </w:rPr>
          <w:t xml:space="preserve">agar dilution and </w:t>
        </w:r>
      </w:ins>
      <w:r w:rsidR="00CC4705" w:rsidRPr="006F644E">
        <w:rPr>
          <w:rFonts w:ascii="Times New Roman" w:hAnsi="Times New Roman" w:cs="Times New Roman"/>
          <w:sz w:val="24"/>
          <w:szCs w:val="24"/>
        </w:rPr>
        <w:t xml:space="preserve">Etest </w:t>
      </w:r>
      <w:del w:id="1144" w:author="Unemo Magnus, USÖ Labmed länsklinik" w:date="2016-11-17T17:51:00Z">
        <w:r w:rsidR="00CC4705" w:rsidRPr="006F644E" w:rsidDel="00AD378B">
          <w:rPr>
            <w:rFonts w:ascii="Times New Roman" w:hAnsi="Times New Roman" w:cs="Times New Roman"/>
            <w:sz w:val="24"/>
            <w:szCs w:val="24"/>
          </w:rPr>
          <w:delText xml:space="preserve">and agar dilution </w:delText>
        </w:r>
      </w:del>
      <w:r w:rsidR="00CC4705" w:rsidRPr="006F644E">
        <w:rPr>
          <w:rFonts w:ascii="Times New Roman" w:hAnsi="Times New Roman" w:cs="Times New Roman"/>
          <w:sz w:val="24"/>
          <w:szCs w:val="24"/>
        </w:rPr>
        <w:t xml:space="preserve">are </w:t>
      </w:r>
      <w:ins w:id="1145" w:author="Unemo Magnus, USÖ Labmed länsklinik" w:date="2016-11-17T17:51:00Z">
        <w:r w:rsidR="00AD378B">
          <w:rPr>
            <w:rFonts w:ascii="Times New Roman" w:hAnsi="Times New Roman" w:cs="Times New Roman"/>
            <w:sz w:val="24"/>
            <w:szCs w:val="24"/>
          </w:rPr>
          <w:t xml:space="preserve">additionally </w:t>
        </w:r>
      </w:ins>
      <w:r w:rsidR="00CC4705" w:rsidRPr="006F644E">
        <w:rPr>
          <w:rFonts w:ascii="Times New Roman" w:hAnsi="Times New Roman" w:cs="Times New Roman"/>
          <w:sz w:val="24"/>
          <w:szCs w:val="24"/>
        </w:rPr>
        <w:t xml:space="preserve">both based on </w:t>
      </w:r>
      <w:ins w:id="1146" w:author="Unemo Magnus, USÖ Labmed länsklinik" w:date="2016-11-17T17:51:00Z">
        <w:r w:rsidR="00AD378B">
          <w:rPr>
            <w:rFonts w:ascii="Times New Roman" w:hAnsi="Times New Roman" w:cs="Times New Roman"/>
            <w:sz w:val="24"/>
            <w:szCs w:val="24"/>
          </w:rPr>
          <w:t xml:space="preserve">subjective, </w:t>
        </w:r>
      </w:ins>
      <w:r w:rsidR="00CC4705" w:rsidRPr="006F644E">
        <w:rPr>
          <w:rFonts w:ascii="Times New Roman" w:hAnsi="Times New Roman" w:cs="Times New Roman"/>
          <w:sz w:val="24"/>
          <w:szCs w:val="24"/>
        </w:rPr>
        <w:t xml:space="preserve">visual readouts and therefore are limited to a relatively low throughput. </w:t>
      </w:r>
      <w:r w:rsidR="00FE2A24" w:rsidRPr="006F644E">
        <w:rPr>
          <w:rFonts w:ascii="Times New Roman" w:hAnsi="Times New Roman" w:cs="Times New Roman"/>
          <w:sz w:val="24"/>
          <w:szCs w:val="24"/>
        </w:rPr>
        <w:t>Dose</w:t>
      </w:r>
      <w:ins w:id="1147" w:author="Unemo Magnus, USÖ Labmed länsklinik" w:date="2016-11-17T15:35:00Z">
        <w:r w:rsidR="009D6496">
          <w:rPr>
            <w:rFonts w:ascii="Times New Roman" w:hAnsi="Times New Roman" w:cs="Times New Roman"/>
            <w:sz w:val="24"/>
            <w:szCs w:val="24"/>
          </w:rPr>
          <w:t>-</w:t>
        </w:r>
      </w:ins>
      <w:del w:id="1148" w:author="Unemo Magnus, USÖ Labmed länsklinik" w:date="2016-11-17T15:35:00Z">
        <w:r w:rsidR="00FE2A24" w:rsidRPr="006F644E" w:rsidDel="009D6496">
          <w:rPr>
            <w:rFonts w:ascii="Times New Roman" w:hAnsi="Times New Roman" w:cs="Times New Roman"/>
            <w:sz w:val="24"/>
            <w:szCs w:val="24"/>
          </w:rPr>
          <w:delText xml:space="preserve"> </w:delText>
        </w:r>
      </w:del>
      <w:r w:rsidR="00FE2A24" w:rsidRPr="006F644E">
        <w:rPr>
          <w:rFonts w:ascii="Times New Roman" w:hAnsi="Times New Roman" w:cs="Times New Roman"/>
          <w:sz w:val="24"/>
          <w:szCs w:val="24"/>
        </w:rPr>
        <w:t xml:space="preserve">response modelling </w:t>
      </w:r>
      <w:r w:rsidR="00E4256E" w:rsidRPr="006F644E">
        <w:rPr>
          <w:rFonts w:ascii="Times New Roman" w:hAnsi="Times New Roman" w:cs="Times New Roman"/>
          <w:sz w:val="24"/>
          <w:szCs w:val="24"/>
        </w:rPr>
        <w:t xml:space="preserve">allows </w:t>
      </w:r>
      <w:del w:id="1149" w:author="Unemo Magnus, USÖ Labmed länsklinik" w:date="2016-11-15T15:39:00Z">
        <w:r w:rsidR="00E4256E" w:rsidRPr="006F644E" w:rsidDel="009E4A85">
          <w:rPr>
            <w:rFonts w:ascii="Times New Roman" w:hAnsi="Times New Roman" w:cs="Times New Roman"/>
            <w:sz w:val="24"/>
            <w:szCs w:val="24"/>
          </w:rPr>
          <w:delText xml:space="preserve">to </w:delText>
        </w:r>
      </w:del>
      <w:r w:rsidR="00E4256E" w:rsidRPr="006F644E">
        <w:rPr>
          <w:rFonts w:ascii="Times New Roman" w:hAnsi="Times New Roman" w:cs="Times New Roman"/>
          <w:sz w:val="24"/>
          <w:szCs w:val="24"/>
        </w:rPr>
        <w:t>estimat</w:t>
      </w:r>
      <w:ins w:id="1150" w:author="Unemo Magnus, USÖ Labmed länsklinik" w:date="2016-11-15T15:39:00Z">
        <w:r w:rsidR="009E4A85">
          <w:rPr>
            <w:rFonts w:ascii="Times New Roman" w:hAnsi="Times New Roman" w:cs="Times New Roman"/>
            <w:sz w:val="24"/>
            <w:szCs w:val="24"/>
          </w:rPr>
          <w:t>ion of</w:t>
        </w:r>
      </w:ins>
      <w:del w:id="1151" w:author="Unemo Magnus, USÖ Labmed länsklinik" w:date="2016-11-15T15:39:00Z">
        <w:r w:rsidR="00E4256E" w:rsidRPr="006F644E" w:rsidDel="009E4A85">
          <w:rPr>
            <w:rFonts w:ascii="Times New Roman" w:hAnsi="Times New Roman" w:cs="Times New Roman"/>
            <w:sz w:val="24"/>
            <w:szCs w:val="24"/>
          </w:rPr>
          <w:delText>e</w:delText>
        </w:r>
      </w:del>
      <w:r w:rsidR="00E4256E" w:rsidRPr="006F644E">
        <w:rPr>
          <w:rFonts w:ascii="Times New Roman" w:hAnsi="Times New Roman" w:cs="Times New Roman"/>
          <w:sz w:val="24"/>
          <w:szCs w:val="24"/>
        </w:rPr>
        <w:t xml:space="preserve"> the </w:t>
      </w:r>
      <w:r w:rsidR="00FE2A24" w:rsidRPr="006F644E">
        <w:rPr>
          <w:rFonts w:ascii="Times New Roman" w:hAnsi="Times New Roman" w:cs="Times New Roman"/>
          <w:sz w:val="24"/>
          <w:szCs w:val="24"/>
        </w:rPr>
        <w:t>EC</w:t>
      </w:r>
      <w:r w:rsidR="00FE2A24" w:rsidRPr="006F644E">
        <w:rPr>
          <w:rFonts w:ascii="Times New Roman" w:hAnsi="Times New Roman" w:cs="Times New Roman"/>
          <w:sz w:val="24"/>
          <w:szCs w:val="24"/>
          <w:vertAlign w:val="subscript"/>
        </w:rPr>
        <w:t>50</w:t>
      </w:r>
      <w:r w:rsidR="00E4256E" w:rsidRPr="006F644E">
        <w:rPr>
          <w:rFonts w:ascii="Times New Roman" w:hAnsi="Times New Roman" w:cs="Times New Roman"/>
          <w:sz w:val="24"/>
          <w:szCs w:val="24"/>
        </w:rPr>
        <w:t xml:space="preserve"> </w:t>
      </w:r>
      <w:r w:rsidR="000B46D8" w:rsidRPr="006F644E">
        <w:rPr>
          <w:rFonts w:ascii="Times New Roman" w:hAnsi="Times New Roman" w:cs="Times New Roman"/>
          <w:sz w:val="24"/>
          <w:szCs w:val="24"/>
        </w:rPr>
        <w:t xml:space="preserve">of antimicrobials </w:t>
      </w:r>
      <w:r w:rsidR="00E4256E" w:rsidRPr="006F644E">
        <w:rPr>
          <w:rFonts w:ascii="Times New Roman" w:hAnsi="Times New Roman" w:cs="Times New Roman"/>
          <w:sz w:val="24"/>
          <w:szCs w:val="24"/>
        </w:rPr>
        <w:t xml:space="preserve">from a continuous </w:t>
      </w:r>
      <w:r w:rsidR="000B46D8" w:rsidRPr="006F644E">
        <w:rPr>
          <w:rFonts w:ascii="Times New Roman" w:hAnsi="Times New Roman" w:cs="Times New Roman"/>
          <w:sz w:val="24"/>
          <w:szCs w:val="24"/>
        </w:rPr>
        <w:t xml:space="preserve">scale and therefore allows </w:t>
      </w:r>
      <w:del w:id="1152" w:author="Unemo Magnus, USÖ Labmed länsklinik" w:date="2016-11-15T15:39:00Z">
        <w:r w:rsidR="000B46D8" w:rsidRPr="006F644E" w:rsidDel="009E4A85">
          <w:rPr>
            <w:rFonts w:ascii="Times New Roman" w:hAnsi="Times New Roman" w:cs="Times New Roman"/>
            <w:sz w:val="24"/>
            <w:szCs w:val="24"/>
          </w:rPr>
          <w:delText xml:space="preserve">to </w:delText>
        </w:r>
      </w:del>
      <w:r w:rsidR="000B46D8" w:rsidRPr="006F644E">
        <w:rPr>
          <w:rFonts w:ascii="Times New Roman" w:hAnsi="Times New Roman" w:cs="Times New Roman"/>
          <w:sz w:val="24"/>
          <w:szCs w:val="24"/>
        </w:rPr>
        <w:t>calculat</w:t>
      </w:r>
      <w:ins w:id="1153" w:author="Unemo Magnus, USÖ Labmed länsklinik" w:date="2016-11-15T15:39:00Z">
        <w:r w:rsidR="009E4A85">
          <w:rPr>
            <w:rFonts w:ascii="Times New Roman" w:hAnsi="Times New Roman" w:cs="Times New Roman"/>
            <w:sz w:val="24"/>
            <w:szCs w:val="24"/>
          </w:rPr>
          <w:t>ion of</w:t>
        </w:r>
      </w:ins>
      <w:del w:id="1154" w:author="Unemo Magnus, USÖ Labmed länsklinik" w:date="2016-11-15T15:39:00Z">
        <w:r w:rsidR="000B46D8" w:rsidRPr="006F644E" w:rsidDel="009E4A85">
          <w:rPr>
            <w:rFonts w:ascii="Times New Roman" w:hAnsi="Times New Roman" w:cs="Times New Roman"/>
            <w:sz w:val="24"/>
            <w:szCs w:val="24"/>
          </w:rPr>
          <w:delText>e</w:delText>
        </w:r>
      </w:del>
      <w:r w:rsidR="000B46D8" w:rsidRPr="006F644E">
        <w:rPr>
          <w:rFonts w:ascii="Times New Roman" w:hAnsi="Times New Roman" w:cs="Times New Roman"/>
          <w:sz w:val="24"/>
          <w:szCs w:val="24"/>
        </w:rPr>
        <w:t xml:space="preserve"> a </w:t>
      </w:r>
      <w:r w:rsidR="00E643EC" w:rsidRPr="006F644E">
        <w:rPr>
          <w:rFonts w:ascii="Times New Roman" w:hAnsi="Times New Roman" w:cs="Times New Roman"/>
          <w:sz w:val="24"/>
          <w:szCs w:val="24"/>
        </w:rPr>
        <w:t xml:space="preserve">precise estimate </w:t>
      </w:r>
      <w:del w:id="1155" w:author="Unemo Magnus, USÖ Labmed länsklinik" w:date="2016-11-17T17:54:00Z">
        <w:r w:rsidR="00E643EC" w:rsidRPr="006F644E" w:rsidDel="006F367B">
          <w:rPr>
            <w:rFonts w:ascii="Times New Roman" w:hAnsi="Times New Roman" w:cs="Times New Roman"/>
            <w:sz w:val="24"/>
            <w:szCs w:val="24"/>
          </w:rPr>
          <w:delText xml:space="preserve">and </w:delText>
        </w:r>
      </w:del>
      <w:ins w:id="1156" w:author="Unemo Magnus, USÖ Labmed länsklinik" w:date="2016-11-17T17:54:00Z">
        <w:r w:rsidR="006F367B">
          <w:rPr>
            <w:rFonts w:ascii="Times New Roman" w:hAnsi="Times New Roman" w:cs="Times New Roman"/>
            <w:sz w:val="24"/>
            <w:szCs w:val="24"/>
          </w:rPr>
          <w:t>including</w:t>
        </w:r>
        <w:r w:rsidR="006F367B" w:rsidRPr="006F644E">
          <w:rPr>
            <w:rFonts w:ascii="Times New Roman" w:hAnsi="Times New Roman" w:cs="Times New Roman"/>
            <w:sz w:val="24"/>
            <w:szCs w:val="24"/>
          </w:rPr>
          <w:t xml:space="preserve"> </w:t>
        </w:r>
      </w:ins>
      <w:ins w:id="1157" w:author="Unemo Magnus, USÖ Labmed länsklinik" w:date="2016-11-17T12:50:00Z">
        <w:r w:rsidR="00B6403F">
          <w:rPr>
            <w:rFonts w:ascii="Times New Roman" w:hAnsi="Times New Roman" w:cs="Times New Roman"/>
            <w:sz w:val="24"/>
            <w:szCs w:val="24"/>
          </w:rPr>
          <w:t>CI</w:t>
        </w:r>
      </w:ins>
      <w:del w:id="1158" w:author="Unemo Magnus, USÖ Labmed länsklinik" w:date="2016-11-17T12:50:00Z">
        <w:r w:rsidR="000B46D8" w:rsidRPr="006F644E" w:rsidDel="00B6403F">
          <w:rPr>
            <w:rFonts w:ascii="Times New Roman" w:hAnsi="Times New Roman" w:cs="Times New Roman"/>
            <w:sz w:val="24"/>
            <w:szCs w:val="24"/>
          </w:rPr>
          <w:delText>confidence interval</w:delText>
        </w:r>
      </w:del>
      <w:r w:rsidR="000B46D8" w:rsidRPr="006F644E">
        <w:rPr>
          <w:rFonts w:ascii="Times New Roman" w:hAnsi="Times New Roman" w:cs="Times New Roman"/>
          <w:sz w:val="24"/>
          <w:szCs w:val="24"/>
        </w:rPr>
        <w:t xml:space="preserve"> rather than having the precision limited by doubling dilutions. </w:t>
      </w:r>
      <w:r w:rsidR="00FE2A24" w:rsidRPr="006F644E">
        <w:rPr>
          <w:rFonts w:ascii="Times New Roman" w:hAnsi="Times New Roman" w:cs="Times New Roman"/>
          <w:sz w:val="24"/>
          <w:szCs w:val="24"/>
        </w:rPr>
        <w:t>Continuous values from dose-response curves are inherently difficult to compare to resistance breakpoints designed for doubling dilution</w:t>
      </w:r>
      <w:ins w:id="1159" w:author="Unemo Magnus, USÖ Labmed länsklinik" w:date="2016-11-17T17:54:00Z">
        <w:r w:rsidR="006F367B">
          <w:rPr>
            <w:rFonts w:ascii="Times New Roman" w:hAnsi="Times New Roman" w:cs="Times New Roman"/>
            <w:sz w:val="24"/>
            <w:szCs w:val="24"/>
          </w:rPr>
          <w:t>-</w:t>
        </w:r>
      </w:ins>
      <w:del w:id="1160" w:author="Unemo Magnus, USÖ Labmed länsklinik" w:date="2016-11-17T17:54:00Z">
        <w:r w:rsidR="00FE2A24" w:rsidRPr="006F644E" w:rsidDel="006F367B">
          <w:rPr>
            <w:rFonts w:ascii="Times New Roman" w:hAnsi="Times New Roman" w:cs="Times New Roman"/>
            <w:sz w:val="24"/>
            <w:szCs w:val="24"/>
          </w:rPr>
          <w:delText xml:space="preserve"> </w:delText>
        </w:r>
      </w:del>
      <w:r w:rsidR="00FE2A24" w:rsidRPr="006F644E">
        <w:rPr>
          <w:rFonts w:ascii="Times New Roman" w:hAnsi="Times New Roman" w:cs="Times New Roman"/>
          <w:sz w:val="24"/>
          <w:szCs w:val="24"/>
        </w:rPr>
        <w:t xml:space="preserve">based methods. This was reflected by many categorical errors resulting from estimates that have </w:t>
      </w:r>
      <w:ins w:id="1161" w:author="Unemo Magnus, USÖ Labmed länsklinik" w:date="2016-11-17T12:50:00Z">
        <w:r w:rsidR="00B6403F">
          <w:rPr>
            <w:rFonts w:ascii="Times New Roman" w:hAnsi="Times New Roman" w:cs="Times New Roman"/>
            <w:sz w:val="24"/>
            <w:szCs w:val="24"/>
          </w:rPr>
          <w:t>CI</w:t>
        </w:r>
      </w:ins>
      <w:ins w:id="1162" w:author="Unemo Magnus, USÖ Labmed länsklinik" w:date="2016-11-17T17:55:00Z">
        <w:r w:rsidR="006F367B">
          <w:rPr>
            <w:rFonts w:ascii="Times New Roman" w:hAnsi="Times New Roman" w:cs="Times New Roman"/>
            <w:sz w:val="24"/>
            <w:szCs w:val="24"/>
          </w:rPr>
          <w:t>s</w:t>
        </w:r>
      </w:ins>
      <w:del w:id="1163" w:author="Unemo Magnus, USÖ Labmed länsklinik" w:date="2016-11-17T12:50:00Z">
        <w:r w:rsidR="00FE2A24" w:rsidRPr="006F644E" w:rsidDel="00B6403F">
          <w:rPr>
            <w:rFonts w:ascii="Times New Roman" w:hAnsi="Times New Roman" w:cs="Times New Roman"/>
            <w:sz w:val="24"/>
            <w:szCs w:val="24"/>
          </w:rPr>
          <w:delText>confidence intervals</w:delText>
        </w:r>
      </w:del>
      <w:r w:rsidR="00FE2A24" w:rsidRPr="006F644E">
        <w:rPr>
          <w:rFonts w:ascii="Times New Roman" w:hAnsi="Times New Roman" w:cs="Times New Roman"/>
          <w:sz w:val="24"/>
          <w:szCs w:val="24"/>
        </w:rPr>
        <w:t xml:space="preserve"> overlapping two </w:t>
      </w:r>
      <w:del w:id="1164" w:author="Unemo Magnus, USÖ Labmed länsklinik" w:date="2016-11-17T17:55:00Z">
        <w:r w:rsidR="00FE2A24" w:rsidRPr="006F644E" w:rsidDel="006F367B">
          <w:rPr>
            <w:rFonts w:ascii="Times New Roman" w:hAnsi="Times New Roman" w:cs="Times New Roman"/>
            <w:sz w:val="24"/>
            <w:szCs w:val="24"/>
          </w:rPr>
          <w:delText xml:space="preserve">EUCAST </w:delText>
        </w:r>
      </w:del>
      <w:ins w:id="1165" w:author="Unemo Magnus, USÖ Labmed länsklinik" w:date="2016-11-17T17:55:00Z">
        <w:r w:rsidR="006F367B">
          <w:rPr>
            <w:rFonts w:ascii="Times New Roman" w:hAnsi="Times New Roman" w:cs="Times New Roman"/>
            <w:sz w:val="24"/>
            <w:szCs w:val="24"/>
          </w:rPr>
          <w:t>SIR</w:t>
        </w:r>
        <w:r w:rsidR="006F367B" w:rsidRPr="006F644E">
          <w:rPr>
            <w:rFonts w:ascii="Times New Roman" w:hAnsi="Times New Roman" w:cs="Times New Roman"/>
            <w:sz w:val="24"/>
            <w:szCs w:val="24"/>
          </w:rPr>
          <w:t xml:space="preserve"> </w:t>
        </w:r>
      </w:ins>
      <w:r w:rsidR="00FE2A24" w:rsidRPr="006F644E">
        <w:rPr>
          <w:rFonts w:ascii="Times New Roman" w:hAnsi="Times New Roman" w:cs="Times New Roman"/>
          <w:sz w:val="24"/>
          <w:szCs w:val="24"/>
        </w:rPr>
        <w:t xml:space="preserve">categories. </w:t>
      </w:r>
      <w:commentRangeStart w:id="1166"/>
      <w:r w:rsidR="00FE2A24" w:rsidRPr="006F644E">
        <w:rPr>
          <w:rFonts w:ascii="Times New Roman" w:hAnsi="Times New Roman" w:cs="Times New Roman"/>
          <w:sz w:val="24"/>
          <w:szCs w:val="24"/>
        </w:rPr>
        <w:t xml:space="preserve">The performance of the assay was excellent for ciprofloxacin (one false positive case), penicillin G (no major errors) and tetracycline (one false positive value very close to the resistance breakpoint). </w:t>
      </w:r>
      <w:commentRangeEnd w:id="1166"/>
      <w:r w:rsidR="006F367B">
        <w:rPr>
          <w:rStyle w:val="CommentReference"/>
        </w:rPr>
        <w:commentReference w:id="1166"/>
      </w:r>
      <w:r w:rsidR="00FE2A24" w:rsidRPr="006F644E">
        <w:rPr>
          <w:rFonts w:ascii="Times New Roman" w:hAnsi="Times New Roman" w:cs="Times New Roman"/>
          <w:sz w:val="24"/>
          <w:szCs w:val="24"/>
        </w:rPr>
        <w:t>For azithromycin</w:t>
      </w:r>
      <w:ins w:id="1167" w:author="Unemo Magnus, USÖ Labmed länsklinik" w:date="2016-11-15T15:41:00Z">
        <w:r w:rsidR="009E4A85">
          <w:rPr>
            <w:rFonts w:ascii="Times New Roman" w:hAnsi="Times New Roman" w:cs="Times New Roman"/>
            <w:sz w:val="24"/>
            <w:szCs w:val="24"/>
          </w:rPr>
          <w:t>,</w:t>
        </w:r>
      </w:ins>
      <w:r w:rsidR="00FE2A24" w:rsidRPr="006F644E">
        <w:rPr>
          <w:rFonts w:ascii="Times New Roman" w:hAnsi="Times New Roman" w:cs="Times New Roman"/>
          <w:sz w:val="24"/>
          <w:szCs w:val="24"/>
        </w:rPr>
        <w:t xml:space="preserve"> cefixime and ceftriaxone </w:t>
      </w:r>
      <w:del w:id="1168" w:author="Unemo Magnus, USÖ Labmed länsklinik" w:date="2016-11-15T15:41:00Z">
        <w:r w:rsidR="00FE2A24" w:rsidRPr="006F644E" w:rsidDel="009E4A85">
          <w:rPr>
            <w:rFonts w:ascii="Times New Roman" w:hAnsi="Times New Roman" w:cs="Times New Roman"/>
            <w:sz w:val="24"/>
            <w:szCs w:val="24"/>
          </w:rPr>
          <w:delText xml:space="preserve">the performance </w:delText>
        </w:r>
      </w:del>
      <w:r w:rsidR="00FE2A24" w:rsidRPr="006F644E">
        <w:rPr>
          <w:rFonts w:ascii="Times New Roman" w:hAnsi="Times New Roman" w:cs="Times New Roman"/>
          <w:sz w:val="24"/>
          <w:szCs w:val="24"/>
        </w:rPr>
        <w:t xml:space="preserve">many false positive results </w:t>
      </w:r>
      <w:ins w:id="1169" w:author="Unemo Magnus, USÖ Labmed länsklinik" w:date="2016-11-17T17:57:00Z">
        <w:r w:rsidR="006F367B">
          <w:rPr>
            <w:rFonts w:ascii="Times New Roman" w:hAnsi="Times New Roman" w:cs="Times New Roman"/>
            <w:sz w:val="24"/>
            <w:szCs w:val="24"/>
          </w:rPr>
          <w:t xml:space="preserve">and consequently an overestimation of the resistance </w:t>
        </w:r>
      </w:ins>
      <w:r w:rsidR="00FE2A24" w:rsidRPr="006F644E">
        <w:rPr>
          <w:rFonts w:ascii="Times New Roman" w:hAnsi="Times New Roman" w:cs="Times New Roman"/>
          <w:sz w:val="24"/>
          <w:szCs w:val="24"/>
        </w:rPr>
        <w:t>were obtained</w:t>
      </w:r>
      <w:ins w:id="1170" w:author="Unemo Magnus, USÖ Labmed länsklinik" w:date="2016-11-17T17:58:00Z">
        <w:r w:rsidR="006F367B">
          <w:rPr>
            <w:rFonts w:ascii="Times New Roman" w:hAnsi="Times New Roman" w:cs="Times New Roman"/>
            <w:sz w:val="24"/>
            <w:szCs w:val="24"/>
          </w:rPr>
          <w:t>.</w:t>
        </w:r>
      </w:ins>
      <w:r w:rsidR="00FE2A24" w:rsidRPr="006F644E">
        <w:rPr>
          <w:rFonts w:ascii="Times New Roman" w:hAnsi="Times New Roman" w:cs="Times New Roman"/>
          <w:sz w:val="24"/>
          <w:szCs w:val="24"/>
        </w:rPr>
        <w:t xml:space="preserve"> </w:t>
      </w:r>
      <w:ins w:id="1171" w:author="Unemo Magnus, USÖ Labmed länsklinik" w:date="2016-11-17T17:59:00Z">
        <w:r w:rsidR="006F367B">
          <w:rPr>
            <w:rFonts w:ascii="Times New Roman" w:hAnsi="Times New Roman" w:cs="Times New Roman"/>
            <w:sz w:val="24"/>
            <w:szCs w:val="24"/>
          </w:rPr>
          <w:t>However</w:t>
        </w:r>
      </w:ins>
      <w:ins w:id="1172" w:author="Unemo Magnus, USÖ Labmed länsklinik" w:date="2016-11-17T17:58:00Z">
        <w:r w:rsidR="006F367B">
          <w:rPr>
            <w:rFonts w:ascii="Times New Roman" w:hAnsi="Times New Roman" w:cs="Times New Roman"/>
            <w:sz w:val="24"/>
            <w:szCs w:val="24"/>
          </w:rPr>
          <w:t>, few resistant strains were misclassified as susceptible, w</w:t>
        </w:r>
      </w:ins>
      <w:ins w:id="1173" w:author="Unemo Magnus, USÖ Labmed länsklinik" w:date="2016-11-17T17:59:00Z">
        <w:r w:rsidR="006F367B">
          <w:rPr>
            <w:rFonts w:ascii="Times New Roman" w:hAnsi="Times New Roman" w:cs="Times New Roman"/>
            <w:sz w:val="24"/>
            <w:szCs w:val="24"/>
          </w:rPr>
          <w:t>hich define</w:t>
        </w:r>
      </w:ins>
      <w:ins w:id="1174" w:author="Unemo Magnus, USÖ Labmed länsklinik" w:date="2016-11-17T18:11:00Z">
        <w:r w:rsidR="008D7C42">
          <w:rPr>
            <w:rFonts w:ascii="Times New Roman" w:hAnsi="Times New Roman" w:cs="Times New Roman"/>
            <w:sz w:val="24"/>
            <w:szCs w:val="24"/>
          </w:rPr>
          <w:t>s</w:t>
        </w:r>
      </w:ins>
      <w:ins w:id="1175" w:author="Unemo Magnus, USÖ Labmed länsklinik" w:date="2016-11-17T17:59:00Z">
        <w:r w:rsidR="006F367B">
          <w:rPr>
            <w:rFonts w:ascii="Times New Roman" w:hAnsi="Times New Roman" w:cs="Times New Roman"/>
            <w:sz w:val="24"/>
            <w:szCs w:val="24"/>
          </w:rPr>
          <w:t xml:space="preserve"> very major errors, and the overall sensitivity in the correct classification of resistant strains </w:t>
        </w:r>
      </w:ins>
      <w:ins w:id="1176" w:author="Unemo Magnus, USÖ Labmed länsklinik" w:date="2016-11-17T18:15:00Z">
        <w:r w:rsidR="00956798">
          <w:rPr>
            <w:rFonts w:ascii="Times New Roman" w:hAnsi="Times New Roman" w:cs="Times New Roman"/>
            <w:sz w:val="24"/>
            <w:szCs w:val="24"/>
          </w:rPr>
          <w:t>was</w:t>
        </w:r>
      </w:ins>
      <w:ins w:id="1177" w:author="Unemo Magnus, USÖ Labmed länsklinik" w:date="2016-11-17T17:59:00Z">
        <w:r w:rsidR="006F367B">
          <w:rPr>
            <w:rFonts w:ascii="Times New Roman" w:hAnsi="Times New Roman" w:cs="Times New Roman"/>
            <w:sz w:val="24"/>
            <w:szCs w:val="24"/>
          </w:rPr>
          <w:t xml:space="preserve"> very high (</w:t>
        </w:r>
      </w:ins>
      <w:ins w:id="1178" w:author="Unemo Magnus, USÖ Labmed länsklinik" w:date="2016-11-17T18:00:00Z">
        <w:r w:rsidR="006F367B">
          <w:rPr>
            <w:rFonts w:ascii="Times New Roman" w:hAnsi="Times New Roman" w:cs="Times New Roman"/>
            <w:sz w:val="24"/>
            <w:szCs w:val="24"/>
          </w:rPr>
          <w:t>99.4%)</w:t>
        </w:r>
      </w:ins>
      <w:ins w:id="1179" w:author="Unemo Magnus, USÖ Labmed länsklinik" w:date="2016-11-17T17:59:00Z">
        <w:r w:rsidR="006F367B">
          <w:rPr>
            <w:rFonts w:ascii="Times New Roman" w:hAnsi="Times New Roman" w:cs="Times New Roman"/>
            <w:sz w:val="24"/>
            <w:szCs w:val="24"/>
          </w:rPr>
          <w:t>. Nevertheless</w:t>
        </w:r>
      </w:ins>
      <w:ins w:id="1180" w:author="Unemo Magnus, USÖ Labmed länsklinik" w:date="2016-11-17T17:57:00Z">
        <w:r w:rsidR="006F367B">
          <w:rPr>
            <w:rFonts w:ascii="Times New Roman" w:hAnsi="Times New Roman" w:cs="Times New Roman"/>
            <w:sz w:val="24"/>
            <w:szCs w:val="24"/>
          </w:rPr>
          <w:t xml:space="preserve">, </w:t>
        </w:r>
      </w:ins>
      <w:ins w:id="1181" w:author="Unemo Magnus, USÖ Labmed länsklinik" w:date="2016-11-17T18:40:00Z">
        <w:r w:rsidR="00836117">
          <w:rPr>
            <w:rFonts w:ascii="Times New Roman" w:hAnsi="Times New Roman" w:cs="Times New Roman"/>
            <w:sz w:val="24"/>
            <w:szCs w:val="24"/>
          </w:rPr>
          <w:t>the</w:t>
        </w:r>
        <w:r w:rsidR="00836117" w:rsidRPr="006F644E">
          <w:rPr>
            <w:rFonts w:ascii="Times New Roman" w:hAnsi="Times New Roman" w:cs="Times New Roman"/>
            <w:sz w:val="24"/>
            <w:szCs w:val="24"/>
          </w:rPr>
          <w:t xml:space="preserve"> </w:t>
        </w:r>
        <w:r w:rsidR="00836117">
          <w:rPr>
            <w:rFonts w:ascii="Times New Roman" w:hAnsi="Times New Roman" w:cs="Times New Roman"/>
            <w:sz w:val="24"/>
            <w:szCs w:val="24"/>
          </w:rPr>
          <w:t xml:space="preserve">specificity was only 72.5%, </w:t>
        </w:r>
      </w:ins>
      <w:ins w:id="1182" w:author="Unemo Magnus, USÖ Labmed länsklinik" w:date="2016-11-17T18:15:00Z">
        <w:r w:rsidR="00956798">
          <w:rPr>
            <w:rFonts w:ascii="Times New Roman" w:hAnsi="Times New Roman" w:cs="Times New Roman"/>
            <w:sz w:val="24"/>
            <w:szCs w:val="24"/>
          </w:rPr>
          <w:t xml:space="preserve">the </w:t>
        </w:r>
      </w:ins>
      <w:ins w:id="1183" w:author="Unemo Magnus, USÖ Labmed länsklinik" w:date="2016-11-17T18:38:00Z">
        <w:r w:rsidR="00954C68" w:rsidRPr="006F644E">
          <w:rPr>
            <w:rFonts w:ascii="Times New Roman" w:hAnsi="Times New Roman" w:cs="Times New Roman"/>
            <w:sz w:val="24"/>
            <w:szCs w:val="24"/>
          </w:rPr>
          <w:t xml:space="preserve">essential agreement with Etest was </w:t>
        </w:r>
        <w:r w:rsidR="00954C68">
          <w:rPr>
            <w:rFonts w:ascii="Times New Roman" w:hAnsi="Times New Roman" w:cs="Times New Roman"/>
            <w:sz w:val="24"/>
            <w:szCs w:val="24"/>
          </w:rPr>
          <w:t>suboptimal</w:t>
        </w:r>
      </w:ins>
      <w:ins w:id="1184" w:author="Unemo Magnus, USÖ Labmed länsklinik" w:date="2016-11-17T18:39:00Z">
        <w:r w:rsidR="00954C68">
          <w:rPr>
            <w:rFonts w:ascii="Times New Roman" w:hAnsi="Times New Roman" w:cs="Times New Roman"/>
            <w:sz w:val="24"/>
            <w:szCs w:val="24"/>
          </w:rPr>
          <w:t xml:space="preserve">, </w:t>
        </w:r>
      </w:ins>
      <w:ins w:id="1185" w:author="Unemo Magnus, USÖ Labmed länsklinik" w:date="2016-11-17T18:40:00Z">
        <w:r w:rsidR="00836117">
          <w:rPr>
            <w:rFonts w:ascii="Times New Roman" w:hAnsi="Times New Roman" w:cs="Times New Roman"/>
            <w:sz w:val="24"/>
            <w:szCs w:val="24"/>
          </w:rPr>
          <w:t xml:space="preserve">and </w:t>
        </w:r>
      </w:ins>
      <w:ins w:id="1186" w:author="Unemo Magnus, USÖ Labmed länsklinik" w:date="2016-11-17T18:39:00Z">
        <w:r w:rsidR="00954C68" w:rsidRPr="006F644E">
          <w:rPr>
            <w:rFonts w:ascii="Times New Roman" w:hAnsi="Times New Roman" w:cs="Times New Roman"/>
            <w:sz w:val="24"/>
            <w:szCs w:val="24"/>
          </w:rPr>
          <w:t xml:space="preserve">the </w:t>
        </w:r>
        <w:r w:rsidR="00954C68">
          <w:rPr>
            <w:rFonts w:ascii="Times New Roman" w:hAnsi="Times New Roman" w:cs="Times New Roman"/>
            <w:sz w:val="24"/>
            <w:szCs w:val="24"/>
          </w:rPr>
          <w:t>CIs</w:t>
        </w:r>
        <w:r w:rsidR="00954C68" w:rsidRPr="006F644E">
          <w:rPr>
            <w:rFonts w:ascii="Times New Roman" w:hAnsi="Times New Roman" w:cs="Times New Roman"/>
            <w:sz w:val="24"/>
            <w:szCs w:val="24"/>
          </w:rPr>
          <w:t xml:space="preserve"> of </w:t>
        </w:r>
        <w:r w:rsidR="00954C68" w:rsidRPr="006F644E">
          <w:rPr>
            <w:rFonts w:ascii="Times New Roman" w:hAnsi="Times New Roman" w:cs="Times New Roman"/>
            <w:sz w:val="24"/>
            <w:szCs w:val="24"/>
          </w:rPr>
          <w:lastRenderedPageBreak/>
          <w:t>the dose</w:t>
        </w:r>
        <w:r w:rsidR="00954C68">
          <w:rPr>
            <w:rFonts w:ascii="Times New Roman" w:hAnsi="Times New Roman" w:cs="Times New Roman"/>
            <w:sz w:val="24"/>
            <w:szCs w:val="24"/>
          </w:rPr>
          <w:t>-</w:t>
        </w:r>
        <w:r w:rsidR="00954C68" w:rsidRPr="006F644E">
          <w:rPr>
            <w:rFonts w:ascii="Times New Roman" w:hAnsi="Times New Roman" w:cs="Times New Roman"/>
            <w:sz w:val="24"/>
            <w:szCs w:val="24"/>
          </w:rPr>
          <w:t xml:space="preserve">response curves </w:t>
        </w:r>
      </w:ins>
      <w:ins w:id="1187" w:author="Christian Althaus" w:date="2016-11-29T13:14:00Z">
        <w:r w:rsidR="002B4A68">
          <w:rPr>
            <w:rFonts w:ascii="Times New Roman" w:hAnsi="Times New Roman" w:cs="Times New Roman"/>
            <w:sz w:val="24"/>
            <w:szCs w:val="24"/>
          </w:rPr>
          <w:t xml:space="preserve">were </w:t>
        </w:r>
      </w:ins>
      <w:ins w:id="1188" w:author="Unemo Magnus, USÖ Labmed länsklinik" w:date="2016-11-17T18:39:00Z">
        <w:r w:rsidR="00954C68" w:rsidRPr="006F644E">
          <w:rPr>
            <w:rFonts w:ascii="Times New Roman" w:hAnsi="Times New Roman" w:cs="Times New Roman"/>
            <w:sz w:val="24"/>
            <w:szCs w:val="24"/>
          </w:rPr>
          <w:t>large in some cases</w:t>
        </w:r>
      </w:ins>
      <w:ins w:id="1189" w:author="Unemo Magnus, USÖ Labmed länsklinik" w:date="2016-11-17T18:18:00Z">
        <w:r w:rsidR="00956798">
          <w:rPr>
            <w:rFonts w:ascii="Times New Roman" w:hAnsi="Times New Roman" w:cs="Times New Roman"/>
            <w:sz w:val="24"/>
            <w:szCs w:val="24"/>
          </w:rPr>
          <w:t xml:space="preserve">, which </w:t>
        </w:r>
      </w:ins>
      <w:ins w:id="1190" w:author="Unemo Magnus, USÖ Labmed länsklinik" w:date="2016-11-17T18:19:00Z">
        <w:r w:rsidR="00956798">
          <w:rPr>
            <w:rFonts w:ascii="Times New Roman" w:hAnsi="Times New Roman" w:cs="Times New Roman"/>
            <w:sz w:val="24"/>
            <w:szCs w:val="24"/>
          </w:rPr>
          <w:t xml:space="preserve">if possible </w:t>
        </w:r>
      </w:ins>
      <w:ins w:id="1191" w:author="Unemo Magnus, USÖ Labmed länsklinik" w:date="2016-11-17T18:16:00Z">
        <w:r w:rsidR="00956798">
          <w:rPr>
            <w:rFonts w:ascii="Times New Roman" w:hAnsi="Times New Roman" w:cs="Times New Roman"/>
            <w:sz w:val="24"/>
            <w:szCs w:val="24"/>
          </w:rPr>
          <w:t xml:space="preserve">would be valuable </w:t>
        </w:r>
      </w:ins>
      <w:ins w:id="1192" w:author="Unemo Magnus, USÖ Labmed länsklinik" w:date="2016-11-17T18:18:00Z">
        <w:r w:rsidR="00956798">
          <w:rPr>
            <w:rFonts w:ascii="Times New Roman" w:hAnsi="Times New Roman" w:cs="Times New Roman"/>
            <w:sz w:val="24"/>
            <w:szCs w:val="24"/>
          </w:rPr>
          <w:t xml:space="preserve">to </w:t>
        </w:r>
      </w:ins>
      <w:ins w:id="1193" w:author="Unemo Magnus, USÖ Labmed länsklinik" w:date="2016-11-17T18:16:00Z">
        <w:r w:rsidR="00956798">
          <w:rPr>
            <w:rFonts w:ascii="Times New Roman" w:hAnsi="Times New Roman" w:cs="Times New Roman"/>
            <w:sz w:val="24"/>
            <w:szCs w:val="24"/>
          </w:rPr>
          <w:t xml:space="preserve">improve. </w:t>
        </w:r>
      </w:ins>
      <w:del w:id="1194" w:author="Unemo Magnus, USÖ Labmed länsklinik" w:date="2016-11-17T17:57:00Z">
        <w:r w:rsidR="00FE2A24" w:rsidRPr="006F644E" w:rsidDel="006F367B">
          <w:rPr>
            <w:rFonts w:ascii="Times New Roman" w:hAnsi="Times New Roman" w:cs="Times New Roman"/>
            <w:sz w:val="24"/>
            <w:szCs w:val="24"/>
          </w:rPr>
          <w:delText xml:space="preserve">and </w:delText>
        </w:r>
      </w:del>
      <w:del w:id="1195" w:author="Unemo Magnus, USÖ Labmed länsklinik" w:date="2016-11-17T18:16:00Z">
        <w:r w:rsidR="00FE2A24" w:rsidRPr="006F644E" w:rsidDel="00956798">
          <w:rPr>
            <w:rFonts w:ascii="Times New Roman" w:hAnsi="Times New Roman" w:cs="Times New Roman"/>
            <w:sz w:val="24"/>
            <w:szCs w:val="24"/>
          </w:rPr>
          <w:delText xml:space="preserve">the assay should be further optimized. </w:delText>
        </w:r>
      </w:del>
      <w:r w:rsidR="00FE2A24" w:rsidRPr="00AD378B">
        <w:rPr>
          <w:rFonts w:ascii="Times New Roman" w:hAnsi="Times New Roman" w:cs="Times New Roman"/>
          <w:sz w:val="24"/>
          <w:szCs w:val="24"/>
        </w:rPr>
        <w:t xml:space="preserve">An endpoint of six hours provided only a snapshot of the antimicrobial properties and </w:t>
      </w:r>
      <w:ins w:id="1196" w:author="Unemo Magnus, USÖ Labmed länsklinik" w:date="2016-11-17T18:20:00Z">
        <w:r w:rsidR="00956798">
          <w:rPr>
            <w:rFonts w:ascii="Times New Roman" w:hAnsi="Times New Roman" w:cs="Times New Roman"/>
            <w:sz w:val="24"/>
            <w:szCs w:val="24"/>
          </w:rPr>
          <w:t xml:space="preserve">examining </w:t>
        </w:r>
      </w:ins>
      <w:ins w:id="1197" w:author="Unemo Magnus, USÖ Labmed länsklinik" w:date="2016-11-17T18:25:00Z">
        <w:r w:rsidR="00807F60">
          <w:rPr>
            <w:rFonts w:ascii="Times New Roman" w:hAnsi="Times New Roman" w:cs="Times New Roman"/>
            <w:sz w:val="24"/>
            <w:szCs w:val="24"/>
          </w:rPr>
          <w:t>much more</w:t>
        </w:r>
      </w:ins>
      <w:ins w:id="1198" w:author="Unemo Magnus, USÖ Labmed länsklinik" w:date="2016-11-17T18:20:00Z">
        <w:r w:rsidR="00956798">
          <w:rPr>
            <w:rFonts w:ascii="Times New Roman" w:hAnsi="Times New Roman" w:cs="Times New Roman"/>
            <w:sz w:val="24"/>
            <w:szCs w:val="24"/>
          </w:rPr>
          <w:t xml:space="preserve"> </w:t>
        </w:r>
      </w:ins>
      <w:del w:id="1199" w:author="Unemo Magnus, USÖ Labmed länsklinik" w:date="2016-11-17T18:20:00Z">
        <w:r w:rsidR="00FE2A24" w:rsidRPr="00AD378B" w:rsidDel="00956798">
          <w:rPr>
            <w:rFonts w:ascii="Times New Roman" w:hAnsi="Times New Roman" w:cs="Times New Roman"/>
            <w:sz w:val="24"/>
            <w:szCs w:val="24"/>
          </w:rPr>
          <w:delText xml:space="preserve">more </w:delText>
        </w:r>
      </w:del>
      <w:r w:rsidR="00FE2A24" w:rsidRPr="00AD378B">
        <w:rPr>
          <w:rFonts w:ascii="Times New Roman" w:hAnsi="Times New Roman" w:cs="Times New Roman"/>
          <w:sz w:val="24"/>
          <w:szCs w:val="24"/>
        </w:rPr>
        <w:t>time-</w:t>
      </w:r>
      <w:r w:rsidR="000E62D0" w:rsidRPr="00AD378B">
        <w:rPr>
          <w:rFonts w:ascii="Times New Roman" w:hAnsi="Times New Roman" w:cs="Times New Roman"/>
          <w:sz w:val="24"/>
          <w:szCs w:val="24"/>
        </w:rPr>
        <w:t xml:space="preserve">points, </w:t>
      </w:r>
      <w:ins w:id="1200" w:author="Unemo Magnus, USÖ Labmed länsklinik" w:date="2016-11-17T18:21:00Z">
        <w:r w:rsidR="00956798" w:rsidRPr="00AD378B">
          <w:rPr>
            <w:rFonts w:ascii="Times New Roman" w:hAnsi="Times New Roman" w:cs="Times New Roman"/>
            <w:sz w:val="24"/>
            <w:szCs w:val="24"/>
          </w:rPr>
          <w:t>starting inocula</w:t>
        </w:r>
      </w:ins>
      <w:ins w:id="1201" w:author="Unemo Magnus, USÖ Labmed länsklinik" w:date="2016-11-17T18:22:00Z">
        <w:r w:rsidR="00956798">
          <w:rPr>
            <w:rFonts w:ascii="Times New Roman" w:hAnsi="Times New Roman" w:cs="Times New Roman"/>
            <w:sz w:val="24"/>
            <w:szCs w:val="24"/>
          </w:rPr>
          <w:t>,</w:t>
        </w:r>
      </w:ins>
      <w:ins w:id="1202" w:author="Unemo Magnus, USÖ Labmed länsklinik" w:date="2016-11-17T18:21:00Z">
        <w:r w:rsidR="00956798" w:rsidRPr="00AD378B">
          <w:rPr>
            <w:rFonts w:ascii="Times New Roman" w:hAnsi="Times New Roman" w:cs="Times New Roman"/>
            <w:sz w:val="24"/>
            <w:szCs w:val="24"/>
          </w:rPr>
          <w:t xml:space="preserve"> </w:t>
        </w:r>
        <w:r w:rsidR="00956798">
          <w:rPr>
            <w:rFonts w:ascii="Times New Roman" w:hAnsi="Times New Roman" w:cs="Times New Roman"/>
            <w:sz w:val="24"/>
            <w:szCs w:val="24"/>
          </w:rPr>
          <w:t xml:space="preserve">and very large number </w:t>
        </w:r>
      </w:ins>
      <w:ins w:id="1203" w:author="Unemo Magnus, USÖ Labmed länsklinik" w:date="2016-11-17T18:22:00Z">
        <w:r w:rsidR="00956798">
          <w:rPr>
            <w:rFonts w:ascii="Times New Roman" w:hAnsi="Times New Roman" w:cs="Times New Roman"/>
            <w:sz w:val="24"/>
            <w:szCs w:val="24"/>
          </w:rPr>
          <w:t xml:space="preserve">of </w:t>
        </w:r>
      </w:ins>
      <w:r w:rsidR="00FE2A24" w:rsidRPr="00AD378B">
        <w:rPr>
          <w:rFonts w:ascii="Times New Roman" w:hAnsi="Times New Roman" w:cs="Times New Roman"/>
          <w:sz w:val="24"/>
          <w:szCs w:val="24"/>
        </w:rPr>
        <w:t xml:space="preserve">strains </w:t>
      </w:r>
      <w:del w:id="1204" w:author="Unemo Magnus, USÖ Labmed länsklinik" w:date="2016-11-17T18:26:00Z">
        <w:r w:rsidR="00FE2A24" w:rsidRPr="00AD378B" w:rsidDel="00807F60">
          <w:rPr>
            <w:rFonts w:ascii="Times New Roman" w:hAnsi="Times New Roman" w:cs="Times New Roman"/>
            <w:sz w:val="24"/>
            <w:szCs w:val="24"/>
          </w:rPr>
          <w:delText>(</w:delText>
        </w:r>
      </w:del>
      <w:del w:id="1205" w:author="Unemo Magnus, USÖ Labmed länsklinik" w:date="2016-11-17T18:20:00Z">
        <w:r w:rsidR="00FE2A24" w:rsidRPr="00AD378B" w:rsidDel="00956798">
          <w:rPr>
            <w:rFonts w:ascii="Times New Roman" w:hAnsi="Times New Roman" w:cs="Times New Roman"/>
            <w:sz w:val="24"/>
            <w:szCs w:val="24"/>
          </w:rPr>
          <w:delText xml:space="preserve">ideally </w:delText>
        </w:r>
      </w:del>
      <w:del w:id="1206" w:author="Unemo Magnus, USÖ Labmed länsklinik" w:date="2016-11-17T18:26:00Z">
        <w:r w:rsidR="00FE2A24" w:rsidRPr="00AD378B" w:rsidDel="00807F60">
          <w:rPr>
            <w:rFonts w:ascii="Times New Roman" w:hAnsi="Times New Roman" w:cs="Times New Roman"/>
            <w:sz w:val="24"/>
            <w:szCs w:val="24"/>
          </w:rPr>
          <w:delText xml:space="preserve">representing a wide spectrum of MICs) </w:delText>
        </w:r>
      </w:del>
      <w:ins w:id="1207" w:author="Unemo Magnus, USÖ Labmed länsklinik" w:date="2016-11-17T18:22:00Z">
        <w:r w:rsidR="00956798">
          <w:rPr>
            <w:rFonts w:ascii="Times New Roman" w:hAnsi="Times New Roman" w:cs="Times New Roman"/>
            <w:sz w:val="24"/>
            <w:szCs w:val="24"/>
          </w:rPr>
          <w:t>might provide valuable data for improvements</w:t>
        </w:r>
      </w:ins>
      <w:del w:id="1208" w:author="Unemo Magnus, USÖ Labmed länsklinik" w:date="2016-11-17T18:22:00Z">
        <w:r w:rsidR="000E62D0" w:rsidRPr="00AD378B" w:rsidDel="00956798">
          <w:rPr>
            <w:rFonts w:ascii="Times New Roman" w:hAnsi="Times New Roman" w:cs="Times New Roman"/>
            <w:sz w:val="24"/>
            <w:szCs w:val="24"/>
          </w:rPr>
          <w:delText xml:space="preserve">and </w:delText>
        </w:r>
      </w:del>
      <w:del w:id="1209" w:author="Unemo Magnus, USÖ Labmed länsklinik" w:date="2016-11-17T18:21:00Z">
        <w:r w:rsidR="000E62D0" w:rsidRPr="00AD378B" w:rsidDel="00956798">
          <w:rPr>
            <w:rFonts w:ascii="Times New Roman" w:hAnsi="Times New Roman" w:cs="Times New Roman"/>
            <w:sz w:val="24"/>
            <w:szCs w:val="24"/>
          </w:rPr>
          <w:delText xml:space="preserve">starting inoculates </w:delText>
        </w:r>
      </w:del>
      <w:del w:id="1210" w:author="Unemo Magnus, USÖ Labmed länsklinik" w:date="2016-11-17T18:22:00Z">
        <w:r w:rsidR="00FE2A24" w:rsidRPr="00AD378B" w:rsidDel="00956798">
          <w:rPr>
            <w:rFonts w:ascii="Times New Roman" w:hAnsi="Times New Roman" w:cs="Times New Roman"/>
            <w:sz w:val="24"/>
            <w:szCs w:val="24"/>
          </w:rPr>
          <w:delText>should be included</w:delText>
        </w:r>
      </w:del>
      <w:r w:rsidR="000E62D0" w:rsidRPr="00AD378B">
        <w:rPr>
          <w:rFonts w:ascii="Times New Roman" w:hAnsi="Times New Roman" w:cs="Times New Roman"/>
          <w:sz w:val="24"/>
          <w:szCs w:val="24"/>
        </w:rPr>
        <w:t xml:space="preserve">. </w:t>
      </w:r>
      <w:ins w:id="1211" w:author="Unemo Magnus, USÖ Labmed länsklinik" w:date="2016-11-17T18:22:00Z">
        <w:r w:rsidR="00956798">
          <w:rPr>
            <w:rFonts w:ascii="Times New Roman" w:hAnsi="Times New Roman" w:cs="Times New Roman"/>
            <w:sz w:val="24"/>
            <w:szCs w:val="24"/>
          </w:rPr>
          <w:t xml:space="preserve">Furthermore, </w:t>
        </w:r>
      </w:ins>
      <w:del w:id="1212" w:author="Unemo Magnus, USÖ Labmed länsklinik" w:date="2016-11-17T18:22:00Z">
        <w:r w:rsidR="000E62D0" w:rsidRPr="006F644E" w:rsidDel="00956798">
          <w:rPr>
            <w:rFonts w:ascii="Times New Roman" w:hAnsi="Times New Roman" w:cs="Times New Roman"/>
            <w:sz w:val="24"/>
            <w:szCs w:val="24"/>
          </w:rPr>
          <w:delText>O</w:delText>
        </w:r>
      </w:del>
      <w:ins w:id="1213" w:author="Unemo Magnus, USÖ Labmed länsklinik" w:date="2016-11-17T18:22:00Z">
        <w:r w:rsidR="00956798">
          <w:rPr>
            <w:rFonts w:ascii="Times New Roman" w:hAnsi="Times New Roman" w:cs="Times New Roman"/>
            <w:sz w:val="24"/>
            <w:szCs w:val="24"/>
          </w:rPr>
          <w:t>o</w:t>
        </w:r>
      </w:ins>
      <w:r w:rsidR="000E62D0" w:rsidRPr="006F644E">
        <w:rPr>
          <w:rFonts w:ascii="Times New Roman" w:hAnsi="Times New Roman" w:cs="Times New Roman"/>
          <w:sz w:val="24"/>
          <w:szCs w:val="24"/>
        </w:rPr>
        <w:t xml:space="preserve">btaining </w:t>
      </w:r>
      <w:ins w:id="1214" w:author="Unemo Magnus, USÖ Labmed länsklinik" w:date="2016-11-17T18:22:00Z">
        <w:r w:rsidR="00956798">
          <w:rPr>
            <w:rFonts w:ascii="Times New Roman" w:hAnsi="Times New Roman" w:cs="Times New Roman"/>
            <w:sz w:val="24"/>
            <w:szCs w:val="24"/>
          </w:rPr>
          <w:t xml:space="preserve">significantly </w:t>
        </w:r>
      </w:ins>
      <w:r w:rsidR="000E62D0" w:rsidRPr="006F644E">
        <w:rPr>
          <w:rFonts w:ascii="Times New Roman" w:hAnsi="Times New Roman" w:cs="Times New Roman"/>
          <w:sz w:val="24"/>
          <w:szCs w:val="24"/>
        </w:rPr>
        <w:t xml:space="preserve">more data, possibly by scaling the assay to a robotic platform, </w:t>
      </w:r>
      <w:del w:id="1215" w:author="Unemo Magnus, USÖ Labmed länsklinik" w:date="2016-11-17T18:23:00Z">
        <w:r w:rsidR="000E62D0" w:rsidRPr="006F644E" w:rsidDel="00956798">
          <w:rPr>
            <w:rFonts w:ascii="Times New Roman" w:hAnsi="Times New Roman" w:cs="Times New Roman"/>
            <w:sz w:val="24"/>
            <w:szCs w:val="24"/>
          </w:rPr>
          <w:delText xml:space="preserve">will </w:delText>
        </w:r>
      </w:del>
      <w:ins w:id="1216" w:author="Unemo Magnus, USÖ Labmed länsklinik" w:date="2016-11-17T18:23:00Z">
        <w:r w:rsidR="00956798">
          <w:rPr>
            <w:rFonts w:ascii="Times New Roman" w:hAnsi="Times New Roman" w:cs="Times New Roman"/>
            <w:sz w:val="24"/>
            <w:szCs w:val="24"/>
          </w:rPr>
          <w:t>would</w:t>
        </w:r>
        <w:r w:rsidR="00956798" w:rsidRPr="006F644E">
          <w:rPr>
            <w:rFonts w:ascii="Times New Roman" w:hAnsi="Times New Roman" w:cs="Times New Roman"/>
            <w:sz w:val="24"/>
            <w:szCs w:val="24"/>
          </w:rPr>
          <w:t xml:space="preserve"> </w:t>
        </w:r>
      </w:ins>
      <w:r w:rsidR="000E62D0" w:rsidRPr="006F644E">
        <w:rPr>
          <w:rFonts w:ascii="Times New Roman" w:hAnsi="Times New Roman" w:cs="Times New Roman"/>
          <w:sz w:val="24"/>
          <w:szCs w:val="24"/>
        </w:rPr>
        <w:t>enable</w:t>
      </w:r>
      <w:r w:rsidR="00FE2A24" w:rsidRPr="006F644E">
        <w:rPr>
          <w:rFonts w:ascii="Times New Roman" w:hAnsi="Times New Roman" w:cs="Times New Roman"/>
          <w:sz w:val="24"/>
          <w:szCs w:val="24"/>
        </w:rPr>
        <w:t xml:space="preserve"> </w:t>
      </w:r>
      <w:del w:id="1217" w:author="Unemo Magnus, USÖ Labmed länsklinik" w:date="2016-11-17T18:26:00Z">
        <w:r w:rsidR="00FE2A24" w:rsidRPr="006F644E" w:rsidDel="00807F60">
          <w:rPr>
            <w:rFonts w:ascii="Times New Roman" w:hAnsi="Times New Roman" w:cs="Times New Roman"/>
            <w:sz w:val="24"/>
            <w:szCs w:val="24"/>
          </w:rPr>
          <w:delText xml:space="preserve">to </w:delText>
        </w:r>
        <w:r w:rsidR="000E62D0" w:rsidRPr="006F644E" w:rsidDel="00807F60">
          <w:rPr>
            <w:rFonts w:ascii="Times New Roman" w:hAnsi="Times New Roman" w:cs="Times New Roman"/>
            <w:sz w:val="24"/>
            <w:szCs w:val="24"/>
          </w:rPr>
          <w:delText xml:space="preserve">do </w:delText>
        </w:r>
      </w:del>
      <w:r w:rsidR="000E62D0" w:rsidRPr="006F644E">
        <w:rPr>
          <w:rFonts w:ascii="Times New Roman" w:hAnsi="Times New Roman" w:cs="Times New Roman"/>
          <w:sz w:val="24"/>
          <w:szCs w:val="24"/>
        </w:rPr>
        <w:t>the</w:t>
      </w:r>
      <w:r w:rsidR="00FE2A24" w:rsidRPr="006F644E">
        <w:rPr>
          <w:rFonts w:ascii="Times New Roman" w:hAnsi="Times New Roman" w:cs="Times New Roman"/>
          <w:sz w:val="24"/>
          <w:szCs w:val="24"/>
        </w:rPr>
        <w:t xml:space="preserve"> regression analysis </w:t>
      </w:r>
      <w:ins w:id="1218" w:author="Unemo Magnus, USÖ Labmed länsklinik" w:date="2016-11-17T18:26:00Z">
        <w:r w:rsidR="00807F60">
          <w:rPr>
            <w:rFonts w:ascii="Times New Roman" w:hAnsi="Times New Roman" w:cs="Times New Roman"/>
            <w:sz w:val="24"/>
            <w:szCs w:val="24"/>
          </w:rPr>
          <w:t xml:space="preserve">to be performed </w:t>
        </w:r>
      </w:ins>
      <w:r w:rsidR="00FE2A24" w:rsidRPr="006F644E">
        <w:rPr>
          <w:rFonts w:ascii="Times New Roman" w:hAnsi="Times New Roman" w:cs="Times New Roman"/>
          <w:sz w:val="24"/>
          <w:szCs w:val="24"/>
        </w:rPr>
        <w:t>for</w:t>
      </w:r>
      <w:r w:rsidR="000E62D0" w:rsidRPr="006F644E">
        <w:rPr>
          <w:rFonts w:ascii="Times New Roman" w:hAnsi="Times New Roman" w:cs="Times New Roman"/>
          <w:sz w:val="24"/>
          <w:szCs w:val="24"/>
        </w:rPr>
        <w:t xml:space="preserve"> the</w:t>
      </w:r>
      <w:r w:rsidR="00FE2A24" w:rsidRPr="006F644E">
        <w:rPr>
          <w:rFonts w:ascii="Times New Roman" w:hAnsi="Times New Roman" w:cs="Times New Roman"/>
          <w:sz w:val="24"/>
          <w:szCs w:val="24"/>
        </w:rPr>
        <w:t xml:space="preserve"> different antimicrobials separately.</w:t>
      </w:r>
      <w:r w:rsidR="000E62D0" w:rsidRPr="006F644E">
        <w:rPr>
          <w:rFonts w:ascii="Times New Roman" w:hAnsi="Times New Roman" w:cs="Times New Roman"/>
          <w:sz w:val="24"/>
          <w:szCs w:val="24"/>
        </w:rPr>
        <w:t xml:space="preserve"> </w:t>
      </w:r>
    </w:p>
    <w:p w14:paraId="48F329DB" w14:textId="5E91CD2B" w:rsidR="00FE2A24" w:rsidRPr="006F644E" w:rsidRDefault="00807F60">
      <w:pPr>
        <w:spacing w:after="0" w:line="480" w:lineRule="auto"/>
        <w:ind w:firstLine="426"/>
        <w:jc w:val="both"/>
        <w:rPr>
          <w:rFonts w:ascii="Times New Roman" w:hAnsi="Times New Roman" w:cs="Times New Roman"/>
          <w:sz w:val="24"/>
          <w:szCs w:val="24"/>
        </w:rPr>
        <w:pPrChange w:id="1219" w:author="Unemo Magnus, USÖ Labmed länsklinik" w:date="2016-11-17T18:27:00Z">
          <w:pPr>
            <w:spacing w:line="480" w:lineRule="auto"/>
            <w:jc w:val="both"/>
          </w:pPr>
        </w:pPrChange>
      </w:pPr>
      <w:ins w:id="1220" w:author="Unemo Magnus, USÖ Labmed länsklinik" w:date="2016-11-17T18:32:00Z">
        <w:r w:rsidRPr="006F644E">
          <w:rPr>
            <w:rFonts w:ascii="Times New Roman" w:hAnsi="Times New Roman" w:cs="Times New Roman"/>
            <w:sz w:val="24"/>
            <w:szCs w:val="24"/>
          </w:rPr>
          <w:t xml:space="preserve">The </w:t>
        </w:r>
        <w:r>
          <w:rPr>
            <w:rFonts w:ascii="Times New Roman" w:hAnsi="Times New Roman" w:cs="Times New Roman"/>
            <w:sz w:val="24"/>
            <w:szCs w:val="24"/>
          </w:rPr>
          <w:t xml:space="preserve">developed rapid </w:t>
        </w:r>
        <w:r w:rsidRPr="006F644E">
          <w:rPr>
            <w:rFonts w:ascii="Times New Roman" w:hAnsi="Times New Roman" w:cs="Times New Roman"/>
            <w:sz w:val="24"/>
            <w:szCs w:val="24"/>
          </w:rPr>
          <w:t>resazurin</w:t>
        </w:r>
        <w:r>
          <w:rPr>
            <w:rFonts w:ascii="Times New Roman" w:hAnsi="Times New Roman" w:cs="Times New Roman"/>
            <w:sz w:val="24"/>
            <w:szCs w:val="24"/>
          </w:rPr>
          <w:t>-based</w:t>
        </w:r>
        <w:r w:rsidRPr="006F644E">
          <w:rPr>
            <w:rFonts w:ascii="Times New Roman" w:hAnsi="Times New Roman" w:cs="Times New Roman"/>
            <w:sz w:val="24"/>
            <w:szCs w:val="24"/>
          </w:rPr>
          <w:t xml:space="preserve"> </w:t>
        </w:r>
        <w:r>
          <w:rPr>
            <w:rFonts w:ascii="Times New Roman" w:hAnsi="Times New Roman" w:cs="Times New Roman"/>
            <w:sz w:val="24"/>
            <w:szCs w:val="24"/>
          </w:rPr>
          <w:t xml:space="preserve">broth microdilution </w:t>
        </w:r>
        <w:r w:rsidRPr="006F644E">
          <w:rPr>
            <w:rFonts w:ascii="Times New Roman" w:hAnsi="Times New Roman" w:cs="Times New Roman"/>
            <w:sz w:val="24"/>
            <w:szCs w:val="24"/>
          </w:rPr>
          <w:t xml:space="preserve">assay </w:t>
        </w:r>
        <w:r>
          <w:rPr>
            <w:rFonts w:ascii="Times New Roman" w:hAnsi="Times New Roman" w:cs="Times New Roman"/>
            <w:sz w:val="24"/>
            <w:szCs w:val="24"/>
          </w:rPr>
          <w:t xml:space="preserve">is </w:t>
        </w:r>
      </w:ins>
      <w:ins w:id="1221" w:author="Unemo Magnus, USÖ Labmed länsklinik" w:date="2016-11-17T18:33:00Z">
        <w:r>
          <w:rPr>
            <w:rFonts w:ascii="Times New Roman" w:hAnsi="Times New Roman" w:cs="Times New Roman"/>
            <w:sz w:val="24"/>
            <w:szCs w:val="24"/>
          </w:rPr>
          <w:t xml:space="preserve">also </w:t>
        </w:r>
      </w:ins>
      <w:ins w:id="1222" w:author="Unemo Magnus, USÖ Labmed länsklinik" w:date="2016-11-17T18:32:00Z">
        <w:r>
          <w:rPr>
            <w:rFonts w:ascii="Times New Roman" w:hAnsi="Times New Roman" w:cs="Times New Roman"/>
            <w:sz w:val="24"/>
            <w:szCs w:val="24"/>
          </w:rPr>
          <w:t>highly objective (avoids</w:t>
        </w:r>
      </w:ins>
      <w:del w:id="1223" w:author="Unemo Magnus, USÖ Labmed länsklinik" w:date="2016-11-17T18:32:00Z">
        <w:r w:rsidR="00C07B67" w:rsidRPr="006F644E" w:rsidDel="00807F60">
          <w:rPr>
            <w:rFonts w:ascii="Times New Roman" w:hAnsi="Times New Roman" w:cs="Times New Roman"/>
            <w:sz w:val="24"/>
            <w:szCs w:val="24"/>
          </w:rPr>
          <w:delText>Avoiding</w:delText>
        </w:r>
      </w:del>
      <w:r w:rsidR="00C07B67" w:rsidRPr="006F644E">
        <w:rPr>
          <w:rFonts w:ascii="Times New Roman" w:hAnsi="Times New Roman" w:cs="Times New Roman"/>
          <w:sz w:val="24"/>
          <w:szCs w:val="24"/>
        </w:rPr>
        <w:t xml:space="preserve"> visual </w:t>
      </w:r>
      <w:ins w:id="1224" w:author="Unemo Magnus, USÖ Labmed länsklinik" w:date="2016-11-17T18:32:00Z">
        <w:r>
          <w:rPr>
            <w:rFonts w:ascii="Times New Roman" w:hAnsi="Times New Roman" w:cs="Times New Roman"/>
            <w:sz w:val="24"/>
            <w:szCs w:val="24"/>
          </w:rPr>
          <w:t xml:space="preserve">subjective </w:t>
        </w:r>
      </w:ins>
      <w:r w:rsidR="00C07B67" w:rsidRPr="006F644E">
        <w:rPr>
          <w:rFonts w:ascii="Times New Roman" w:hAnsi="Times New Roman" w:cs="Times New Roman"/>
          <w:sz w:val="24"/>
          <w:szCs w:val="24"/>
        </w:rPr>
        <w:t>readout</w:t>
      </w:r>
      <w:ins w:id="1225" w:author="Unemo Magnus, USÖ Labmed länsklinik" w:date="2016-11-17T18:33:00Z">
        <w:r>
          <w:rPr>
            <w:rFonts w:ascii="Times New Roman" w:hAnsi="Times New Roman" w:cs="Times New Roman"/>
            <w:sz w:val="24"/>
            <w:szCs w:val="24"/>
          </w:rPr>
          <w:t>)</w:t>
        </w:r>
      </w:ins>
      <w:r w:rsidR="00C07B67" w:rsidRPr="006F644E">
        <w:rPr>
          <w:rFonts w:ascii="Times New Roman" w:hAnsi="Times New Roman" w:cs="Times New Roman"/>
          <w:sz w:val="24"/>
          <w:szCs w:val="24"/>
        </w:rPr>
        <w:t xml:space="preserve"> and employ</w:t>
      </w:r>
      <w:ins w:id="1226" w:author="Unemo Magnus, USÖ Labmed länsklinik" w:date="2016-11-17T18:33:00Z">
        <w:r>
          <w:rPr>
            <w:rFonts w:ascii="Times New Roman" w:hAnsi="Times New Roman" w:cs="Times New Roman"/>
            <w:sz w:val="24"/>
            <w:szCs w:val="24"/>
          </w:rPr>
          <w:t>s</w:t>
        </w:r>
      </w:ins>
      <w:r w:rsidR="00C07B67" w:rsidRPr="006F644E">
        <w:rPr>
          <w:rFonts w:ascii="Times New Roman" w:hAnsi="Times New Roman" w:cs="Times New Roman"/>
          <w:sz w:val="24"/>
          <w:szCs w:val="24"/>
        </w:rPr>
        <w:t xml:space="preserve"> a standardized algorithm </w:t>
      </w:r>
      <w:del w:id="1227" w:author="Unemo Magnus, USÖ Labmed länsklinik" w:date="2016-11-17T18:33:00Z">
        <w:r w:rsidR="00C07B67" w:rsidRPr="006F644E" w:rsidDel="00807F60">
          <w:rPr>
            <w:rFonts w:ascii="Times New Roman" w:hAnsi="Times New Roman" w:cs="Times New Roman"/>
            <w:sz w:val="24"/>
            <w:szCs w:val="24"/>
          </w:rPr>
          <w:delText xml:space="preserve">additionally </w:delText>
        </w:r>
      </w:del>
      <w:r w:rsidR="00C07B67" w:rsidRPr="006F644E">
        <w:rPr>
          <w:rFonts w:ascii="Times New Roman" w:hAnsi="Times New Roman" w:cs="Times New Roman"/>
          <w:sz w:val="24"/>
          <w:szCs w:val="24"/>
        </w:rPr>
        <w:t>reduc</w:t>
      </w:r>
      <w:ins w:id="1228" w:author="Unemo Magnus, USÖ Labmed länsklinik" w:date="2016-11-17T18:33:00Z">
        <w:r>
          <w:rPr>
            <w:rFonts w:ascii="Times New Roman" w:hAnsi="Times New Roman" w:cs="Times New Roman"/>
            <w:sz w:val="24"/>
            <w:szCs w:val="24"/>
          </w:rPr>
          <w:t>ing</w:t>
        </w:r>
      </w:ins>
      <w:del w:id="1229" w:author="Unemo Magnus, USÖ Labmed länsklinik" w:date="2016-11-17T18:33:00Z">
        <w:r w:rsidR="00C07B67" w:rsidRPr="006F644E" w:rsidDel="00807F60">
          <w:rPr>
            <w:rFonts w:ascii="Times New Roman" w:hAnsi="Times New Roman" w:cs="Times New Roman"/>
            <w:sz w:val="24"/>
            <w:szCs w:val="24"/>
          </w:rPr>
          <w:delText>es</w:delText>
        </w:r>
      </w:del>
      <w:r w:rsidR="00C07B67" w:rsidRPr="006F644E">
        <w:rPr>
          <w:rFonts w:ascii="Times New Roman" w:hAnsi="Times New Roman" w:cs="Times New Roman"/>
          <w:sz w:val="24"/>
          <w:szCs w:val="24"/>
        </w:rPr>
        <w:t xml:space="preserve"> operator bias, which can be especially valuable in </w:t>
      </w:r>
      <w:r w:rsidR="000E62D0" w:rsidRPr="006F644E">
        <w:rPr>
          <w:rFonts w:ascii="Times New Roman" w:hAnsi="Times New Roman" w:cs="Times New Roman"/>
          <w:sz w:val="24"/>
          <w:szCs w:val="24"/>
        </w:rPr>
        <w:t>multicentre studies</w:t>
      </w:r>
      <w:r w:rsidR="00C07B67" w:rsidRPr="006F644E">
        <w:rPr>
          <w:rFonts w:ascii="Times New Roman" w:hAnsi="Times New Roman" w:cs="Times New Roman"/>
          <w:sz w:val="24"/>
          <w:szCs w:val="24"/>
        </w:rPr>
        <w:t>.</w:t>
      </w:r>
      <w:r w:rsidR="000B46D8" w:rsidRPr="006F644E">
        <w:rPr>
          <w:rFonts w:ascii="Times New Roman" w:hAnsi="Times New Roman" w:cs="Times New Roman"/>
          <w:sz w:val="24"/>
          <w:szCs w:val="24"/>
        </w:rPr>
        <w:t xml:space="preserve"> </w:t>
      </w:r>
      <w:r w:rsidR="00C07B67" w:rsidRPr="006F644E">
        <w:rPr>
          <w:rFonts w:ascii="Times New Roman" w:hAnsi="Times New Roman" w:cs="Times New Roman"/>
          <w:sz w:val="24"/>
          <w:szCs w:val="24"/>
        </w:rPr>
        <w:t>These properties, and the low price of resazurin</w:t>
      </w:r>
      <w:del w:id="1230" w:author="Unemo Magnus, USÖ Labmed länsklinik" w:date="2016-11-15T15:42:00Z">
        <w:r w:rsidR="00C07B67" w:rsidRPr="006F644E" w:rsidDel="009E4A85">
          <w:rPr>
            <w:rFonts w:ascii="Times New Roman" w:hAnsi="Times New Roman" w:cs="Times New Roman"/>
            <w:sz w:val="24"/>
            <w:szCs w:val="24"/>
          </w:rPr>
          <w:delText xml:space="preserve"> powder</w:delText>
        </w:r>
      </w:del>
      <w:r w:rsidR="00C07B67" w:rsidRPr="006F644E">
        <w:rPr>
          <w:rFonts w:ascii="Times New Roman" w:hAnsi="Times New Roman" w:cs="Times New Roman"/>
          <w:sz w:val="24"/>
          <w:szCs w:val="24"/>
        </w:rPr>
        <w:t>, are especially valuable when s</w:t>
      </w:r>
      <w:r w:rsidR="00CC4705" w:rsidRPr="006F644E">
        <w:rPr>
          <w:rFonts w:ascii="Times New Roman" w:hAnsi="Times New Roman" w:cs="Times New Roman"/>
          <w:sz w:val="24"/>
          <w:szCs w:val="24"/>
        </w:rPr>
        <w:t xml:space="preserve">creening </w:t>
      </w:r>
      <w:r w:rsidR="00C07B67" w:rsidRPr="006F644E">
        <w:rPr>
          <w:rFonts w:ascii="Times New Roman" w:hAnsi="Times New Roman" w:cs="Times New Roman"/>
          <w:sz w:val="24"/>
          <w:szCs w:val="24"/>
        </w:rPr>
        <w:t>large libraries</w:t>
      </w:r>
      <w:r w:rsidR="00DD713F" w:rsidRPr="006F644E">
        <w:rPr>
          <w:rFonts w:ascii="Times New Roman" w:hAnsi="Times New Roman" w:cs="Times New Roman"/>
          <w:sz w:val="24"/>
          <w:szCs w:val="24"/>
        </w:rPr>
        <w:t xml:space="preserve"> of new compounds</w:t>
      </w:r>
      <w:ins w:id="1231" w:author="Unemo Magnus, USÖ Labmed länsklinik" w:date="2016-11-17T18:35:00Z">
        <w:r w:rsidR="00954C68">
          <w:rPr>
            <w:rFonts w:ascii="Times New Roman" w:hAnsi="Times New Roman" w:cs="Times New Roman"/>
            <w:sz w:val="24"/>
            <w:szCs w:val="24"/>
          </w:rPr>
          <w:t>,</w:t>
        </w:r>
      </w:ins>
      <w:r w:rsidR="00DD713F" w:rsidRPr="006F644E">
        <w:rPr>
          <w:rFonts w:ascii="Times New Roman" w:hAnsi="Times New Roman" w:cs="Times New Roman"/>
          <w:sz w:val="24"/>
          <w:szCs w:val="24"/>
        </w:rPr>
        <w:t xml:space="preserve"> </w:t>
      </w:r>
      <w:ins w:id="1232" w:author="Unemo Magnus, USÖ Labmed länsklinik" w:date="2016-11-17T18:35:00Z">
        <w:r w:rsidR="00954C68">
          <w:rPr>
            <w:rFonts w:ascii="Times New Roman" w:hAnsi="Times New Roman" w:cs="Times New Roman"/>
            <w:sz w:val="24"/>
            <w:szCs w:val="24"/>
          </w:rPr>
          <w:t xml:space="preserve">antimicrobials </w:t>
        </w:r>
      </w:ins>
      <w:r w:rsidR="00C07B67" w:rsidRPr="006F644E">
        <w:rPr>
          <w:rFonts w:ascii="Times New Roman" w:hAnsi="Times New Roman" w:cs="Times New Roman"/>
          <w:sz w:val="24"/>
          <w:szCs w:val="24"/>
        </w:rPr>
        <w:t>or antimicrobial combinations. Frequently</w:t>
      </w:r>
      <w:ins w:id="1233" w:author="Unemo Magnus, USÖ Labmed länsklinik" w:date="2016-11-15T15:42:00Z">
        <w:r w:rsidR="009E4A85">
          <w:rPr>
            <w:rFonts w:ascii="Times New Roman" w:hAnsi="Times New Roman" w:cs="Times New Roman"/>
            <w:sz w:val="24"/>
            <w:szCs w:val="24"/>
          </w:rPr>
          <w:t>,</w:t>
        </w:r>
      </w:ins>
      <w:r w:rsidR="00C07B67" w:rsidRPr="006F644E">
        <w:rPr>
          <w:rFonts w:ascii="Times New Roman" w:hAnsi="Times New Roman" w:cs="Times New Roman"/>
          <w:sz w:val="24"/>
          <w:szCs w:val="24"/>
        </w:rPr>
        <w:t xml:space="preserve"> the question</w:t>
      </w:r>
      <w:del w:id="1234" w:author="Unemo Magnus, USÖ Labmed länsklinik" w:date="2016-11-15T15:42:00Z">
        <w:r w:rsidR="00C07B67" w:rsidRPr="006F644E" w:rsidDel="009E4A85">
          <w:rPr>
            <w:rFonts w:ascii="Times New Roman" w:hAnsi="Times New Roman" w:cs="Times New Roman"/>
            <w:sz w:val="24"/>
            <w:szCs w:val="24"/>
          </w:rPr>
          <w:delText>s</w:delText>
        </w:r>
      </w:del>
      <w:r w:rsidR="00C07B67" w:rsidRPr="006F644E">
        <w:rPr>
          <w:rFonts w:ascii="Times New Roman" w:hAnsi="Times New Roman" w:cs="Times New Roman"/>
          <w:sz w:val="24"/>
          <w:szCs w:val="24"/>
        </w:rPr>
        <w:t xml:space="preserve"> that needs to be answered is </w:t>
      </w:r>
      <w:r w:rsidR="00A7720A" w:rsidRPr="006F644E">
        <w:rPr>
          <w:rFonts w:ascii="Times New Roman" w:hAnsi="Times New Roman" w:cs="Times New Roman"/>
          <w:sz w:val="24"/>
          <w:szCs w:val="24"/>
        </w:rPr>
        <w:t>the potency of antimicrobials relative to each other</w:t>
      </w:r>
      <w:r w:rsidR="00C07B67" w:rsidRPr="006F644E">
        <w:rPr>
          <w:rFonts w:ascii="Times New Roman" w:hAnsi="Times New Roman" w:cs="Times New Roman"/>
          <w:sz w:val="24"/>
          <w:szCs w:val="24"/>
        </w:rPr>
        <w:t xml:space="preserve"> </w:t>
      </w:r>
      <w:r w:rsidR="00A7720A" w:rsidRPr="006F644E">
        <w:rPr>
          <w:rFonts w:ascii="Times New Roman" w:hAnsi="Times New Roman" w:cs="Times New Roman"/>
          <w:sz w:val="24"/>
          <w:szCs w:val="24"/>
        </w:rPr>
        <w:t>rather than</w:t>
      </w:r>
      <w:r w:rsidR="00C07B67" w:rsidRPr="006F644E">
        <w:rPr>
          <w:rFonts w:ascii="Times New Roman" w:hAnsi="Times New Roman" w:cs="Times New Roman"/>
          <w:sz w:val="24"/>
          <w:szCs w:val="24"/>
        </w:rPr>
        <w:t xml:space="preserve"> absolute numbers. While </w:t>
      </w:r>
      <w:ins w:id="1235" w:author="Unemo Magnus, USÖ Labmed länsklinik" w:date="2016-11-17T18:35:00Z">
        <w:r w:rsidR="00954C68">
          <w:rPr>
            <w:rFonts w:ascii="Times New Roman" w:hAnsi="Times New Roman" w:cs="Times New Roman"/>
            <w:sz w:val="24"/>
            <w:szCs w:val="24"/>
          </w:rPr>
          <w:t xml:space="preserve">the </w:t>
        </w:r>
      </w:ins>
      <w:ins w:id="1236" w:author="Unemo Magnus, USÖ Labmed länsklinik" w:date="2016-11-17T18:36:00Z">
        <w:r w:rsidR="00954C68">
          <w:rPr>
            <w:rFonts w:ascii="Times New Roman" w:hAnsi="Times New Roman" w:cs="Times New Roman"/>
            <w:sz w:val="24"/>
            <w:szCs w:val="24"/>
          </w:rPr>
          <w:t xml:space="preserve">measured </w:t>
        </w:r>
      </w:ins>
      <w:r w:rsidR="00C07B67" w:rsidRPr="006F644E">
        <w:rPr>
          <w:rFonts w:ascii="Times New Roman" w:hAnsi="Times New Roman" w:cs="Times New Roman"/>
          <w:sz w:val="24"/>
          <w:szCs w:val="24"/>
        </w:rPr>
        <w:t>EC</w:t>
      </w:r>
      <w:r w:rsidR="00BD001F" w:rsidRPr="006F644E">
        <w:rPr>
          <w:rFonts w:ascii="Times New Roman" w:hAnsi="Times New Roman" w:cs="Times New Roman"/>
          <w:sz w:val="24"/>
          <w:szCs w:val="24"/>
          <w:vertAlign w:val="subscript"/>
        </w:rPr>
        <w:t>50</w:t>
      </w:r>
      <w:r w:rsidR="00C07B67" w:rsidRPr="006F644E">
        <w:rPr>
          <w:rFonts w:ascii="Times New Roman" w:hAnsi="Times New Roman" w:cs="Times New Roman"/>
          <w:sz w:val="24"/>
          <w:szCs w:val="24"/>
        </w:rPr>
        <w:t xml:space="preserve"> </w:t>
      </w:r>
      <w:r w:rsidR="00A7720A" w:rsidRPr="006F644E">
        <w:rPr>
          <w:rFonts w:ascii="Times New Roman" w:hAnsi="Times New Roman" w:cs="Times New Roman"/>
          <w:sz w:val="24"/>
          <w:szCs w:val="24"/>
        </w:rPr>
        <w:t xml:space="preserve">values </w:t>
      </w:r>
      <w:del w:id="1237" w:author="Unemo Magnus, USÖ Labmed länsklinik" w:date="2016-11-17T18:36:00Z">
        <w:r w:rsidR="00C07B67" w:rsidRPr="006F644E" w:rsidDel="00954C68">
          <w:rPr>
            <w:rFonts w:ascii="Times New Roman" w:hAnsi="Times New Roman" w:cs="Times New Roman"/>
            <w:sz w:val="24"/>
            <w:szCs w:val="24"/>
          </w:rPr>
          <w:delText xml:space="preserve">are </w:delText>
        </w:r>
      </w:del>
      <w:ins w:id="1238" w:author="Unemo Magnus, USÖ Labmed länsklinik" w:date="2016-11-17T18:36:00Z">
        <w:r w:rsidR="00954C68">
          <w:rPr>
            <w:rFonts w:ascii="Times New Roman" w:hAnsi="Times New Roman" w:cs="Times New Roman"/>
            <w:sz w:val="24"/>
            <w:szCs w:val="24"/>
          </w:rPr>
          <w:t>were</w:t>
        </w:r>
        <w:r w:rsidR="00954C68" w:rsidRPr="006F644E">
          <w:rPr>
            <w:rFonts w:ascii="Times New Roman" w:hAnsi="Times New Roman" w:cs="Times New Roman"/>
            <w:sz w:val="24"/>
            <w:szCs w:val="24"/>
          </w:rPr>
          <w:t xml:space="preserve"> </w:t>
        </w:r>
      </w:ins>
      <w:del w:id="1239" w:author="Unemo Magnus, USÖ Labmed länsklinik" w:date="2016-11-17T18:36:00Z">
        <w:r w:rsidR="00C07B67" w:rsidRPr="006F644E" w:rsidDel="00954C68">
          <w:rPr>
            <w:rFonts w:ascii="Times New Roman" w:hAnsi="Times New Roman" w:cs="Times New Roman"/>
            <w:sz w:val="24"/>
            <w:szCs w:val="24"/>
          </w:rPr>
          <w:delText xml:space="preserve">much </w:delText>
        </w:r>
      </w:del>
      <w:ins w:id="1240" w:author="Unemo Magnus, USÖ Labmed länsklinik" w:date="2016-11-17T18:36:00Z">
        <w:r w:rsidR="00954C68">
          <w:rPr>
            <w:rFonts w:ascii="Times New Roman" w:hAnsi="Times New Roman" w:cs="Times New Roman"/>
            <w:sz w:val="24"/>
            <w:szCs w:val="24"/>
          </w:rPr>
          <w:t>substantially</w:t>
        </w:r>
        <w:r w:rsidR="00954C68" w:rsidRPr="006F644E">
          <w:rPr>
            <w:rFonts w:ascii="Times New Roman" w:hAnsi="Times New Roman" w:cs="Times New Roman"/>
            <w:sz w:val="24"/>
            <w:szCs w:val="24"/>
          </w:rPr>
          <w:t xml:space="preserve"> </w:t>
        </w:r>
      </w:ins>
      <w:r w:rsidR="00C07B67" w:rsidRPr="006F644E">
        <w:rPr>
          <w:rFonts w:ascii="Times New Roman" w:hAnsi="Times New Roman" w:cs="Times New Roman"/>
          <w:sz w:val="24"/>
          <w:szCs w:val="24"/>
        </w:rPr>
        <w:t xml:space="preserve">lower than </w:t>
      </w:r>
      <w:ins w:id="1241" w:author="Unemo Magnus, USÖ Labmed länsklinik" w:date="2016-11-17T18:36:00Z">
        <w:r w:rsidR="00954C68">
          <w:rPr>
            <w:rFonts w:ascii="Times New Roman" w:hAnsi="Times New Roman" w:cs="Times New Roman"/>
            <w:sz w:val="24"/>
            <w:szCs w:val="24"/>
          </w:rPr>
          <w:t xml:space="preserve">the Etest </w:t>
        </w:r>
      </w:ins>
      <w:r w:rsidR="00A7720A" w:rsidRPr="006F644E">
        <w:rPr>
          <w:rFonts w:ascii="Times New Roman" w:hAnsi="Times New Roman" w:cs="Times New Roman"/>
          <w:sz w:val="24"/>
          <w:szCs w:val="24"/>
        </w:rPr>
        <w:t>MIC</w:t>
      </w:r>
      <w:ins w:id="1242" w:author="Unemo Magnus, USÖ Labmed länsklinik" w:date="2016-11-17T18:36:00Z">
        <w:r w:rsidR="00954C68">
          <w:rPr>
            <w:rFonts w:ascii="Times New Roman" w:hAnsi="Times New Roman" w:cs="Times New Roman"/>
            <w:sz w:val="24"/>
            <w:szCs w:val="24"/>
          </w:rPr>
          <w:t>s,</w:t>
        </w:r>
      </w:ins>
      <w:r w:rsidR="00A7720A" w:rsidRPr="006F644E">
        <w:rPr>
          <w:rFonts w:ascii="Times New Roman" w:hAnsi="Times New Roman" w:cs="Times New Roman"/>
          <w:sz w:val="24"/>
          <w:szCs w:val="24"/>
        </w:rPr>
        <w:t xml:space="preserve"> </w:t>
      </w:r>
      <w:del w:id="1243" w:author="Unemo Magnus, USÖ Labmed länsklinik" w:date="2016-11-17T18:36:00Z">
        <w:r w:rsidR="00A7720A" w:rsidRPr="006F644E" w:rsidDel="00954C68">
          <w:rPr>
            <w:rFonts w:ascii="Times New Roman" w:hAnsi="Times New Roman" w:cs="Times New Roman"/>
            <w:sz w:val="24"/>
            <w:szCs w:val="24"/>
          </w:rPr>
          <w:delText xml:space="preserve">values determined with the gold standard methods </w:delText>
        </w:r>
      </w:del>
      <w:r w:rsidR="00A7720A" w:rsidRPr="006F644E">
        <w:rPr>
          <w:rFonts w:ascii="Times New Roman" w:hAnsi="Times New Roman" w:cs="Times New Roman"/>
          <w:sz w:val="24"/>
          <w:szCs w:val="24"/>
        </w:rPr>
        <w:t>they correlate</w:t>
      </w:r>
      <w:ins w:id="1244" w:author="Unemo Magnus, USÖ Labmed länsklinik" w:date="2016-11-17T18:36:00Z">
        <w:r w:rsidR="00954C68">
          <w:rPr>
            <w:rFonts w:ascii="Times New Roman" w:hAnsi="Times New Roman" w:cs="Times New Roman"/>
            <w:sz w:val="24"/>
            <w:szCs w:val="24"/>
          </w:rPr>
          <w:t>d</w:t>
        </w:r>
      </w:ins>
      <w:r w:rsidR="00A7720A" w:rsidRPr="006F644E">
        <w:rPr>
          <w:rFonts w:ascii="Times New Roman" w:hAnsi="Times New Roman" w:cs="Times New Roman"/>
          <w:sz w:val="24"/>
          <w:szCs w:val="24"/>
        </w:rPr>
        <w:t xml:space="preserve"> very</w:t>
      </w:r>
      <w:r w:rsidR="00A23B49" w:rsidRPr="006F644E">
        <w:rPr>
          <w:rFonts w:ascii="Times New Roman" w:hAnsi="Times New Roman" w:cs="Times New Roman"/>
          <w:sz w:val="24"/>
          <w:szCs w:val="24"/>
        </w:rPr>
        <w:t xml:space="preserve"> well</w:t>
      </w:r>
      <w:r w:rsidR="00BD001F" w:rsidRPr="006F644E">
        <w:rPr>
          <w:rFonts w:ascii="Times New Roman" w:hAnsi="Times New Roman" w:cs="Times New Roman"/>
          <w:sz w:val="24"/>
          <w:szCs w:val="24"/>
        </w:rPr>
        <w:t xml:space="preserve"> and </w:t>
      </w:r>
      <w:del w:id="1245" w:author="Unemo Magnus, USÖ Labmed länsklinik" w:date="2016-11-17T18:36:00Z">
        <w:r w:rsidR="00BD001F" w:rsidRPr="006F644E" w:rsidDel="00954C68">
          <w:rPr>
            <w:rFonts w:ascii="Times New Roman" w:hAnsi="Times New Roman" w:cs="Times New Roman"/>
            <w:sz w:val="24"/>
            <w:szCs w:val="24"/>
          </w:rPr>
          <w:delText xml:space="preserve">can </w:delText>
        </w:r>
      </w:del>
      <w:ins w:id="1246" w:author="Unemo Magnus, USÖ Labmed länsklinik" w:date="2016-11-17T18:36:00Z">
        <w:r w:rsidR="00954C68">
          <w:rPr>
            <w:rFonts w:ascii="Times New Roman" w:hAnsi="Times New Roman" w:cs="Times New Roman"/>
            <w:sz w:val="24"/>
            <w:szCs w:val="24"/>
          </w:rPr>
          <w:t>could</w:t>
        </w:r>
        <w:r w:rsidR="00954C68" w:rsidRPr="006F644E">
          <w:rPr>
            <w:rFonts w:ascii="Times New Roman" w:hAnsi="Times New Roman" w:cs="Times New Roman"/>
            <w:sz w:val="24"/>
            <w:szCs w:val="24"/>
          </w:rPr>
          <w:t xml:space="preserve"> </w:t>
        </w:r>
      </w:ins>
      <w:r w:rsidR="00BD001F" w:rsidRPr="006F644E">
        <w:rPr>
          <w:rFonts w:ascii="Times New Roman" w:hAnsi="Times New Roman" w:cs="Times New Roman"/>
          <w:sz w:val="24"/>
          <w:szCs w:val="24"/>
        </w:rPr>
        <w:t>be linearly transformed into one another</w:t>
      </w:r>
      <w:r w:rsidR="00D11E58" w:rsidRPr="006F644E">
        <w:rPr>
          <w:rFonts w:ascii="Times New Roman" w:hAnsi="Times New Roman" w:cs="Times New Roman"/>
          <w:sz w:val="24"/>
          <w:szCs w:val="24"/>
        </w:rPr>
        <w:t>.</w:t>
      </w:r>
      <w:r w:rsidR="001B15B4" w:rsidRPr="006F644E">
        <w:rPr>
          <w:rFonts w:ascii="Times New Roman" w:hAnsi="Times New Roman" w:cs="Times New Roman"/>
          <w:sz w:val="24"/>
          <w:szCs w:val="24"/>
        </w:rPr>
        <w:t xml:space="preserve"> </w:t>
      </w:r>
      <w:del w:id="1247" w:author="Unemo Magnus, USÖ Labmed länsklinik" w:date="2016-11-17T18:37:00Z">
        <w:r w:rsidR="000E62D0" w:rsidRPr="006F644E" w:rsidDel="00954C68">
          <w:rPr>
            <w:rFonts w:ascii="Times New Roman" w:hAnsi="Times New Roman" w:cs="Times New Roman"/>
            <w:sz w:val="24"/>
            <w:szCs w:val="24"/>
          </w:rPr>
          <w:delText>Nevertheless the essential agreement with Etest was poor</w:delText>
        </w:r>
        <w:r w:rsidR="0042419C" w:rsidRPr="006F644E" w:rsidDel="00954C68">
          <w:rPr>
            <w:rFonts w:ascii="Times New Roman" w:hAnsi="Times New Roman" w:cs="Times New Roman"/>
            <w:sz w:val="24"/>
            <w:szCs w:val="24"/>
          </w:rPr>
          <w:delText xml:space="preserve"> and the </w:delText>
        </w:r>
      </w:del>
      <w:del w:id="1248" w:author="Unemo Magnus, USÖ Labmed länsklinik" w:date="2016-11-17T12:50:00Z">
        <w:r w:rsidR="0042419C" w:rsidRPr="006F644E" w:rsidDel="00B6403F">
          <w:rPr>
            <w:rFonts w:ascii="Times New Roman" w:hAnsi="Times New Roman" w:cs="Times New Roman"/>
            <w:sz w:val="24"/>
            <w:szCs w:val="24"/>
          </w:rPr>
          <w:delText>confidence interval</w:delText>
        </w:r>
      </w:del>
      <w:del w:id="1249" w:author="Unemo Magnus, USÖ Labmed länsklinik" w:date="2016-11-17T18:37:00Z">
        <w:r w:rsidR="0042419C" w:rsidRPr="006F644E" w:rsidDel="00954C68">
          <w:rPr>
            <w:rFonts w:ascii="Times New Roman" w:hAnsi="Times New Roman" w:cs="Times New Roman"/>
            <w:sz w:val="24"/>
            <w:szCs w:val="24"/>
          </w:rPr>
          <w:delText xml:space="preserve"> of the dose</w:delText>
        </w:r>
      </w:del>
      <w:del w:id="1250" w:author="Unemo Magnus, USÖ Labmed länsklinik" w:date="2016-11-17T15:36:00Z">
        <w:r w:rsidR="0042419C" w:rsidRPr="006F644E" w:rsidDel="009D6496">
          <w:rPr>
            <w:rFonts w:ascii="Times New Roman" w:hAnsi="Times New Roman" w:cs="Times New Roman"/>
            <w:sz w:val="24"/>
            <w:szCs w:val="24"/>
          </w:rPr>
          <w:delText xml:space="preserve"> </w:delText>
        </w:r>
      </w:del>
      <w:del w:id="1251" w:author="Unemo Magnus, USÖ Labmed länsklinik" w:date="2016-11-17T18:37:00Z">
        <w:r w:rsidR="0042419C" w:rsidRPr="006F644E" w:rsidDel="00954C68">
          <w:rPr>
            <w:rFonts w:ascii="Times New Roman" w:hAnsi="Times New Roman" w:cs="Times New Roman"/>
            <w:sz w:val="24"/>
            <w:szCs w:val="24"/>
          </w:rPr>
          <w:delText>response curves very large in some cases</w:delText>
        </w:r>
        <w:r w:rsidR="000E62D0" w:rsidRPr="006F644E" w:rsidDel="00954C68">
          <w:rPr>
            <w:rFonts w:ascii="Times New Roman" w:hAnsi="Times New Roman" w:cs="Times New Roman"/>
            <w:sz w:val="24"/>
            <w:szCs w:val="24"/>
          </w:rPr>
          <w:delText xml:space="preserve">. </w:delText>
        </w:r>
      </w:del>
      <w:r w:rsidR="0042419C" w:rsidRPr="006F644E">
        <w:rPr>
          <w:rFonts w:ascii="Times New Roman" w:hAnsi="Times New Roman" w:cs="Times New Roman"/>
          <w:sz w:val="24"/>
          <w:szCs w:val="24"/>
        </w:rPr>
        <w:t>The four parameter dose-response model might not optimally capture the antimicrobial effect and dose</w:t>
      </w:r>
      <w:ins w:id="1252" w:author="Unemo Magnus, USÖ Labmed länsklinik" w:date="2016-11-17T15:36:00Z">
        <w:r w:rsidR="009D6496">
          <w:rPr>
            <w:rFonts w:ascii="Times New Roman" w:hAnsi="Times New Roman" w:cs="Times New Roman"/>
            <w:sz w:val="24"/>
            <w:szCs w:val="24"/>
          </w:rPr>
          <w:t>-</w:t>
        </w:r>
      </w:ins>
      <w:del w:id="1253" w:author="Unemo Magnus, USÖ Labmed länsklinik" w:date="2016-11-17T15:36:00Z">
        <w:r w:rsidR="0042419C" w:rsidRPr="006F644E" w:rsidDel="009D6496">
          <w:rPr>
            <w:rFonts w:ascii="Times New Roman" w:hAnsi="Times New Roman" w:cs="Times New Roman"/>
            <w:sz w:val="24"/>
            <w:szCs w:val="24"/>
          </w:rPr>
          <w:delText xml:space="preserve"> </w:delText>
        </w:r>
      </w:del>
      <w:r w:rsidR="0042419C" w:rsidRPr="006F644E">
        <w:rPr>
          <w:rFonts w:ascii="Times New Roman" w:hAnsi="Times New Roman" w:cs="Times New Roman"/>
          <w:sz w:val="24"/>
          <w:szCs w:val="24"/>
        </w:rPr>
        <w:t>response curves with multiple inflection points have been described</w:t>
      </w:r>
      <w:ins w:id="1254" w:author="Unemo Magnus, USÖ Labmed länsklinik" w:date="2016-11-14T18:37:00Z">
        <w:r w:rsidR="00AA77CE">
          <w:rPr>
            <w:rFonts w:ascii="Times New Roman" w:hAnsi="Times New Roman" w:cs="Times New Roman"/>
            <w:sz w:val="24"/>
            <w:szCs w:val="24"/>
          </w:rPr>
          <w:t>.</w:t>
        </w:r>
      </w:ins>
      <w:r w:rsidR="0042419C" w:rsidRPr="006F644E">
        <w:rPr>
          <w:rFonts w:ascii="Times New Roman" w:hAnsi="Times New Roman" w:cs="Times New Roman"/>
          <w:sz w:val="24"/>
          <w:szCs w:val="24"/>
        </w:rPr>
        <w:fldChar w:fldCharType="begin"/>
      </w:r>
      <w:r w:rsidR="00377FDC" w:rsidRPr="006F644E">
        <w:rPr>
          <w:rFonts w:ascii="Times New Roman" w:hAnsi="Times New Roman" w:cs="Times New Roman"/>
          <w:sz w:val="24"/>
          <w:szCs w:val="24"/>
        </w:rPr>
        <w:instrText xml:space="preserve"> ADDIN ZOTERO_ITEM CSL_CITATION {"citationID":"1iplc35g25","properties":{"formattedCitation":"{\\rtf \\super 16,33\\nosupersub{}}","plainCitation":"16,33"},"citationItems":[{"id":250,"uris":["http://zotero.org/users/1321783/items/ETF2UWTJ"],"uri":["http://zotero.org/users/1321783/items/ETF2UWTJ"],"itemData":{"id":250,"type":"article-journal","title":"An automated fitting procedure and software for dose-response curves with multiphasic features","container-title":"Scientific Reports","page":"14701","volume":"5","note":"00000","journalAbbreviation":"Scientific Reports","author":[{"family":"Di Veroli","given":"Giovanni Y."},{"family":"Fornari","given":"Chiara"},{"family":"Goldlust","given":"Ian"},{"family":"Mills","given":"Graham"},{"family":"Koh","given":"Siang Boon"},{"family":"Bramhall","given":"Jo L"},{"family":"Richards","given":"Frances M."},{"family":"Jodrell","given":"Duncan I."}],"issued":{"date-parts":[["2015",10,1]]}},"label":"page"},{"id":240,"uris":["http://zotero.org/users/1321783/items/XFR8KWBI"],"uri":["http://zotero.org/users/1321783/items/XFR8KWBI"],"itemData":{"id":240,"type":"article-journal","title":"Time-kill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L."}],"issued":{"date-parts":[["2015",10,6]]}},"label":"page"}],"schema":"https://github.com/citation-style-language/schema/raw/master/csl-citation.json"} </w:instrText>
      </w:r>
      <w:r w:rsidR="0042419C" w:rsidRPr="006F644E">
        <w:rPr>
          <w:rFonts w:ascii="Times New Roman" w:hAnsi="Times New Roman" w:cs="Times New Roman"/>
          <w:sz w:val="24"/>
          <w:szCs w:val="24"/>
        </w:rPr>
        <w:fldChar w:fldCharType="separate"/>
      </w:r>
      <w:r w:rsidR="00377FDC" w:rsidRPr="006F644E">
        <w:rPr>
          <w:rFonts w:ascii="Times New Roman" w:hAnsi="Times New Roman" w:cs="Times New Roman"/>
          <w:sz w:val="24"/>
          <w:szCs w:val="24"/>
          <w:vertAlign w:val="superscript"/>
        </w:rPr>
        <w:t>16,33</w:t>
      </w:r>
      <w:r w:rsidR="0042419C" w:rsidRPr="006F644E">
        <w:rPr>
          <w:rFonts w:ascii="Times New Roman" w:hAnsi="Times New Roman" w:cs="Times New Roman"/>
          <w:sz w:val="24"/>
          <w:szCs w:val="24"/>
        </w:rPr>
        <w:fldChar w:fldCharType="end"/>
      </w:r>
      <w:del w:id="1255" w:author="Unemo Magnus, USÖ Labmed länsklinik" w:date="2016-11-14T18:37:00Z">
        <w:r w:rsidR="0042419C" w:rsidRPr="006F644E" w:rsidDel="00AA77CE">
          <w:rPr>
            <w:rFonts w:ascii="Times New Roman" w:hAnsi="Times New Roman" w:cs="Times New Roman"/>
            <w:sz w:val="24"/>
            <w:szCs w:val="24"/>
          </w:rPr>
          <w:delText>.</w:delText>
        </w:r>
      </w:del>
    </w:p>
    <w:p w14:paraId="203C234F" w14:textId="5A032373" w:rsidR="00310B24" w:rsidRPr="006F644E" w:rsidRDefault="00310B24">
      <w:pPr>
        <w:spacing w:after="0" w:line="480" w:lineRule="auto"/>
        <w:ind w:firstLine="426"/>
        <w:jc w:val="both"/>
        <w:rPr>
          <w:rFonts w:ascii="Times New Roman" w:hAnsi="Times New Roman" w:cs="Times New Roman"/>
          <w:sz w:val="24"/>
          <w:szCs w:val="24"/>
        </w:rPr>
        <w:pPrChange w:id="1256" w:author="Unemo Magnus, USÖ Labmed länsklinik" w:date="2016-11-14T18:37:00Z">
          <w:pPr>
            <w:spacing w:line="480" w:lineRule="auto"/>
            <w:jc w:val="both"/>
          </w:pPr>
        </w:pPrChange>
      </w:pPr>
      <w:r w:rsidRPr="006F644E">
        <w:rPr>
          <w:rFonts w:ascii="Times New Roman" w:hAnsi="Times New Roman" w:cs="Times New Roman"/>
          <w:sz w:val="24"/>
          <w:szCs w:val="24"/>
        </w:rPr>
        <w:t>The EC</w:t>
      </w:r>
      <w:r w:rsidRPr="006F644E">
        <w:rPr>
          <w:rFonts w:ascii="Times New Roman" w:hAnsi="Times New Roman" w:cs="Times New Roman"/>
          <w:sz w:val="24"/>
          <w:szCs w:val="24"/>
          <w:vertAlign w:val="subscript"/>
        </w:rPr>
        <w:t>50</w:t>
      </w:r>
      <w:r w:rsidRPr="006F644E">
        <w:rPr>
          <w:rFonts w:ascii="Times New Roman" w:hAnsi="Times New Roman" w:cs="Times New Roman"/>
          <w:sz w:val="24"/>
          <w:szCs w:val="24"/>
        </w:rPr>
        <w:t xml:space="preserve"> and the </w:t>
      </w:r>
      <w:del w:id="1257" w:author="Unemo Magnus, USÖ Labmed länsklinik" w:date="2016-11-15T15:07:00Z">
        <w:r w:rsidRPr="006F644E" w:rsidDel="00AF166B">
          <w:rPr>
            <w:rFonts w:ascii="Times New Roman" w:hAnsi="Times New Roman" w:cs="Times New Roman"/>
            <w:sz w:val="24"/>
            <w:szCs w:val="24"/>
          </w:rPr>
          <w:delText xml:space="preserve">hill </w:delText>
        </w:r>
      </w:del>
      <w:ins w:id="1258" w:author="Unemo Magnus, USÖ Labmed länsklinik" w:date="2016-11-15T15:07:00Z">
        <w:r w:rsidR="00AF166B">
          <w:rPr>
            <w:rFonts w:ascii="Times New Roman" w:hAnsi="Times New Roman" w:cs="Times New Roman"/>
            <w:sz w:val="24"/>
            <w:szCs w:val="24"/>
          </w:rPr>
          <w:t>H</w:t>
        </w:r>
        <w:r w:rsidR="00AF166B" w:rsidRPr="006F644E">
          <w:rPr>
            <w:rFonts w:ascii="Times New Roman" w:hAnsi="Times New Roman" w:cs="Times New Roman"/>
            <w:sz w:val="24"/>
            <w:szCs w:val="24"/>
          </w:rPr>
          <w:t xml:space="preserve">ill </w:t>
        </w:r>
      </w:ins>
      <w:r w:rsidRPr="006F644E">
        <w:rPr>
          <w:rFonts w:ascii="Times New Roman" w:hAnsi="Times New Roman" w:cs="Times New Roman"/>
          <w:sz w:val="24"/>
          <w:szCs w:val="24"/>
        </w:rPr>
        <w:t xml:space="preserve">coefficient were the two parameters that differed between the antimicrobials. The </w:t>
      </w:r>
      <w:del w:id="1259" w:author="Unemo Magnus, USÖ Labmed länsklinik" w:date="2016-11-15T15:07:00Z">
        <w:r w:rsidRPr="006F644E" w:rsidDel="00AF166B">
          <w:rPr>
            <w:rFonts w:ascii="Times New Roman" w:hAnsi="Times New Roman" w:cs="Times New Roman"/>
            <w:sz w:val="24"/>
            <w:szCs w:val="24"/>
          </w:rPr>
          <w:delText xml:space="preserve">hill </w:delText>
        </w:r>
      </w:del>
      <w:ins w:id="1260" w:author="Unemo Magnus, USÖ Labmed länsklinik" w:date="2016-11-15T15:07:00Z">
        <w:r w:rsidR="00AF166B">
          <w:rPr>
            <w:rFonts w:ascii="Times New Roman" w:hAnsi="Times New Roman" w:cs="Times New Roman"/>
            <w:sz w:val="24"/>
            <w:szCs w:val="24"/>
          </w:rPr>
          <w:t>H</w:t>
        </w:r>
        <w:r w:rsidR="00AF166B" w:rsidRPr="006F644E">
          <w:rPr>
            <w:rFonts w:ascii="Times New Roman" w:hAnsi="Times New Roman" w:cs="Times New Roman"/>
            <w:sz w:val="24"/>
            <w:szCs w:val="24"/>
          </w:rPr>
          <w:t xml:space="preserve">ill </w:t>
        </w:r>
      </w:ins>
      <w:r w:rsidRPr="006F644E">
        <w:rPr>
          <w:rFonts w:ascii="Times New Roman" w:hAnsi="Times New Roman" w:cs="Times New Roman"/>
          <w:sz w:val="24"/>
          <w:szCs w:val="24"/>
        </w:rPr>
        <w:t>coefficient can potentially provide information about the pharmacodynamic</w:t>
      </w:r>
      <w:del w:id="1261" w:author="Unemo Magnus, USÖ Labmed länsklinik" w:date="2016-11-17T18:41:00Z">
        <w:r w:rsidRPr="006F644E" w:rsidDel="00E33509">
          <w:rPr>
            <w:rFonts w:ascii="Times New Roman" w:hAnsi="Times New Roman" w:cs="Times New Roman"/>
            <w:sz w:val="24"/>
            <w:szCs w:val="24"/>
          </w:rPr>
          <w:delText>s</w:delText>
        </w:r>
      </w:del>
      <w:r w:rsidRPr="006F644E">
        <w:rPr>
          <w:rFonts w:ascii="Times New Roman" w:hAnsi="Times New Roman" w:cs="Times New Roman"/>
          <w:sz w:val="24"/>
          <w:szCs w:val="24"/>
        </w:rPr>
        <w:t xml:space="preserve"> properties of an antimicrobial and has been used in modelling studies of single and dual antimicrobial effects</w:t>
      </w:r>
      <w:ins w:id="1262" w:author="Unemo Magnus, USÖ Labmed länsklinik" w:date="2016-11-14T18:37:00Z">
        <w:r w:rsidR="00AA77CE">
          <w:rPr>
            <w:rFonts w:ascii="Times New Roman" w:hAnsi="Times New Roman" w:cs="Times New Roman"/>
            <w:sz w:val="24"/>
            <w:szCs w:val="24"/>
          </w:rPr>
          <w:t>.</w:t>
        </w:r>
      </w:ins>
      <w:r w:rsidR="0042419C" w:rsidRPr="006F644E">
        <w:rPr>
          <w:rFonts w:ascii="Times New Roman" w:hAnsi="Times New Roman" w:cs="Times New Roman"/>
          <w:sz w:val="24"/>
          <w:szCs w:val="24"/>
        </w:rPr>
        <w:fldChar w:fldCharType="begin"/>
      </w:r>
      <w:r w:rsidR="00377FDC" w:rsidRPr="006F644E">
        <w:rPr>
          <w:rFonts w:ascii="Times New Roman" w:hAnsi="Times New Roman" w:cs="Times New Roman"/>
          <w:sz w:val="24"/>
          <w:szCs w:val="24"/>
        </w:rPr>
        <w:instrText xml:space="preserve"> ADDIN ZOTERO_ITEM CSL_CITATION {"citationID":"bh6yzCiW","properties":{"formattedCitation":"{\\rtf \\super 15,16,34\\uc0\\u8211{}36\\nosupersub{}}","plainCitation":"15,16,34–36"},"citationItems":[{"id":231,"uris":["http://zotero.org/users/1321783/items/FWFC33G6"],"uri":["http://zotero.org/users/1321783/items/FWFC33G6"],"itemData":{"id":231,"type":"article-journal","title":"Pharmacodynamic functions: a multiparameter approach to the design of antibiotic treatment regimens","container-title":"Antimicrobial Agents and Chemotherapy","page":"3670-3676","volume":"48","issue":"10","source":"PubMed","abstract":"There is a complex quantitative relationship between the concentrations of antibiotics and the growth and death rates of bacteria. Despite this complexity, in most cases only a single pharmacodynamic parameter, the MIC of the drug, is employed for the rational development of antibiotic treatment regimens. In this report, we use a mathematical model based on a Hill function-which we call the pharmacodynamic function and which is related to previously published E(max) models-to describe the relationship between the bacterial net growth rates and the concentrations of antibiotics of five different classes: ampicillin, ciprofloxacin, tetracycline, streptomycin, and rifampin. Using Escherichia coli O18:K1:H7, we illustrate how precise estimates of the four parameters of the pharmacodynamic function can be obtained from in vitro time-kill data. We show that, in addition to their respective MICs, these antibiotics differ in the values of the other pharmacodynamic parameters. Using a computer simulation of antibiotic treatment in vivo, we demonstrate that, as a consequence of differences in pharmacodynamic parameters, such as the steepness of the Hill function and the minimum bacterial net growth rate attained at high antibiotic concentrations, there can be profound differences in the microbiological efficacy of antibiotics with identical MICs. We discuss the clinical implications and limitations of these results.","DOI":"10.1128/AAC.48.10.3670-3676.2004","ISSN":"0066-4804","note":"00114 \nPMID: 15388418\nPMCID: PMC521919","shortTitle":"Pharmacodynamic functions","journalAbbreviation":"Antimicrob. Agents Chemother.","language":"eng","author":[{"family":"Regoes","given":"Roland R."},{"family":"Wiuff","given":"Camilla"},{"family":"Zappala","given":"Renata M."},{"family":"Garner","given":"Kim N."},{"family":"Baquero","given":"Fernando"},{"family":"Levin","given":"Bruce R."}],"issued":{"date-parts":[["2004",10]]},"PMID":"15388418","PMCID":"PMC521919"},"label":"page"},{"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instrText>
      </w:r>
      <w:r w:rsidR="00377FDC" w:rsidRPr="006F644E">
        <w:rPr>
          <w:rFonts w:ascii="Cambria Math" w:hAnsi="Cambria Math" w:cs="Cambria Math"/>
          <w:sz w:val="24"/>
          <w:szCs w:val="24"/>
        </w:rPr>
        <w:instrText>ﬄ</w:instrText>
      </w:r>
      <w:r w:rsidR="00377FDC" w:rsidRPr="006F644E">
        <w:rPr>
          <w:rFonts w:ascii="Times New Roman" w:hAnsi="Times New Roman" w:cs="Times New Roman"/>
          <w:sz w:val="24"/>
          <w:szCs w:val="24"/>
        </w:rPr>
        <w: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instrText>
      </w:r>
      <w:r w:rsidR="00377FDC" w:rsidRPr="006F644E">
        <w:rPr>
          <w:rFonts w:ascii="Cambria Math" w:hAnsi="Cambria Math" w:cs="Cambria Math"/>
          <w:sz w:val="24"/>
          <w:szCs w:val="24"/>
        </w:rPr>
        <w:instrText>ﬄ</w:instrText>
      </w:r>
      <w:r w:rsidR="00377FDC" w:rsidRPr="006F644E">
        <w:rPr>
          <w:rFonts w:ascii="Times New Roman" w:hAnsi="Times New Roman" w:cs="Times New Roman"/>
          <w:sz w:val="24"/>
          <w:szCs w:val="24"/>
        </w:rPr>
        <w: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L."}],"issued":{"date-parts":[["2015",10,6]]}},"label":"page"},{"id":149,"uris":["http://zotero.org/users/1321783/items/STNGUNJK"],"uri":["http://zotero.org/users/1321783/items/STNGUNJK"],"itemData":{"id":149,"type":"article-journal","title":"Analysis of drug combinations: current methodological landscape","container-title":"Pharmacology Research &amp; Perspectives","volume":"3","issue":"3","source":"PubMed Central","abstract":"Combination therapies exploit the chances for better efficacy, decreased toxicity, and reduced development of drug resistance and owing to these advantages, have become a standard for the treatment of several diseases and continue to represent a promising approach in indications of unmet medical need. In this context, studying the effects of a combination of drugs in order to provide evidence of a significant superiority compared to the single agents is of particular interest. Research in this field has resulted in a large number of papers and revealed several issues. Here, we propose an overview of the current methodological landscape concerning the study of combination effects. First, we aim to provide the minimal set of mathematical and pharmacological concepts necessary to understand the most commonly used approaches, divided into effect-based approaches and dose–effect-based approaches, and introduced in light of their respective practical advantages and limitations. Then, we discuss six main common methodological issues that scientists have to face at each step of the development of new combination therapies. In particular, in the absence of a reference methodology suitable for all biomedical situations, the analysis of drug combinations should benefit from a collective, appropriate, and rigorous application of the concepts and methods reviewed here.","URL":"http://www.ncbi.nlm.nih.gov/pmc/articles/PMC4492765/","DOI":"10.1002/prp2.149","ISSN":"2052-1707","note":"00000 \nPMID: 26171228\nPMCID: PMC4492765","shortTitle":"Analysis of drug combinations","journalAbbreviation":"Pharmacol Res Perspect","author":[{"family":"Foucquier","given":"Julie"},{"family":"Guedj","given":"Mickael"}],"issued":{"date-parts":[["2015",6]]},"accessed":{"date-parts":[["2015",11,17]]},"PMID":"26171228","PMCID":"PMC4492765"},"label":"page"},{"id":514,"uris":["http://zotero.org/users/1321783/items/ENHK2Q5F"],"uri":["http://zotero.org/users/1321783/items/ENHK2Q5F"],"itemData":{"id":514,"type":"article-journal","title":"Combination Effects of Antimicrobial Peptides","container-title":"Antimicrobial Agents and Chemotherapy","page":"1717-1724","volume":"60","issue":"3","source":"PubMed Central","abstract":"Antimicrobial peptides (AMPs) are ancient and conserved across the tree of life. Their efficacy over evolutionary time has been largely attributed to their mechanisms of killing. Yet, the understanding of their pharmacodynamics both in vivo and in vitro is very limited. This is, however, crucial for applications of AMPs as drugs and also informs the understanding of the action of AMPs in natural immune systems. Here, we selected six different AMPs from different organisms to test their individual and combined effects in vitro. We analyzed their pharmacodynamics based on the Hill function and evaluated the interaction of combinations of two and three AMPs. Interactions of AMPs in our study were mostly synergistic, and three-AMP combinations displayed stronger synergism than two-AMP combinations. This suggests synergism to be a common phenomenon in AMP interaction. Additionally, AMPs displayed a sharp increase in killing within a narrow dose range, contrasting with those of antibiotics. We suggest that our results could lead a way toward better evaluation of AMP application in practice and shed some light on the evolutionary consequences of antimicrobial peptide interactions within the immune system of organisms.","DOI":"10.1128/AAC.02434-15","ISSN":"0066-4804","note":"PMID: 26729502\nPMCID: PMC4775937","journalAbbreviation":"Antimicrob Agents Chemother","author":[{"family":"Yu","given":"Guozhi"},{"family":"Baeder","given":"Desiree Y."},{"family":"Regoes","given":"Roland R."},{"family":"Rolff","given":"Jens"}],"issued":{"date-parts":[["2016",2,26]]},"PMID":"26729502","PMCID":"PMC4775937"},"label":"page"}],"schema":"https://github.com/citation-style-language/schema/raw/master/csl-citation.json"} </w:instrText>
      </w:r>
      <w:r w:rsidR="0042419C" w:rsidRPr="006F644E">
        <w:rPr>
          <w:rFonts w:ascii="Times New Roman" w:hAnsi="Times New Roman" w:cs="Times New Roman"/>
          <w:sz w:val="24"/>
          <w:szCs w:val="24"/>
        </w:rPr>
        <w:fldChar w:fldCharType="separate"/>
      </w:r>
      <w:r w:rsidR="00377FDC" w:rsidRPr="006F644E">
        <w:rPr>
          <w:rFonts w:ascii="Times New Roman" w:hAnsi="Times New Roman" w:cs="Times New Roman"/>
          <w:sz w:val="24"/>
          <w:szCs w:val="24"/>
          <w:vertAlign w:val="superscript"/>
        </w:rPr>
        <w:t>15,16,34–36</w:t>
      </w:r>
      <w:r w:rsidR="0042419C" w:rsidRPr="006F644E">
        <w:rPr>
          <w:rFonts w:ascii="Times New Roman" w:hAnsi="Times New Roman" w:cs="Times New Roman"/>
          <w:sz w:val="24"/>
          <w:szCs w:val="24"/>
        </w:rPr>
        <w:fldChar w:fldCharType="end"/>
      </w:r>
      <w:del w:id="1263" w:author="Unemo Magnus, USÖ Labmed länsklinik" w:date="2016-11-14T18:37:00Z">
        <w:r w:rsidRPr="006F644E" w:rsidDel="00AA77CE">
          <w:rPr>
            <w:rFonts w:ascii="Times New Roman" w:hAnsi="Times New Roman" w:cs="Times New Roman"/>
            <w:sz w:val="24"/>
            <w:szCs w:val="24"/>
          </w:rPr>
          <w:delText>.</w:delText>
        </w:r>
      </w:del>
      <w:r w:rsidRPr="006F644E">
        <w:rPr>
          <w:rFonts w:ascii="Times New Roman" w:hAnsi="Times New Roman" w:cs="Times New Roman"/>
          <w:sz w:val="24"/>
          <w:szCs w:val="24"/>
        </w:rPr>
        <w:t xml:space="preserve"> However</w:t>
      </w:r>
      <w:ins w:id="1264" w:author="Unemo Magnus, USÖ Labmed länsklinik" w:date="2016-11-17T18:41:00Z">
        <w:r w:rsidR="00E33509">
          <w:rPr>
            <w:rFonts w:ascii="Times New Roman" w:hAnsi="Times New Roman" w:cs="Times New Roman"/>
            <w:sz w:val="24"/>
            <w:szCs w:val="24"/>
          </w:rPr>
          <w:t>,</w:t>
        </w:r>
      </w:ins>
      <w:r w:rsidRPr="006F644E">
        <w:rPr>
          <w:rFonts w:ascii="Times New Roman" w:hAnsi="Times New Roman" w:cs="Times New Roman"/>
          <w:sz w:val="24"/>
          <w:szCs w:val="24"/>
        </w:rPr>
        <w:t xml:space="preserve"> the interpretation and significance of </w:t>
      </w:r>
      <w:r w:rsidRPr="006F644E">
        <w:rPr>
          <w:rFonts w:ascii="Times New Roman" w:hAnsi="Times New Roman" w:cs="Times New Roman"/>
          <w:sz w:val="24"/>
          <w:szCs w:val="24"/>
        </w:rPr>
        <w:lastRenderedPageBreak/>
        <w:t xml:space="preserve">the </w:t>
      </w:r>
      <w:del w:id="1265" w:author="Unemo Magnus, USÖ Labmed länsklinik" w:date="2016-11-15T15:07:00Z">
        <w:r w:rsidRPr="006F644E" w:rsidDel="00AF166B">
          <w:rPr>
            <w:rFonts w:ascii="Times New Roman" w:hAnsi="Times New Roman" w:cs="Times New Roman"/>
            <w:sz w:val="24"/>
            <w:szCs w:val="24"/>
          </w:rPr>
          <w:delText xml:space="preserve">hill </w:delText>
        </w:r>
      </w:del>
      <w:ins w:id="1266" w:author="Unemo Magnus, USÖ Labmed länsklinik" w:date="2016-11-15T15:07:00Z">
        <w:r w:rsidR="00AF166B">
          <w:rPr>
            <w:rFonts w:ascii="Times New Roman" w:hAnsi="Times New Roman" w:cs="Times New Roman"/>
            <w:sz w:val="24"/>
            <w:szCs w:val="24"/>
          </w:rPr>
          <w:t>H</w:t>
        </w:r>
        <w:r w:rsidR="00AF166B" w:rsidRPr="006F644E">
          <w:rPr>
            <w:rFonts w:ascii="Times New Roman" w:hAnsi="Times New Roman" w:cs="Times New Roman"/>
            <w:sz w:val="24"/>
            <w:szCs w:val="24"/>
          </w:rPr>
          <w:t xml:space="preserve">ill </w:t>
        </w:r>
      </w:ins>
      <w:r w:rsidRPr="006F644E">
        <w:rPr>
          <w:rFonts w:ascii="Times New Roman" w:hAnsi="Times New Roman" w:cs="Times New Roman"/>
          <w:sz w:val="24"/>
          <w:szCs w:val="24"/>
        </w:rPr>
        <w:t xml:space="preserve">slope has been unclear in previous studies and laborious colony counting limited these studies to few strains (1-8 strains). </w:t>
      </w:r>
      <w:commentRangeStart w:id="1267"/>
      <w:r w:rsidRPr="00AD378B">
        <w:rPr>
          <w:rFonts w:ascii="Times New Roman" w:hAnsi="Times New Roman" w:cs="Times New Roman"/>
          <w:sz w:val="24"/>
          <w:szCs w:val="24"/>
        </w:rPr>
        <w:t xml:space="preserve">Theoretically a steep Hill slope indicates that small increases in antimicrobial concentrations </w:t>
      </w:r>
      <w:del w:id="1268" w:author="Unemo Magnus, USÖ Labmed länsklinik" w:date="2016-11-17T18:41:00Z">
        <w:r w:rsidRPr="00AD378B" w:rsidDel="00E33509">
          <w:rPr>
            <w:rFonts w:ascii="Times New Roman" w:hAnsi="Times New Roman" w:cs="Times New Roman"/>
            <w:sz w:val="24"/>
            <w:szCs w:val="24"/>
          </w:rPr>
          <w:delText xml:space="preserve">results </w:delText>
        </w:r>
      </w:del>
      <w:ins w:id="1269" w:author="Unemo Magnus, USÖ Labmed länsklinik" w:date="2016-11-17T18:41:00Z">
        <w:r w:rsidR="00E33509">
          <w:rPr>
            <w:rFonts w:ascii="Times New Roman" w:hAnsi="Times New Roman" w:cs="Times New Roman"/>
            <w:sz w:val="24"/>
            <w:szCs w:val="24"/>
          </w:rPr>
          <w:t>result</w:t>
        </w:r>
        <w:r w:rsidR="00E33509" w:rsidRPr="00AD378B">
          <w:rPr>
            <w:rFonts w:ascii="Times New Roman" w:hAnsi="Times New Roman" w:cs="Times New Roman"/>
            <w:sz w:val="24"/>
            <w:szCs w:val="24"/>
          </w:rPr>
          <w:t xml:space="preserve"> </w:t>
        </w:r>
      </w:ins>
      <w:r w:rsidRPr="00AD378B">
        <w:rPr>
          <w:rFonts w:ascii="Times New Roman" w:hAnsi="Times New Roman" w:cs="Times New Roman"/>
          <w:sz w:val="24"/>
          <w:szCs w:val="24"/>
        </w:rPr>
        <w:t xml:space="preserve">in more effective killing or in terms of enzyme kinetics increased cooperativity of ligand binding. </w:t>
      </w:r>
      <w:commentRangeEnd w:id="1267"/>
      <w:r w:rsidR="00AD378B">
        <w:rPr>
          <w:rStyle w:val="CommentReference"/>
        </w:rPr>
        <w:commentReference w:id="1267"/>
      </w:r>
      <w:r w:rsidRPr="006F644E">
        <w:rPr>
          <w:rFonts w:ascii="Times New Roman" w:hAnsi="Times New Roman" w:cs="Times New Roman"/>
          <w:sz w:val="24"/>
          <w:szCs w:val="24"/>
        </w:rPr>
        <w:t xml:space="preserve">Cefixime, ceftriaxone and penicillin G had significantly </w:t>
      </w:r>
      <w:del w:id="1270" w:author="Unemo Magnus, USÖ Labmed länsklinik" w:date="2016-11-17T18:43:00Z">
        <w:r w:rsidRPr="006F644E" w:rsidDel="00E33509">
          <w:rPr>
            <w:rFonts w:ascii="Times New Roman" w:hAnsi="Times New Roman" w:cs="Times New Roman"/>
            <w:sz w:val="24"/>
            <w:szCs w:val="24"/>
          </w:rPr>
          <w:delText xml:space="preserve">shallower </w:delText>
        </w:r>
      </w:del>
      <w:ins w:id="1271" w:author="Unemo Magnus, USÖ Labmed länsklinik" w:date="2016-11-17T18:43:00Z">
        <w:r w:rsidR="00E33509">
          <w:rPr>
            <w:rFonts w:ascii="Times New Roman" w:hAnsi="Times New Roman" w:cs="Times New Roman"/>
            <w:sz w:val="24"/>
            <w:szCs w:val="24"/>
          </w:rPr>
          <w:t>flatter</w:t>
        </w:r>
        <w:r w:rsidR="00E33509" w:rsidRPr="006F644E">
          <w:rPr>
            <w:rFonts w:ascii="Times New Roman" w:hAnsi="Times New Roman" w:cs="Times New Roman"/>
            <w:sz w:val="24"/>
            <w:szCs w:val="24"/>
          </w:rPr>
          <w:t xml:space="preserve"> </w:t>
        </w:r>
      </w:ins>
      <w:r w:rsidRPr="006F644E">
        <w:rPr>
          <w:rFonts w:ascii="Times New Roman" w:hAnsi="Times New Roman" w:cs="Times New Roman"/>
          <w:sz w:val="24"/>
          <w:szCs w:val="24"/>
        </w:rPr>
        <w:t xml:space="preserve">slopes than </w:t>
      </w:r>
      <w:commentRangeStart w:id="1272"/>
      <w:r w:rsidRPr="006F644E">
        <w:rPr>
          <w:rFonts w:ascii="Times New Roman" w:hAnsi="Times New Roman" w:cs="Times New Roman"/>
          <w:sz w:val="24"/>
          <w:szCs w:val="24"/>
        </w:rPr>
        <w:t>the other antimicrobials</w:t>
      </w:r>
      <w:commentRangeEnd w:id="1272"/>
      <w:r w:rsidR="00E33509">
        <w:rPr>
          <w:rStyle w:val="CommentReference"/>
        </w:rPr>
        <w:commentReference w:id="1272"/>
      </w:r>
      <w:r w:rsidRPr="006F644E">
        <w:rPr>
          <w:rFonts w:ascii="Times New Roman" w:hAnsi="Times New Roman" w:cs="Times New Roman"/>
          <w:sz w:val="24"/>
          <w:szCs w:val="24"/>
        </w:rPr>
        <w:t xml:space="preserve">. These antimicrobials act slower than the other antimicrobials and it is likely that the maximal effect is not exhibited yet </w:t>
      </w:r>
      <w:del w:id="1273" w:author="Unemo Magnus, USÖ Labmed länsklinik" w:date="2016-11-15T15:43:00Z">
        <w:r w:rsidRPr="006F644E" w:rsidDel="009E4A85">
          <w:rPr>
            <w:rFonts w:ascii="Times New Roman" w:hAnsi="Times New Roman" w:cs="Times New Roman"/>
            <w:sz w:val="24"/>
            <w:szCs w:val="24"/>
          </w:rPr>
          <w:delText xml:space="preserve">after </w:delText>
        </w:r>
      </w:del>
      <w:ins w:id="1274" w:author="Unemo Magnus, USÖ Labmed länsklinik" w:date="2016-11-15T15:43:00Z">
        <w:r w:rsidR="009E4A85">
          <w:rPr>
            <w:rFonts w:ascii="Times New Roman" w:hAnsi="Times New Roman" w:cs="Times New Roman"/>
            <w:sz w:val="24"/>
            <w:szCs w:val="24"/>
          </w:rPr>
          <w:t>by</w:t>
        </w:r>
        <w:r w:rsidR="009E4A85" w:rsidRPr="006F644E">
          <w:rPr>
            <w:rFonts w:ascii="Times New Roman" w:hAnsi="Times New Roman" w:cs="Times New Roman"/>
            <w:sz w:val="24"/>
            <w:szCs w:val="24"/>
          </w:rPr>
          <w:t xml:space="preserve"> </w:t>
        </w:r>
      </w:ins>
      <w:r w:rsidRPr="006F644E">
        <w:rPr>
          <w:rFonts w:ascii="Times New Roman" w:hAnsi="Times New Roman" w:cs="Times New Roman"/>
          <w:sz w:val="24"/>
          <w:szCs w:val="24"/>
        </w:rPr>
        <w:t xml:space="preserve">six hours. In </w:t>
      </w:r>
      <w:commentRangeStart w:id="1275"/>
      <w:r w:rsidRPr="006F644E">
        <w:rPr>
          <w:rFonts w:ascii="Times New Roman" w:hAnsi="Times New Roman" w:cs="Times New Roman"/>
          <w:sz w:val="24"/>
          <w:szCs w:val="24"/>
        </w:rPr>
        <w:t>future studies</w:t>
      </w:r>
      <w:ins w:id="1276" w:author="Unemo Magnus, USÖ Labmed länsklinik" w:date="2016-11-17T18:44:00Z">
        <w:r w:rsidR="00E33509">
          <w:rPr>
            <w:rFonts w:ascii="Times New Roman" w:hAnsi="Times New Roman" w:cs="Times New Roman"/>
            <w:sz w:val="24"/>
            <w:szCs w:val="24"/>
          </w:rPr>
          <w:t>,</w:t>
        </w:r>
      </w:ins>
      <w:r w:rsidRPr="006F644E">
        <w:rPr>
          <w:rFonts w:ascii="Times New Roman" w:hAnsi="Times New Roman" w:cs="Times New Roman"/>
          <w:sz w:val="24"/>
          <w:szCs w:val="24"/>
        </w:rPr>
        <w:t xml:space="preserve"> </w:t>
      </w:r>
      <w:ins w:id="1277" w:author="Unemo Magnus, USÖ Labmed länsklinik" w:date="2016-11-17T18:44:00Z">
        <w:r w:rsidR="00E33509">
          <w:rPr>
            <w:rFonts w:ascii="Times New Roman" w:hAnsi="Times New Roman" w:cs="Times New Roman"/>
            <w:sz w:val="24"/>
            <w:szCs w:val="24"/>
          </w:rPr>
          <w:t xml:space="preserve">it might be valuable to extend the time for endpoint as well as monitor </w:t>
        </w:r>
      </w:ins>
      <w:del w:id="1278" w:author="Unemo Magnus, USÖ Labmed länsklinik" w:date="2016-11-17T18:45:00Z">
        <w:r w:rsidRPr="006F644E" w:rsidDel="00E33509">
          <w:rPr>
            <w:rFonts w:ascii="Times New Roman" w:hAnsi="Times New Roman" w:cs="Times New Roman"/>
            <w:sz w:val="24"/>
            <w:szCs w:val="24"/>
          </w:rPr>
          <w:delText xml:space="preserve">the time frame should be extended and the change of </w:delText>
        </w:r>
      </w:del>
      <w:r w:rsidRPr="006F644E">
        <w:rPr>
          <w:rFonts w:ascii="Times New Roman" w:hAnsi="Times New Roman" w:cs="Times New Roman"/>
          <w:sz w:val="24"/>
          <w:szCs w:val="24"/>
        </w:rPr>
        <w:t xml:space="preserve">the </w:t>
      </w:r>
      <w:del w:id="1279" w:author="Unemo Magnus, USÖ Labmed länsklinik" w:date="2016-11-15T15:07:00Z">
        <w:r w:rsidRPr="006F644E" w:rsidDel="00AF166B">
          <w:rPr>
            <w:rFonts w:ascii="Times New Roman" w:hAnsi="Times New Roman" w:cs="Times New Roman"/>
            <w:sz w:val="24"/>
            <w:szCs w:val="24"/>
          </w:rPr>
          <w:delText xml:space="preserve">hill </w:delText>
        </w:r>
      </w:del>
      <w:ins w:id="1280" w:author="Unemo Magnus, USÖ Labmed länsklinik" w:date="2016-11-15T15:07:00Z">
        <w:r w:rsidR="00AF166B">
          <w:rPr>
            <w:rFonts w:ascii="Times New Roman" w:hAnsi="Times New Roman" w:cs="Times New Roman"/>
            <w:sz w:val="24"/>
            <w:szCs w:val="24"/>
          </w:rPr>
          <w:t>H</w:t>
        </w:r>
        <w:r w:rsidR="00AF166B" w:rsidRPr="006F644E">
          <w:rPr>
            <w:rFonts w:ascii="Times New Roman" w:hAnsi="Times New Roman" w:cs="Times New Roman"/>
            <w:sz w:val="24"/>
            <w:szCs w:val="24"/>
          </w:rPr>
          <w:t xml:space="preserve">ill </w:t>
        </w:r>
      </w:ins>
      <w:r w:rsidRPr="006F644E">
        <w:rPr>
          <w:rFonts w:ascii="Times New Roman" w:hAnsi="Times New Roman" w:cs="Times New Roman"/>
          <w:sz w:val="24"/>
          <w:szCs w:val="24"/>
        </w:rPr>
        <w:t>slope</w:t>
      </w:r>
      <w:del w:id="1281" w:author="Unemo Magnus, USÖ Labmed länsklinik" w:date="2016-11-17T18:45:00Z">
        <w:r w:rsidRPr="006F644E" w:rsidDel="00E33509">
          <w:rPr>
            <w:rFonts w:ascii="Times New Roman" w:hAnsi="Times New Roman" w:cs="Times New Roman"/>
            <w:sz w:val="24"/>
            <w:szCs w:val="24"/>
          </w:rPr>
          <w:delText xml:space="preserve"> monitored</w:delText>
        </w:r>
      </w:del>
      <w:r w:rsidRPr="006F644E">
        <w:rPr>
          <w:rFonts w:ascii="Times New Roman" w:hAnsi="Times New Roman" w:cs="Times New Roman"/>
          <w:sz w:val="24"/>
          <w:szCs w:val="24"/>
        </w:rPr>
        <w:t xml:space="preserve">. </w:t>
      </w:r>
      <w:commentRangeEnd w:id="1275"/>
      <w:r w:rsidR="00E33509">
        <w:rPr>
          <w:rStyle w:val="CommentReference"/>
        </w:rPr>
        <w:commentReference w:id="1275"/>
      </w:r>
    </w:p>
    <w:p w14:paraId="00B0A0F3" w14:textId="1CE3D5E2" w:rsidR="00205056" w:rsidRPr="006F644E" w:rsidRDefault="00205056">
      <w:pPr>
        <w:spacing w:after="0" w:line="480" w:lineRule="auto"/>
        <w:ind w:firstLine="426"/>
        <w:jc w:val="both"/>
        <w:rPr>
          <w:rFonts w:ascii="Times New Roman" w:hAnsi="Times New Roman" w:cs="Times New Roman"/>
          <w:sz w:val="24"/>
          <w:szCs w:val="24"/>
        </w:rPr>
        <w:pPrChange w:id="1282" w:author="Unemo Magnus, USÖ Labmed länsklinik" w:date="2016-11-14T18:37:00Z">
          <w:pPr>
            <w:spacing w:line="480" w:lineRule="auto"/>
            <w:jc w:val="both"/>
          </w:pPr>
        </w:pPrChange>
      </w:pPr>
      <w:r w:rsidRPr="006F644E">
        <w:rPr>
          <w:rFonts w:ascii="Times New Roman" w:hAnsi="Times New Roman" w:cs="Times New Roman"/>
          <w:sz w:val="24"/>
          <w:szCs w:val="24"/>
        </w:rPr>
        <w:t>In summary</w:t>
      </w:r>
      <w:ins w:id="1283" w:author="Unemo Magnus, USÖ Labmed länsklinik" w:date="2016-11-17T17:41:00Z">
        <w:r w:rsidR="003F52C7">
          <w:rPr>
            <w:rFonts w:ascii="Times New Roman" w:hAnsi="Times New Roman" w:cs="Times New Roman"/>
            <w:sz w:val="24"/>
            <w:szCs w:val="24"/>
          </w:rPr>
          <w:t>,</w:t>
        </w:r>
      </w:ins>
      <w:r w:rsidRPr="006F644E">
        <w:rPr>
          <w:rFonts w:ascii="Times New Roman" w:hAnsi="Times New Roman" w:cs="Times New Roman"/>
          <w:sz w:val="24"/>
          <w:szCs w:val="24"/>
        </w:rPr>
        <w:t xml:space="preserve"> </w:t>
      </w:r>
      <w:r w:rsidR="000622EA" w:rsidRPr="006F644E">
        <w:rPr>
          <w:rFonts w:ascii="Times New Roman" w:hAnsi="Times New Roman" w:cs="Times New Roman"/>
          <w:sz w:val="24"/>
          <w:szCs w:val="24"/>
        </w:rPr>
        <w:t xml:space="preserve">the </w:t>
      </w:r>
      <w:ins w:id="1284" w:author="Unemo Magnus, USÖ Labmed länsklinik" w:date="2016-11-17T17:41:00Z">
        <w:r w:rsidR="003F52C7">
          <w:rPr>
            <w:rFonts w:ascii="Times New Roman" w:hAnsi="Times New Roman" w:cs="Times New Roman"/>
            <w:sz w:val="24"/>
            <w:szCs w:val="24"/>
          </w:rPr>
          <w:t xml:space="preserve">developed </w:t>
        </w:r>
      </w:ins>
      <w:r w:rsidR="001B15B4" w:rsidRPr="006F644E">
        <w:rPr>
          <w:rFonts w:ascii="Times New Roman" w:hAnsi="Times New Roman" w:cs="Times New Roman"/>
          <w:sz w:val="24"/>
          <w:szCs w:val="24"/>
        </w:rPr>
        <w:t>resazurin</w:t>
      </w:r>
      <w:ins w:id="1285" w:author="Unemo Magnus, USÖ Labmed länsklinik" w:date="2016-11-17T17:41:00Z">
        <w:r w:rsidR="003F52C7">
          <w:rPr>
            <w:rFonts w:ascii="Times New Roman" w:hAnsi="Times New Roman" w:cs="Times New Roman"/>
            <w:sz w:val="24"/>
            <w:szCs w:val="24"/>
          </w:rPr>
          <w:t>-</w:t>
        </w:r>
      </w:ins>
      <w:del w:id="1286" w:author="Unemo Magnus, USÖ Labmed länsklinik" w:date="2016-11-17T17:41:00Z">
        <w:r w:rsidR="001B15B4" w:rsidRPr="006F644E" w:rsidDel="003F52C7">
          <w:rPr>
            <w:rFonts w:ascii="Times New Roman" w:hAnsi="Times New Roman" w:cs="Times New Roman"/>
            <w:sz w:val="24"/>
            <w:szCs w:val="24"/>
          </w:rPr>
          <w:delText xml:space="preserve"> </w:delText>
        </w:r>
      </w:del>
      <w:r w:rsidR="001B15B4" w:rsidRPr="006F644E">
        <w:rPr>
          <w:rFonts w:ascii="Times New Roman" w:hAnsi="Times New Roman" w:cs="Times New Roman"/>
          <w:sz w:val="24"/>
          <w:szCs w:val="24"/>
        </w:rPr>
        <w:t xml:space="preserve">based </w:t>
      </w:r>
      <w:r w:rsidR="000622EA" w:rsidRPr="006F644E">
        <w:rPr>
          <w:rFonts w:ascii="Times New Roman" w:hAnsi="Times New Roman" w:cs="Times New Roman"/>
          <w:sz w:val="24"/>
          <w:szCs w:val="24"/>
        </w:rPr>
        <w:t>broth microdilution assay</w:t>
      </w:r>
      <w:r w:rsidR="001B15B4" w:rsidRPr="006F644E">
        <w:rPr>
          <w:rFonts w:ascii="Times New Roman" w:hAnsi="Times New Roman" w:cs="Times New Roman"/>
          <w:sz w:val="24"/>
          <w:szCs w:val="24"/>
        </w:rPr>
        <w:t xml:space="preserve"> is </w:t>
      </w:r>
      <w:ins w:id="1287" w:author="Unemo Magnus, USÖ Labmed länsklinik" w:date="2016-11-17T17:42:00Z">
        <w:r w:rsidR="003F52C7">
          <w:rPr>
            <w:rFonts w:ascii="Times New Roman" w:hAnsi="Times New Roman" w:cs="Times New Roman"/>
            <w:sz w:val="24"/>
            <w:szCs w:val="24"/>
          </w:rPr>
          <w:t xml:space="preserve">a </w:t>
        </w:r>
      </w:ins>
      <w:r w:rsidR="001B15B4" w:rsidRPr="006F644E">
        <w:rPr>
          <w:rFonts w:ascii="Times New Roman" w:hAnsi="Times New Roman" w:cs="Times New Roman"/>
          <w:sz w:val="24"/>
          <w:szCs w:val="24"/>
        </w:rPr>
        <w:t>rapid</w:t>
      </w:r>
      <w:ins w:id="1288" w:author="Unemo Magnus, USÖ Labmed länsklinik" w:date="2016-11-17T17:41:00Z">
        <w:r w:rsidR="003F52C7">
          <w:rPr>
            <w:rFonts w:ascii="Times New Roman" w:hAnsi="Times New Roman" w:cs="Times New Roman"/>
            <w:sz w:val="24"/>
            <w:szCs w:val="24"/>
          </w:rPr>
          <w:t>, objective, high-thoughput, quantitative</w:t>
        </w:r>
      </w:ins>
      <w:r w:rsidR="001B15B4" w:rsidRPr="006F644E">
        <w:rPr>
          <w:rFonts w:ascii="Times New Roman" w:hAnsi="Times New Roman" w:cs="Times New Roman"/>
          <w:sz w:val="24"/>
          <w:szCs w:val="24"/>
        </w:rPr>
        <w:t xml:space="preserve"> and cost</w:t>
      </w:r>
      <w:ins w:id="1289" w:author="Unemo Magnus, USÖ Labmed länsklinik" w:date="2016-11-17T17:42:00Z">
        <w:r w:rsidR="003F52C7">
          <w:rPr>
            <w:rFonts w:ascii="Times New Roman" w:hAnsi="Times New Roman" w:cs="Times New Roman"/>
            <w:sz w:val="24"/>
            <w:szCs w:val="24"/>
          </w:rPr>
          <w:t>-effective</w:t>
        </w:r>
      </w:ins>
      <w:del w:id="1290" w:author="Unemo Magnus, USÖ Labmed länsklinik" w:date="2016-11-17T17:42:00Z">
        <w:r w:rsidR="001B15B4" w:rsidRPr="006F644E" w:rsidDel="003F52C7">
          <w:rPr>
            <w:rFonts w:ascii="Times New Roman" w:hAnsi="Times New Roman" w:cs="Times New Roman"/>
            <w:sz w:val="24"/>
            <w:szCs w:val="24"/>
          </w:rPr>
          <w:delText xml:space="preserve"> efficient</w:delText>
        </w:r>
      </w:del>
      <w:r w:rsidR="001B15B4" w:rsidRPr="006F644E">
        <w:rPr>
          <w:rFonts w:ascii="Times New Roman" w:hAnsi="Times New Roman" w:cs="Times New Roman"/>
          <w:sz w:val="24"/>
          <w:szCs w:val="24"/>
        </w:rPr>
        <w:t xml:space="preserve"> new tool</w:t>
      </w:r>
      <w:r w:rsidR="000622EA" w:rsidRPr="006F644E">
        <w:rPr>
          <w:rFonts w:ascii="Times New Roman" w:hAnsi="Times New Roman" w:cs="Times New Roman"/>
          <w:sz w:val="24"/>
          <w:szCs w:val="24"/>
        </w:rPr>
        <w:t xml:space="preserve"> </w:t>
      </w:r>
      <w:r w:rsidR="008A7793" w:rsidRPr="006F644E">
        <w:rPr>
          <w:rFonts w:ascii="Times New Roman" w:hAnsi="Times New Roman" w:cs="Times New Roman"/>
          <w:sz w:val="24"/>
          <w:szCs w:val="24"/>
        </w:rPr>
        <w:t xml:space="preserve">for studying </w:t>
      </w:r>
      <w:r w:rsidR="008A7793" w:rsidRPr="006F644E">
        <w:rPr>
          <w:rFonts w:ascii="Times New Roman" w:hAnsi="Times New Roman" w:cs="Times New Roman"/>
          <w:i/>
          <w:sz w:val="24"/>
          <w:szCs w:val="24"/>
        </w:rPr>
        <w:t>N. gonorrhoeae</w:t>
      </w:r>
      <w:r w:rsidR="008A7793" w:rsidRPr="006F644E">
        <w:rPr>
          <w:rFonts w:ascii="Times New Roman" w:hAnsi="Times New Roman" w:cs="Times New Roman"/>
          <w:sz w:val="24"/>
          <w:szCs w:val="24"/>
        </w:rPr>
        <w:t xml:space="preserve"> in liquid culture</w:t>
      </w:r>
      <w:r w:rsidR="001B15B4" w:rsidRPr="006F644E">
        <w:rPr>
          <w:rFonts w:ascii="Times New Roman" w:hAnsi="Times New Roman" w:cs="Times New Roman"/>
          <w:sz w:val="24"/>
          <w:szCs w:val="24"/>
        </w:rPr>
        <w:t xml:space="preserve">. </w:t>
      </w:r>
      <w:r w:rsidR="0042419C" w:rsidRPr="006F644E">
        <w:rPr>
          <w:rFonts w:ascii="Times New Roman" w:hAnsi="Times New Roman" w:cs="Times New Roman"/>
          <w:sz w:val="24"/>
          <w:szCs w:val="24"/>
        </w:rPr>
        <w:t xml:space="preserve">The </w:t>
      </w:r>
      <w:del w:id="1291" w:author="Unemo Magnus, USÖ Labmed länsklinik" w:date="2016-11-15T15:07:00Z">
        <w:r w:rsidR="0042419C" w:rsidRPr="006F644E" w:rsidDel="00AF166B">
          <w:rPr>
            <w:rFonts w:ascii="Times New Roman" w:hAnsi="Times New Roman" w:cs="Times New Roman"/>
            <w:sz w:val="24"/>
            <w:szCs w:val="24"/>
          </w:rPr>
          <w:delText xml:space="preserve">hill </w:delText>
        </w:r>
      </w:del>
      <w:ins w:id="1292" w:author="Unemo Magnus, USÖ Labmed länsklinik" w:date="2016-11-15T15:07:00Z">
        <w:r w:rsidR="00AF166B">
          <w:rPr>
            <w:rFonts w:ascii="Times New Roman" w:hAnsi="Times New Roman" w:cs="Times New Roman"/>
            <w:sz w:val="24"/>
            <w:szCs w:val="24"/>
          </w:rPr>
          <w:t>H</w:t>
        </w:r>
        <w:r w:rsidR="00AF166B" w:rsidRPr="006F644E">
          <w:rPr>
            <w:rFonts w:ascii="Times New Roman" w:hAnsi="Times New Roman" w:cs="Times New Roman"/>
            <w:sz w:val="24"/>
            <w:szCs w:val="24"/>
          </w:rPr>
          <w:t xml:space="preserve">ill </w:t>
        </w:r>
      </w:ins>
      <w:r w:rsidR="0042419C" w:rsidRPr="006F644E">
        <w:rPr>
          <w:rFonts w:ascii="Times New Roman" w:hAnsi="Times New Roman" w:cs="Times New Roman"/>
          <w:sz w:val="24"/>
          <w:szCs w:val="24"/>
        </w:rPr>
        <w:t>coefficient could be compared for a large number of strains highlighting differences between antimicrobials. The new assay</w:t>
      </w:r>
      <w:r w:rsidR="001B15B4" w:rsidRPr="006F644E">
        <w:rPr>
          <w:rFonts w:ascii="Times New Roman" w:hAnsi="Times New Roman" w:cs="Times New Roman"/>
          <w:sz w:val="24"/>
          <w:szCs w:val="24"/>
        </w:rPr>
        <w:t xml:space="preserve"> opens up avenues for</w:t>
      </w:r>
      <w:r w:rsidR="00910D6E" w:rsidRPr="006F644E">
        <w:rPr>
          <w:rFonts w:ascii="Times New Roman" w:hAnsi="Times New Roman" w:cs="Times New Roman"/>
          <w:sz w:val="24"/>
          <w:szCs w:val="24"/>
        </w:rPr>
        <w:t xml:space="preserve"> high-throughput</w:t>
      </w:r>
      <w:r w:rsidR="001B15B4" w:rsidRPr="006F644E">
        <w:rPr>
          <w:rFonts w:ascii="Times New Roman" w:hAnsi="Times New Roman" w:cs="Times New Roman"/>
          <w:sz w:val="24"/>
          <w:szCs w:val="24"/>
        </w:rPr>
        <w:t xml:space="preserve"> synergy testing, </w:t>
      </w:r>
      <w:ins w:id="1293" w:author="Unemo Magnus, USÖ Labmed länsklinik" w:date="2016-11-17T17:42:00Z">
        <w:r w:rsidR="00DE7899">
          <w:rPr>
            <w:rFonts w:ascii="Times New Roman" w:hAnsi="Times New Roman" w:cs="Times New Roman"/>
            <w:sz w:val="24"/>
            <w:szCs w:val="24"/>
          </w:rPr>
          <w:t xml:space="preserve">evaluation of </w:t>
        </w:r>
      </w:ins>
      <w:del w:id="1294" w:author="Unemo Magnus, USÖ Labmed länsklinik" w:date="2016-11-17T17:42:00Z">
        <w:r w:rsidR="001B15B4" w:rsidRPr="006F644E" w:rsidDel="00DE7899">
          <w:rPr>
            <w:rFonts w:ascii="Times New Roman" w:hAnsi="Times New Roman" w:cs="Times New Roman"/>
            <w:sz w:val="24"/>
            <w:szCs w:val="24"/>
          </w:rPr>
          <w:delText xml:space="preserve">development of </w:delText>
        </w:r>
      </w:del>
      <w:r w:rsidR="001B15B4" w:rsidRPr="006F644E">
        <w:rPr>
          <w:rFonts w:ascii="Times New Roman" w:hAnsi="Times New Roman" w:cs="Times New Roman"/>
          <w:sz w:val="24"/>
          <w:szCs w:val="24"/>
        </w:rPr>
        <w:t>novel antimicrobials and surveillance of resistance.</w:t>
      </w:r>
    </w:p>
    <w:p w14:paraId="6A14DFCC" w14:textId="5968A3FA" w:rsidR="00AA77CE" w:rsidRDefault="00AA77CE" w:rsidP="006F644E">
      <w:pPr>
        <w:spacing w:after="0" w:line="480" w:lineRule="auto"/>
        <w:rPr>
          <w:ins w:id="1295" w:author="Unemo Magnus, USÖ Labmed länsklinik" w:date="2016-11-14T18:37:00Z"/>
          <w:rFonts w:ascii="Times New Roman" w:hAnsi="Times New Roman" w:cs="Times New Roman"/>
          <w:b/>
          <w:sz w:val="24"/>
          <w:szCs w:val="24"/>
        </w:rPr>
      </w:pPr>
    </w:p>
    <w:p w14:paraId="447E542F" w14:textId="2216A4E4" w:rsidR="00F07649" w:rsidRPr="006F644E" w:rsidRDefault="00F07649" w:rsidP="006F644E">
      <w:pPr>
        <w:spacing w:after="0" w:line="480" w:lineRule="auto"/>
        <w:rPr>
          <w:rFonts w:ascii="Times New Roman" w:hAnsi="Times New Roman" w:cs="Times New Roman"/>
          <w:b/>
          <w:sz w:val="24"/>
          <w:szCs w:val="24"/>
        </w:rPr>
      </w:pPr>
      <w:del w:id="1296" w:author="Unemo Magnus, USÖ Labmed länsklinik" w:date="2016-11-14T18:37:00Z">
        <w:r w:rsidRPr="006F644E" w:rsidDel="00AA77CE">
          <w:rPr>
            <w:rFonts w:ascii="Times New Roman" w:hAnsi="Times New Roman" w:cs="Times New Roman"/>
            <w:b/>
            <w:sz w:val="24"/>
            <w:szCs w:val="24"/>
          </w:rPr>
          <w:delText>ACKNOWLEDGEMENTS</w:delText>
        </w:r>
      </w:del>
      <w:ins w:id="1297" w:author="Unemo Magnus, USÖ Labmed länsklinik" w:date="2016-11-14T18:37:00Z">
        <w:r w:rsidR="00AA77CE">
          <w:rPr>
            <w:rFonts w:ascii="Times New Roman" w:hAnsi="Times New Roman" w:cs="Times New Roman"/>
            <w:b/>
            <w:sz w:val="24"/>
            <w:szCs w:val="24"/>
          </w:rPr>
          <w:t>Funding</w:t>
        </w:r>
      </w:ins>
    </w:p>
    <w:p w14:paraId="3D707085" w14:textId="1549195E" w:rsidR="00F07649" w:rsidRPr="006F644E" w:rsidRDefault="00F07649">
      <w:pPr>
        <w:spacing w:after="0" w:line="480" w:lineRule="auto"/>
        <w:jc w:val="both"/>
        <w:rPr>
          <w:rFonts w:ascii="Times New Roman" w:hAnsi="Times New Roman" w:cs="Times New Roman"/>
          <w:sz w:val="24"/>
          <w:szCs w:val="24"/>
        </w:rPr>
        <w:pPrChange w:id="1298" w:author="Unemo Magnus, USÖ Labmed länsklinik" w:date="2016-11-14T18:37:00Z">
          <w:pPr>
            <w:spacing w:line="480" w:lineRule="auto"/>
          </w:pPr>
        </w:pPrChange>
      </w:pPr>
      <w:r w:rsidRPr="006F644E">
        <w:rPr>
          <w:rFonts w:ascii="Times New Roman" w:hAnsi="Times New Roman" w:cs="Times New Roman"/>
          <w:sz w:val="24"/>
          <w:szCs w:val="24"/>
        </w:rPr>
        <w:t>The present study was funded through an Interdisciplinary PhD (IPhD) project from SystemsX.ch (The Swiss Initiative for Systems Biology), R</w:t>
      </w:r>
      <w:ins w:id="1299" w:author="Christian Althaus" w:date="2016-11-28T21:47:00Z">
        <w:r w:rsidR="005134EB">
          <w:rPr>
            <w:rFonts w:ascii="Times New Roman" w:hAnsi="Times New Roman" w:cs="Times New Roman"/>
            <w:sz w:val="24"/>
            <w:szCs w:val="24"/>
          </w:rPr>
          <w:t>a</w:t>
        </w:r>
      </w:ins>
      <w:del w:id="1300" w:author="Christian Althaus" w:date="2016-11-28T21:47:00Z">
        <w:r w:rsidRPr="006F644E" w:rsidDel="005134EB">
          <w:rPr>
            <w:rFonts w:ascii="Times New Roman" w:hAnsi="Times New Roman" w:cs="Times New Roman"/>
            <w:sz w:val="24"/>
            <w:szCs w:val="24"/>
          </w:rPr>
          <w:delText>A</w:delText>
        </w:r>
      </w:del>
      <w:r w:rsidRPr="006F644E">
        <w:rPr>
          <w:rFonts w:ascii="Times New Roman" w:hAnsi="Times New Roman" w:cs="Times New Roman"/>
          <w:sz w:val="24"/>
          <w:szCs w:val="24"/>
        </w:rPr>
        <w:t>DAR-Go (RApid Diagnosis of Antibiotic Resistance in Gonorrhoea; funded by the Swiss Platform for Translational Medicine), and the Örebro County Council Research Committee and the Foundation for Medical Research at Örebro University Hospital, Sweden.</w:t>
      </w:r>
    </w:p>
    <w:p w14:paraId="309D1602" w14:textId="77777777" w:rsidR="00677C2F" w:rsidRPr="003E417D" w:rsidRDefault="00677C2F">
      <w:pPr>
        <w:spacing w:after="0" w:line="480" w:lineRule="auto"/>
        <w:rPr>
          <w:ins w:id="1301" w:author="Unemo Magnus, USÖ Labmed länsklinik" w:date="2016-11-14T18:37:00Z"/>
          <w:rFonts w:ascii="Times New Roman" w:hAnsi="Times New Roman" w:cs="Times New Roman"/>
          <w:b/>
          <w:sz w:val="24"/>
          <w:szCs w:val="24"/>
          <w:rPrChange w:id="1302" w:author="valdes" w:date="2016-12-04T12:09:00Z">
            <w:rPr>
              <w:ins w:id="1303" w:author="Unemo Magnus, USÖ Labmed länsklinik" w:date="2016-11-14T18:37:00Z"/>
              <w:rFonts w:ascii="Times New Roman" w:hAnsi="Times New Roman" w:cs="Times New Roman"/>
              <w:b/>
              <w:sz w:val="24"/>
              <w:szCs w:val="24"/>
              <w:lang w:val="de-CH"/>
            </w:rPr>
          </w:rPrChange>
        </w:rPr>
        <w:pPrChange w:id="1304" w:author="Unemo Magnus, USÖ Labmed länsklinik" w:date="2016-11-14T17:51:00Z">
          <w:pPr>
            <w:spacing w:line="480" w:lineRule="auto"/>
          </w:pPr>
        </w:pPrChange>
      </w:pPr>
    </w:p>
    <w:p w14:paraId="1D996D98" w14:textId="1E0D00CD" w:rsidR="000B46D8" w:rsidRPr="006F644E" w:rsidRDefault="00677C2F">
      <w:pPr>
        <w:spacing w:after="0" w:line="480" w:lineRule="auto"/>
        <w:rPr>
          <w:rFonts w:ascii="Times New Roman" w:hAnsi="Times New Roman" w:cs="Times New Roman"/>
          <w:b/>
          <w:sz w:val="24"/>
          <w:szCs w:val="24"/>
          <w:lang w:val="de-CH"/>
        </w:rPr>
        <w:pPrChange w:id="1305" w:author="Unemo Magnus, USÖ Labmed länsklinik" w:date="2016-11-14T17:51:00Z">
          <w:pPr>
            <w:spacing w:line="480" w:lineRule="auto"/>
          </w:pPr>
        </w:pPrChange>
      </w:pPr>
      <w:commentRangeStart w:id="1306"/>
      <w:r w:rsidRPr="006F644E">
        <w:rPr>
          <w:rFonts w:ascii="Times New Roman" w:hAnsi="Times New Roman" w:cs="Times New Roman"/>
          <w:b/>
          <w:sz w:val="24"/>
          <w:szCs w:val="24"/>
          <w:lang w:val="de-CH"/>
        </w:rPr>
        <w:t>References</w:t>
      </w:r>
      <w:commentRangeEnd w:id="1306"/>
      <w:r w:rsidR="003E0CDD">
        <w:rPr>
          <w:rStyle w:val="CommentReference"/>
        </w:rPr>
        <w:commentReference w:id="1306"/>
      </w:r>
    </w:p>
    <w:p w14:paraId="149D7E46" w14:textId="77777777" w:rsidR="00377FDC" w:rsidRPr="006F644E" w:rsidRDefault="000B46D8">
      <w:pPr>
        <w:pStyle w:val="Bibliography"/>
        <w:spacing w:after="0" w:line="480" w:lineRule="auto"/>
        <w:jc w:val="both"/>
        <w:rPr>
          <w:rFonts w:ascii="Times New Roman" w:hAnsi="Times New Roman" w:cs="Times New Roman"/>
          <w:sz w:val="24"/>
          <w:szCs w:val="24"/>
          <w:rPrChange w:id="1307" w:author="Unemo Magnus, USÖ Labmed länsklinik" w:date="2016-11-14T17:51:00Z">
            <w:rPr>
              <w:rFonts w:ascii="Calibri" w:hAnsi="Calibri"/>
            </w:rPr>
          </w:rPrChange>
        </w:rPr>
        <w:pPrChange w:id="1308" w:author="Unemo Magnus, USÖ Labmed länsklinik" w:date="2016-11-14T18:38:00Z">
          <w:pPr>
            <w:pStyle w:val="Bibliography"/>
          </w:pPr>
        </w:pPrChange>
      </w:pPr>
      <w:r w:rsidRPr="006F644E">
        <w:rPr>
          <w:rFonts w:ascii="Times New Roman" w:hAnsi="Times New Roman" w:cs="Times New Roman"/>
          <w:sz w:val="24"/>
          <w:szCs w:val="24"/>
        </w:rPr>
        <w:lastRenderedPageBreak/>
        <w:fldChar w:fldCharType="begin"/>
      </w:r>
      <w:r w:rsidR="0054156B" w:rsidRPr="006F644E">
        <w:rPr>
          <w:rFonts w:ascii="Times New Roman" w:hAnsi="Times New Roman" w:cs="Times New Roman"/>
          <w:sz w:val="24"/>
          <w:szCs w:val="24"/>
          <w:lang w:val="de-CH"/>
          <w:rPrChange w:id="1309" w:author="Unemo Magnus, USÖ Labmed länsklinik" w:date="2016-11-14T17:51:00Z">
            <w:rPr>
              <w:lang w:val="de-CH"/>
            </w:rPr>
          </w:rPrChange>
        </w:rPr>
        <w:instrText xml:space="preserve"> ADDIN ZOTERO_BIBL {"custom":[]} CSL_BIBLIOGRAPHY </w:instrText>
      </w:r>
      <w:r w:rsidRPr="006F644E">
        <w:rPr>
          <w:rFonts w:ascii="Times New Roman" w:hAnsi="Times New Roman" w:cs="Times New Roman"/>
          <w:sz w:val="24"/>
          <w:szCs w:val="24"/>
        </w:rPr>
        <w:fldChar w:fldCharType="separate"/>
      </w:r>
      <w:r w:rsidR="00377FDC" w:rsidRPr="006F644E">
        <w:rPr>
          <w:rFonts w:ascii="Times New Roman" w:hAnsi="Times New Roman" w:cs="Times New Roman"/>
          <w:sz w:val="24"/>
          <w:szCs w:val="24"/>
          <w:lang w:val="de-CH"/>
          <w:rPrChange w:id="1310" w:author="Unemo Magnus, USÖ Labmed länsklinik" w:date="2016-11-14T17:51:00Z">
            <w:rPr>
              <w:rFonts w:ascii="Calibri" w:hAnsi="Calibri"/>
              <w:lang w:val="de-CH"/>
            </w:rPr>
          </w:rPrChange>
        </w:rPr>
        <w:t xml:space="preserve">1. Biedenbach DJ, Jones RN. </w:t>
      </w:r>
      <w:r w:rsidR="00377FDC" w:rsidRPr="006F644E">
        <w:rPr>
          <w:rFonts w:ascii="Times New Roman" w:hAnsi="Times New Roman" w:cs="Times New Roman"/>
          <w:sz w:val="24"/>
          <w:szCs w:val="24"/>
          <w:rPrChange w:id="1311" w:author="Unemo Magnus, USÖ Labmed länsklinik" w:date="2016-11-14T17:51:00Z">
            <w:rPr>
              <w:rFonts w:ascii="Calibri" w:hAnsi="Calibri"/>
            </w:rPr>
          </w:rPrChange>
        </w:rPr>
        <w:t xml:space="preserve">Comparative assessment of Etest for testing susceptibilities of </w:t>
      </w:r>
      <w:r w:rsidR="00377FDC" w:rsidRPr="004333CD">
        <w:rPr>
          <w:rFonts w:ascii="Times New Roman" w:hAnsi="Times New Roman" w:cs="Times New Roman"/>
          <w:i/>
          <w:sz w:val="24"/>
          <w:szCs w:val="24"/>
          <w:rPrChange w:id="1312" w:author="Unemo Magnus, USÖ Labmed länsklinik" w:date="2016-11-14T18:38:00Z">
            <w:rPr>
              <w:rFonts w:ascii="Calibri" w:hAnsi="Calibri"/>
            </w:rPr>
          </w:rPrChange>
        </w:rPr>
        <w:t>Neisseria gonorrhoeae</w:t>
      </w:r>
      <w:r w:rsidR="00377FDC" w:rsidRPr="006F644E">
        <w:rPr>
          <w:rFonts w:ascii="Times New Roman" w:hAnsi="Times New Roman" w:cs="Times New Roman"/>
          <w:sz w:val="24"/>
          <w:szCs w:val="24"/>
          <w:rPrChange w:id="1313" w:author="Unemo Magnus, USÖ Labmed länsklinik" w:date="2016-11-14T17:51:00Z">
            <w:rPr>
              <w:rFonts w:ascii="Calibri" w:hAnsi="Calibri"/>
            </w:rPr>
          </w:rPrChange>
        </w:rPr>
        <w:t xml:space="preserve"> to penicillin, tetracycline, ceftriaxone, cefotaxime, and ciprofloxacin: investigation using 510(k) review criteria, recommended by the Food and Drug Administration. </w:t>
      </w:r>
      <w:r w:rsidR="00377FDC" w:rsidRPr="006F644E">
        <w:rPr>
          <w:rFonts w:ascii="Times New Roman" w:hAnsi="Times New Roman" w:cs="Times New Roman"/>
          <w:i/>
          <w:iCs/>
          <w:sz w:val="24"/>
          <w:szCs w:val="24"/>
          <w:rPrChange w:id="1314" w:author="Unemo Magnus, USÖ Labmed länsklinik" w:date="2016-11-14T17:51:00Z">
            <w:rPr>
              <w:rFonts w:ascii="Calibri" w:hAnsi="Calibri"/>
              <w:i/>
              <w:iCs/>
            </w:rPr>
          </w:rPrChange>
        </w:rPr>
        <w:t>J Clin Microbiol</w:t>
      </w:r>
      <w:r w:rsidR="00377FDC" w:rsidRPr="006F644E">
        <w:rPr>
          <w:rFonts w:ascii="Times New Roman" w:hAnsi="Times New Roman" w:cs="Times New Roman"/>
          <w:sz w:val="24"/>
          <w:szCs w:val="24"/>
          <w:rPrChange w:id="1315" w:author="Unemo Magnus, USÖ Labmed länsklinik" w:date="2016-11-14T17:51:00Z">
            <w:rPr>
              <w:rFonts w:ascii="Calibri" w:hAnsi="Calibri"/>
            </w:rPr>
          </w:rPrChange>
        </w:rPr>
        <w:t xml:space="preserve"> 1996; </w:t>
      </w:r>
      <w:r w:rsidR="00377FDC" w:rsidRPr="006F644E">
        <w:rPr>
          <w:rFonts w:ascii="Times New Roman" w:hAnsi="Times New Roman" w:cs="Times New Roman"/>
          <w:b/>
          <w:bCs/>
          <w:sz w:val="24"/>
          <w:szCs w:val="24"/>
          <w:rPrChange w:id="1316" w:author="Unemo Magnus, USÖ Labmed länsklinik" w:date="2016-11-14T17:51:00Z">
            <w:rPr>
              <w:rFonts w:ascii="Calibri" w:hAnsi="Calibri"/>
              <w:b/>
              <w:bCs/>
            </w:rPr>
          </w:rPrChange>
        </w:rPr>
        <w:t>34</w:t>
      </w:r>
      <w:r w:rsidR="00377FDC" w:rsidRPr="006F644E">
        <w:rPr>
          <w:rFonts w:ascii="Times New Roman" w:hAnsi="Times New Roman" w:cs="Times New Roman"/>
          <w:sz w:val="24"/>
          <w:szCs w:val="24"/>
          <w:rPrChange w:id="1317" w:author="Unemo Magnus, USÖ Labmed länsklinik" w:date="2016-11-14T17:51:00Z">
            <w:rPr>
              <w:rFonts w:ascii="Calibri" w:hAnsi="Calibri"/>
            </w:rPr>
          </w:rPrChange>
        </w:rPr>
        <w:t>: 3214–7.</w:t>
      </w:r>
    </w:p>
    <w:p w14:paraId="79020E5B" w14:textId="541F83AF" w:rsidR="00377FDC" w:rsidRPr="00AF166B" w:rsidRDefault="00377FDC">
      <w:pPr>
        <w:pStyle w:val="Bibliography"/>
        <w:spacing w:after="0" w:line="480" w:lineRule="auto"/>
        <w:jc w:val="both"/>
        <w:rPr>
          <w:rFonts w:ascii="Times New Roman" w:hAnsi="Times New Roman" w:cs="Times New Roman"/>
          <w:sz w:val="24"/>
          <w:szCs w:val="24"/>
          <w:lang w:val="sv-SE"/>
          <w:rPrChange w:id="1318" w:author="Unemo Magnus, USÖ Labmed länsklinik" w:date="2016-11-15T15:02:00Z">
            <w:rPr>
              <w:rFonts w:ascii="Calibri" w:hAnsi="Calibri"/>
            </w:rPr>
          </w:rPrChange>
        </w:rPr>
        <w:pPrChange w:id="1319" w:author="Unemo Magnus, USÖ Labmed länsklinik" w:date="2016-11-14T18:38:00Z">
          <w:pPr>
            <w:pStyle w:val="Bibliography"/>
          </w:pPr>
        </w:pPrChange>
      </w:pPr>
      <w:bookmarkStart w:id="1320" w:name="_GoBack"/>
      <w:r w:rsidRPr="006F644E">
        <w:rPr>
          <w:rFonts w:ascii="Times New Roman" w:hAnsi="Times New Roman" w:cs="Times New Roman"/>
          <w:sz w:val="24"/>
          <w:szCs w:val="24"/>
          <w:rPrChange w:id="1321" w:author="Unemo Magnus, USÖ Labmed länsklinik" w:date="2016-11-14T17:51:00Z">
            <w:rPr>
              <w:rFonts w:ascii="Calibri" w:hAnsi="Calibri"/>
            </w:rPr>
          </w:rPrChange>
        </w:rPr>
        <w:t>2. Liu H, Taylor TH, Pettus K</w:t>
      </w:r>
      <w:ins w:id="1322" w:author="Unemo Magnus, USÖ Labmed länsklinik" w:date="2016-11-14T18:39:00Z">
        <w:r w:rsidR="004333CD">
          <w:rPr>
            <w:rFonts w:ascii="Times New Roman" w:hAnsi="Times New Roman" w:cs="Times New Roman"/>
            <w:sz w:val="24"/>
            <w:szCs w:val="24"/>
          </w:rPr>
          <w:t xml:space="preserve"> </w:t>
        </w:r>
        <w:r w:rsidR="004333CD">
          <w:rPr>
            <w:rFonts w:ascii="Times New Roman" w:hAnsi="Times New Roman" w:cs="Times New Roman"/>
            <w:i/>
            <w:sz w:val="24"/>
            <w:szCs w:val="24"/>
          </w:rPr>
          <w:t>et al</w:t>
        </w:r>
      </w:ins>
      <w:del w:id="1323" w:author="Unemo Magnus, USÖ Labmed länsklinik" w:date="2016-11-14T18:39:00Z">
        <w:r w:rsidRPr="006F644E" w:rsidDel="004333CD">
          <w:rPr>
            <w:rFonts w:ascii="Times New Roman" w:hAnsi="Times New Roman" w:cs="Times New Roman"/>
            <w:sz w:val="24"/>
            <w:szCs w:val="24"/>
            <w:rPrChange w:id="1324" w:author="Unemo Magnus, USÖ Labmed länsklinik" w:date="2016-11-14T17:51:00Z">
              <w:rPr>
                <w:rFonts w:ascii="Calibri" w:hAnsi="Calibri"/>
              </w:rPr>
            </w:rPrChange>
          </w:rPr>
          <w:delText>, Trees D</w:delText>
        </w:r>
      </w:del>
      <w:r w:rsidRPr="006F644E">
        <w:rPr>
          <w:rFonts w:ascii="Times New Roman" w:hAnsi="Times New Roman" w:cs="Times New Roman"/>
          <w:sz w:val="24"/>
          <w:szCs w:val="24"/>
          <w:rPrChange w:id="1325" w:author="Unemo Magnus, USÖ Labmed länsklinik" w:date="2016-11-14T17:51:00Z">
            <w:rPr>
              <w:rFonts w:ascii="Calibri" w:hAnsi="Calibri"/>
            </w:rPr>
          </w:rPrChange>
        </w:rPr>
        <w:t xml:space="preserve">. Assessment of Etest as an </w:t>
      </w:r>
      <w:del w:id="1326" w:author="Unemo Magnus, USÖ Labmed länsklinik" w:date="2016-11-14T18:39:00Z">
        <w:r w:rsidRPr="006F644E" w:rsidDel="004333CD">
          <w:rPr>
            <w:rFonts w:ascii="Times New Roman" w:hAnsi="Times New Roman" w:cs="Times New Roman"/>
            <w:sz w:val="24"/>
            <w:szCs w:val="24"/>
            <w:rPrChange w:id="1327" w:author="Unemo Magnus, USÖ Labmed länsklinik" w:date="2016-11-14T17:51:00Z">
              <w:rPr>
                <w:rFonts w:ascii="Calibri" w:hAnsi="Calibri"/>
              </w:rPr>
            </w:rPrChange>
          </w:rPr>
          <w:delText xml:space="preserve">Alternative </w:delText>
        </w:r>
      </w:del>
      <w:ins w:id="1328" w:author="Unemo Magnus, USÖ Labmed länsklinik" w:date="2016-11-14T18:39:00Z">
        <w:r w:rsidR="004333CD">
          <w:rPr>
            <w:rFonts w:ascii="Times New Roman" w:hAnsi="Times New Roman" w:cs="Times New Roman"/>
            <w:sz w:val="24"/>
            <w:szCs w:val="24"/>
          </w:rPr>
          <w:t>a</w:t>
        </w:r>
        <w:r w:rsidR="004333CD" w:rsidRPr="006F644E">
          <w:rPr>
            <w:rFonts w:ascii="Times New Roman" w:hAnsi="Times New Roman" w:cs="Times New Roman"/>
            <w:sz w:val="24"/>
            <w:szCs w:val="24"/>
            <w:rPrChange w:id="1329" w:author="Unemo Magnus, USÖ Labmed länsklinik" w:date="2016-11-14T17:51:00Z">
              <w:rPr>
                <w:rFonts w:ascii="Calibri" w:hAnsi="Calibri"/>
              </w:rPr>
            </w:rPrChange>
          </w:rPr>
          <w:t xml:space="preserve">lternative </w:t>
        </w:r>
      </w:ins>
      <w:r w:rsidRPr="006F644E">
        <w:rPr>
          <w:rFonts w:ascii="Times New Roman" w:hAnsi="Times New Roman" w:cs="Times New Roman"/>
          <w:sz w:val="24"/>
          <w:szCs w:val="24"/>
          <w:rPrChange w:id="1330" w:author="Unemo Magnus, USÖ Labmed länsklinik" w:date="2016-11-14T17:51:00Z">
            <w:rPr>
              <w:rFonts w:ascii="Calibri" w:hAnsi="Calibri"/>
            </w:rPr>
          </w:rPrChange>
        </w:rPr>
        <w:t xml:space="preserve">to </w:t>
      </w:r>
      <w:del w:id="1331" w:author="Unemo Magnus, USÖ Labmed länsklinik" w:date="2016-11-14T18:39:00Z">
        <w:r w:rsidRPr="006F644E" w:rsidDel="004333CD">
          <w:rPr>
            <w:rFonts w:ascii="Times New Roman" w:hAnsi="Times New Roman" w:cs="Times New Roman"/>
            <w:sz w:val="24"/>
            <w:szCs w:val="24"/>
            <w:rPrChange w:id="1332" w:author="Unemo Magnus, USÖ Labmed länsklinik" w:date="2016-11-14T17:51:00Z">
              <w:rPr>
                <w:rFonts w:ascii="Calibri" w:hAnsi="Calibri"/>
              </w:rPr>
            </w:rPrChange>
          </w:rPr>
          <w:delText xml:space="preserve">Agar </w:delText>
        </w:r>
      </w:del>
      <w:ins w:id="1333" w:author="Unemo Magnus, USÖ Labmed länsklinik" w:date="2016-11-14T18:39:00Z">
        <w:r w:rsidR="004333CD">
          <w:rPr>
            <w:rFonts w:ascii="Times New Roman" w:hAnsi="Times New Roman" w:cs="Times New Roman"/>
            <w:sz w:val="24"/>
            <w:szCs w:val="24"/>
          </w:rPr>
          <w:t>a</w:t>
        </w:r>
        <w:r w:rsidR="004333CD" w:rsidRPr="006F644E">
          <w:rPr>
            <w:rFonts w:ascii="Times New Roman" w:hAnsi="Times New Roman" w:cs="Times New Roman"/>
            <w:sz w:val="24"/>
            <w:szCs w:val="24"/>
            <w:rPrChange w:id="1334" w:author="Unemo Magnus, USÖ Labmed länsklinik" w:date="2016-11-14T17:51:00Z">
              <w:rPr>
                <w:rFonts w:ascii="Calibri" w:hAnsi="Calibri"/>
              </w:rPr>
            </w:rPrChange>
          </w:rPr>
          <w:t xml:space="preserve">gar </w:t>
        </w:r>
      </w:ins>
      <w:del w:id="1335" w:author="Unemo Magnus, USÖ Labmed länsklinik" w:date="2016-11-14T18:39:00Z">
        <w:r w:rsidRPr="006F644E" w:rsidDel="004333CD">
          <w:rPr>
            <w:rFonts w:ascii="Times New Roman" w:hAnsi="Times New Roman" w:cs="Times New Roman"/>
            <w:sz w:val="24"/>
            <w:szCs w:val="24"/>
            <w:rPrChange w:id="1336" w:author="Unemo Magnus, USÖ Labmed länsklinik" w:date="2016-11-14T17:51:00Z">
              <w:rPr>
                <w:rFonts w:ascii="Calibri" w:hAnsi="Calibri"/>
              </w:rPr>
            </w:rPrChange>
          </w:rPr>
          <w:delText xml:space="preserve">Dilution </w:delText>
        </w:r>
      </w:del>
      <w:ins w:id="1337" w:author="Unemo Magnus, USÖ Labmed länsklinik" w:date="2016-11-14T18:39:00Z">
        <w:r w:rsidR="004333CD">
          <w:rPr>
            <w:rFonts w:ascii="Times New Roman" w:hAnsi="Times New Roman" w:cs="Times New Roman"/>
            <w:sz w:val="24"/>
            <w:szCs w:val="24"/>
          </w:rPr>
          <w:t>d</w:t>
        </w:r>
        <w:r w:rsidR="004333CD" w:rsidRPr="006F644E">
          <w:rPr>
            <w:rFonts w:ascii="Times New Roman" w:hAnsi="Times New Roman" w:cs="Times New Roman"/>
            <w:sz w:val="24"/>
            <w:szCs w:val="24"/>
            <w:rPrChange w:id="1338" w:author="Unemo Magnus, USÖ Labmed länsklinik" w:date="2016-11-14T17:51:00Z">
              <w:rPr>
                <w:rFonts w:ascii="Calibri" w:hAnsi="Calibri"/>
              </w:rPr>
            </w:rPrChange>
          </w:rPr>
          <w:t xml:space="preserve">ilution </w:t>
        </w:r>
      </w:ins>
      <w:r w:rsidRPr="006F644E">
        <w:rPr>
          <w:rFonts w:ascii="Times New Roman" w:hAnsi="Times New Roman" w:cs="Times New Roman"/>
          <w:sz w:val="24"/>
          <w:szCs w:val="24"/>
          <w:rPrChange w:id="1339" w:author="Unemo Magnus, USÖ Labmed länsklinik" w:date="2016-11-14T17:51:00Z">
            <w:rPr>
              <w:rFonts w:ascii="Calibri" w:hAnsi="Calibri"/>
            </w:rPr>
          </w:rPrChange>
        </w:rPr>
        <w:t xml:space="preserve">for </w:t>
      </w:r>
      <w:del w:id="1340" w:author="Unemo Magnus, USÖ Labmed länsklinik" w:date="2016-11-14T18:39:00Z">
        <w:r w:rsidRPr="006F644E" w:rsidDel="004333CD">
          <w:rPr>
            <w:rFonts w:ascii="Times New Roman" w:hAnsi="Times New Roman" w:cs="Times New Roman"/>
            <w:sz w:val="24"/>
            <w:szCs w:val="24"/>
            <w:rPrChange w:id="1341" w:author="Unemo Magnus, USÖ Labmed länsklinik" w:date="2016-11-14T17:51:00Z">
              <w:rPr>
                <w:rFonts w:ascii="Calibri" w:hAnsi="Calibri"/>
              </w:rPr>
            </w:rPrChange>
          </w:rPr>
          <w:delText xml:space="preserve">Antimicrobial </w:delText>
        </w:r>
      </w:del>
      <w:ins w:id="1342" w:author="Unemo Magnus, USÖ Labmed länsklinik" w:date="2016-11-14T18:39:00Z">
        <w:r w:rsidR="004333CD">
          <w:rPr>
            <w:rFonts w:ascii="Times New Roman" w:hAnsi="Times New Roman" w:cs="Times New Roman"/>
            <w:sz w:val="24"/>
            <w:szCs w:val="24"/>
          </w:rPr>
          <w:t>a</w:t>
        </w:r>
        <w:r w:rsidR="004333CD" w:rsidRPr="006F644E">
          <w:rPr>
            <w:rFonts w:ascii="Times New Roman" w:hAnsi="Times New Roman" w:cs="Times New Roman"/>
            <w:sz w:val="24"/>
            <w:szCs w:val="24"/>
            <w:rPrChange w:id="1343" w:author="Unemo Magnus, USÖ Labmed länsklinik" w:date="2016-11-14T17:51:00Z">
              <w:rPr>
                <w:rFonts w:ascii="Calibri" w:hAnsi="Calibri"/>
              </w:rPr>
            </w:rPrChange>
          </w:rPr>
          <w:t xml:space="preserve">ntimicrobial </w:t>
        </w:r>
      </w:ins>
      <w:del w:id="1344" w:author="Unemo Magnus, USÖ Labmed länsklinik" w:date="2016-11-14T18:39:00Z">
        <w:r w:rsidRPr="006F644E" w:rsidDel="004333CD">
          <w:rPr>
            <w:rFonts w:ascii="Times New Roman" w:hAnsi="Times New Roman" w:cs="Times New Roman"/>
            <w:sz w:val="24"/>
            <w:szCs w:val="24"/>
            <w:rPrChange w:id="1345" w:author="Unemo Magnus, USÖ Labmed länsklinik" w:date="2016-11-14T17:51:00Z">
              <w:rPr>
                <w:rFonts w:ascii="Calibri" w:hAnsi="Calibri"/>
              </w:rPr>
            </w:rPrChange>
          </w:rPr>
          <w:delText xml:space="preserve">Susceptibility </w:delText>
        </w:r>
      </w:del>
      <w:ins w:id="1346" w:author="Unemo Magnus, USÖ Labmed länsklinik" w:date="2016-11-14T18:39:00Z">
        <w:r w:rsidR="004333CD">
          <w:rPr>
            <w:rFonts w:ascii="Times New Roman" w:hAnsi="Times New Roman" w:cs="Times New Roman"/>
            <w:sz w:val="24"/>
            <w:szCs w:val="24"/>
          </w:rPr>
          <w:t>s</w:t>
        </w:r>
        <w:r w:rsidR="004333CD" w:rsidRPr="006F644E">
          <w:rPr>
            <w:rFonts w:ascii="Times New Roman" w:hAnsi="Times New Roman" w:cs="Times New Roman"/>
            <w:sz w:val="24"/>
            <w:szCs w:val="24"/>
            <w:rPrChange w:id="1347" w:author="Unemo Magnus, USÖ Labmed länsklinik" w:date="2016-11-14T17:51:00Z">
              <w:rPr>
                <w:rFonts w:ascii="Calibri" w:hAnsi="Calibri"/>
              </w:rPr>
            </w:rPrChange>
          </w:rPr>
          <w:t xml:space="preserve">usceptibility </w:t>
        </w:r>
      </w:ins>
      <w:del w:id="1348" w:author="Unemo Magnus, USÖ Labmed länsklinik" w:date="2016-11-14T18:39:00Z">
        <w:r w:rsidRPr="006F644E" w:rsidDel="004333CD">
          <w:rPr>
            <w:rFonts w:ascii="Times New Roman" w:hAnsi="Times New Roman" w:cs="Times New Roman"/>
            <w:sz w:val="24"/>
            <w:szCs w:val="24"/>
            <w:rPrChange w:id="1349" w:author="Unemo Magnus, USÖ Labmed länsklinik" w:date="2016-11-14T17:51:00Z">
              <w:rPr>
                <w:rFonts w:ascii="Calibri" w:hAnsi="Calibri"/>
              </w:rPr>
            </w:rPrChange>
          </w:rPr>
          <w:delText xml:space="preserve">Testing </w:delText>
        </w:r>
      </w:del>
      <w:ins w:id="1350" w:author="Unemo Magnus, USÖ Labmed länsklinik" w:date="2016-11-14T18:39:00Z">
        <w:r w:rsidR="004333CD">
          <w:rPr>
            <w:rFonts w:ascii="Times New Roman" w:hAnsi="Times New Roman" w:cs="Times New Roman"/>
            <w:sz w:val="24"/>
            <w:szCs w:val="24"/>
          </w:rPr>
          <w:t>t</w:t>
        </w:r>
        <w:r w:rsidR="004333CD" w:rsidRPr="006F644E">
          <w:rPr>
            <w:rFonts w:ascii="Times New Roman" w:hAnsi="Times New Roman" w:cs="Times New Roman"/>
            <w:sz w:val="24"/>
            <w:szCs w:val="24"/>
            <w:rPrChange w:id="1351" w:author="Unemo Magnus, USÖ Labmed länsklinik" w:date="2016-11-14T17:51:00Z">
              <w:rPr>
                <w:rFonts w:ascii="Calibri" w:hAnsi="Calibri"/>
              </w:rPr>
            </w:rPrChange>
          </w:rPr>
          <w:t xml:space="preserve">esting </w:t>
        </w:r>
      </w:ins>
      <w:r w:rsidRPr="006F644E">
        <w:rPr>
          <w:rFonts w:ascii="Times New Roman" w:hAnsi="Times New Roman" w:cs="Times New Roman"/>
          <w:sz w:val="24"/>
          <w:szCs w:val="24"/>
          <w:rPrChange w:id="1352" w:author="Unemo Magnus, USÖ Labmed länsklinik" w:date="2016-11-14T17:51:00Z">
            <w:rPr>
              <w:rFonts w:ascii="Calibri" w:hAnsi="Calibri"/>
            </w:rPr>
          </w:rPrChange>
        </w:rPr>
        <w:t xml:space="preserve">of </w:t>
      </w:r>
      <w:r w:rsidRPr="004333CD">
        <w:rPr>
          <w:rFonts w:ascii="Times New Roman" w:hAnsi="Times New Roman" w:cs="Times New Roman"/>
          <w:i/>
          <w:sz w:val="24"/>
          <w:szCs w:val="24"/>
          <w:rPrChange w:id="1353" w:author="Unemo Magnus, USÖ Labmed länsklinik" w:date="2016-11-14T18:39:00Z">
            <w:rPr>
              <w:rFonts w:ascii="Calibri" w:hAnsi="Calibri"/>
            </w:rPr>
          </w:rPrChange>
        </w:rPr>
        <w:t>Neisseria gonorrhoeae</w:t>
      </w:r>
      <w:r w:rsidRPr="006F644E">
        <w:rPr>
          <w:rFonts w:ascii="Times New Roman" w:hAnsi="Times New Roman" w:cs="Times New Roman"/>
          <w:sz w:val="24"/>
          <w:szCs w:val="24"/>
          <w:rPrChange w:id="1354" w:author="Unemo Magnus, USÖ Labmed länsklinik" w:date="2016-11-14T17:51:00Z">
            <w:rPr>
              <w:rFonts w:ascii="Calibri" w:hAnsi="Calibri"/>
            </w:rPr>
          </w:rPrChange>
        </w:rPr>
        <w:t xml:space="preserve">. </w:t>
      </w:r>
      <w:r w:rsidRPr="00AF166B">
        <w:rPr>
          <w:rFonts w:ascii="Times New Roman" w:hAnsi="Times New Roman" w:cs="Times New Roman"/>
          <w:i/>
          <w:iCs/>
          <w:sz w:val="24"/>
          <w:szCs w:val="24"/>
          <w:lang w:val="sv-SE"/>
          <w:rPrChange w:id="1355" w:author="Unemo Magnus, USÖ Labmed länsklinik" w:date="2016-11-15T15:02:00Z">
            <w:rPr>
              <w:rFonts w:ascii="Calibri" w:hAnsi="Calibri"/>
              <w:i/>
              <w:iCs/>
            </w:rPr>
          </w:rPrChange>
        </w:rPr>
        <w:t>J Clin Microbiol</w:t>
      </w:r>
      <w:r w:rsidRPr="00AF166B">
        <w:rPr>
          <w:rFonts w:ascii="Times New Roman" w:hAnsi="Times New Roman" w:cs="Times New Roman"/>
          <w:sz w:val="24"/>
          <w:szCs w:val="24"/>
          <w:lang w:val="sv-SE"/>
          <w:rPrChange w:id="1356" w:author="Unemo Magnus, USÖ Labmed länsklinik" w:date="2016-11-15T15:02:00Z">
            <w:rPr>
              <w:rFonts w:ascii="Calibri" w:hAnsi="Calibri"/>
            </w:rPr>
          </w:rPrChange>
        </w:rPr>
        <w:t xml:space="preserve"> 2014; </w:t>
      </w:r>
      <w:r w:rsidRPr="00AF166B">
        <w:rPr>
          <w:rFonts w:ascii="Times New Roman" w:hAnsi="Times New Roman" w:cs="Times New Roman"/>
          <w:b/>
          <w:bCs/>
          <w:sz w:val="24"/>
          <w:szCs w:val="24"/>
          <w:lang w:val="sv-SE"/>
          <w:rPrChange w:id="1357" w:author="Unemo Magnus, USÖ Labmed länsklinik" w:date="2016-11-15T15:02:00Z">
            <w:rPr>
              <w:rFonts w:ascii="Calibri" w:hAnsi="Calibri"/>
              <w:b/>
              <w:bCs/>
            </w:rPr>
          </w:rPrChange>
        </w:rPr>
        <w:t>52</w:t>
      </w:r>
      <w:r w:rsidRPr="00AF166B">
        <w:rPr>
          <w:rFonts w:ascii="Times New Roman" w:hAnsi="Times New Roman" w:cs="Times New Roman"/>
          <w:sz w:val="24"/>
          <w:szCs w:val="24"/>
          <w:lang w:val="sv-SE"/>
          <w:rPrChange w:id="1358" w:author="Unemo Magnus, USÖ Labmed länsklinik" w:date="2016-11-15T15:02:00Z">
            <w:rPr>
              <w:rFonts w:ascii="Calibri" w:hAnsi="Calibri"/>
            </w:rPr>
          </w:rPrChange>
        </w:rPr>
        <w:t>: 1435–40.</w:t>
      </w:r>
    </w:p>
    <w:bookmarkEnd w:id="1320"/>
    <w:p w14:paraId="5EEDAB79" w14:textId="11647C34" w:rsidR="00377FDC" w:rsidRPr="00664166" w:rsidRDefault="00377FDC" w:rsidP="00664166">
      <w:pPr>
        <w:pStyle w:val="Bibliography"/>
        <w:spacing w:after="0" w:line="480" w:lineRule="auto"/>
        <w:jc w:val="both"/>
        <w:rPr>
          <w:rFonts w:ascii="Times New Roman" w:hAnsi="Times New Roman" w:cs="Times New Roman"/>
          <w:sz w:val="24"/>
          <w:szCs w:val="24"/>
        </w:rPr>
      </w:pPr>
      <w:r w:rsidRPr="00AF166B">
        <w:rPr>
          <w:rFonts w:ascii="Times New Roman" w:hAnsi="Times New Roman" w:cs="Times New Roman"/>
          <w:sz w:val="24"/>
          <w:szCs w:val="24"/>
          <w:lang w:val="sv-SE"/>
          <w:rPrChange w:id="1359" w:author="Unemo Magnus, USÖ Labmed länsklinik" w:date="2016-11-15T15:02:00Z">
            <w:rPr>
              <w:rFonts w:ascii="Calibri" w:hAnsi="Calibri"/>
            </w:rPr>
          </w:rPrChange>
        </w:rPr>
        <w:t>3. Singh V, Bala M, Kakr</w:t>
      </w:r>
      <w:r w:rsidRPr="00664166">
        <w:rPr>
          <w:rFonts w:ascii="Times New Roman" w:hAnsi="Times New Roman" w:cs="Times New Roman"/>
          <w:sz w:val="24"/>
          <w:szCs w:val="24"/>
          <w:lang w:val="sv-SE"/>
        </w:rPr>
        <w:t>an M</w:t>
      </w:r>
      <w:r w:rsidR="003E0CDD" w:rsidRPr="00664166">
        <w:rPr>
          <w:rFonts w:ascii="Times New Roman" w:hAnsi="Times New Roman" w:cs="Times New Roman"/>
          <w:sz w:val="24"/>
          <w:szCs w:val="24"/>
          <w:lang w:val="sv-SE"/>
        </w:rPr>
        <w:t xml:space="preserve"> </w:t>
      </w:r>
      <w:r w:rsidR="003E0CDD" w:rsidRPr="00664166">
        <w:rPr>
          <w:rFonts w:ascii="Times New Roman" w:hAnsi="Times New Roman" w:cs="Times New Roman"/>
          <w:i/>
          <w:sz w:val="24"/>
          <w:szCs w:val="24"/>
          <w:lang w:val="sv-SE"/>
        </w:rPr>
        <w:t>et al</w:t>
      </w:r>
      <w:r w:rsidRPr="00664166">
        <w:rPr>
          <w:rFonts w:ascii="Times New Roman" w:hAnsi="Times New Roman" w:cs="Times New Roman"/>
          <w:sz w:val="24"/>
          <w:szCs w:val="24"/>
          <w:lang w:val="sv-SE"/>
        </w:rPr>
        <w:t xml:space="preserve">. </w:t>
      </w:r>
      <w:r w:rsidRPr="00664166">
        <w:rPr>
          <w:rFonts w:ascii="Times New Roman" w:hAnsi="Times New Roman" w:cs="Times New Roman"/>
          <w:sz w:val="24"/>
          <w:szCs w:val="24"/>
        </w:rPr>
        <w:t xml:space="preserve">Comparative assessment of CDS, CLSI disc diffusion and Etest techniques for antimicrobial susceptibility testing of </w:t>
      </w:r>
      <w:r w:rsidRPr="00664166">
        <w:rPr>
          <w:rFonts w:ascii="Times New Roman" w:hAnsi="Times New Roman" w:cs="Times New Roman"/>
          <w:i/>
          <w:sz w:val="24"/>
          <w:szCs w:val="24"/>
        </w:rPr>
        <w:t>Neisseria gonorrhoeae</w:t>
      </w:r>
      <w:r w:rsidRPr="00664166">
        <w:rPr>
          <w:rFonts w:ascii="Times New Roman" w:hAnsi="Times New Roman" w:cs="Times New Roman"/>
          <w:sz w:val="24"/>
          <w:szCs w:val="24"/>
        </w:rPr>
        <w:t xml:space="preserve">: a 6-year study. </w:t>
      </w:r>
      <w:r w:rsidRPr="00664166">
        <w:rPr>
          <w:rFonts w:ascii="Times New Roman" w:hAnsi="Times New Roman" w:cs="Times New Roman"/>
          <w:i/>
          <w:iCs/>
          <w:sz w:val="24"/>
          <w:szCs w:val="24"/>
        </w:rPr>
        <w:t>BMJ Open</w:t>
      </w:r>
      <w:r w:rsidRPr="00664166">
        <w:rPr>
          <w:rFonts w:ascii="Times New Roman" w:hAnsi="Times New Roman" w:cs="Times New Roman"/>
          <w:sz w:val="24"/>
          <w:szCs w:val="24"/>
        </w:rPr>
        <w:t xml:space="preserve"> 2012; </w:t>
      </w:r>
      <w:r w:rsidRPr="00664166">
        <w:rPr>
          <w:rFonts w:ascii="Times New Roman" w:hAnsi="Times New Roman" w:cs="Times New Roman"/>
          <w:b/>
          <w:bCs/>
          <w:sz w:val="24"/>
          <w:szCs w:val="24"/>
        </w:rPr>
        <w:t>2</w:t>
      </w:r>
      <w:r w:rsidRPr="00664166">
        <w:rPr>
          <w:rFonts w:ascii="Times New Roman" w:hAnsi="Times New Roman" w:cs="Times New Roman"/>
          <w:sz w:val="24"/>
          <w:szCs w:val="24"/>
        </w:rPr>
        <w:t>: e000969.</w:t>
      </w:r>
    </w:p>
    <w:p w14:paraId="5ED828E2" w14:textId="72322CAA" w:rsidR="00377FDC" w:rsidRPr="006F644E" w:rsidRDefault="00377FDC">
      <w:pPr>
        <w:pStyle w:val="Bibliography"/>
        <w:spacing w:after="0" w:line="480" w:lineRule="auto"/>
        <w:jc w:val="both"/>
        <w:rPr>
          <w:rFonts w:ascii="Times New Roman" w:hAnsi="Times New Roman" w:cs="Times New Roman"/>
          <w:sz w:val="24"/>
          <w:szCs w:val="24"/>
          <w:rPrChange w:id="1360" w:author="Unemo Magnus, USÖ Labmed länsklinik" w:date="2016-11-14T17:51:00Z">
            <w:rPr>
              <w:rFonts w:ascii="Calibri" w:hAnsi="Calibri"/>
            </w:rPr>
          </w:rPrChange>
        </w:rPr>
        <w:pPrChange w:id="1361" w:author="Unemo Magnus, USÖ Labmed länsklinik" w:date="2016-11-14T18:38:00Z">
          <w:pPr>
            <w:pStyle w:val="Bibliography"/>
          </w:pPr>
        </w:pPrChange>
      </w:pPr>
      <w:r w:rsidRPr="00664166">
        <w:rPr>
          <w:rFonts w:ascii="Times New Roman" w:hAnsi="Times New Roman" w:cs="Times New Roman"/>
          <w:sz w:val="24"/>
          <w:szCs w:val="24"/>
        </w:rPr>
        <w:t>4. Gose S, Kong CJ, Lee Y</w:t>
      </w:r>
      <w:del w:id="1362" w:author="Unemo Magnus, USÖ Labmed länsklinik" w:date="2016-11-14T18:40:00Z">
        <w:r w:rsidRPr="00664166" w:rsidDel="003E0CDD">
          <w:rPr>
            <w:rFonts w:ascii="Times New Roman" w:hAnsi="Times New Roman" w:cs="Times New Roman"/>
            <w:sz w:val="24"/>
            <w:szCs w:val="24"/>
          </w:rPr>
          <w:delText>,</w:delText>
        </w:r>
      </w:del>
      <w:r w:rsidRPr="00664166">
        <w:rPr>
          <w:rFonts w:ascii="Times New Roman" w:hAnsi="Times New Roman" w:cs="Times New Roman"/>
          <w:sz w:val="24"/>
          <w:szCs w:val="24"/>
        </w:rPr>
        <w:t xml:space="preserve"> </w:t>
      </w:r>
      <w:r w:rsidRPr="00664166">
        <w:rPr>
          <w:rFonts w:ascii="Times New Roman" w:hAnsi="Times New Roman" w:cs="Times New Roman"/>
          <w:i/>
          <w:iCs/>
          <w:sz w:val="24"/>
          <w:szCs w:val="24"/>
        </w:rPr>
        <w:t>et al.</w:t>
      </w:r>
      <w:r w:rsidRPr="00664166">
        <w:rPr>
          <w:rFonts w:ascii="Times New Roman" w:hAnsi="Times New Roman" w:cs="Times New Roman"/>
          <w:sz w:val="24"/>
          <w:szCs w:val="24"/>
        </w:rPr>
        <w:t xml:space="preserve"> Comparison of </w:t>
      </w:r>
      <w:r w:rsidRPr="003E0CDD">
        <w:rPr>
          <w:rFonts w:ascii="Times New Roman" w:hAnsi="Times New Roman" w:cs="Times New Roman"/>
          <w:i/>
          <w:sz w:val="24"/>
          <w:szCs w:val="24"/>
          <w:rPrChange w:id="1363" w:author="Unemo Magnus, USÖ Labmed länsklinik" w:date="2016-11-14T18:40:00Z">
            <w:rPr>
              <w:rFonts w:ascii="Calibri" w:hAnsi="Calibri"/>
            </w:rPr>
          </w:rPrChange>
        </w:rPr>
        <w:t>Neisseria gonorrhoeae</w:t>
      </w:r>
      <w:r w:rsidRPr="006F644E">
        <w:rPr>
          <w:rFonts w:ascii="Times New Roman" w:hAnsi="Times New Roman" w:cs="Times New Roman"/>
          <w:sz w:val="24"/>
          <w:szCs w:val="24"/>
          <w:rPrChange w:id="1364" w:author="Unemo Magnus, USÖ Labmed länsklinik" w:date="2016-11-14T17:51:00Z">
            <w:rPr>
              <w:rFonts w:ascii="Calibri" w:hAnsi="Calibri"/>
            </w:rPr>
          </w:rPrChange>
        </w:rPr>
        <w:t xml:space="preserve"> MICs obtained by Etest and agar dilution for ceftriaxone, cefpodoxime, cefixime and azithromycin. </w:t>
      </w:r>
      <w:r w:rsidRPr="006F644E">
        <w:rPr>
          <w:rFonts w:ascii="Times New Roman" w:hAnsi="Times New Roman" w:cs="Times New Roman"/>
          <w:i/>
          <w:iCs/>
          <w:sz w:val="24"/>
          <w:szCs w:val="24"/>
          <w:rPrChange w:id="1365" w:author="Unemo Magnus, USÖ Labmed länsklinik" w:date="2016-11-14T17:51:00Z">
            <w:rPr>
              <w:rFonts w:ascii="Calibri" w:hAnsi="Calibri"/>
              <w:i/>
              <w:iCs/>
            </w:rPr>
          </w:rPrChange>
        </w:rPr>
        <w:t>J Microbiol Methods</w:t>
      </w:r>
      <w:r w:rsidRPr="006F644E">
        <w:rPr>
          <w:rFonts w:ascii="Times New Roman" w:hAnsi="Times New Roman" w:cs="Times New Roman"/>
          <w:sz w:val="24"/>
          <w:szCs w:val="24"/>
          <w:rPrChange w:id="1366" w:author="Unemo Magnus, USÖ Labmed länsklinik" w:date="2016-11-14T17:51:00Z">
            <w:rPr>
              <w:rFonts w:ascii="Calibri" w:hAnsi="Calibri"/>
            </w:rPr>
          </w:rPrChange>
        </w:rPr>
        <w:t xml:space="preserve"> 2013; </w:t>
      </w:r>
      <w:r w:rsidRPr="006F644E">
        <w:rPr>
          <w:rFonts w:ascii="Times New Roman" w:hAnsi="Times New Roman" w:cs="Times New Roman"/>
          <w:b/>
          <w:bCs/>
          <w:sz w:val="24"/>
          <w:szCs w:val="24"/>
          <w:rPrChange w:id="1367" w:author="Unemo Magnus, USÖ Labmed länsklinik" w:date="2016-11-14T17:51:00Z">
            <w:rPr>
              <w:rFonts w:ascii="Calibri" w:hAnsi="Calibri"/>
              <w:b/>
              <w:bCs/>
            </w:rPr>
          </w:rPrChange>
        </w:rPr>
        <w:t>95</w:t>
      </w:r>
      <w:r w:rsidRPr="006F644E">
        <w:rPr>
          <w:rFonts w:ascii="Times New Roman" w:hAnsi="Times New Roman" w:cs="Times New Roman"/>
          <w:sz w:val="24"/>
          <w:szCs w:val="24"/>
          <w:rPrChange w:id="1368" w:author="Unemo Magnus, USÖ Labmed länsklinik" w:date="2016-11-14T17:51:00Z">
            <w:rPr>
              <w:rFonts w:ascii="Calibri" w:hAnsi="Calibri"/>
            </w:rPr>
          </w:rPrChange>
        </w:rPr>
        <w:t>: 379–80.</w:t>
      </w:r>
    </w:p>
    <w:p w14:paraId="25A53D78" w14:textId="2B17D7F2" w:rsidR="00377FDC" w:rsidRPr="00032A9C" w:rsidRDefault="00377FDC">
      <w:pPr>
        <w:pStyle w:val="Bibliography"/>
        <w:spacing w:after="0" w:line="480" w:lineRule="auto"/>
        <w:jc w:val="both"/>
        <w:rPr>
          <w:rFonts w:ascii="Times New Roman" w:hAnsi="Times New Roman" w:cs="Times New Roman"/>
          <w:sz w:val="24"/>
          <w:szCs w:val="24"/>
          <w:lang w:val="fr-CH"/>
          <w:rPrChange w:id="1369" w:author="valdes" w:date="2016-12-04T12:37:00Z">
            <w:rPr>
              <w:rFonts w:ascii="Calibri" w:hAnsi="Calibri"/>
            </w:rPr>
          </w:rPrChange>
        </w:rPr>
        <w:pPrChange w:id="1370" w:author="Unemo Magnus, USÖ Labmed länsklinik" w:date="2016-11-14T18:38:00Z">
          <w:pPr>
            <w:pStyle w:val="Bibliography"/>
          </w:pPr>
        </w:pPrChange>
      </w:pPr>
      <w:r w:rsidRPr="006F644E">
        <w:rPr>
          <w:rFonts w:ascii="Times New Roman" w:hAnsi="Times New Roman" w:cs="Times New Roman"/>
          <w:sz w:val="24"/>
          <w:szCs w:val="24"/>
          <w:rPrChange w:id="1371" w:author="Unemo Magnus, USÖ Labmed länsklinik" w:date="2016-11-14T17:51:00Z">
            <w:rPr>
              <w:rFonts w:ascii="Calibri" w:hAnsi="Calibri"/>
            </w:rPr>
          </w:rPrChange>
        </w:rPr>
        <w:t>5. Liao C-H, Lai C-C, Hsu M-S</w:t>
      </w:r>
      <w:del w:id="1372" w:author="Unemo Magnus, USÖ Labmed länsklinik" w:date="2016-11-14T18:40:00Z">
        <w:r w:rsidRPr="006F644E" w:rsidDel="003E0CDD">
          <w:rPr>
            <w:rFonts w:ascii="Times New Roman" w:hAnsi="Times New Roman" w:cs="Times New Roman"/>
            <w:sz w:val="24"/>
            <w:szCs w:val="24"/>
            <w:rPrChange w:id="1373" w:author="Unemo Magnus, USÖ Labmed länsklinik" w:date="2016-11-14T17:51:00Z">
              <w:rPr>
                <w:rFonts w:ascii="Calibri" w:hAnsi="Calibri"/>
              </w:rPr>
            </w:rPrChange>
          </w:rPr>
          <w:delText>,</w:delText>
        </w:r>
      </w:del>
      <w:r w:rsidRPr="006F644E">
        <w:rPr>
          <w:rFonts w:ascii="Times New Roman" w:hAnsi="Times New Roman" w:cs="Times New Roman"/>
          <w:sz w:val="24"/>
          <w:szCs w:val="24"/>
          <w:rPrChange w:id="1374" w:author="Unemo Magnus, USÖ Labmed länsklinik" w:date="2016-11-14T17:51:00Z">
            <w:rPr>
              <w:rFonts w:ascii="Calibri" w:hAnsi="Calibri"/>
            </w:rPr>
          </w:rPrChange>
        </w:rPr>
        <w:t xml:space="preserve"> </w:t>
      </w:r>
      <w:r w:rsidRPr="006F644E">
        <w:rPr>
          <w:rFonts w:ascii="Times New Roman" w:hAnsi="Times New Roman" w:cs="Times New Roman"/>
          <w:i/>
          <w:iCs/>
          <w:sz w:val="24"/>
          <w:szCs w:val="24"/>
          <w:rPrChange w:id="1375" w:author="Unemo Magnus, USÖ Labmed länsklinik" w:date="2016-11-14T17:51:00Z">
            <w:rPr>
              <w:rFonts w:ascii="Calibri" w:hAnsi="Calibri"/>
              <w:i/>
              <w:iCs/>
            </w:rPr>
          </w:rPrChange>
        </w:rPr>
        <w:t>et al.</w:t>
      </w:r>
      <w:r w:rsidRPr="006F644E">
        <w:rPr>
          <w:rFonts w:ascii="Times New Roman" w:hAnsi="Times New Roman" w:cs="Times New Roman"/>
          <w:sz w:val="24"/>
          <w:szCs w:val="24"/>
          <w:rPrChange w:id="1376" w:author="Unemo Magnus, USÖ Labmed länsklinik" w:date="2016-11-14T17:51:00Z">
            <w:rPr>
              <w:rFonts w:ascii="Calibri" w:hAnsi="Calibri"/>
            </w:rPr>
          </w:rPrChange>
        </w:rPr>
        <w:t xml:space="preserve"> Antimicrobial susceptibility of </w:t>
      </w:r>
      <w:r w:rsidRPr="003E0CDD">
        <w:rPr>
          <w:rFonts w:ascii="Times New Roman" w:hAnsi="Times New Roman" w:cs="Times New Roman"/>
          <w:i/>
          <w:sz w:val="24"/>
          <w:szCs w:val="24"/>
          <w:rPrChange w:id="1377" w:author="Unemo Magnus, USÖ Labmed länsklinik" w:date="2016-11-14T18:40:00Z">
            <w:rPr>
              <w:rFonts w:ascii="Calibri" w:hAnsi="Calibri"/>
            </w:rPr>
          </w:rPrChange>
        </w:rPr>
        <w:t>Neisseria gonorrhoeae</w:t>
      </w:r>
      <w:r w:rsidRPr="006F644E">
        <w:rPr>
          <w:rFonts w:ascii="Times New Roman" w:hAnsi="Times New Roman" w:cs="Times New Roman"/>
          <w:sz w:val="24"/>
          <w:szCs w:val="24"/>
          <w:rPrChange w:id="1378" w:author="Unemo Magnus, USÖ Labmed länsklinik" w:date="2016-11-14T17:51:00Z">
            <w:rPr>
              <w:rFonts w:ascii="Calibri" w:hAnsi="Calibri"/>
            </w:rPr>
          </w:rPrChange>
        </w:rPr>
        <w:t xml:space="preserve"> isolates determined by the agar dilution, disk diffusion and Etest methods: comparison of results using GC agar and chocolate agar. </w:t>
      </w:r>
      <w:r w:rsidRPr="00032A9C">
        <w:rPr>
          <w:rFonts w:ascii="Times New Roman" w:hAnsi="Times New Roman" w:cs="Times New Roman"/>
          <w:i/>
          <w:iCs/>
          <w:sz w:val="24"/>
          <w:szCs w:val="24"/>
          <w:lang w:val="fr-CH"/>
          <w:rPrChange w:id="1379" w:author="valdes" w:date="2016-12-04T12:37:00Z">
            <w:rPr>
              <w:rFonts w:ascii="Calibri" w:hAnsi="Calibri"/>
              <w:i/>
              <w:iCs/>
            </w:rPr>
          </w:rPrChange>
        </w:rPr>
        <w:t>Int J Antimicrob Agents</w:t>
      </w:r>
      <w:r w:rsidRPr="00032A9C">
        <w:rPr>
          <w:rFonts w:ascii="Times New Roman" w:hAnsi="Times New Roman" w:cs="Times New Roman"/>
          <w:sz w:val="24"/>
          <w:szCs w:val="24"/>
          <w:lang w:val="fr-CH"/>
          <w:rPrChange w:id="1380" w:author="valdes" w:date="2016-12-04T12:37:00Z">
            <w:rPr>
              <w:rFonts w:ascii="Calibri" w:hAnsi="Calibri"/>
            </w:rPr>
          </w:rPrChange>
        </w:rPr>
        <w:t xml:space="preserve"> 2010; </w:t>
      </w:r>
      <w:r w:rsidRPr="00032A9C">
        <w:rPr>
          <w:rFonts w:ascii="Times New Roman" w:hAnsi="Times New Roman" w:cs="Times New Roman"/>
          <w:b/>
          <w:bCs/>
          <w:sz w:val="24"/>
          <w:szCs w:val="24"/>
          <w:lang w:val="fr-CH"/>
          <w:rPrChange w:id="1381" w:author="valdes" w:date="2016-12-04T12:37:00Z">
            <w:rPr>
              <w:rFonts w:ascii="Calibri" w:hAnsi="Calibri"/>
              <w:b/>
              <w:bCs/>
            </w:rPr>
          </w:rPrChange>
        </w:rPr>
        <w:t>35</w:t>
      </w:r>
      <w:r w:rsidRPr="00032A9C">
        <w:rPr>
          <w:rFonts w:ascii="Times New Roman" w:hAnsi="Times New Roman" w:cs="Times New Roman"/>
          <w:sz w:val="24"/>
          <w:szCs w:val="24"/>
          <w:lang w:val="fr-CH"/>
          <w:rPrChange w:id="1382" w:author="valdes" w:date="2016-12-04T12:37:00Z">
            <w:rPr>
              <w:rFonts w:ascii="Calibri" w:hAnsi="Calibri"/>
            </w:rPr>
          </w:rPrChange>
        </w:rPr>
        <w:t>: 457–60.</w:t>
      </w:r>
    </w:p>
    <w:p w14:paraId="4F33F67D" w14:textId="4A8EB2BA" w:rsidR="00377FDC" w:rsidRPr="006F644E" w:rsidRDefault="00377FDC">
      <w:pPr>
        <w:pStyle w:val="Bibliography"/>
        <w:spacing w:after="0" w:line="480" w:lineRule="auto"/>
        <w:jc w:val="both"/>
        <w:rPr>
          <w:rFonts w:ascii="Times New Roman" w:hAnsi="Times New Roman" w:cs="Times New Roman"/>
          <w:sz w:val="24"/>
          <w:szCs w:val="24"/>
          <w:lang w:val="de-CH"/>
          <w:rPrChange w:id="1383" w:author="Unemo Magnus, USÖ Labmed länsklinik" w:date="2016-11-14T17:51:00Z">
            <w:rPr>
              <w:rFonts w:ascii="Calibri" w:hAnsi="Calibri"/>
              <w:lang w:val="de-CH"/>
            </w:rPr>
          </w:rPrChange>
        </w:rPr>
        <w:pPrChange w:id="1384" w:author="Unemo Magnus, USÖ Labmed länsklinik" w:date="2016-11-14T18:38:00Z">
          <w:pPr>
            <w:pStyle w:val="Bibliography"/>
          </w:pPr>
        </w:pPrChange>
      </w:pPr>
      <w:r w:rsidRPr="00032A9C">
        <w:rPr>
          <w:rFonts w:ascii="Times New Roman" w:hAnsi="Times New Roman" w:cs="Times New Roman"/>
          <w:sz w:val="24"/>
          <w:szCs w:val="24"/>
          <w:lang w:val="fr-CH"/>
          <w:rPrChange w:id="1385" w:author="valdes" w:date="2016-12-04T12:37:00Z">
            <w:rPr>
              <w:rFonts w:ascii="Calibri" w:hAnsi="Calibri"/>
            </w:rPr>
          </w:rPrChange>
        </w:rPr>
        <w:t>6. Ison CA, Martin IMC, Lowndes CM</w:t>
      </w:r>
      <w:ins w:id="1386" w:author="Unemo Magnus, USÖ Labmed länsklinik" w:date="2016-11-14T18:40:00Z">
        <w:r w:rsidR="003E0CDD" w:rsidRPr="00032A9C">
          <w:rPr>
            <w:rFonts w:ascii="Times New Roman" w:hAnsi="Times New Roman" w:cs="Times New Roman"/>
            <w:sz w:val="24"/>
            <w:szCs w:val="24"/>
            <w:lang w:val="fr-CH"/>
            <w:rPrChange w:id="1387" w:author="valdes" w:date="2016-12-04T12:37:00Z">
              <w:rPr>
                <w:rFonts w:ascii="Times New Roman" w:hAnsi="Times New Roman" w:cs="Times New Roman"/>
                <w:sz w:val="24"/>
                <w:szCs w:val="24"/>
              </w:rPr>
            </w:rPrChange>
          </w:rPr>
          <w:t xml:space="preserve"> </w:t>
        </w:r>
        <w:r w:rsidR="003E0CDD" w:rsidRPr="00032A9C">
          <w:rPr>
            <w:rFonts w:ascii="Times New Roman" w:hAnsi="Times New Roman" w:cs="Times New Roman"/>
            <w:i/>
            <w:sz w:val="24"/>
            <w:szCs w:val="24"/>
            <w:lang w:val="fr-CH"/>
            <w:rPrChange w:id="1388" w:author="valdes" w:date="2016-12-04T12:37:00Z">
              <w:rPr>
                <w:rFonts w:ascii="Times New Roman" w:hAnsi="Times New Roman" w:cs="Times New Roman"/>
                <w:i/>
                <w:sz w:val="24"/>
                <w:szCs w:val="24"/>
              </w:rPr>
            </w:rPrChange>
          </w:rPr>
          <w:t>et al</w:t>
        </w:r>
      </w:ins>
      <w:del w:id="1389" w:author="Unemo Magnus, USÖ Labmed länsklinik" w:date="2016-11-14T18:40:00Z">
        <w:r w:rsidRPr="00032A9C" w:rsidDel="003E0CDD">
          <w:rPr>
            <w:rFonts w:ascii="Times New Roman" w:hAnsi="Times New Roman" w:cs="Times New Roman"/>
            <w:sz w:val="24"/>
            <w:szCs w:val="24"/>
            <w:lang w:val="fr-CH"/>
            <w:rPrChange w:id="1390" w:author="valdes" w:date="2016-12-04T12:37:00Z">
              <w:rPr>
                <w:rFonts w:ascii="Calibri" w:hAnsi="Calibri"/>
              </w:rPr>
            </w:rPrChange>
          </w:rPr>
          <w:delText>, Fenton KA, ESSTI Network</w:delText>
        </w:r>
      </w:del>
      <w:r w:rsidRPr="00032A9C">
        <w:rPr>
          <w:rFonts w:ascii="Times New Roman" w:hAnsi="Times New Roman" w:cs="Times New Roman"/>
          <w:sz w:val="24"/>
          <w:szCs w:val="24"/>
          <w:lang w:val="fr-CH"/>
          <w:rPrChange w:id="1391" w:author="valdes" w:date="2016-12-04T12:37:00Z">
            <w:rPr>
              <w:rFonts w:ascii="Calibri" w:hAnsi="Calibri"/>
            </w:rPr>
          </w:rPrChange>
        </w:rPr>
        <w:t xml:space="preserve">. </w:t>
      </w:r>
      <w:r w:rsidRPr="006F644E">
        <w:rPr>
          <w:rFonts w:ascii="Times New Roman" w:hAnsi="Times New Roman" w:cs="Times New Roman"/>
          <w:sz w:val="24"/>
          <w:szCs w:val="24"/>
          <w:rPrChange w:id="1392" w:author="Unemo Magnus, USÖ Labmed länsklinik" w:date="2016-11-14T17:51:00Z">
            <w:rPr>
              <w:rFonts w:ascii="Calibri" w:hAnsi="Calibri"/>
            </w:rPr>
          </w:rPrChange>
        </w:rPr>
        <w:t xml:space="preserve">Comparability of laboratory diagnosis and antimicrobial susceptibility testing of </w:t>
      </w:r>
      <w:r w:rsidRPr="003E0CDD">
        <w:rPr>
          <w:rFonts w:ascii="Times New Roman" w:hAnsi="Times New Roman" w:cs="Times New Roman"/>
          <w:i/>
          <w:sz w:val="24"/>
          <w:szCs w:val="24"/>
          <w:rPrChange w:id="1393" w:author="Unemo Magnus, USÖ Labmed länsklinik" w:date="2016-11-14T18:41:00Z">
            <w:rPr>
              <w:rFonts w:ascii="Calibri" w:hAnsi="Calibri"/>
            </w:rPr>
          </w:rPrChange>
        </w:rPr>
        <w:t>Neisseria gonorrhoeae</w:t>
      </w:r>
      <w:r w:rsidRPr="006F644E">
        <w:rPr>
          <w:rFonts w:ascii="Times New Roman" w:hAnsi="Times New Roman" w:cs="Times New Roman"/>
          <w:sz w:val="24"/>
          <w:szCs w:val="24"/>
          <w:rPrChange w:id="1394" w:author="Unemo Magnus, USÖ Labmed länsklinik" w:date="2016-11-14T17:51:00Z">
            <w:rPr>
              <w:rFonts w:ascii="Calibri" w:hAnsi="Calibri"/>
            </w:rPr>
          </w:rPrChange>
        </w:rPr>
        <w:t xml:space="preserve"> from reference laboratories in Western Europe. </w:t>
      </w:r>
      <w:r w:rsidRPr="006F644E">
        <w:rPr>
          <w:rFonts w:ascii="Times New Roman" w:hAnsi="Times New Roman" w:cs="Times New Roman"/>
          <w:i/>
          <w:iCs/>
          <w:sz w:val="24"/>
          <w:szCs w:val="24"/>
          <w:lang w:val="de-CH"/>
          <w:rPrChange w:id="1395" w:author="Unemo Magnus, USÖ Labmed länsklinik" w:date="2016-11-14T17:51:00Z">
            <w:rPr>
              <w:rFonts w:ascii="Calibri" w:hAnsi="Calibri"/>
              <w:i/>
              <w:iCs/>
              <w:lang w:val="de-CH"/>
            </w:rPr>
          </w:rPrChange>
        </w:rPr>
        <w:t>J Antimicrob Chemother</w:t>
      </w:r>
      <w:r w:rsidRPr="006F644E">
        <w:rPr>
          <w:rFonts w:ascii="Times New Roman" w:hAnsi="Times New Roman" w:cs="Times New Roman"/>
          <w:sz w:val="24"/>
          <w:szCs w:val="24"/>
          <w:lang w:val="de-CH"/>
          <w:rPrChange w:id="1396" w:author="Unemo Magnus, USÖ Labmed länsklinik" w:date="2016-11-14T17:51:00Z">
            <w:rPr>
              <w:rFonts w:ascii="Calibri" w:hAnsi="Calibri"/>
              <w:lang w:val="de-CH"/>
            </w:rPr>
          </w:rPrChange>
        </w:rPr>
        <w:t xml:space="preserve"> 2006; </w:t>
      </w:r>
      <w:r w:rsidRPr="006F644E">
        <w:rPr>
          <w:rFonts w:ascii="Times New Roman" w:hAnsi="Times New Roman" w:cs="Times New Roman"/>
          <w:b/>
          <w:bCs/>
          <w:sz w:val="24"/>
          <w:szCs w:val="24"/>
          <w:lang w:val="de-CH"/>
          <w:rPrChange w:id="1397" w:author="Unemo Magnus, USÖ Labmed länsklinik" w:date="2016-11-14T17:51:00Z">
            <w:rPr>
              <w:rFonts w:ascii="Calibri" w:hAnsi="Calibri"/>
              <w:b/>
              <w:bCs/>
              <w:lang w:val="de-CH"/>
            </w:rPr>
          </w:rPrChange>
        </w:rPr>
        <w:t>58</w:t>
      </w:r>
      <w:r w:rsidRPr="006F644E">
        <w:rPr>
          <w:rFonts w:ascii="Times New Roman" w:hAnsi="Times New Roman" w:cs="Times New Roman"/>
          <w:sz w:val="24"/>
          <w:szCs w:val="24"/>
          <w:lang w:val="de-CH"/>
          <w:rPrChange w:id="1398" w:author="Unemo Magnus, USÖ Labmed länsklinik" w:date="2016-11-14T17:51:00Z">
            <w:rPr>
              <w:rFonts w:ascii="Calibri" w:hAnsi="Calibri"/>
              <w:lang w:val="de-CH"/>
            </w:rPr>
          </w:rPrChange>
        </w:rPr>
        <w:t>: 580–6.</w:t>
      </w:r>
    </w:p>
    <w:p w14:paraId="178407B5" w14:textId="0E8C1E20" w:rsidR="00377FDC" w:rsidRPr="006F644E" w:rsidRDefault="00377FDC">
      <w:pPr>
        <w:pStyle w:val="Bibliography"/>
        <w:spacing w:after="0" w:line="480" w:lineRule="auto"/>
        <w:jc w:val="both"/>
        <w:rPr>
          <w:rFonts w:ascii="Times New Roman" w:hAnsi="Times New Roman" w:cs="Times New Roman"/>
          <w:sz w:val="24"/>
          <w:szCs w:val="24"/>
          <w:rPrChange w:id="1399" w:author="Unemo Magnus, USÖ Labmed länsklinik" w:date="2016-11-14T17:51:00Z">
            <w:rPr>
              <w:rFonts w:ascii="Calibri" w:hAnsi="Calibri"/>
            </w:rPr>
          </w:rPrChange>
        </w:rPr>
        <w:pPrChange w:id="1400" w:author="Unemo Magnus, USÖ Labmed länsklinik" w:date="2016-11-14T18:38:00Z">
          <w:pPr>
            <w:pStyle w:val="Bibliography"/>
          </w:pPr>
        </w:pPrChange>
      </w:pPr>
      <w:r w:rsidRPr="006F644E">
        <w:rPr>
          <w:rFonts w:ascii="Times New Roman" w:hAnsi="Times New Roman" w:cs="Times New Roman"/>
          <w:sz w:val="24"/>
          <w:szCs w:val="24"/>
          <w:lang w:val="de-CH"/>
          <w:rPrChange w:id="1401" w:author="Unemo Magnus, USÖ Labmed länsklinik" w:date="2016-11-14T17:51:00Z">
            <w:rPr>
              <w:rFonts w:ascii="Calibri" w:hAnsi="Calibri"/>
              <w:lang w:val="de-CH"/>
            </w:rPr>
          </w:rPrChange>
        </w:rPr>
        <w:t>7. Reller LB, Weinstein M, Jorgensen JH</w:t>
      </w:r>
      <w:ins w:id="1402" w:author="Unemo Magnus, USÖ Labmed länsklinik" w:date="2016-11-14T18:41:00Z">
        <w:r w:rsidR="003E0CDD">
          <w:rPr>
            <w:rFonts w:ascii="Times New Roman" w:hAnsi="Times New Roman" w:cs="Times New Roman"/>
            <w:sz w:val="24"/>
            <w:szCs w:val="24"/>
            <w:lang w:val="de-CH"/>
          </w:rPr>
          <w:t xml:space="preserve"> </w:t>
        </w:r>
        <w:r w:rsidR="003E0CDD" w:rsidRPr="00032A9C">
          <w:rPr>
            <w:rFonts w:ascii="Times New Roman" w:hAnsi="Times New Roman" w:cs="Times New Roman"/>
            <w:i/>
            <w:sz w:val="24"/>
            <w:szCs w:val="24"/>
            <w:lang w:val="de-CH"/>
            <w:rPrChange w:id="1403" w:author="valdes" w:date="2016-12-04T12:37:00Z">
              <w:rPr>
                <w:rFonts w:ascii="Times New Roman" w:hAnsi="Times New Roman" w:cs="Times New Roman"/>
                <w:i/>
                <w:sz w:val="24"/>
                <w:szCs w:val="24"/>
              </w:rPr>
            </w:rPrChange>
          </w:rPr>
          <w:t>et al</w:t>
        </w:r>
      </w:ins>
      <w:del w:id="1404" w:author="Unemo Magnus, USÖ Labmed länsklinik" w:date="2016-11-14T18:41:00Z">
        <w:r w:rsidRPr="006F644E" w:rsidDel="003E0CDD">
          <w:rPr>
            <w:rFonts w:ascii="Times New Roman" w:hAnsi="Times New Roman" w:cs="Times New Roman"/>
            <w:sz w:val="24"/>
            <w:szCs w:val="24"/>
            <w:lang w:val="de-CH"/>
            <w:rPrChange w:id="1405" w:author="Unemo Magnus, USÖ Labmed länsklinik" w:date="2016-11-14T17:51:00Z">
              <w:rPr>
                <w:rFonts w:ascii="Calibri" w:hAnsi="Calibri"/>
                <w:lang w:val="de-CH"/>
              </w:rPr>
            </w:rPrChange>
          </w:rPr>
          <w:delText>, Ferraro MJ</w:delText>
        </w:r>
      </w:del>
      <w:r w:rsidRPr="006F644E">
        <w:rPr>
          <w:rFonts w:ascii="Times New Roman" w:hAnsi="Times New Roman" w:cs="Times New Roman"/>
          <w:sz w:val="24"/>
          <w:szCs w:val="24"/>
          <w:lang w:val="de-CH"/>
          <w:rPrChange w:id="1406" w:author="Unemo Magnus, USÖ Labmed länsklinik" w:date="2016-11-14T17:51:00Z">
            <w:rPr>
              <w:rFonts w:ascii="Calibri" w:hAnsi="Calibri"/>
              <w:lang w:val="de-CH"/>
            </w:rPr>
          </w:rPrChange>
        </w:rPr>
        <w:t xml:space="preserve">. </w:t>
      </w:r>
      <w:r w:rsidRPr="006F644E">
        <w:rPr>
          <w:rFonts w:ascii="Times New Roman" w:hAnsi="Times New Roman" w:cs="Times New Roman"/>
          <w:sz w:val="24"/>
          <w:szCs w:val="24"/>
          <w:rPrChange w:id="1407" w:author="Unemo Magnus, USÖ Labmed länsklinik" w:date="2016-11-14T17:51:00Z">
            <w:rPr>
              <w:rFonts w:ascii="Calibri" w:hAnsi="Calibri"/>
            </w:rPr>
          </w:rPrChange>
        </w:rPr>
        <w:t xml:space="preserve">Antimicrobial </w:t>
      </w:r>
      <w:del w:id="1408" w:author="Unemo Magnus, USÖ Labmed länsklinik" w:date="2016-11-14T18:41:00Z">
        <w:r w:rsidRPr="006F644E" w:rsidDel="003E0CDD">
          <w:rPr>
            <w:rFonts w:ascii="Times New Roman" w:hAnsi="Times New Roman" w:cs="Times New Roman"/>
            <w:sz w:val="24"/>
            <w:szCs w:val="24"/>
            <w:rPrChange w:id="1409" w:author="Unemo Magnus, USÖ Labmed länsklinik" w:date="2016-11-14T17:51:00Z">
              <w:rPr>
                <w:rFonts w:ascii="Calibri" w:hAnsi="Calibri"/>
              </w:rPr>
            </w:rPrChange>
          </w:rPr>
          <w:delText xml:space="preserve">Susceptibility </w:delText>
        </w:r>
      </w:del>
      <w:ins w:id="1410" w:author="Unemo Magnus, USÖ Labmed länsklinik" w:date="2016-11-14T18:41:00Z">
        <w:r w:rsidR="003E0CDD">
          <w:rPr>
            <w:rFonts w:ascii="Times New Roman" w:hAnsi="Times New Roman" w:cs="Times New Roman"/>
            <w:sz w:val="24"/>
            <w:szCs w:val="24"/>
          </w:rPr>
          <w:t>s</w:t>
        </w:r>
        <w:r w:rsidR="003E0CDD" w:rsidRPr="006F644E">
          <w:rPr>
            <w:rFonts w:ascii="Times New Roman" w:hAnsi="Times New Roman" w:cs="Times New Roman"/>
            <w:sz w:val="24"/>
            <w:szCs w:val="24"/>
            <w:rPrChange w:id="1411" w:author="Unemo Magnus, USÖ Labmed länsklinik" w:date="2016-11-14T17:51:00Z">
              <w:rPr>
                <w:rFonts w:ascii="Calibri" w:hAnsi="Calibri"/>
              </w:rPr>
            </w:rPrChange>
          </w:rPr>
          <w:t xml:space="preserve">usceptibility </w:t>
        </w:r>
      </w:ins>
      <w:del w:id="1412" w:author="Unemo Magnus, USÖ Labmed länsklinik" w:date="2016-11-14T18:41:00Z">
        <w:r w:rsidRPr="006F644E" w:rsidDel="003E0CDD">
          <w:rPr>
            <w:rFonts w:ascii="Times New Roman" w:hAnsi="Times New Roman" w:cs="Times New Roman"/>
            <w:sz w:val="24"/>
            <w:szCs w:val="24"/>
            <w:rPrChange w:id="1413" w:author="Unemo Magnus, USÖ Labmed länsklinik" w:date="2016-11-14T17:51:00Z">
              <w:rPr>
                <w:rFonts w:ascii="Calibri" w:hAnsi="Calibri"/>
              </w:rPr>
            </w:rPrChange>
          </w:rPr>
          <w:delText>Testing</w:delText>
        </w:r>
      </w:del>
      <w:ins w:id="1414" w:author="Unemo Magnus, USÖ Labmed länsklinik" w:date="2016-11-14T18:41:00Z">
        <w:r w:rsidR="003E0CDD">
          <w:rPr>
            <w:rFonts w:ascii="Times New Roman" w:hAnsi="Times New Roman" w:cs="Times New Roman"/>
            <w:sz w:val="24"/>
            <w:szCs w:val="24"/>
          </w:rPr>
          <w:t>t</w:t>
        </w:r>
        <w:r w:rsidR="003E0CDD" w:rsidRPr="006F644E">
          <w:rPr>
            <w:rFonts w:ascii="Times New Roman" w:hAnsi="Times New Roman" w:cs="Times New Roman"/>
            <w:sz w:val="24"/>
            <w:szCs w:val="24"/>
            <w:rPrChange w:id="1415" w:author="Unemo Magnus, USÖ Labmed länsklinik" w:date="2016-11-14T17:51:00Z">
              <w:rPr>
                <w:rFonts w:ascii="Calibri" w:hAnsi="Calibri"/>
              </w:rPr>
            </w:rPrChange>
          </w:rPr>
          <w:t>esting</w:t>
        </w:r>
      </w:ins>
      <w:r w:rsidRPr="006F644E">
        <w:rPr>
          <w:rFonts w:ascii="Times New Roman" w:hAnsi="Times New Roman" w:cs="Times New Roman"/>
          <w:sz w:val="24"/>
          <w:szCs w:val="24"/>
          <w:rPrChange w:id="1416" w:author="Unemo Magnus, USÖ Labmed länsklinik" w:date="2016-11-14T17:51:00Z">
            <w:rPr>
              <w:rFonts w:ascii="Calibri" w:hAnsi="Calibri"/>
            </w:rPr>
          </w:rPrChange>
        </w:rPr>
        <w:t xml:space="preserve">: </w:t>
      </w:r>
      <w:del w:id="1417" w:author="Unemo Magnus, USÖ Labmed länsklinik" w:date="2016-11-14T18:41:00Z">
        <w:r w:rsidRPr="006F644E" w:rsidDel="003E0CDD">
          <w:rPr>
            <w:rFonts w:ascii="Times New Roman" w:hAnsi="Times New Roman" w:cs="Times New Roman"/>
            <w:sz w:val="24"/>
            <w:szCs w:val="24"/>
            <w:rPrChange w:id="1418" w:author="Unemo Magnus, USÖ Labmed länsklinik" w:date="2016-11-14T17:51:00Z">
              <w:rPr>
                <w:rFonts w:ascii="Calibri" w:hAnsi="Calibri"/>
              </w:rPr>
            </w:rPrChange>
          </w:rPr>
          <w:delText xml:space="preserve">A </w:delText>
        </w:r>
      </w:del>
      <w:ins w:id="1419" w:author="Unemo Magnus, USÖ Labmed länsklinik" w:date="2016-11-14T18:41:00Z">
        <w:r w:rsidR="003E0CDD">
          <w:rPr>
            <w:rFonts w:ascii="Times New Roman" w:hAnsi="Times New Roman" w:cs="Times New Roman"/>
            <w:sz w:val="24"/>
            <w:szCs w:val="24"/>
          </w:rPr>
          <w:t>a</w:t>
        </w:r>
        <w:r w:rsidR="003E0CDD" w:rsidRPr="006F644E">
          <w:rPr>
            <w:rFonts w:ascii="Times New Roman" w:hAnsi="Times New Roman" w:cs="Times New Roman"/>
            <w:sz w:val="24"/>
            <w:szCs w:val="24"/>
            <w:rPrChange w:id="1420" w:author="Unemo Magnus, USÖ Labmed länsklinik" w:date="2016-11-14T17:51:00Z">
              <w:rPr>
                <w:rFonts w:ascii="Calibri" w:hAnsi="Calibri"/>
              </w:rPr>
            </w:rPrChange>
          </w:rPr>
          <w:t xml:space="preserve"> </w:t>
        </w:r>
      </w:ins>
      <w:del w:id="1421" w:author="Unemo Magnus, USÖ Labmed länsklinik" w:date="2016-11-14T18:41:00Z">
        <w:r w:rsidRPr="006F644E" w:rsidDel="003E0CDD">
          <w:rPr>
            <w:rFonts w:ascii="Times New Roman" w:hAnsi="Times New Roman" w:cs="Times New Roman"/>
            <w:sz w:val="24"/>
            <w:szCs w:val="24"/>
            <w:rPrChange w:id="1422" w:author="Unemo Magnus, USÖ Labmed länsklinik" w:date="2016-11-14T17:51:00Z">
              <w:rPr>
                <w:rFonts w:ascii="Calibri" w:hAnsi="Calibri"/>
              </w:rPr>
            </w:rPrChange>
          </w:rPr>
          <w:delText xml:space="preserve">Review </w:delText>
        </w:r>
      </w:del>
      <w:ins w:id="1423" w:author="Unemo Magnus, USÖ Labmed länsklinik" w:date="2016-11-14T18:41:00Z">
        <w:r w:rsidR="003E0CDD">
          <w:rPr>
            <w:rFonts w:ascii="Times New Roman" w:hAnsi="Times New Roman" w:cs="Times New Roman"/>
            <w:sz w:val="24"/>
            <w:szCs w:val="24"/>
          </w:rPr>
          <w:t>r</w:t>
        </w:r>
        <w:r w:rsidR="003E0CDD" w:rsidRPr="006F644E">
          <w:rPr>
            <w:rFonts w:ascii="Times New Roman" w:hAnsi="Times New Roman" w:cs="Times New Roman"/>
            <w:sz w:val="24"/>
            <w:szCs w:val="24"/>
            <w:rPrChange w:id="1424" w:author="Unemo Magnus, USÖ Labmed länsklinik" w:date="2016-11-14T17:51:00Z">
              <w:rPr>
                <w:rFonts w:ascii="Calibri" w:hAnsi="Calibri"/>
              </w:rPr>
            </w:rPrChange>
          </w:rPr>
          <w:t xml:space="preserve">eview </w:t>
        </w:r>
      </w:ins>
      <w:r w:rsidRPr="006F644E">
        <w:rPr>
          <w:rFonts w:ascii="Times New Roman" w:hAnsi="Times New Roman" w:cs="Times New Roman"/>
          <w:sz w:val="24"/>
          <w:szCs w:val="24"/>
          <w:rPrChange w:id="1425" w:author="Unemo Magnus, USÖ Labmed länsklinik" w:date="2016-11-14T17:51:00Z">
            <w:rPr>
              <w:rFonts w:ascii="Calibri" w:hAnsi="Calibri"/>
            </w:rPr>
          </w:rPrChange>
        </w:rPr>
        <w:t xml:space="preserve">of </w:t>
      </w:r>
      <w:del w:id="1426" w:author="Unemo Magnus, USÖ Labmed länsklinik" w:date="2016-11-14T18:41:00Z">
        <w:r w:rsidRPr="006F644E" w:rsidDel="003E0CDD">
          <w:rPr>
            <w:rFonts w:ascii="Times New Roman" w:hAnsi="Times New Roman" w:cs="Times New Roman"/>
            <w:sz w:val="24"/>
            <w:szCs w:val="24"/>
            <w:rPrChange w:id="1427" w:author="Unemo Magnus, USÖ Labmed länsklinik" w:date="2016-11-14T17:51:00Z">
              <w:rPr>
                <w:rFonts w:ascii="Calibri" w:hAnsi="Calibri"/>
              </w:rPr>
            </w:rPrChange>
          </w:rPr>
          <w:delText xml:space="preserve">General </w:delText>
        </w:r>
      </w:del>
      <w:ins w:id="1428" w:author="Unemo Magnus, USÖ Labmed länsklinik" w:date="2016-11-14T18:41:00Z">
        <w:r w:rsidR="003E0CDD">
          <w:rPr>
            <w:rFonts w:ascii="Times New Roman" w:hAnsi="Times New Roman" w:cs="Times New Roman"/>
            <w:sz w:val="24"/>
            <w:szCs w:val="24"/>
          </w:rPr>
          <w:t>g</w:t>
        </w:r>
        <w:r w:rsidR="003E0CDD" w:rsidRPr="006F644E">
          <w:rPr>
            <w:rFonts w:ascii="Times New Roman" w:hAnsi="Times New Roman" w:cs="Times New Roman"/>
            <w:sz w:val="24"/>
            <w:szCs w:val="24"/>
            <w:rPrChange w:id="1429" w:author="Unemo Magnus, USÖ Labmed länsklinik" w:date="2016-11-14T17:51:00Z">
              <w:rPr>
                <w:rFonts w:ascii="Calibri" w:hAnsi="Calibri"/>
              </w:rPr>
            </w:rPrChange>
          </w:rPr>
          <w:t xml:space="preserve">eneral </w:t>
        </w:r>
      </w:ins>
      <w:del w:id="1430" w:author="Unemo Magnus, USÖ Labmed länsklinik" w:date="2016-11-14T18:41:00Z">
        <w:r w:rsidRPr="006F644E" w:rsidDel="003E0CDD">
          <w:rPr>
            <w:rFonts w:ascii="Times New Roman" w:hAnsi="Times New Roman" w:cs="Times New Roman"/>
            <w:sz w:val="24"/>
            <w:szCs w:val="24"/>
            <w:rPrChange w:id="1431" w:author="Unemo Magnus, USÖ Labmed länsklinik" w:date="2016-11-14T17:51:00Z">
              <w:rPr>
                <w:rFonts w:ascii="Calibri" w:hAnsi="Calibri"/>
              </w:rPr>
            </w:rPrChange>
          </w:rPr>
          <w:delText xml:space="preserve">Principles </w:delText>
        </w:r>
      </w:del>
      <w:ins w:id="1432" w:author="Unemo Magnus, USÖ Labmed länsklinik" w:date="2016-11-14T18:41:00Z">
        <w:r w:rsidR="003E0CDD">
          <w:rPr>
            <w:rFonts w:ascii="Times New Roman" w:hAnsi="Times New Roman" w:cs="Times New Roman"/>
            <w:sz w:val="24"/>
            <w:szCs w:val="24"/>
          </w:rPr>
          <w:t>p</w:t>
        </w:r>
        <w:r w:rsidR="003E0CDD" w:rsidRPr="006F644E">
          <w:rPr>
            <w:rFonts w:ascii="Times New Roman" w:hAnsi="Times New Roman" w:cs="Times New Roman"/>
            <w:sz w:val="24"/>
            <w:szCs w:val="24"/>
            <w:rPrChange w:id="1433" w:author="Unemo Magnus, USÖ Labmed länsklinik" w:date="2016-11-14T17:51:00Z">
              <w:rPr>
                <w:rFonts w:ascii="Calibri" w:hAnsi="Calibri"/>
              </w:rPr>
            </w:rPrChange>
          </w:rPr>
          <w:t xml:space="preserve">rinciples </w:t>
        </w:r>
      </w:ins>
      <w:r w:rsidRPr="006F644E">
        <w:rPr>
          <w:rFonts w:ascii="Times New Roman" w:hAnsi="Times New Roman" w:cs="Times New Roman"/>
          <w:sz w:val="24"/>
          <w:szCs w:val="24"/>
          <w:rPrChange w:id="1434" w:author="Unemo Magnus, USÖ Labmed länsklinik" w:date="2016-11-14T17:51:00Z">
            <w:rPr>
              <w:rFonts w:ascii="Calibri" w:hAnsi="Calibri"/>
            </w:rPr>
          </w:rPrChange>
        </w:rPr>
        <w:t xml:space="preserve">and </w:t>
      </w:r>
      <w:del w:id="1435" w:author="Unemo Magnus, USÖ Labmed länsklinik" w:date="2016-11-14T18:41:00Z">
        <w:r w:rsidRPr="006F644E" w:rsidDel="003E0CDD">
          <w:rPr>
            <w:rFonts w:ascii="Times New Roman" w:hAnsi="Times New Roman" w:cs="Times New Roman"/>
            <w:sz w:val="24"/>
            <w:szCs w:val="24"/>
            <w:rPrChange w:id="1436" w:author="Unemo Magnus, USÖ Labmed länsklinik" w:date="2016-11-14T17:51:00Z">
              <w:rPr>
                <w:rFonts w:ascii="Calibri" w:hAnsi="Calibri"/>
              </w:rPr>
            </w:rPrChange>
          </w:rPr>
          <w:delText xml:space="preserve">Contemporary </w:delText>
        </w:r>
      </w:del>
      <w:ins w:id="1437" w:author="Unemo Magnus, USÖ Labmed länsklinik" w:date="2016-11-14T18:41:00Z">
        <w:r w:rsidR="003E0CDD">
          <w:rPr>
            <w:rFonts w:ascii="Times New Roman" w:hAnsi="Times New Roman" w:cs="Times New Roman"/>
            <w:sz w:val="24"/>
            <w:szCs w:val="24"/>
          </w:rPr>
          <w:t>c</w:t>
        </w:r>
        <w:r w:rsidR="003E0CDD" w:rsidRPr="006F644E">
          <w:rPr>
            <w:rFonts w:ascii="Times New Roman" w:hAnsi="Times New Roman" w:cs="Times New Roman"/>
            <w:sz w:val="24"/>
            <w:szCs w:val="24"/>
            <w:rPrChange w:id="1438" w:author="Unemo Magnus, USÖ Labmed länsklinik" w:date="2016-11-14T17:51:00Z">
              <w:rPr>
                <w:rFonts w:ascii="Calibri" w:hAnsi="Calibri"/>
              </w:rPr>
            </w:rPrChange>
          </w:rPr>
          <w:t xml:space="preserve">ontemporary </w:t>
        </w:r>
      </w:ins>
      <w:del w:id="1439" w:author="Unemo Magnus, USÖ Labmed länsklinik" w:date="2016-11-14T18:41:00Z">
        <w:r w:rsidRPr="006F644E" w:rsidDel="003E0CDD">
          <w:rPr>
            <w:rFonts w:ascii="Times New Roman" w:hAnsi="Times New Roman" w:cs="Times New Roman"/>
            <w:sz w:val="24"/>
            <w:szCs w:val="24"/>
            <w:rPrChange w:id="1440" w:author="Unemo Magnus, USÖ Labmed länsklinik" w:date="2016-11-14T17:51:00Z">
              <w:rPr>
                <w:rFonts w:ascii="Calibri" w:hAnsi="Calibri"/>
              </w:rPr>
            </w:rPrChange>
          </w:rPr>
          <w:delText>Practices</w:delText>
        </w:r>
      </w:del>
      <w:ins w:id="1441" w:author="Unemo Magnus, USÖ Labmed länsklinik" w:date="2016-11-14T18:41:00Z">
        <w:r w:rsidR="003E0CDD">
          <w:rPr>
            <w:rFonts w:ascii="Times New Roman" w:hAnsi="Times New Roman" w:cs="Times New Roman"/>
            <w:sz w:val="24"/>
            <w:szCs w:val="24"/>
          </w:rPr>
          <w:t>p</w:t>
        </w:r>
        <w:r w:rsidR="003E0CDD" w:rsidRPr="006F644E">
          <w:rPr>
            <w:rFonts w:ascii="Times New Roman" w:hAnsi="Times New Roman" w:cs="Times New Roman"/>
            <w:sz w:val="24"/>
            <w:szCs w:val="24"/>
            <w:rPrChange w:id="1442" w:author="Unemo Magnus, USÖ Labmed länsklinik" w:date="2016-11-14T17:51:00Z">
              <w:rPr>
                <w:rFonts w:ascii="Calibri" w:hAnsi="Calibri"/>
              </w:rPr>
            </w:rPrChange>
          </w:rPr>
          <w:t>ractices</w:t>
        </w:r>
      </w:ins>
      <w:r w:rsidRPr="006F644E">
        <w:rPr>
          <w:rFonts w:ascii="Times New Roman" w:hAnsi="Times New Roman" w:cs="Times New Roman"/>
          <w:sz w:val="24"/>
          <w:szCs w:val="24"/>
          <w:rPrChange w:id="1443" w:author="Unemo Magnus, USÖ Labmed länsklinik" w:date="2016-11-14T17:51:00Z">
            <w:rPr>
              <w:rFonts w:ascii="Calibri" w:hAnsi="Calibri"/>
            </w:rPr>
          </w:rPrChange>
        </w:rPr>
        <w:t xml:space="preserve">. </w:t>
      </w:r>
      <w:r w:rsidRPr="006F644E">
        <w:rPr>
          <w:rFonts w:ascii="Times New Roman" w:hAnsi="Times New Roman" w:cs="Times New Roman"/>
          <w:i/>
          <w:iCs/>
          <w:sz w:val="24"/>
          <w:szCs w:val="24"/>
          <w:rPrChange w:id="1444" w:author="Unemo Magnus, USÖ Labmed länsklinik" w:date="2016-11-14T17:51:00Z">
            <w:rPr>
              <w:rFonts w:ascii="Calibri" w:hAnsi="Calibri"/>
              <w:i/>
              <w:iCs/>
            </w:rPr>
          </w:rPrChange>
        </w:rPr>
        <w:t>Clin Infect Dis</w:t>
      </w:r>
      <w:r w:rsidRPr="006F644E">
        <w:rPr>
          <w:rFonts w:ascii="Times New Roman" w:hAnsi="Times New Roman" w:cs="Times New Roman"/>
          <w:sz w:val="24"/>
          <w:szCs w:val="24"/>
          <w:rPrChange w:id="1445" w:author="Unemo Magnus, USÖ Labmed länsklinik" w:date="2016-11-14T17:51:00Z">
            <w:rPr>
              <w:rFonts w:ascii="Calibri" w:hAnsi="Calibri"/>
            </w:rPr>
          </w:rPrChange>
        </w:rPr>
        <w:t xml:space="preserve"> 2009; </w:t>
      </w:r>
      <w:r w:rsidRPr="006F644E">
        <w:rPr>
          <w:rFonts w:ascii="Times New Roman" w:hAnsi="Times New Roman" w:cs="Times New Roman"/>
          <w:b/>
          <w:bCs/>
          <w:sz w:val="24"/>
          <w:szCs w:val="24"/>
          <w:rPrChange w:id="1446" w:author="Unemo Magnus, USÖ Labmed länsklinik" w:date="2016-11-14T17:51:00Z">
            <w:rPr>
              <w:rFonts w:ascii="Calibri" w:hAnsi="Calibri"/>
              <w:b/>
              <w:bCs/>
            </w:rPr>
          </w:rPrChange>
        </w:rPr>
        <w:t>49</w:t>
      </w:r>
      <w:r w:rsidRPr="006F644E">
        <w:rPr>
          <w:rFonts w:ascii="Times New Roman" w:hAnsi="Times New Roman" w:cs="Times New Roman"/>
          <w:sz w:val="24"/>
          <w:szCs w:val="24"/>
          <w:rPrChange w:id="1447" w:author="Unemo Magnus, USÖ Labmed länsklinik" w:date="2016-11-14T17:51:00Z">
            <w:rPr>
              <w:rFonts w:ascii="Calibri" w:hAnsi="Calibri"/>
            </w:rPr>
          </w:rPrChange>
        </w:rPr>
        <w:t>: 1749–55.</w:t>
      </w:r>
    </w:p>
    <w:p w14:paraId="3F286C9E" w14:textId="77777777" w:rsidR="00377FDC" w:rsidRPr="00AF166B" w:rsidRDefault="00377FDC">
      <w:pPr>
        <w:pStyle w:val="Bibliography"/>
        <w:spacing w:after="0" w:line="480" w:lineRule="auto"/>
        <w:jc w:val="both"/>
        <w:rPr>
          <w:rFonts w:ascii="Times New Roman" w:hAnsi="Times New Roman" w:cs="Times New Roman"/>
          <w:sz w:val="24"/>
          <w:szCs w:val="24"/>
          <w:lang w:val="sv-SE"/>
          <w:rPrChange w:id="1448" w:author="Unemo Magnus, USÖ Labmed länsklinik" w:date="2016-11-15T15:02:00Z">
            <w:rPr>
              <w:rFonts w:ascii="Calibri" w:hAnsi="Calibri"/>
            </w:rPr>
          </w:rPrChange>
        </w:rPr>
        <w:pPrChange w:id="1449" w:author="Unemo Magnus, USÖ Labmed länsklinik" w:date="2016-11-14T18:38:00Z">
          <w:pPr>
            <w:pStyle w:val="Bibliography"/>
          </w:pPr>
        </w:pPrChange>
      </w:pPr>
      <w:r w:rsidRPr="006F644E">
        <w:rPr>
          <w:rFonts w:ascii="Times New Roman" w:hAnsi="Times New Roman" w:cs="Times New Roman"/>
          <w:sz w:val="24"/>
          <w:szCs w:val="24"/>
          <w:rPrChange w:id="1450" w:author="Unemo Magnus, USÖ Labmed länsklinik" w:date="2016-11-14T17:51:00Z">
            <w:rPr>
              <w:rFonts w:ascii="Calibri" w:hAnsi="Calibri"/>
            </w:rPr>
          </w:rPrChange>
        </w:rPr>
        <w:t xml:space="preserve">8. Wiegand I, Hilpert K, Hancock REW. Agar and broth dilution methods to determine the minimal inhibitory concentration (MIC) of antimicrobial substances. </w:t>
      </w:r>
      <w:r w:rsidRPr="00AF166B">
        <w:rPr>
          <w:rFonts w:ascii="Times New Roman" w:hAnsi="Times New Roman" w:cs="Times New Roman"/>
          <w:i/>
          <w:iCs/>
          <w:sz w:val="24"/>
          <w:szCs w:val="24"/>
          <w:lang w:val="sv-SE"/>
          <w:rPrChange w:id="1451" w:author="Unemo Magnus, USÖ Labmed länsklinik" w:date="2016-11-15T15:02:00Z">
            <w:rPr>
              <w:rFonts w:ascii="Calibri" w:hAnsi="Calibri"/>
              <w:i/>
              <w:iCs/>
            </w:rPr>
          </w:rPrChange>
        </w:rPr>
        <w:t>Nat Protoc</w:t>
      </w:r>
      <w:r w:rsidRPr="00AF166B">
        <w:rPr>
          <w:rFonts w:ascii="Times New Roman" w:hAnsi="Times New Roman" w:cs="Times New Roman"/>
          <w:sz w:val="24"/>
          <w:szCs w:val="24"/>
          <w:lang w:val="sv-SE"/>
          <w:rPrChange w:id="1452" w:author="Unemo Magnus, USÖ Labmed länsklinik" w:date="2016-11-15T15:02:00Z">
            <w:rPr>
              <w:rFonts w:ascii="Calibri" w:hAnsi="Calibri"/>
            </w:rPr>
          </w:rPrChange>
        </w:rPr>
        <w:t xml:space="preserve"> 2008; </w:t>
      </w:r>
      <w:r w:rsidRPr="00AF166B">
        <w:rPr>
          <w:rFonts w:ascii="Times New Roman" w:hAnsi="Times New Roman" w:cs="Times New Roman"/>
          <w:b/>
          <w:bCs/>
          <w:sz w:val="24"/>
          <w:szCs w:val="24"/>
          <w:lang w:val="sv-SE"/>
          <w:rPrChange w:id="1453" w:author="Unemo Magnus, USÖ Labmed länsklinik" w:date="2016-11-15T15:02:00Z">
            <w:rPr>
              <w:rFonts w:ascii="Calibri" w:hAnsi="Calibri"/>
              <w:b/>
              <w:bCs/>
            </w:rPr>
          </w:rPrChange>
        </w:rPr>
        <w:t>3</w:t>
      </w:r>
      <w:r w:rsidRPr="00AF166B">
        <w:rPr>
          <w:rFonts w:ascii="Times New Roman" w:hAnsi="Times New Roman" w:cs="Times New Roman"/>
          <w:sz w:val="24"/>
          <w:szCs w:val="24"/>
          <w:lang w:val="sv-SE"/>
          <w:rPrChange w:id="1454" w:author="Unemo Magnus, USÖ Labmed länsklinik" w:date="2016-11-15T15:02:00Z">
            <w:rPr>
              <w:rFonts w:ascii="Calibri" w:hAnsi="Calibri"/>
            </w:rPr>
          </w:rPrChange>
        </w:rPr>
        <w:t>: 163–75.</w:t>
      </w:r>
    </w:p>
    <w:p w14:paraId="0CDBB647" w14:textId="05D3C581" w:rsidR="00377FDC" w:rsidRPr="006F644E" w:rsidRDefault="00377FDC">
      <w:pPr>
        <w:pStyle w:val="Bibliography"/>
        <w:spacing w:after="0" w:line="480" w:lineRule="auto"/>
        <w:jc w:val="both"/>
        <w:rPr>
          <w:rFonts w:ascii="Times New Roman" w:hAnsi="Times New Roman" w:cs="Times New Roman"/>
          <w:sz w:val="24"/>
          <w:szCs w:val="24"/>
          <w:rPrChange w:id="1455" w:author="Unemo Magnus, USÖ Labmed länsklinik" w:date="2016-11-14T17:51:00Z">
            <w:rPr>
              <w:rFonts w:ascii="Calibri" w:hAnsi="Calibri"/>
            </w:rPr>
          </w:rPrChange>
        </w:rPr>
        <w:pPrChange w:id="1456" w:author="Unemo Magnus, USÖ Labmed länsklinik" w:date="2016-11-14T18:38:00Z">
          <w:pPr>
            <w:pStyle w:val="Bibliography"/>
          </w:pPr>
        </w:pPrChange>
      </w:pPr>
      <w:r w:rsidRPr="00AF166B">
        <w:rPr>
          <w:rFonts w:ascii="Times New Roman" w:hAnsi="Times New Roman" w:cs="Times New Roman"/>
          <w:sz w:val="24"/>
          <w:szCs w:val="24"/>
          <w:lang w:val="sv-SE"/>
          <w:rPrChange w:id="1457" w:author="Unemo Magnus, USÖ Labmed länsklinik" w:date="2016-11-15T15:02:00Z">
            <w:rPr>
              <w:rFonts w:ascii="Calibri" w:hAnsi="Calibri"/>
            </w:rPr>
          </w:rPrChange>
        </w:rPr>
        <w:lastRenderedPageBreak/>
        <w:t>9. Takei M, Yamaguchi Y, Fukuda H</w:t>
      </w:r>
      <w:ins w:id="1458" w:author="Unemo Magnus, USÖ Labmed länsklinik" w:date="2016-11-14T18:41:00Z">
        <w:r w:rsidR="003E0CDD" w:rsidRPr="00AF166B">
          <w:rPr>
            <w:rFonts w:ascii="Times New Roman" w:hAnsi="Times New Roman" w:cs="Times New Roman"/>
            <w:sz w:val="24"/>
            <w:szCs w:val="24"/>
            <w:lang w:val="sv-SE"/>
            <w:rPrChange w:id="1459" w:author="Unemo Magnus, USÖ Labmed länsklinik" w:date="2016-11-15T15:02:00Z">
              <w:rPr>
                <w:rFonts w:ascii="Times New Roman" w:hAnsi="Times New Roman" w:cs="Times New Roman"/>
                <w:sz w:val="24"/>
                <w:szCs w:val="24"/>
              </w:rPr>
            </w:rPrChange>
          </w:rPr>
          <w:t xml:space="preserve"> </w:t>
        </w:r>
        <w:r w:rsidR="003E0CDD" w:rsidRPr="00AF166B">
          <w:rPr>
            <w:rFonts w:ascii="Times New Roman" w:hAnsi="Times New Roman" w:cs="Times New Roman"/>
            <w:i/>
            <w:sz w:val="24"/>
            <w:szCs w:val="24"/>
            <w:lang w:val="sv-SE"/>
            <w:rPrChange w:id="1460" w:author="Unemo Magnus, USÖ Labmed länsklinik" w:date="2016-11-15T15:02:00Z">
              <w:rPr>
                <w:rFonts w:ascii="Times New Roman" w:hAnsi="Times New Roman" w:cs="Times New Roman"/>
                <w:i/>
                <w:sz w:val="24"/>
                <w:szCs w:val="24"/>
              </w:rPr>
            </w:rPrChange>
          </w:rPr>
          <w:t>et al</w:t>
        </w:r>
      </w:ins>
      <w:del w:id="1461" w:author="Unemo Magnus, USÖ Labmed länsklinik" w:date="2016-11-14T18:41:00Z">
        <w:r w:rsidRPr="00AF166B" w:rsidDel="003E0CDD">
          <w:rPr>
            <w:rFonts w:ascii="Times New Roman" w:hAnsi="Times New Roman" w:cs="Times New Roman"/>
            <w:sz w:val="24"/>
            <w:szCs w:val="24"/>
            <w:lang w:val="sv-SE"/>
            <w:rPrChange w:id="1462" w:author="Unemo Magnus, USÖ Labmed länsklinik" w:date="2016-11-15T15:02:00Z">
              <w:rPr>
                <w:rFonts w:ascii="Calibri" w:hAnsi="Calibri"/>
              </w:rPr>
            </w:rPrChange>
          </w:rPr>
          <w:delText>, Yasuda M, Deguchi T</w:delText>
        </w:r>
      </w:del>
      <w:r w:rsidRPr="00AF166B">
        <w:rPr>
          <w:rFonts w:ascii="Times New Roman" w:hAnsi="Times New Roman" w:cs="Times New Roman"/>
          <w:sz w:val="24"/>
          <w:szCs w:val="24"/>
          <w:lang w:val="sv-SE"/>
          <w:rPrChange w:id="1463" w:author="Unemo Magnus, USÖ Labmed länsklinik" w:date="2016-11-15T15:02:00Z">
            <w:rPr>
              <w:rFonts w:ascii="Calibri" w:hAnsi="Calibri"/>
            </w:rPr>
          </w:rPrChange>
        </w:rPr>
        <w:t xml:space="preserve">. </w:t>
      </w:r>
      <w:r w:rsidRPr="006F644E">
        <w:rPr>
          <w:rFonts w:ascii="Times New Roman" w:hAnsi="Times New Roman" w:cs="Times New Roman"/>
          <w:sz w:val="24"/>
          <w:szCs w:val="24"/>
          <w:rPrChange w:id="1464" w:author="Unemo Magnus, USÖ Labmed länsklinik" w:date="2016-11-14T17:51:00Z">
            <w:rPr>
              <w:rFonts w:ascii="Calibri" w:hAnsi="Calibri"/>
            </w:rPr>
          </w:rPrChange>
        </w:rPr>
        <w:t xml:space="preserve">Cultivation of </w:t>
      </w:r>
      <w:r w:rsidRPr="003E0CDD">
        <w:rPr>
          <w:rFonts w:ascii="Times New Roman" w:hAnsi="Times New Roman" w:cs="Times New Roman"/>
          <w:i/>
          <w:sz w:val="24"/>
          <w:szCs w:val="24"/>
          <w:rPrChange w:id="1465" w:author="Unemo Magnus, USÖ Labmed länsklinik" w:date="2016-11-14T18:41:00Z">
            <w:rPr>
              <w:rFonts w:ascii="Calibri" w:hAnsi="Calibri"/>
            </w:rPr>
          </w:rPrChange>
        </w:rPr>
        <w:t>Neisseria gonorrhoeae</w:t>
      </w:r>
      <w:r w:rsidRPr="006F644E">
        <w:rPr>
          <w:rFonts w:ascii="Times New Roman" w:hAnsi="Times New Roman" w:cs="Times New Roman"/>
          <w:sz w:val="24"/>
          <w:szCs w:val="24"/>
          <w:rPrChange w:id="1466" w:author="Unemo Magnus, USÖ Labmed länsklinik" w:date="2016-11-14T17:51:00Z">
            <w:rPr>
              <w:rFonts w:ascii="Calibri" w:hAnsi="Calibri"/>
            </w:rPr>
          </w:rPrChange>
        </w:rPr>
        <w:t xml:space="preserve"> in liquid media and determination of its in vitro susceptibilities to quinolones. </w:t>
      </w:r>
      <w:r w:rsidRPr="006F644E">
        <w:rPr>
          <w:rFonts w:ascii="Times New Roman" w:hAnsi="Times New Roman" w:cs="Times New Roman"/>
          <w:i/>
          <w:iCs/>
          <w:sz w:val="24"/>
          <w:szCs w:val="24"/>
          <w:rPrChange w:id="1467" w:author="Unemo Magnus, USÖ Labmed länsklinik" w:date="2016-11-14T17:51:00Z">
            <w:rPr>
              <w:rFonts w:ascii="Calibri" w:hAnsi="Calibri"/>
              <w:i/>
              <w:iCs/>
            </w:rPr>
          </w:rPrChange>
        </w:rPr>
        <w:t>J Clin Microbiol</w:t>
      </w:r>
      <w:r w:rsidRPr="006F644E">
        <w:rPr>
          <w:rFonts w:ascii="Times New Roman" w:hAnsi="Times New Roman" w:cs="Times New Roman"/>
          <w:sz w:val="24"/>
          <w:szCs w:val="24"/>
          <w:rPrChange w:id="1468" w:author="Unemo Magnus, USÖ Labmed länsklinik" w:date="2016-11-14T17:51:00Z">
            <w:rPr>
              <w:rFonts w:ascii="Calibri" w:hAnsi="Calibri"/>
            </w:rPr>
          </w:rPrChange>
        </w:rPr>
        <w:t xml:space="preserve"> 2005; </w:t>
      </w:r>
      <w:r w:rsidRPr="006F644E">
        <w:rPr>
          <w:rFonts w:ascii="Times New Roman" w:hAnsi="Times New Roman" w:cs="Times New Roman"/>
          <w:b/>
          <w:bCs/>
          <w:sz w:val="24"/>
          <w:szCs w:val="24"/>
          <w:rPrChange w:id="1469" w:author="Unemo Magnus, USÖ Labmed länsklinik" w:date="2016-11-14T17:51:00Z">
            <w:rPr>
              <w:rFonts w:ascii="Calibri" w:hAnsi="Calibri"/>
              <w:b/>
              <w:bCs/>
            </w:rPr>
          </w:rPrChange>
        </w:rPr>
        <w:t>43</w:t>
      </w:r>
      <w:r w:rsidRPr="006F644E">
        <w:rPr>
          <w:rFonts w:ascii="Times New Roman" w:hAnsi="Times New Roman" w:cs="Times New Roman"/>
          <w:sz w:val="24"/>
          <w:szCs w:val="24"/>
          <w:rPrChange w:id="1470" w:author="Unemo Magnus, USÖ Labmed länsklinik" w:date="2016-11-14T17:51:00Z">
            <w:rPr>
              <w:rFonts w:ascii="Calibri" w:hAnsi="Calibri"/>
            </w:rPr>
          </w:rPrChange>
        </w:rPr>
        <w:t>: 4321–7.</w:t>
      </w:r>
    </w:p>
    <w:p w14:paraId="63EC8334" w14:textId="77777777" w:rsidR="00377FDC" w:rsidRPr="006F644E" w:rsidRDefault="00377FDC">
      <w:pPr>
        <w:pStyle w:val="Bibliography"/>
        <w:spacing w:after="0" w:line="480" w:lineRule="auto"/>
        <w:jc w:val="both"/>
        <w:rPr>
          <w:rFonts w:ascii="Times New Roman" w:hAnsi="Times New Roman" w:cs="Times New Roman"/>
          <w:sz w:val="24"/>
          <w:szCs w:val="24"/>
          <w:rPrChange w:id="1471" w:author="Unemo Magnus, USÖ Labmed länsklinik" w:date="2016-11-14T17:51:00Z">
            <w:rPr>
              <w:rFonts w:ascii="Calibri" w:hAnsi="Calibri"/>
            </w:rPr>
          </w:rPrChange>
        </w:rPr>
        <w:pPrChange w:id="1472" w:author="Unemo Magnus, USÖ Labmed länsklinik" w:date="2016-11-14T18:38:00Z">
          <w:pPr>
            <w:pStyle w:val="Bibliography"/>
          </w:pPr>
        </w:pPrChange>
      </w:pPr>
      <w:r w:rsidRPr="006F644E">
        <w:rPr>
          <w:rFonts w:ascii="Times New Roman" w:hAnsi="Times New Roman" w:cs="Times New Roman"/>
          <w:sz w:val="24"/>
          <w:szCs w:val="24"/>
          <w:rPrChange w:id="1473" w:author="Unemo Magnus, USÖ Labmed länsklinik" w:date="2016-11-14T17:51:00Z">
            <w:rPr>
              <w:rFonts w:ascii="Calibri" w:hAnsi="Calibri"/>
            </w:rPr>
          </w:rPrChange>
        </w:rPr>
        <w:t xml:space="preserve">10. Geers TA, Donabedian AM. Comparison of broth microdilution and agar dilution for susceptibility testing of </w:t>
      </w:r>
      <w:r w:rsidRPr="00C868FE">
        <w:rPr>
          <w:rFonts w:ascii="Times New Roman" w:hAnsi="Times New Roman" w:cs="Times New Roman"/>
          <w:i/>
          <w:sz w:val="24"/>
          <w:szCs w:val="24"/>
          <w:rPrChange w:id="1474" w:author="Unemo Magnus, USÖ Labmed länsklinik" w:date="2016-11-14T18:41:00Z">
            <w:rPr>
              <w:rFonts w:ascii="Calibri" w:hAnsi="Calibri"/>
            </w:rPr>
          </w:rPrChange>
        </w:rPr>
        <w:t>Neisseria gonorrhoeae</w:t>
      </w:r>
      <w:r w:rsidRPr="006F644E">
        <w:rPr>
          <w:rFonts w:ascii="Times New Roman" w:hAnsi="Times New Roman" w:cs="Times New Roman"/>
          <w:sz w:val="24"/>
          <w:szCs w:val="24"/>
          <w:rPrChange w:id="1475" w:author="Unemo Magnus, USÖ Labmed länsklinik" w:date="2016-11-14T17:51:00Z">
            <w:rPr>
              <w:rFonts w:ascii="Calibri" w:hAnsi="Calibri"/>
            </w:rPr>
          </w:rPrChange>
        </w:rPr>
        <w:t xml:space="preserve">. </w:t>
      </w:r>
      <w:r w:rsidRPr="006F644E">
        <w:rPr>
          <w:rFonts w:ascii="Times New Roman" w:hAnsi="Times New Roman" w:cs="Times New Roman"/>
          <w:i/>
          <w:iCs/>
          <w:sz w:val="24"/>
          <w:szCs w:val="24"/>
          <w:rPrChange w:id="1476" w:author="Unemo Magnus, USÖ Labmed länsklinik" w:date="2016-11-14T17:51:00Z">
            <w:rPr>
              <w:rFonts w:ascii="Calibri" w:hAnsi="Calibri"/>
              <w:i/>
              <w:iCs/>
            </w:rPr>
          </w:rPrChange>
        </w:rPr>
        <w:t>Antimicrob Agents Chemother</w:t>
      </w:r>
      <w:r w:rsidRPr="006F644E">
        <w:rPr>
          <w:rFonts w:ascii="Times New Roman" w:hAnsi="Times New Roman" w:cs="Times New Roman"/>
          <w:sz w:val="24"/>
          <w:szCs w:val="24"/>
          <w:rPrChange w:id="1477" w:author="Unemo Magnus, USÖ Labmed länsklinik" w:date="2016-11-14T17:51:00Z">
            <w:rPr>
              <w:rFonts w:ascii="Calibri" w:hAnsi="Calibri"/>
            </w:rPr>
          </w:rPrChange>
        </w:rPr>
        <w:t xml:space="preserve"> 1989; </w:t>
      </w:r>
      <w:r w:rsidRPr="006F644E">
        <w:rPr>
          <w:rFonts w:ascii="Times New Roman" w:hAnsi="Times New Roman" w:cs="Times New Roman"/>
          <w:b/>
          <w:bCs/>
          <w:sz w:val="24"/>
          <w:szCs w:val="24"/>
          <w:rPrChange w:id="1478" w:author="Unemo Magnus, USÖ Labmed länsklinik" w:date="2016-11-14T17:51:00Z">
            <w:rPr>
              <w:rFonts w:ascii="Calibri" w:hAnsi="Calibri"/>
              <w:b/>
              <w:bCs/>
            </w:rPr>
          </w:rPrChange>
        </w:rPr>
        <w:t>33</w:t>
      </w:r>
      <w:r w:rsidRPr="006F644E">
        <w:rPr>
          <w:rFonts w:ascii="Times New Roman" w:hAnsi="Times New Roman" w:cs="Times New Roman"/>
          <w:sz w:val="24"/>
          <w:szCs w:val="24"/>
          <w:rPrChange w:id="1479" w:author="Unemo Magnus, USÖ Labmed länsklinik" w:date="2016-11-14T17:51:00Z">
            <w:rPr>
              <w:rFonts w:ascii="Calibri" w:hAnsi="Calibri"/>
            </w:rPr>
          </w:rPrChange>
        </w:rPr>
        <w:t>: 233–4.</w:t>
      </w:r>
    </w:p>
    <w:p w14:paraId="037251B0" w14:textId="77777777" w:rsidR="00377FDC" w:rsidRPr="006F644E" w:rsidRDefault="00377FDC">
      <w:pPr>
        <w:pStyle w:val="Bibliography"/>
        <w:spacing w:after="0" w:line="480" w:lineRule="auto"/>
        <w:jc w:val="both"/>
        <w:rPr>
          <w:rFonts w:ascii="Times New Roman" w:hAnsi="Times New Roman" w:cs="Times New Roman"/>
          <w:sz w:val="24"/>
          <w:szCs w:val="24"/>
          <w:rPrChange w:id="1480" w:author="Unemo Magnus, USÖ Labmed länsklinik" w:date="2016-11-14T17:51:00Z">
            <w:rPr>
              <w:rFonts w:ascii="Calibri" w:hAnsi="Calibri"/>
            </w:rPr>
          </w:rPrChange>
        </w:rPr>
        <w:pPrChange w:id="1481" w:author="Unemo Magnus, USÖ Labmed länsklinik" w:date="2016-11-14T18:38:00Z">
          <w:pPr>
            <w:pStyle w:val="Bibliography"/>
          </w:pPr>
        </w:pPrChange>
      </w:pPr>
      <w:r w:rsidRPr="006F644E">
        <w:rPr>
          <w:rFonts w:ascii="Times New Roman" w:hAnsi="Times New Roman" w:cs="Times New Roman"/>
          <w:sz w:val="24"/>
          <w:szCs w:val="24"/>
          <w:rPrChange w:id="1482" w:author="Unemo Magnus, USÖ Labmed länsklinik" w:date="2016-11-14T17:51:00Z">
            <w:rPr>
              <w:rFonts w:ascii="Calibri" w:hAnsi="Calibri"/>
            </w:rPr>
          </w:rPrChange>
        </w:rPr>
        <w:t xml:space="preserve">11. Shapiro MA, Heifetz CL, Sesnie JC. Comparison of microdilution and agar dilution procedures for testing antibiotic susceptibility of </w:t>
      </w:r>
      <w:r w:rsidRPr="00C868FE">
        <w:rPr>
          <w:rFonts w:ascii="Times New Roman" w:hAnsi="Times New Roman" w:cs="Times New Roman"/>
          <w:i/>
          <w:sz w:val="24"/>
          <w:szCs w:val="24"/>
          <w:rPrChange w:id="1483" w:author="Unemo Magnus, USÖ Labmed länsklinik" w:date="2016-11-14T18:41:00Z">
            <w:rPr>
              <w:rFonts w:ascii="Calibri" w:hAnsi="Calibri"/>
            </w:rPr>
          </w:rPrChange>
        </w:rPr>
        <w:t>Neisseria gonorrhoeae</w:t>
      </w:r>
      <w:r w:rsidRPr="006F644E">
        <w:rPr>
          <w:rFonts w:ascii="Times New Roman" w:hAnsi="Times New Roman" w:cs="Times New Roman"/>
          <w:sz w:val="24"/>
          <w:szCs w:val="24"/>
          <w:rPrChange w:id="1484" w:author="Unemo Magnus, USÖ Labmed länsklinik" w:date="2016-11-14T17:51:00Z">
            <w:rPr>
              <w:rFonts w:ascii="Calibri" w:hAnsi="Calibri"/>
            </w:rPr>
          </w:rPrChange>
        </w:rPr>
        <w:t xml:space="preserve">. </w:t>
      </w:r>
      <w:r w:rsidRPr="006F644E">
        <w:rPr>
          <w:rFonts w:ascii="Times New Roman" w:hAnsi="Times New Roman" w:cs="Times New Roman"/>
          <w:i/>
          <w:iCs/>
          <w:sz w:val="24"/>
          <w:szCs w:val="24"/>
          <w:rPrChange w:id="1485" w:author="Unemo Magnus, USÖ Labmed länsklinik" w:date="2016-11-14T17:51:00Z">
            <w:rPr>
              <w:rFonts w:ascii="Calibri" w:hAnsi="Calibri"/>
              <w:i/>
              <w:iCs/>
            </w:rPr>
          </w:rPrChange>
        </w:rPr>
        <w:t>J Clin Microbiol</w:t>
      </w:r>
      <w:r w:rsidRPr="006F644E">
        <w:rPr>
          <w:rFonts w:ascii="Times New Roman" w:hAnsi="Times New Roman" w:cs="Times New Roman"/>
          <w:sz w:val="24"/>
          <w:szCs w:val="24"/>
          <w:rPrChange w:id="1486" w:author="Unemo Magnus, USÖ Labmed länsklinik" w:date="2016-11-14T17:51:00Z">
            <w:rPr>
              <w:rFonts w:ascii="Calibri" w:hAnsi="Calibri"/>
            </w:rPr>
          </w:rPrChange>
        </w:rPr>
        <w:t xml:space="preserve"> 1984; </w:t>
      </w:r>
      <w:r w:rsidRPr="006F644E">
        <w:rPr>
          <w:rFonts w:ascii="Times New Roman" w:hAnsi="Times New Roman" w:cs="Times New Roman"/>
          <w:b/>
          <w:bCs/>
          <w:sz w:val="24"/>
          <w:szCs w:val="24"/>
          <w:rPrChange w:id="1487" w:author="Unemo Magnus, USÖ Labmed länsklinik" w:date="2016-11-14T17:51:00Z">
            <w:rPr>
              <w:rFonts w:ascii="Calibri" w:hAnsi="Calibri"/>
              <w:b/>
              <w:bCs/>
            </w:rPr>
          </w:rPrChange>
        </w:rPr>
        <w:t>20</w:t>
      </w:r>
      <w:r w:rsidRPr="006F644E">
        <w:rPr>
          <w:rFonts w:ascii="Times New Roman" w:hAnsi="Times New Roman" w:cs="Times New Roman"/>
          <w:sz w:val="24"/>
          <w:szCs w:val="24"/>
          <w:rPrChange w:id="1488" w:author="Unemo Magnus, USÖ Labmed länsklinik" w:date="2016-11-14T17:51:00Z">
            <w:rPr>
              <w:rFonts w:ascii="Calibri" w:hAnsi="Calibri"/>
            </w:rPr>
          </w:rPrChange>
        </w:rPr>
        <w:t>: 828–30.</w:t>
      </w:r>
    </w:p>
    <w:p w14:paraId="53B480B6" w14:textId="77777777" w:rsidR="00377FDC" w:rsidRPr="006F644E" w:rsidRDefault="00377FDC">
      <w:pPr>
        <w:pStyle w:val="Bibliography"/>
        <w:spacing w:after="0" w:line="480" w:lineRule="auto"/>
        <w:jc w:val="both"/>
        <w:rPr>
          <w:rFonts w:ascii="Times New Roman" w:hAnsi="Times New Roman" w:cs="Times New Roman"/>
          <w:sz w:val="24"/>
          <w:szCs w:val="24"/>
          <w:rPrChange w:id="1489" w:author="Unemo Magnus, USÖ Labmed länsklinik" w:date="2016-11-14T17:51:00Z">
            <w:rPr>
              <w:rFonts w:ascii="Calibri" w:hAnsi="Calibri"/>
            </w:rPr>
          </w:rPrChange>
        </w:rPr>
        <w:pPrChange w:id="1490" w:author="Unemo Magnus, USÖ Labmed länsklinik" w:date="2016-11-14T18:38:00Z">
          <w:pPr>
            <w:pStyle w:val="Bibliography"/>
          </w:pPr>
        </w:pPrChange>
      </w:pPr>
      <w:r w:rsidRPr="006F644E">
        <w:rPr>
          <w:rFonts w:ascii="Times New Roman" w:hAnsi="Times New Roman" w:cs="Times New Roman"/>
          <w:sz w:val="24"/>
          <w:szCs w:val="24"/>
          <w:rPrChange w:id="1491" w:author="Unemo Magnus, USÖ Labmed länsklinik" w:date="2016-11-14T17:51:00Z">
            <w:rPr>
              <w:rFonts w:ascii="Calibri" w:hAnsi="Calibri"/>
            </w:rPr>
          </w:rPrChange>
        </w:rPr>
        <w:t xml:space="preserve">12. Dillard JP, Seifert HS. A peptidoglycan hydrolase similar to bacteriophage endolysins acts as an autolysin in </w:t>
      </w:r>
      <w:r w:rsidRPr="00C868FE">
        <w:rPr>
          <w:rFonts w:ascii="Times New Roman" w:hAnsi="Times New Roman" w:cs="Times New Roman"/>
          <w:i/>
          <w:sz w:val="24"/>
          <w:szCs w:val="24"/>
          <w:rPrChange w:id="1492" w:author="Unemo Magnus, USÖ Labmed länsklinik" w:date="2016-11-14T18:42:00Z">
            <w:rPr>
              <w:rFonts w:ascii="Calibri" w:hAnsi="Calibri"/>
            </w:rPr>
          </w:rPrChange>
        </w:rPr>
        <w:t>Neisseria gonorrhoeae</w:t>
      </w:r>
      <w:r w:rsidRPr="006F644E">
        <w:rPr>
          <w:rFonts w:ascii="Times New Roman" w:hAnsi="Times New Roman" w:cs="Times New Roman"/>
          <w:sz w:val="24"/>
          <w:szCs w:val="24"/>
          <w:rPrChange w:id="1493" w:author="Unemo Magnus, USÖ Labmed länsklinik" w:date="2016-11-14T17:51:00Z">
            <w:rPr>
              <w:rFonts w:ascii="Calibri" w:hAnsi="Calibri"/>
            </w:rPr>
          </w:rPrChange>
        </w:rPr>
        <w:t xml:space="preserve">. </w:t>
      </w:r>
      <w:r w:rsidRPr="006F644E">
        <w:rPr>
          <w:rFonts w:ascii="Times New Roman" w:hAnsi="Times New Roman" w:cs="Times New Roman"/>
          <w:i/>
          <w:iCs/>
          <w:sz w:val="24"/>
          <w:szCs w:val="24"/>
          <w:rPrChange w:id="1494" w:author="Unemo Magnus, USÖ Labmed länsklinik" w:date="2016-11-14T17:51:00Z">
            <w:rPr>
              <w:rFonts w:ascii="Calibri" w:hAnsi="Calibri"/>
              <w:i/>
              <w:iCs/>
            </w:rPr>
          </w:rPrChange>
        </w:rPr>
        <w:t>Mol Microbiol</w:t>
      </w:r>
      <w:r w:rsidRPr="006F644E">
        <w:rPr>
          <w:rFonts w:ascii="Times New Roman" w:hAnsi="Times New Roman" w:cs="Times New Roman"/>
          <w:sz w:val="24"/>
          <w:szCs w:val="24"/>
          <w:rPrChange w:id="1495" w:author="Unemo Magnus, USÖ Labmed länsklinik" w:date="2016-11-14T17:51:00Z">
            <w:rPr>
              <w:rFonts w:ascii="Calibri" w:hAnsi="Calibri"/>
            </w:rPr>
          </w:rPrChange>
        </w:rPr>
        <w:t xml:space="preserve"> 1997; </w:t>
      </w:r>
      <w:r w:rsidRPr="006F644E">
        <w:rPr>
          <w:rFonts w:ascii="Times New Roman" w:hAnsi="Times New Roman" w:cs="Times New Roman"/>
          <w:b/>
          <w:bCs/>
          <w:sz w:val="24"/>
          <w:szCs w:val="24"/>
          <w:rPrChange w:id="1496" w:author="Unemo Magnus, USÖ Labmed länsklinik" w:date="2016-11-14T17:51:00Z">
            <w:rPr>
              <w:rFonts w:ascii="Calibri" w:hAnsi="Calibri"/>
              <w:b/>
              <w:bCs/>
            </w:rPr>
          </w:rPrChange>
        </w:rPr>
        <w:t>25</w:t>
      </w:r>
      <w:r w:rsidRPr="006F644E">
        <w:rPr>
          <w:rFonts w:ascii="Times New Roman" w:hAnsi="Times New Roman" w:cs="Times New Roman"/>
          <w:sz w:val="24"/>
          <w:szCs w:val="24"/>
          <w:rPrChange w:id="1497" w:author="Unemo Magnus, USÖ Labmed länsklinik" w:date="2016-11-14T17:51:00Z">
            <w:rPr>
              <w:rFonts w:ascii="Calibri" w:hAnsi="Calibri"/>
            </w:rPr>
          </w:rPrChange>
        </w:rPr>
        <w:t>: 893–901.</w:t>
      </w:r>
    </w:p>
    <w:p w14:paraId="4EBAB3A9" w14:textId="77777777" w:rsidR="00377FDC" w:rsidRPr="006F644E" w:rsidRDefault="00377FDC">
      <w:pPr>
        <w:pStyle w:val="Bibliography"/>
        <w:spacing w:after="0" w:line="480" w:lineRule="auto"/>
        <w:jc w:val="both"/>
        <w:rPr>
          <w:rFonts w:ascii="Times New Roman" w:hAnsi="Times New Roman" w:cs="Times New Roman"/>
          <w:sz w:val="24"/>
          <w:szCs w:val="24"/>
          <w:rPrChange w:id="1498" w:author="Unemo Magnus, USÖ Labmed länsklinik" w:date="2016-11-14T17:51:00Z">
            <w:rPr>
              <w:rFonts w:ascii="Calibri" w:hAnsi="Calibri"/>
            </w:rPr>
          </w:rPrChange>
        </w:rPr>
        <w:pPrChange w:id="1499" w:author="Unemo Magnus, USÖ Labmed länsklinik" w:date="2016-11-14T18:38:00Z">
          <w:pPr>
            <w:pStyle w:val="Bibliography"/>
          </w:pPr>
        </w:pPrChange>
      </w:pPr>
      <w:r w:rsidRPr="006F644E">
        <w:rPr>
          <w:rFonts w:ascii="Times New Roman" w:hAnsi="Times New Roman" w:cs="Times New Roman"/>
          <w:sz w:val="24"/>
          <w:szCs w:val="24"/>
          <w:rPrChange w:id="1500" w:author="Unemo Magnus, USÖ Labmed länsklinik" w:date="2016-11-14T17:51:00Z">
            <w:rPr>
              <w:rFonts w:ascii="Calibri" w:hAnsi="Calibri"/>
            </w:rPr>
          </w:rPrChange>
        </w:rPr>
        <w:t xml:space="preserve">13. Elmros T, Burman LG, Bloom GD. Autolysis of </w:t>
      </w:r>
      <w:r w:rsidRPr="00C868FE">
        <w:rPr>
          <w:rFonts w:ascii="Times New Roman" w:hAnsi="Times New Roman" w:cs="Times New Roman"/>
          <w:i/>
          <w:sz w:val="24"/>
          <w:szCs w:val="24"/>
          <w:rPrChange w:id="1501" w:author="Unemo Magnus, USÖ Labmed länsklinik" w:date="2016-11-14T18:42:00Z">
            <w:rPr>
              <w:rFonts w:ascii="Calibri" w:hAnsi="Calibri"/>
            </w:rPr>
          </w:rPrChange>
        </w:rPr>
        <w:t>Neisseria gonorrhoeae</w:t>
      </w:r>
      <w:r w:rsidRPr="006F644E">
        <w:rPr>
          <w:rFonts w:ascii="Times New Roman" w:hAnsi="Times New Roman" w:cs="Times New Roman"/>
          <w:sz w:val="24"/>
          <w:szCs w:val="24"/>
          <w:rPrChange w:id="1502" w:author="Unemo Magnus, USÖ Labmed länsklinik" w:date="2016-11-14T17:51:00Z">
            <w:rPr>
              <w:rFonts w:ascii="Calibri" w:hAnsi="Calibri"/>
            </w:rPr>
          </w:rPrChange>
        </w:rPr>
        <w:t xml:space="preserve">. </w:t>
      </w:r>
      <w:r w:rsidRPr="006F644E">
        <w:rPr>
          <w:rFonts w:ascii="Times New Roman" w:hAnsi="Times New Roman" w:cs="Times New Roman"/>
          <w:i/>
          <w:iCs/>
          <w:sz w:val="24"/>
          <w:szCs w:val="24"/>
          <w:rPrChange w:id="1503" w:author="Unemo Magnus, USÖ Labmed länsklinik" w:date="2016-11-14T17:51:00Z">
            <w:rPr>
              <w:rFonts w:ascii="Calibri" w:hAnsi="Calibri"/>
              <w:i/>
              <w:iCs/>
            </w:rPr>
          </w:rPrChange>
        </w:rPr>
        <w:t>J Bacteriol</w:t>
      </w:r>
      <w:r w:rsidRPr="006F644E">
        <w:rPr>
          <w:rFonts w:ascii="Times New Roman" w:hAnsi="Times New Roman" w:cs="Times New Roman"/>
          <w:sz w:val="24"/>
          <w:szCs w:val="24"/>
          <w:rPrChange w:id="1504" w:author="Unemo Magnus, USÖ Labmed länsklinik" w:date="2016-11-14T17:51:00Z">
            <w:rPr>
              <w:rFonts w:ascii="Calibri" w:hAnsi="Calibri"/>
            </w:rPr>
          </w:rPrChange>
        </w:rPr>
        <w:t xml:space="preserve"> 1976; </w:t>
      </w:r>
      <w:r w:rsidRPr="006F644E">
        <w:rPr>
          <w:rFonts w:ascii="Times New Roman" w:hAnsi="Times New Roman" w:cs="Times New Roman"/>
          <w:b/>
          <w:bCs/>
          <w:sz w:val="24"/>
          <w:szCs w:val="24"/>
          <w:rPrChange w:id="1505" w:author="Unemo Magnus, USÖ Labmed länsklinik" w:date="2016-11-14T17:51:00Z">
            <w:rPr>
              <w:rFonts w:ascii="Calibri" w:hAnsi="Calibri"/>
              <w:b/>
              <w:bCs/>
            </w:rPr>
          </w:rPrChange>
        </w:rPr>
        <w:t>126</w:t>
      </w:r>
      <w:r w:rsidRPr="006F644E">
        <w:rPr>
          <w:rFonts w:ascii="Times New Roman" w:hAnsi="Times New Roman" w:cs="Times New Roman"/>
          <w:sz w:val="24"/>
          <w:szCs w:val="24"/>
          <w:rPrChange w:id="1506" w:author="Unemo Magnus, USÖ Labmed länsklinik" w:date="2016-11-14T17:51:00Z">
            <w:rPr>
              <w:rFonts w:ascii="Calibri" w:hAnsi="Calibri"/>
            </w:rPr>
          </w:rPrChange>
        </w:rPr>
        <w:t>: 969–76.</w:t>
      </w:r>
    </w:p>
    <w:p w14:paraId="6B8B49A9" w14:textId="075AB3E5" w:rsidR="00377FDC" w:rsidRPr="006F644E" w:rsidRDefault="00377FDC">
      <w:pPr>
        <w:pStyle w:val="Bibliography"/>
        <w:spacing w:after="0" w:line="480" w:lineRule="auto"/>
        <w:jc w:val="both"/>
        <w:rPr>
          <w:rFonts w:ascii="Times New Roman" w:hAnsi="Times New Roman" w:cs="Times New Roman"/>
          <w:sz w:val="24"/>
          <w:szCs w:val="24"/>
          <w:rPrChange w:id="1507" w:author="Unemo Magnus, USÖ Labmed länsklinik" w:date="2016-11-14T17:51:00Z">
            <w:rPr>
              <w:rFonts w:ascii="Calibri" w:hAnsi="Calibri"/>
            </w:rPr>
          </w:rPrChange>
        </w:rPr>
        <w:pPrChange w:id="1508" w:author="Unemo Magnus, USÖ Labmed länsklinik" w:date="2016-11-14T18:38:00Z">
          <w:pPr>
            <w:pStyle w:val="Bibliography"/>
          </w:pPr>
        </w:pPrChange>
      </w:pPr>
      <w:r w:rsidRPr="006F644E">
        <w:rPr>
          <w:rFonts w:ascii="Times New Roman" w:hAnsi="Times New Roman" w:cs="Times New Roman"/>
          <w:sz w:val="24"/>
          <w:szCs w:val="24"/>
          <w:rPrChange w:id="1509" w:author="Unemo Magnus, USÖ Labmed länsklinik" w:date="2016-11-14T17:51:00Z">
            <w:rPr>
              <w:rFonts w:ascii="Calibri" w:hAnsi="Calibri"/>
            </w:rPr>
          </w:rPrChange>
        </w:rPr>
        <w:t xml:space="preserve">14. Chan YA, Hackett KT, Dillard JP. The </w:t>
      </w:r>
      <w:del w:id="1510" w:author="Unemo Magnus, USÖ Labmed länsklinik" w:date="2016-11-14T18:42:00Z">
        <w:r w:rsidRPr="006F644E" w:rsidDel="00C868FE">
          <w:rPr>
            <w:rFonts w:ascii="Times New Roman" w:hAnsi="Times New Roman" w:cs="Times New Roman"/>
            <w:sz w:val="24"/>
            <w:szCs w:val="24"/>
            <w:rPrChange w:id="1511" w:author="Unemo Magnus, USÖ Labmed länsklinik" w:date="2016-11-14T17:51:00Z">
              <w:rPr>
                <w:rFonts w:ascii="Calibri" w:hAnsi="Calibri"/>
              </w:rPr>
            </w:rPrChange>
          </w:rPr>
          <w:delText xml:space="preserve">Lytic </w:delText>
        </w:r>
      </w:del>
      <w:ins w:id="1512" w:author="Unemo Magnus, USÖ Labmed länsklinik" w:date="2016-11-14T18:42:00Z">
        <w:r w:rsidR="00C868FE">
          <w:rPr>
            <w:rFonts w:ascii="Times New Roman" w:hAnsi="Times New Roman" w:cs="Times New Roman"/>
            <w:sz w:val="24"/>
            <w:szCs w:val="24"/>
          </w:rPr>
          <w:t>l</w:t>
        </w:r>
        <w:r w:rsidR="00C868FE" w:rsidRPr="006F644E">
          <w:rPr>
            <w:rFonts w:ascii="Times New Roman" w:hAnsi="Times New Roman" w:cs="Times New Roman"/>
            <w:sz w:val="24"/>
            <w:szCs w:val="24"/>
            <w:rPrChange w:id="1513" w:author="Unemo Magnus, USÖ Labmed länsklinik" w:date="2016-11-14T17:51:00Z">
              <w:rPr>
                <w:rFonts w:ascii="Calibri" w:hAnsi="Calibri"/>
              </w:rPr>
            </w:rPrChange>
          </w:rPr>
          <w:t xml:space="preserve">ytic </w:t>
        </w:r>
      </w:ins>
      <w:del w:id="1514" w:author="Unemo Magnus, USÖ Labmed länsklinik" w:date="2016-11-14T18:42:00Z">
        <w:r w:rsidRPr="006F644E" w:rsidDel="00C868FE">
          <w:rPr>
            <w:rFonts w:ascii="Times New Roman" w:hAnsi="Times New Roman" w:cs="Times New Roman"/>
            <w:sz w:val="24"/>
            <w:szCs w:val="24"/>
            <w:rPrChange w:id="1515" w:author="Unemo Magnus, USÖ Labmed länsklinik" w:date="2016-11-14T17:51:00Z">
              <w:rPr>
                <w:rFonts w:ascii="Calibri" w:hAnsi="Calibri"/>
              </w:rPr>
            </w:rPrChange>
          </w:rPr>
          <w:delText xml:space="preserve">Transglycosylases </w:delText>
        </w:r>
      </w:del>
      <w:ins w:id="1516" w:author="Unemo Magnus, USÖ Labmed länsklinik" w:date="2016-11-14T18:42:00Z">
        <w:r w:rsidR="00C868FE">
          <w:rPr>
            <w:rFonts w:ascii="Times New Roman" w:hAnsi="Times New Roman" w:cs="Times New Roman"/>
            <w:sz w:val="24"/>
            <w:szCs w:val="24"/>
          </w:rPr>
          <w:t>t</w:t>
        </w:r>
        <w:r w:rsidR="00C868FE" w:rsidRPr="006F644E">
          <w:rPr>
            <w:rFonts w:ascii="Times New Roman" w:hAnsi="Times New Roman" w:cs="Times New Roman"/>
            <w:sz w:val="24"/>
            <w:szCs w:val="24"/>
            <w:rPrChange w:id="1517" w:author="Unemo Magnus, USÖ Labmed länsklinik" w:date="2016-11-14T17:51:00Z">
              <w:rPr>
                <w:rFonts w:ascii="Calibri" w:hAnsi="Calibri"/>
              </w:rPr>
            </w:rPrChange>
          </w:rPr>
          <w:t xml:space="preserve">ransglycosylases </w:t>
        </w:r>
      </w:ins>
      <w:r w:rsidRPr="006F644E">
        <w:rPr>
          <w:rFonts w:ascii="Times New Roman" w:hAnsi="Times New Roman" w:cs="Times New Roman"/>
          <w:sz w:val="24"/>
          <w:szCs w:val="24"/>
          <w:rPrChange w:id="1518" w:author="Unemo Magnus, USÖ Labmed länsklinik" w:date="2016-11-14T17:51:00Z">
            <w:rPr>
              <w:rFonts w:ascii="Calibri" w:hAnsi="Calibri"/>
            </w:rPr>
          </w:rPrChange>
        </w:rPr>
        <w:t xml:space="preserve">of </w:t>
      </w:r>
      <w:r w:rsidRPr="00C868FE">
        <w:rPr>
          <w:rFonts w:ascii="Times New Roman" w:hAnsi="Times New Roman" w:cs="Times New Roman"/>
          <w:i/>
          <w:sz w:val="24"/>
          <w:szCs w:val="24"/>
          <w:rPrChange w:id="1519" w:author="Unemo Magnus, USÖ Labmed länsklinik" w:date="2016-11-14T18:42:00Z">
            <w:rPr>
              <w:rFonts w:ascii="Calibri" w:hAnsi="Calibri"/>
            </w:rPr>
          </w:rPrChange>
        </w:rPr>
        <w:t>Neisseria gonorrhoeae</w:t>
      </w:r>
      <w:r w:rsidRPr="006F644E">
        <w:rPr>
          <w:rFonts w:ascii="Times New Roman" w:hAnsi="Times New Roman" w:cs="Times New Roman"/>
          <w:sz w:val="24"/>
          <w:szCs w:val="24"/>
          <w:rPrChange w:id="1520" w:author="Unemo Magnus, USÖ Labmed länsklinik" w:date="2016-11-14T17:51:00Z">
            <w:rPr>
              <w:rFonts w:ascii="Calibri" w:hAnsi="Calibri"/>
            </w:rPr>
          </w:rPrChange>
        </w:rPr>
        <w:t xml:space="preserve">. </w:t>
      </w:r>
      <w:r w:rsidRPr="006F644E">
        <w:rPr>
          <w:rFonts w:ascii="Times New Roman" w:hAnsi="Times New Roman" w:cs="Times New Roman"/>
          <w:i/>
          <w:iCs/>
          <w:sz w:val="24"/>
          <w:szCs w:val="24"/>
          <w:rPrChange w:id="1521" w:author="Unemo Magnus, USÖ Labmed länsklinik" w:date="2016-11-14T17:51:00Z">
            <w:rPr>
              <w:rFonts w:ascii="Calibri" w:hAnsi="Calibri"/>
              <w:i/>
              <w:iCs/>
            </w:rPr>
          </w:rPrChange>
        </w:rPr>
        <w:t>Microb Drug Resist</w:t>
      </w:r>
      <w:r w:rsidRPr="006F644E">
        <w:rPr>
          <w:rFonts w:ascii="Times New Roman" w:hAnsi="Times New Roman" w:cs="Times New Roman"/>
          <w:sz w:val="24"/>
          <w:szCs w:val="24"/>
          <w:rPrChange w:id="1522" w:author="Unemo Magnus, USÖ Labmed länsklinik" w:date="2016-11-14T17:51:00Z">
            <w:rPr>
              <w:rFonts w:ascii="Calibri" w:hAnsi="Calibri"/>
            </w:rPr>
          </w:rPrChange>
        </w:rPr>
        <w:t xml:space="preserve"> 2012; </w:t>
      </w:r>
      <w:r w:rsidRPr="006F644E">
        <w:rPr>
          <w:rFonts w:ascii="Times New Roman" w:hAnsi="Times New Roman" w:cs="Times New Roman"/>
          <w:b/>
          <w:bCs/>
          <w:sz w:val="24"/>
          <w:szCs w:val="24"/>
          <w:rPrChange w:id="1523" w:author="Unemo Magnus, USÖ Labmed länsklinik" w:date="2016-11-14T17:51:00Z">
            <w:rPr>
              <w:rFonts w:ascii="Calibri" w:hAnsi="Calibri"/>
              <w:b/>
              <w:bCs/>
            </w:rPr>
          </w:rPrChange>
        </w:rPr>
        <w:t>18</w:t>
      </w:r>
      <w:r w:rsidRPr="006F644E">
        <w:rPr>
          <w:rFonts w:ascii="Times New Roman" w:hAnsi="Times New Roman" w:cs="Times New Roman"/>
          <w:sz w:val="24"/>
          <w:szCs w:val="24"/>
          <w:rPrChange w:id="1524" w:author="Unemo Magnus, USÖ Labmed länsklinik" w:date="2016-11-14T17:51:00Z">
            <w:rPr>
              <w:rFonts w:ascii="Calibri" w:hAnsi="Calibri"/>
            </w:rPr>
          </w:rPrChange>
        </w:rPr>
        <w:t>: 271–9.</w:t>
      </w:r>
    </w:p>
    <w:p w14:paraId="5995CE7B" w14:textId="7B685F70" w:rsidR="00377FDC" w:rsidRPr="006F644E" w:rsidRDefault="00377FDC">
      <w:pPr>
        <w:pStyle w:val="Bibliography"/>
        <w:spacing w:after="0" w:line="480" w:lineRule="auto"/>
        <w:jc w:val="both"/>
        <w:rPr>
          <w:rFonts w:ascii="Times New Roman" w:hAnsi="Times New Roman" w:cs="Times New Roman"/>
          <w:sz w:val="24"/>
          <w:szCs w:val="24"/>
          <w:rPrChange w:id="1525" w:author="Unemo Magnus, USÖ Labmed länsklinik" w:date="2016-11-14T17:51:00Z">
            <w:rPr>
              <w:rFonts w:ascii="Calibri" w:hAnsi="Calibri"/>
            </w:rPr>
          </w:rPrChange>
        </w:rPr>
        <w:pPrChange w:id="1526" w:author="Unemo Magnus, USÖ Labmed länsklinik" w:date="2016-11-14T18:38:00Z">
          <w:pPr>
            <w:pStyle w:val="Bibliography"/>
          </w:pPr>
        </w:pPrChange>
      </w:pPr>
      <w:r w:rsidRPr="006F644E">
        <w:rPr>
          <w:rFonts w:ascii="Times New Roman" w:hAnsi="Times New Roman" w:cs="Times New Roman"/>
          <w:sz w:val="24"/>
          <w:szCs w:val="24"/>
          <w:rPrChange w:id="1527" w:author="Unemo Magnus, USÖ Labmed länsklinik" w:date="2016-11-14T17:51:00Z">
            <w:rPr>
              <w:rFonts w:ascii="Calibri" w:hAnsi="Calibri"/>
            </w:rPr>
          </w:rPrChange>
        </w:rPr>
        <w:t>15. Foerster S, Golparian D, Jacobsson S</w:t>
      </w:r>
      <w:del w:id="1528" w:author="Unemo Magnus, USÖ Labmed länsklinik" w:date="2016-11-14T18:42:00Z">
        <w:r w:rsidRPr="006F644E" w:rsidDel="0058000A">
          <w:rPr>
            <w:rFonts w:ascii="Times New Roman" w:hAnsi="Times New Roman" w:cs="Times New Roman"/>
            <w:sz w:val="24"/>
            <w:szCs w:val="24"/>
            <w:rPrChange w:id="1529" w:author="Unemo Magnus, USÖ Labmed länsklinik" w:date="2016-11-14T17:51:00Z">
              <w:rPr>
                <w:rFonts w:ascii="Calibri" w:hAnsi="Calibri"/>
              </w:rPr>
            </w:rPrChange>
          </w:rPr>
          <w:delText>,</w:delText>
        </w:r>
      </w:del>
      <w:r w:rsidRPr="006F644E">
        <w:rPr>
          <w:rFonts w:ascii="Times New Roman" w:hAnsi="Times New Roman" w:cs="Times New Roman"/>
          <w:sz w:val="24"/>
          <w:szCs w:val="24"/>
          <w:rPrChange w:id="1530" w:author="Unemo Magnus, USÖ Labmed länsklinik" w:date="2016-11-14T17:51:00Z">
            <w:rPr>
              <w:rFonts w:ascii="Calibri" w:hAnsi="Calibri"/>
            </w:rPr>
          </w:rPrChange>
        </w:rPr>
        <w:t xml:space="preserve"> </w:t>
      </w:r>
      <w:r w:rsidRPr="006F644E">
        <w:rPr>
          <w:rFonts w:ascii="Times New Roman" w:hAnsi="Times New Roman" w:cs="Times New Roman"/>
          <w:i/>
          <w:iCs/>
          <w:sz w:val="24"/>
          <w:szCs w:val="24"/>
          <w:rPrChange w:id="1531" w:author="Unemo Magnus, USÖ Labmed länsklinik" w:date="2016-11-14T17:51:00Z">
            <w:rPr>
              <w:rFonts w:ascii="Calibri" w:hAnsi="Calibri"/>
              <w:i/>
              <w:iCs/>
            </w:rPr>
          </w:rPrChange>
        </w:rPr>
        <w:t>et al.</w:t>
      </w:r>
      <w:r w:rsidRPr="006F644E">
        <w:rPr>
          <w:rFonts w:ascii="Times New Roman" w:hAnsi="Times New Roman" w:cs="Times New Roman"/>
          <w:sz w:val="24"/>
          <w:szCs w:val="24"/>
          <w:rPrChange w:id="1532" w:author="Unemo Magnus, USÖ Labmed länsklinik" w:date="2016-11-14T17:51:00Z">
            <w:rPr>
              <w:rFonts w:ascii="Calibri" w:hAnsi="Calibri"/>
            </w:rPr>
          </w:rPrChange>
        </w:rPr>
        <w:t xml:space="preserve"> Genetic </w:t>
      </w:r>
      <w:del w:id="1533" w:author="Unemo Magnus, USÖ Labmed länsklinik" w:date="2016-11-14T18:42:00Z">
        <w:r w:rsidRPr="006F644E" w:rsidDel="0058000A">
          <w:rPr>
            <w:rFonts w:ascii="Times New Roman" w:hAnsi="Times New Roman" w:cs="Times New Roman"/>
            <w:sz w:val="24"/>
            <w:szCs w:val="24"/>
            <w:rPrChange w:id="1534" w:author="Unemo Magnus, USÖ Labmed länsklinik" w:date="2016-11-14T17:51:00Z">
              <w:rPr>
                <w:rFonts w:ascii="Calibri" w:hAnsi="Calibri"/>
              </w:rPr>
            </w:rPrChange>
          </w:rPr>
          <w:delText xml:space="preserve">Resistance </w:delText>
        </w:r>
      </w:del>
      <w:ins w:id="1535" w:author="Unemo Magnus, USÖ Labmed länsklinik" w:date="2016-11-14T18:42:00Z">
        <w:r w:rsidR="0058000A">
          <w:rPr>
            <w:rFonts w:ascii="Times New Roman" w:hAnsi="Times New Roman" w:cs="Times New Roman"/>
            <w:sz w:val="24"/>
            <w:szCs w:val="24"/>
          </w:rPr>
          <w:t>r</w:t>
        </w:r>
        <w:r w:rsidR="0058000A" w:rsidRPr="006F644E">
          <w:rPr>
            <w:rFonts w:ascii="Times New Roman" w:hAnsi="Times New Roman" w:cs="Times New Roman"/>
            <w:sz w:val="24"/>
            <w:szCs w:val="24"/>
            <w:rPrChange w:id="1536" w:author="Unemo Magnus, USÖ Labmed länsklinik" w:date="2016-11-14T17:51:00Z">
              <w:rPr>
                <w:rFonts w:ascii="Calibri" w:hAnsi="Calibri"/>
              </w:rPr>
            </w:rPrChange>
          </w:rPr>
          <w:t xml:space="preserve">esistance </w:t>
        </w:r>
      </w:ins>
      <w:del w:id="1537" w:author="Unemo Magnus, USÖ Labmed länsklinik" w:date="2016-11-14T18:42:00Z">
        <w:r w:rsidRPr="006F644E" w:rsidDel="0058000A">
          <w:rPr>
            <w:rFonts w:ascii="Times New Roman" w:hAnsi="Times New Roman" w:cs="Times New Roman"/>
            <w:sz w:val="24"/>
            <w:szCs w:val="24"/>
            <w:rPrChange w:id="1538" w:author="Unemo Magnus, USÖ Labmed länsklinik" w:date="2016-11-14T17:51:00Z">
              <w:rPr>
                <w:rFonts w:ascii="Calibri" w:hAnsi="Calibri"/>
              </w:rPr>
            </w:rPrChange>
          </w:rPr>
          <w:delText>Determinants</w:delText>
        </w:r>
      </w:del>
      <w:ins w:id="1539" w:author="Unemo Magnus, USÖ Labmed länsklinik" w:date="2016-11-14T18:42:00Z">
        <w:r w:rsidR="0058000A">
          <w:rPr>
            <w:rFonts w:ascii="Times New Roman" w:hAnsi="Times New Roman" w:cs="Times New Roman"/>
            <w:sz w:val="24"/>
            <w:szCs w:val="24"/>
          </w:rPr>
          <w:t>d</w:t>
        </w:r>
        <w:r w:rsidR="0058000A" w:rsidRPr="006F644E">
          <w:rPr>
            <w:rFonts w:ascii="Times New Roman" w:hAnsi="Times New Roman" w:cs="Times New Roman"/>
            <w:sz w:val="24"/>
            <w:szCs w:val="24"/>
            <w:rPrChange w:id="1540" w:author="Unemo Magnus, USÖ Labmed länsklinik" w:date="2016-11-14T17:51:00Z">
              <w:rPr>
                <w:rFonts w:ascii="Calibri" w:hAnsi="Calibri"/>
              </w:rPr>
            </w:rPrChange>
          </w:rPr>
          <w:t>eterminants</w:t>
        </w:r>
      </w:ins>
      <w:r w:rsidRPr="006F644E">
        <w:rPr>
          <w:rFonts w:ascii="Times New Roman" w:hAnsi="Times New Roman" w:cs="Times New Roman"/>
          <w:sz w:val="24"/>
          <w:szCs w:val="24"/>
          <w:rPrChange w:id="1541" w:author="Unemo Magnus, USÖ Labmed länsklinik" w:date="2016-11-14T17:51:00Z">
            <w:rPr>
              <w:rFonts w:ascii="Calibri" w:hAnsi="Calibri"/>
            </w:rPr>
          </w:rPrChange>
        </w:rPr>
        <w:t xml:space="preserve">, </w:t>
      </w:r>
      <w:del w:id="1542" w:author="Unemo Magnus, USÖ Labmed länsklinik" w:date="2016-11-14T18:42:00Z">
        <w:r w:rsidRPr="006F644E" w:rsidDel="0058000A">
          <w:rPr>
            <w:rFonts w:ascii="Times New Roman" w:hAnsi="Times New Roman" w:cs="Times New Roman"/>
            <w:sz w:val="24"/>
            <w:szCs w:val="24"/>
            <w:rPrChange w:id="1543" w:author="Unemo Magnus, USÖ Labmed länsklinik" w:date="2016-11-14T17:51:00Z">
              <w:rPr>
                <w:rFonts w:ascii="Calibri" w:hAnsi="Calibri"/>
              </w:rPr>
            </w:rPrChange>
          </w:rPr>
          <w:delText xml:space="preserve">In </w:delText>
        </w:r>
      </w:del>
      <w:ins w:id="1544" w:author="Unemo Magnus, USÖ Labmed länsklinik" w:date="2016-11-14T18:42:00Z">
        <w:r w:rsidR="0058000A">
          <w:rPr>
            <w:rFonts w:ascii="Times New Roman" w:hAnsi="Times New Roman" w:cs="Times New Roman"/>
            <w:sz w:val="24"/>
            <w:szCs w:val="24"/>
          </w:rPr>
          <w:t>i</w:t>
        </w:r>
        <w:r w:rsidR="0058000A" w:rsidRPr="006F644E">
          <w:rPr>
            <w:rFonts w:ascii="Times New Roman" w:hAnsi="Times New Roman" w:cs="Times New Roman"/>
            <w:sz w:val="24"/>
            <w:szCs w:val="24"/>
            <w:rPrChange w:id="1545" w:author="Unemo Magnus, USÖ Labmed länsklinik" w:date="2016-11-14T17:51:00Z">
              <w:rPr>
                <w:rFonts w:ascii="Calibri" w:hAnsi="Calibri"/>
              </w:rPr>
            </w:rPrChange>
          </w:rPr>
          <w:t xml:space="preserve">n </w:t>
        </w:r>
      </w:ins>
      <w:del w:id="1546" w:author="Unemo Magnus, USÖ Labmed länsklinik" w:date="2016-11-14T18:42:00Z">
        <w:r w:rsidRPr="006F644E" w:rsidDel="0058000A">
          <w:rPr>
            <w:rFonts w:ascii="Times New Roman" w:hAnsi="Times New Roman" w:cs="Times New Roman"/>
            <w:sz w:val="24"/>
            <w:szCs w:val="24"/>
            <w:rPrChange w:id="1547" w:author="Unemo Magnus, USÖ Labmed länsklinik" w:date="2016-11-14T17:51:00Z">
              <w:rPr>
                <w:rFonts w:ascii="Calibri" w:hAnsi="Calibri"/>
              </w:rPr>
            </w:rPrChange>
          </w:rPr>
          <w:delText xml:space="preserve">Vitro </w:delText>
        </w:r>
      </w:del>
      <w:ins w:id="1548" w:author="Unemo Magnus, USÖ Labmed länsklinik" w:date="2016-11-14T18:42:00Z">
        <w:r w:rsidR="0058000A">
          <w:rPr>
            <w:rFonts w:ascii="Times New Roman" w:hAnsi="Times New Roman" w:cs="Times New Roman"/>
            <w:sz w:val="24"/>
            <w:szCs w:val="24"/>
          </w:rPr>
          <w:t>v</w:t>
        </w:r>
        <w:r w:rsidR="0058000A" w:rsidRPr="006F644E">
          <w:rPr>
            <w:rFonts w:ascii="Times New Roman" w:hAnsi="Times New Roman" w:cs="Times New Roman"/>
            <w:sz w:val="24"/>
            <w:szCs w:val="24"/>
            <w:rPrChange w:id="1549" w:author="Unemo Magnus, USÖ Labmed länsklinik" w:date="2016-11-14T17:51:00Z">
              <w:rPr>
                <w:rFonts w:ascii="Calibri" w:hAnsi="Calibri"/>
              </w:rPr>
            </w:rPrChange>
          </w:rPr>
          <w:t xml:space="preserve">itro </w:t>
        </w:r>
      </w:ins>
      <w:del w:id="1550" w:author="Unemo Magnus, USÖ Labmed länsklinik" w:date="2016-11-14T18:42:00Z">
        <w:r w:rsidRPr="006F644E" w:rsidDel="0058000A">
          <w:rPr>
            <w:rFonts w:ascii="Times New Roman" w:hAnsi="Times New Roman" w:cs="Times New Roman"/>
            <w:sz w:val="24"/>
            <w:szCs w:val="24"/>
            <w:rPrChange w:id="1551" w:author="Unemo Magnus, USÖ Labmed länsklinik" w:date="2016-11-14T17:51:00Z">
              <w:rPr>
                <w:rFonts w:ascii="Calibri" w:hAnsi="Calibri"/>
              </w:rPr>
            </w:rPrChange>
          </w:rPr>
          <w:delText>Time</w:delText>
        </w:r>
      </w:del>
      <w:ins w:id="1552" w:author="Unemo Magnus, USÖ Labmed länsklinik" w:date="2016-11-14T18:42:00Z">
        <w:r w:rsidR="0058000A">
          <w:rPr>
            <w:rFonts w:ascii="Times New Roman" w:hAnsi="Times New Roman" w:cs="Times New Roman"/>
            <w:sz w:val="24"/>
            <w:szCs w:val="24"/>
          </w:rPr>
          <w:t>t</w:t>
        </w:r>
        <w:r w:rsidR="0058000A" w:rsidRPr="006F644E">
          <w:rPr>
            <w:rFonts w:ascii="Times New Roman" w:hAnsi="Times New Roman" w:cs="Times New Roman"/>
            <w:sz w:val="24"/>
            <w:szCs w:val="24"/>
            <w:rPrChange w:id="1553" w:author="Unemo Magnus, USÖ Labmed länsklinik" w:date="2016-11-14T17:51:00Z">
              <w:rPr>
                <w:rFonts w:ascii="Calibri" w:hAnsi="Calibri"/>
              </w:rPr>
            </w:rPrChange>
          </w:rPr>
          <w:t>ime</w:t>
        </w:r>
      </w:ins>
      <w:r w:rsidRPr="006F644E">
        <w:rPr>
          <w:rFonts w:ascii="Times New Roman" w:hAnsi="Times New Roman" w:cs="Times New Roman"/>
          <w:sz w:val="24"/>
          <w:szCs w:val="24"/>
          <w:rPrChange w:id="1554" w:author="Unemo Magnus, USÖ Labmed länsklinik" w:date="2016-11-14T17:51:00Z">
            <w:rPr>
              <w:rFonts w:ascii="Calibri" w:hAnsi="Calibri"/>
            </w:rPr>
          </w:rPrChange>
        </w:rPr>
        <w:t>-</w:t>
      </w:r>
      <w:del w:id="1555" w:author="Unemo Magnus, USÖ Labmed länsklinik" w:date="2016-11-14T18:42:00Z">
        <w:r w:rsidRPr="006F644E" w:rsidDel="0058000A">
          <w:rPr>
            <w:rFonts w:ascii="Times New Roman" w:hAnsi="Times New Roman" w:cs="Times New Roman"/>
            <w:sz w:val="24"/>
            <w:szCs w:val="24"/>
            <w:rPrChange w:id="1556" w:author="Unemo Magnus, USÖ Labmed länsklinik" w:date="2016-11-14T17:51:00Z">
              <w:rPr>
                <w:rFonts w:ascii="Calibri" w:hAnsi="Calibri"/>
              </w:rPr>
            </w:rPrChange>
          </w:rPr>
          <w:delText xml:space="preserve">Kill </w:delText>
        </w:r>
      </w:del>
      <w:ins w:id="1557" w:author="Unemo Magnus, USÖ Labmed länsklinik" w:date="2016-11-14T18:42:00Z">
        <w:r w:rsidR="0058000A">
          <w:rPr>
            <w:rFonts w:ascii="Times New Roman" w:hAnsi="Times New Roman" w:cs="Times New Roman"/>
            <w:sz w:val="24"/>
            <w:szCs w:val="24"/>
          </w:rPr>
          <w:t>k</w:t>
        </w:r>
        <w:r w:rsidR="0058000A" w:rsidRPr="006F644E">
          <w:rPr>
            <w:rFonts w:ascii="Times New Roman" w:hAnsi="Times New Roman" w:cs="Times New Roman"/>
            <w:sz w:val="24"/>
            <w:szCs w:val="24"/>
            <w:rPrChange w:id="1558" w:author="Unemo Magnus, USÖ Labmed länsklinik" w:date="2016-11-14T17:51:00Z">
              <w:rPr>
                <w:rFonts w:ascii="Calibri" w:hAnsi="Calibri"/>
              </w:rPr>
            </w:rPrChange>
          </w:rPr>
          <w:t xml:space="preserve">ill </w:t>
        </w:r>
      </w:ins>
      <w:del w:id="1559" w:author="Unemo Magnus, USÖ Labmed länsklinik" w:date="2016-11-14T18:42:00Z">
        <w:r w:rsidRPr="006F644E" w:rsidDel="0058000A">
          <w:rPr>
            <w:rFonts w:ascii="Times New Roman" w:hAnsi="Times New Roman" w:cs="Times New Roman"/>
            <w:sz w:val="24"/>
            <w:szCs w:val="24"/>
            <w:rPrChange w:id="1560" w:author="Unemo Magnus, USÖ Labmed länsklinik" w:date="2016-11-14T17:51:00Z">
              <w:rPr>
                <w:rFonts w:ascii="Calibri" w:hAnsi="Calibri"/>
              </w:rPr>
            </w:rPrChange>
          </w:rPr>
          <w:delText xml:space="preserve">Curve </w:delText>
        </w:r>
      </w:del>
      <w:ins w:id="1561" w:author="Unemo Magnus, USÖ Labmed länsklinik" w:date="2016-11-14T18:42:00Z">
        <w:r w:rsidR="0058000A">
          <w:rPr>
            <w:rFonts w:ascii="Times New Roman" w:hAnsi="Times New Roman" w:cs="Times New Roman"/>
            <w:sz w:val="24"/>
            <w:szCs w:val="24"/>
          </w:rPr>
          <w:t>c</w:t>
        </w:r>
        <w:r w:rsidR="0058000A" w:rsidRPr="006F644E">
          <w:rPr>
            <w:rFonts w:ascii="Times New Roman" w:hAnsi="Times New Roman" w:cs="Times New Roman"/>
            <w:sz w:val="24"/>
            <w:szCs w:val="24"/>
            <w:rPrChange w:id="1562" w:author="Unemo Magnus, USÖ Labmed länsklinik" w:date="2016-11-14T17:51:00Z">
              <w:rPr>
                <w:rFonts w:ascii="Calibri" w:hAnsi="Calibri"/>
              </w:rPr>
            </w:rPrChange>
          </w:rPr>
          <w:t xml:space="preserve">urve </w:t>
        </w:r>
      </w:ins>
      <w:del w:id="1563" w:author="Unemo Magnus, USÖ Labmed länsklinik" w:date="2016-11-14T18:42:00Z">
        <w:r w:rsidRPr="006F644E" w:rsidDel="0058000A">
          <w:rPr>
            <w:rFonts w:ascii="Times New Roman" w:hAnsi="Times New Roman" w:cs="Times New Roman"/>
            <w:sz w:val="24"/>
            <w:szCs w:val="24"/>
            <w:rPrChange w:id="1564" w:author="Unemo Magnus, USÖ Labmed länsklinik" w:date="2016-11-14T17:51:00Z">
              <w:rPr>
                <w:rFonts w:ascii="Calibri" w:hAnsi="Calibri"/>
              </w:rPr>
            </w:rPrChange>
          </w:rPr>
          <w:delText xml:space="preserve">Analysis </w:delText>
        </w:r>
      </w:del>
      <w:ins w:id="1565" w:author="Unemo Magnus, USÖ Labmed länsklinik" w:date="2016-11-14T18:42:00Z">
        <w:r w:rsidR="0058000A">
          <w:rPr>
            <w:rFonts w:ascii="Times New Roman" w:hAnsi="Times New Roman" w:cs="Times New Roman"/>
            <w:sz w:val="24"/>
            <w:szCs w:val="24"/>
          </w:rPr>
          <w:t>a</w:t>
        </w:r>
        <w:r w:rsidR="0058000A" w:rsidRPr="006F644E">
          <w:rPr>
            <w:rFonts w:ascii="Times New Roman" w:hAnsi="Times New Roman" w:cs="Times New Roman"/>
            <w:sz w:val="24"/>
            <w:szCs w:val="24"/>
            <w:rPrChange w:id="1566" w:author="Unemo Magnus, USÖ Labmed länsklinik" w:date="2016-11-14T17:51:00Z">
              <w:rPr>
                <w:rFonts w:ascii="Calibri" w:hAnsi="Calibri"/>
              </w:rPr>
            </w:rPrChange>
          </w:rPr>
          <w:t xml:space="preserve">nalysis </w:t>
        </w:r>
      </w:ins>
      <w:r w:rsidRPr="006F644E">
        <w:rPr>
          <w:rFonts w:ascii="Times New Roman" w:hAnsi="Times New Roman" w:cs="Times New Roman"/>
          <w:sz w:val="24"/>
          <w:szCs w:val="24"/>
          <w:rPrChange w:id="1567" w:author="Unemo Magnus, USÖ Labmed länsklinik" w:date="2016-11-14T17:51:00Z">
            <w:rPr>
              <w:rFonts w:ascii="Calibri" w:hAnsi="Calibri"/>
            </w:rPr>
          </w:rPrChange>
        </w:rPr>
        <w:t xml:space="preserve">and </w:t>
      </w:r>
      <w:del w:id="1568" w:author="Unemo Magnus, USÖ Labmed länsklinik" w:date="2016-11-14T18:42:00Z">
        <w:r w:rsidRPr="006F644E" w:rsidDel="0058000A">
          <w:rPr>
            <w:rFonts w:ascii="Times New Roman" w:hAnsi="Times New Roman" w:cs="Times New Roman"/>
            <w:sz w:val="24"/>
            <w:szCs w:val="24"/>
            <w:rPrChange w:id="1569" w:author="Unemo Magnus, USÖ Labmed länsklinik" w:date="2016-11-14T17:51:00Z">
              <w:rPr>
                <w:rFonts w:ascii="Calibri" w:hAnsi="Calibri"/>
              </w:rPr>
            </w:rPrChange>
          </w:rPr>
          <w:delText xml:space="preserve">Pharmacodynamic </w:delText>
        </w:r>
      </w:del>
      <w:ins w:id="1570" w:author="Unemo Magnus, USÖ Labmed länsklinik" w:date="2016-11-14T18:42:00Z">
        <w:r w:rsidR="0058000A">
          <w:rPr>
            <w:rFonts w:ascii="Times New Roman" w:hAnsi="Times New Roman" w:cs="Times New Roman"/>
            <w:sz w:val="24"/>
            <w:szCs w:val="24"/>
          </w:rPr>
          <w:t>p</w:t>
        </w:r>
        <w:r w:rsidR="0058000A" w:rsidRPr="006F644E">
          <w:rPr>
            <w:rFonts w:ascii="Times New Roman" w:hAnsi="Times New Roman" w:cs="Times New Roman"/>
            <w:sz w:val="24"/>
            <w:szCs w:val="24"/>
            <w:rPrChange w:id="1571" w:author="Unemo Magnus, USÖ Labmed länsklinik" w:date="2016-11-14T17:51:00Z">
              <w:rPr>
                <w:rFonts w:ascii="Calibri" w:hAnsi="Calibri"/>
              </w:rPr>
            </w:rPrChange>
          </w:rPr>
          <w:t xml:space="preserve">harmacodynamic </w:t>
        </w:r>
      </w:ins>
      <w:del w:id="1572" w:author="Unemo Magnus, USÖ Labmed länsklinik" w:date="2016-11-14T18:42:00Z">
        <w:r w:rsidRPr="006F644E" w:rsidDel="0058000A">
          <w:rPr>
            <w:rFonts w:ascii="Times New Roman" w:hAnsi="Times New Roman" w:cs="Times New Roman"/>
            <w:sz w:val="24"/>
            <w:szCs w:val="24"/>
            <w:rPrChange w:id="1573" w:author="Unemo Magnus, USÖ Labmed länsklinik" w:date="2016-11-14T17:51:00Z">
              <w:rPr>
                <w:rFonts w:ascii="Calibri" w:hAnsi="Calibri"/>
              </w:rPr>
            </w:rPrChange>
          </w:rPr>
          <w:delText xml:space="preserve">Functions </w:delText>
        </w:r>
      </w:del>
      <w:ins w:id="1574" w:author="Unemo Magnus, USÖ Labmed länsklinik" w:date="2016-11-14T18:42:00Z">
        <w:r w:rsidR="0058000A">
          <w:rPr>
            <w:rFonts w:ascii="Times New Roman" w:hAnsi="Times New Roman" w:cs="Times New Roman"/>
            <w:sz w:val="24"/>
            <w:szCs w:val="24"/>
          </w:rPr>
          <w:t>f</w:t>
        </w:r>
        <w:r w:rsidR="0058000A" w:rsidRPr="006F644E">
          <w:rPr>
            <w:rFonts w:ascii="Times New Roman" w:hAnsi="Times New Roman" w:cs="Times New Roman"/>
            <w:sz w:val="24"/>
            <w:szCs w:val="24"/>
            <w:rPrChange w:id="1575" w:author="Unemo Magnus, USÖ Labmed länsklinik" w:date="2016-11-14T17:51:00Z">
              <w:rPr>
                <w:rFonts w:ascii="Calibri" w:hAnsi="Calibri"/>
              </w:rPr>
            </w:rPrChange>
          </w:rPr>
          <w:t xml:space="preserve">unctions </w:t>
        </w:r>
      </w:ins>
      <w:r w:rsidRPr="006F644E">
        <w:rPr>
          <w:rFonts w:ascii="Times New Roman" w:hAnsi="Times New Roman" w:cs="Times New Roman"/>
          <w:sz w:val="24"/>
          <w:szCs w:val="24"/>
          <w:rPrChange w:id="1576" w:author="Unemo Magnus, USÖ Labmed länsklinik" w:date="2016-11-14T17:51:00Z">
            <w:rPr>
              <w:rFonts w:ascii="Calibri" w:hAnsi="Calibri"/>
            </w:rPr>
          </w:rPrChange>
        </w:rPr>
        <w:t xml:space="preserve">for the </w:t>
      </w:r>
      <w:del w:id="1577" w:author="Unemo Magnus, USÖ Labmed länsklinik" w:date="2016-11-14T18:42:00Z">
        <w:r w:rsidRPr="006F644E" w:rsidDel="0058000A">
          <w:rPr>
            <w:rFonts w:ascii="Times New Roman" w:hAnsi="Times New Roman" w:cs="Times New Roman"/>
            <w:sz w:val="24"/>
            <w:szCs w:val="24"/>
            <w:rPrChange w:id="1578" w:author="Unemo Magnus, USÖ Labmed länsklinik" w:date="2016-11-14T17:51:00Z">
              <w:rPr>
                <w:rFonts w:ascii="Calibri" w:hAnsi="Calibri"/>
              </w:rPr>
            </w:rPrChange>
          </w:rPr>
          <w:delText xml:space="preserve">Novel </w:delText>
        </w:r>
      </w:del>
      <w:ins w:id="1579" w:author="Unemo Magnus, USÖ Labmed länsklinik" w:date="2016-11-14T18:42:00Z">
        <w:r w:rsidR="0058000A">
          <w:rPr>
            <w:rFonts w:ascii="Times New Roman" w:hAnsi="Times New Roman" w:cs="Times New Roman"/>
            <w:sz w:val="24"/>
            <w:szCs w:val="24"/>
          </w:rPr>
          <w:t>n</w:t>
        </w:r>
        <w:r w:rsidR="0058000A" w:rsidRPr="006F644E">
          <w:rPr>
            <w:rFonts w:ascii="Times New Roman" w:hAnsi="Times New Roman" w:cs="Times New Roman"/>
            <w:sz w:val="24"/>
            <w:szCs w:val="24"/>
            <w:rPrChange w:id="1580" w:author="Unemo Magnus, USÖ Labmed länsklinik" w:date="2016-11-14T17:51:00Z">
              <w:rPr>
                <w:rFonts w:ascii="Calibri" w:hAnsi="Calibri"/>
              </w:rPr>
            </w:rPrChange>
          </w:rPr>
          <w:t xml:space="preserve">ovel </w:t>
        </w:r>
      </w:ins>
      <w:del w:id="1581" w:author="Unemo Magnus, USÖ Labmed länsklinik" w:date="2016-11-14T18:42:00Z">
        <w:r w:rsidRPr="006F644E" w:rsidDel="0058000A">
          <w:rPr>
            <w:rFonts w:ascii="Times New Roman" w:hAnsi="Times New Roman" w:cs="Times New Roman"/>
            <w:sz w:val="24"/>
            <w:szCs w:val="24"/>
            <w:rPrChange w:id="1582" w:author="Unemo Magnus, USÖ Labmed länsklinik" w:date="2016-11-14T17:51:00Z">
              <w:rPr>
                <w:rFonts w:ascii="Calibri" w:hAnsi="Calibri"/>
              </w:rPr>
            </w:rPrChange>
          </w:rPr>
          <w:delText xml:space="preserve">Topoisomerase </w:delText>
        </w:r>
      </w:del>
      <w:ins w:id="1583" w:author="Unemo Magnus, USÖ Labmed länsklinik" w:date="2016-11-14T18:42:00Z">
        <w:r w:rsidR="0058000A">
          <w:rPr>
            <w:rFonts w:ascii="Times New Roman" w:hAnsi="Times New Roman" w:cs="Times New Roman"/>
            <w:sz w:val="24"/>
            <w:szCs w:val="24"/>
          </w:rPr>
          <w:t>t</w:t>
        </w:r>
        <w:r w:rsidR="0058000A" w:rsidRPr="006F644E">
          <w:rPr>
            <w:rFonts w:ascii="Times New Roman" w:hAnsi="Times New Roman" w:cs="Times New Roman"/>
            <w:sz w:val="24"/>
            <w:szCs w:val="24"/>
            <w:rPrChange w:id="1584" w:author="Unemo Magnus, USÖ Labmed länsklinik" w:date="2016-11-14T17:51:00Z">
              <w:rPr>
                <w:rFonts w:ascii="Calibri" w:hAnsi="Calibri"/>
              </w:rPr>
            </w:rPrChange>
          </w:rPr>
          <w:t xml:space="preserve">opoisomerase </w:t>
        </w:r>
      </w:ins>
      <w:r w:rsidRPr="006F644E">
        <w:rPr>
          <w:rFonts w:ascii="Times New Roman" w:hAnsi="Times New Roman" w:cs="Times New Roman"/>
          <w:sz w:val="24"/>
          <w:szCs w:val="24"/>
          <w:rPrChange w:id="1585" w:author="Unemo Magnus, USÖ Labmed länsklinik" w:date="2016-11-14T17:51:00Z">
            <w:rPr>
              <w:rFonts w:ascii="Calibri" w:hAnsi="Calibri"/>
            </w:rPr>
          </w:rPrChange>
        </w:rPr>
        <w:t xml:space="preserve">II </w:t>
      </w:r>
      <w:del w:id="1586" w:author="Unemo Magnus, USÖ Labmed länsklinik" w:date="2016-11-14T18:42:00Z">
        <w:r w:rsidRPr="006F644E" w:rsidDel="0058000A">
          <w:rPr>
            <w:rFonts w:ascii="Times New Roman" w:hAnsi="Times New Roman" w:cs="Times New Roman"/>
            <w:sz w:val="24"/>
            <w:szCs w:val="24"/>
            <w:rPrChange w:id="1587" w:author="Unemo Magnus, USÖ Labmed länsklinik" w:date="2016-11-14T17:51:00Z">
              <w:rPr>
                <w:rFonts w:ascii="Calibri" w:hAnsi="Calibri"/>
              </w:rPr>
            </w:rPrChange>
          </w:rPr>
          <w:delText xml:space="preserve">Inhibitor </w:delText>
        </w:r>
      </w:del>
      <w:ins w:id="1588" w:author="Unemo Magnus, USÖ Labmed länsklinik" w:date="2016-11-14T18:42:00Z">
        <w:r w:rsidR="0058000A">
          <w:rPr>
            <w:rFonts w:ascii="Times New Roman" w:hAnsi="Times New Roman" w:cs="Times New Roman"/>
            <w:sz w:val="24"/>
            <w:szCs w:val="24"/>
          </w:rPr>
          <w:t>i</w:t>
        </w:r>
        <w:r w:rsidR="0058000A" w:rsidRPr="006F644E">
          <w:rPr>
            <w:rFonts w:ascii="Times New Roman" w:hAnsi="Times New Roman" w:cs="Times New Roman"/>
            <w:sz w:val="24"/>
            <w:szCs w:val="24"/>
            <w:rPrChange w:id="1589" w:author="Unemo Magnus, USÖ Labmed länsklinik" w:date="2016-11-14T17:51:00Z">
              <w:rPr>
                <w:rFonts w:ascii="Calibri" w:hAnsi="Calibri"/>
              </w:rPr>
            </w:rPrChange>
          </w:rPr>
          <w:t xml:space="preserve">nhibitor </w:t>
        </w:r>
      </w:ins>
      <w:r w:rsidRPr="006F644E">
        <w:rPr>
          <w:rFonts w:ascii="Times New Roman" w:hAnsi="Times New Roman" w:cs="Times New Roman"/>
          <w:sz w:val="24"/>
          <w:szCs w:val="24"/>
          <w:rPrChange w:id="1590" w:author="Unemo Magnus, USÖ Labmed länsklinik" w:date="2016-11-14T17:51:00Z">
            <w:rPr>
              <w:rFonts w:ascii="Calibri" w:hAnsi="Calibri"/>
            </w:rPr>
          </w:rPrChange>
        </w:rPr>
        <w:t xml:space="preserve">ETX0914 (AZD0914) in </w:t>
      </w:r>
      <w:r w:rsidRPr="0058000A">
        <w:rPr>
          <w:rFonts w:ascii="Times New Roman" w:hAnsi="Times New Roman" w:cs="Times New Roman"/>
          <w:i/>
          <w:sz w:val="24"/>
          <w:szCs w:val="24"/>
          <w:rPrChange w:id="1591" w:author="Unemo Magnus, USÖ Labmed länsklinik" w:date="2016-11-14T18:43:00Z">
            <w:rPr>
              <w:rFonts w:ascii="Calibri" w:hAnsi="Calibri"/>
            </w:rPr>
          </w:rPrChange>
        </w:rPr>
        <w:t>Neisseria gonorrhoeae</w:t>
      </w:r>
      <w:r w:rsidRPr="006F644E">
        <w:rPr>
          <w:rFonts w:ascii="Times New Roman" w:hAnsi="Times New Roman" w:cs="Times New Roman"/>
          <w:sz w:val="24"/>
          <w:szCs w:val="24"/>
          <w:rPrChange w:id="1592" w:author="Unemo Magnus, USÖ Labmed länsklinik" w:date="2016-11-14T17:51:00Z">
            <w:rPr>
              <w:rFonts w:ascii="Calibri" w:hAnsi="Calibri"/>
            </w:rPr>
          </w:rPrChange>
        </w:rPr>
        <w:t xml:space="preserve">. </w:t>
      </w:r>
      <w:ins w:id="1593" w:author="Unemo Magnus, USÖ Labmed länsklinik" w:date="2016-11-14T18:43:00Z">
        <w:r w:rsidR="0058000A">
          <w:rPr>
            <w:rFonts w:ascii="Times New Roman" w:hAnsi="Times New Roman" w:cs="Times New Roman"/>
            <w:i/>
            <w:sz w:val="24"/>
            <w:szCs w:val="24"/>
          </w:rPr>
          <w:t xml:space="preserve">Front Microbiol </w:t>
        </w:r>
        <w:r w:rsidR="0058000A">
          <w:rPr>
            <w:rFonts w:ascii="Times New Roman" w:hAnsi="Times New Roman" w:cs="Times New Roman"/>
            <w:sz w:val="24"/>
            <w:szCs w:val="24"/>
          </w:rPr>
          <w:t xml:space="preserve">2015; </w:t>
        </w:r>
        <w:r w:rsidR="0058000A" w:rsidRPr="0058000A">
          <w:rPr>
            <w:rFonts w:ascii="Times New Roman" w:hAnsi="Times New Roman" w:cs="Times New Roman"/>
            <w:b/>
            <w:sz w:val="24"/>
            <w:szCs w:val="24"/>
          </w:rPr>
          <w:t>6</w:t>
        </w:r>
        <w:r w:rsidR="0058000A">
          <w:rPr>
            <w:rFonts w:ascii="Times New Roman" w:hAnsi="Times New Roman" w:cs="Times New Roman"/>
            <w:sz w:val="24"/>
            <w:szCs w:val="24"/>
          </w:rPr>
          <w:t>: 1377.</w:t>
        </w:r>
      </w:ins>
      <w:del w:id="1594" w:author="Unemo Magnus, USÖ Labmed länsklinik" w:date="2016-11-14T18:43:00Z">
        <w:r w:rsidRPr="0058000A" w:rsidDel="0058000A">
          <w:rPr>
            <w:rFonts w:ascii="Times New Roman" w:hAnsi="Times New Roman" w:cs="Times New Roman"/>
            <w:i/>
            <w:iCs/>
            <w:sz w:val="24"/>
            <w:szCs w:val="24"/>
            <w:rPrChange w:id="1595" w:author="Unemo Magnus, USÖ Labmed länsklinik" w:date="2016-11-14T18:43:00Z">
              <w:rPr>
                <w:rFonts w:ascii="Calibri" w:hAnsi="Calibri"/>
                <w:i/>
                <w:iCs/>
              </w:rPr>
            </w:rPrChange>
          </w:rPr>
          <w:delText>Antimicrob</w:delText>
        </w:r>
        <w:r w:rsidRPr="006F644E" w:rsidDel="0058000A">
          <w:rPr>
            <w:rFonts w:ascii="Times New Roman" w:hAnsi="Times New Roman" w:cs="Times New Roman"/>
            <w:i/>
            <w:iCs/>
            <w:sz w:val="24"/>
            <w:szCs w:val="24"/>
            <w:rPrChange w:id="1596" w:author="Unemo Magnus, USÖ Labmed länsklinik" w:date="2016-11-14T17:51:00Z">
              <w:rPr>
                <w:rFonts w:ascii="Calibri" w:hAnsi="Calibri"/>
                <w:i/>
                <w:iCs/>
              </w:rPr>
            </w:rPrChange>
          </w:rPr>
          <w:delText xml:space="preserve"> Resist Chemother</w:delText>
        </w:r>
        <w:r w:rsidRPr="006F644E" w:rsidDel="0058000A">
          <w:rPr>
            <w:rFonts w:ascii="Times New Roman" w:hAnsi="Times New Roman" w:cs="Times New Roman"/>
            <w:sz w:val="24"/>
            <w:szCs w:val="24"/>
            <w:rPrChange w:id="1597" w:author="Unemo Magnus, USÖ Labmed länsklinik" w:date="2016-11-14T17:51:00Z">
              <w:rPr>
                <w:rFonts w:ascii="Calibri" w:hAnsi="Calibri"/>
              </w:rPr>
            </w:rPrChange>
          </w:rPr>
          <w:delText xml:space="preserve"> 2015: 1377.</w:delText>
        </w:r>
      </w:del>
    </w:p>
    <w:p w14:paraId="631F28B6" w14:textId="2C3FD648" w:rsidR="00377FDC" w:rsidRPr="002C2B85" w:rsidRDefault="00377FDC">
      <w:pPr>
        <w:pStyle w:val="Bibliography"/>
        <w:spacing w:after="0" w:line="480" w:lineRule="auto"/>
        <w:jc w:val="both"/>
        <w:rPr>
          <w:rFonts w:ascii="Times New Roman" w:hAnsi="Times New Roman" w:cs="Times New Roman"/>
          <w:sz w:val="24"/>
          <w:szCs w:val="24"/>
          <w:lang w:val="sv-SE"/>
          <w:rPrChange w:id="1598" w:author="Unemo Magnus, USÖ Labmed länsklinik" w:date="2016-11-14T18:44:00Z">
            <w:rPr>
              <w:rFonts w:ascii="Calibri" w:hAnsi="Calibri"/>
            </w:rPr>
          </w:rPrChange>
        </w:rPr>
        <w:pPrChange w:id="1599" w:author="Unemo Magnus, USÖ Labmed länsklinik" w:date="2016-11-14T18:38:00Z">
          <w:pPr>
            <w:pStyle w:val="Bibliography"/>
          </w:pPr>
        </w:pPrChange>
      </w:pPr>
      <w:r w:rsidRPr="006F644E">
        <w:rPr>
          <w:rFonts w:ascii="Times New Roman" w:hAnsi="Times New Roman" w:cs="Times New Roman"/>
          <w:sz w:val="24"/>
          <w:szCs w:val="24"/>
          <w:rPrChange w:id="1600" w:author="Unemo Magnus, USÖ Labmed länsklinik" w:date="2016-11-14T17:51:00Z">
            <w:rPr>
              <w:rFonts w:ascii="Calibri" w:hAnsi="Calibri"/>
            </w:rPr>
          </w:rPrChange>
        </w:rPr>
        <w:t>16. Foerster S, Unemo M, Hathaway LJ</w:t>
      </w:r>
      <w:ins w:id="1601" w:author="Unemo Magnus, USÖ Labmed länsklinik" w:date="2016-11-14T18:43:00Z">
        <w:r w:rsidR="0058000A">
          <w:rPr>
            <w:rFonts w:ascii="Times New Roman" w:hAnsi="Times New Roman" w:cs="Times New Roman"/>
            <w:sz w:val="24"/>
            <w:szCs w:val="24"/>
          </w:rPr>
          <w:t xml:space="preserve"> </w:t>
        </w:r>
        <w:r w:rsidR="0058000A">
          <w:rPr>
            <w:rFonts w:ascii="Times New Roman" w:hAnsi="Times New Roman" w:cs="Times New Roman"/>
            <w:i/>
            <w:sz w:val="24"/>
            <w:szCs w:val="24"/>
          </w:rPr>
          <w:t>et al</w:t>
        </w:r>
      </w:ins>
      <w:del w:id="1602" w:author="Unemo Magnus, USÖ Labmed länsklinik" w:date="2016-11-14T18:43:00Z">
        <w:r w:rsidRPr="006F644E" w:rsidDel="0058000A">
          <w:rPr>
            <w:rFonts w:ascii="Times New Roman" w:hAnsi="Times New Roman" w:cs="Times New Roman"/>
            <w:sz w:val="24"/>
            <w:szCs w:val="24"/>
            <w:rPrChange w:id="1603" w:author="Unemo Magnus, USÖ Labmed länsklinik" w:date="2016-11-14T17:51:00Z">
              <w:rPr>
                <w:rFonts w:ascii="Calibri" w:hAnsi="Calibri"/>
              </w:rPr>
            </w:rPrChange>
          </w:rPr>
          <w:delText>, Low N, Altha</w:delText>
        </w:r>
      </w:del>
      <w:del w:id="1604" w:author="Unemo Magnus, USÖ Labmed länsklinik" w:date="2016-11-14T18:44:00Z">
        <w:r w:rsidRPr="006F644E" w:rsidDel="0058000A">
          <w:rPr>
            <w:rFonts w:ascii="Times New Roman" w:hAnsi="Times New Roman" w:cs="Times New Roman"/>
            <w:sz w:val="24"/>
            <w:szCs w:val="24"/>
            <w:rPrChange w:id="1605" w:author="Unemo Magnus, USÖ Labmed länsklinik" w:date="2016-11-14T17:51:00Z">
              <w:rPr>
                <w:rFonts w:ascii="Calibri" w:hAnsi="Calibri"/>
              </w:rPr>
            </w:rPrChange>
          </w:rPr>
          <w:delText>us CL</w:delText>
        </w:r>
      </w:del>
      <w:r w:rsidRPr="006F644E">
        <w:rPr>
          <w:rFonts w:ascii="Times New Roman" w:hAnsi="Times New Roman" w:cs="Times New Roman"/>
          <w:sz w:val="24"/>
          <w:szCs w:val="24"/>
          <w:rPrChange w:id="1606" w:author="Unemo Magnus, USÖ Labmed länsklinik" w:date="2016-11-14T17:51:00Z">
            <w:rPr>
              <w:rFonts w:ascii="Calibri" w:hAnsi="Calibri"/>
            </w:rPr>
          </w:rPrChange>
        </w:rPr>
        <w:t>. Time-kill curve analysis and pharmacodynamic functions for in vitro</w:t>
      </w:r>
      <w:r w:rsidRPr="002C2B85">
        <w:rPr>
          <w:rFonts w:ascii="Times New Roman" w:hAnsi="Times New Roman" w:cs="Times New Roman"/>
          <w:sz w:val="24"/>
          <w:szCs w:val="24"/>
          <w:rPrChange w:id="1607" w:author="Unemo Magnus, USÖ Labmed länsklinik" w:date="2016-11-14T18:44:00Z">
            <w:rPr>
              <w:rFonts w:ascii="Calibri" w:hAnsi="Calibri"/>
            </w:rPr>
          </w:rPrChange>
        </w:rPr>
        <w:t xml:space="preserve"> evaluation of antimicrobials against </w:t>
      </w:r>
      <w:r w:rsidRPr="002C2B85">
        <w:rPr>
          <w:rFonts w:ascii="Times New Roman" w:hAnsi="Times New Roman" w:cs="Times New Roman"/>
          <w:i/>
          <w:sz w:val="24"/>
          <w:szCs w:val="24"/>
          <w:rPrChange w:id="1608" w:author="Unemo Magnus, USÖ Labmed länsklinik" w:date="2016-11-14T18:44:00Z">
            <w:rPr>
              <w:rFonts w:ascii="Calibri" w:hAnsi="Calibri"/>
            </w:rPr>
          </w:rPrChange>
        </w:rPr>
        <w:t>Neisseria gonorrhoeae</w:t>
      </w:r>
      <w:r w:rsidRPr="002C2B85">
        <w:rPr>
          <w:rFonts w:ascii="Times New Roman" w:hAnsi="Times New Roman" w:cs="Times New Roman"/>
          <w:sz w:val="24"/>
          <w:szCs w:val="24"/>
          <w:rPrChange w:id="1609" w:author="Unemo Magnus, USÖ Labmed länsklinik" w:date="2016-11-14T18:44:00Z">
            <w:rPr>
              <w:rFonts w:ascii="Calibri" w:hAnsi="Calibri"/>
            </w:rPr>
          </w:rPrChange>
        </w:rPr>
        <w:t xml:space="preserve">. </w:t>
      </w:r>
      <w:ins w:id="1610" w:author="Unemo Magnus, USÖ Labmed länsklinik" w:date="2016-11-14T18:44:00Z">
        <w:r w:rsidR="002C2B85" w:rsidRPr="002C2B85">
          <w:rPr>
            <w:rStyle w:val="jrnl"/>
            <w:rFonts w:ascii="Times New Roman" w:hAnsi="Times New Roman" w:cs="Times New Roman"/>
            <w:i/>
            <w:sz w:val="24"/>
            <w:szCs w:val="24"/>
            <w:lang w:val="sv-SE"/>
            <w:rPrChange w:id="1611" w:author="Unemo Magnus, USÖ Labmed länsklinik" w:date="2016-11-14T18:44:00Z">
              <w:rPr>
                <w:rStyle w:val="jrnl"/>
              </w:rPr>
            </w:rPrChange>
          </w:rPr>
          <w:t>BMC Microbiol</w:t>
        </w:r>
        <w:r w:rsidR="002C2B85" w:rsidRPr="002C2B85">
          <w:rPr>
            <w:rFonts w:ascii="Times New Roman" w:hAnsi="Times New Roman" w:cs="Times New Roman"/>
            <w:sz w:val="24"/>
            <w:szCs w:val="24"/>
            <w:lang w:val="sv-SE"/>
            <w:rPrChange w:id="1612" w:author="Unemo Magnus, USÖ Labmed länsklinik" w:date="2016-11-14T18:44:00Z">
              <w:rPr/>
            </w:rPrChange>
          </w:rPr>
          <w:t xml:space="preserve"> 2016; </w:t>
        </w:r>
        <w:r w:rsidR="002C2B85" w:rsidRPr="002C2B85">
          <w:rPr>
            <w:rFonts w:ascii="Times New Roman" w:hAnsi="Times New Roman" w:cs="Times New Roman"/>
            <w:b/>
            <w:sz w:val="24"/>
            <w:szCs w:val="24"/>
            <w:lang w:val="sv-SE"/>
            <w:rPrChange w:id="1613" w:author="Unemo Magnus, USÖ Labmed länsklinik" w:date="2016-11-14T18:44:00Z">
              <w:rPr/>
            </w:rPrChange>
          </w:rPr>
          <w:t>16</w:t>
        </w:r>
        <w:r w:rsidR="002C2B85" w:rsidRPr="002C2B85">
          <w:rPr>
            <w:rFonts w:ascii="Times New Roman" w:hAnsi="Times New Roman" w:cs="Times New Roman"/>
            <w:sz w:val="24"/>
            <w:szCs w:val="24"/>
            <w:lang w:val="sv-SE"/>
            <w:rPrChange w:id="1614" w:author="Unemo Magnus, USÖ Labmed länsklinik" w:date="2016-11-14T18:44:00Z">
              <w:rPr/>
            </w:rPrChange>
          </w:rPr>
          <w:t>: 216.</w:t>
        </w:r>
      </w:ins>
      <w:del w:id="1615" w:author="Unemo Magnus, USÖ Labmed länsklinik" w:date="2016-11-14T18:44:00Z">
        <w:r w:rsidRPr="002C2B85" w:rsidDel="002C2B85">
          <w:rPr>
            <w:rFonts w:ascii="Times New Roman" w:hAnsi="Times New Roman" w:cs="Times New Roman"/>
            <w:i/>
            <w:iCs/>
            <w:sz w:val="24"/>
            <w:szCs w:val="24"/>
            <w:lang w:val="sv-SE"/>
            <w:rPrChange w:id="1616" w:author="Unemo Magnus, USÖ Labmed länsklinik" w:date="2016-11-14T18:44:00Z">
              <w:rPr>
                <w:rFonts w:ascii="Calibri" w:hAnsi="Calibri"/>
                <w:i/>
                <w:iCs/>
              </w:rPr>
            </w:rPrChange>
          </w:rPr>
          <w:delText>bioRxiv</w:delText>
        </w:r>
        <w:r w:rsidRPr="002C2B85" w:rsidDel="002C2B85">
          <w:rPr>
            <w:rFonts w:ascii="Times New Roman" w:hAnsi="Times New Roman" w:cs="Times New Roman"/>
            <w:sz w:val="24"/>
            <w:szCs w:val="24"/>
            <w:lang w:val="sv-SE"/>
            <w:rPrChange w:id="1617" w:author="Unemo Magnus, USÖ Labmed länsklinik" w:date="2016-11-14T18:44:00Z">
              <w:rPr>
                <w:rFonts w:ascii="Calibri" w:hAnsi="Calibri"/>
              </w:rPr>
            </w:rPrChange>
          </w:rPr>
          <w:delText xml:space="preserve"> 2015: 28506.</w:delText>
        </w:r>
      </w:del>
    </w:p>
    <w:p w14:paraId="3D69BAC4" w14:textId="59651005" w:rsidR="00377FDC" w:rsidRPr="006F644E" w:rsidRDefault="00377FDC">
      <w:pPr>
        <w:pStyle w:val="Bibliography"/>
        <w:spacing w:after="0" w:line="480" w:lineRule="auto"/>
        <w:jc w:val="both"/>
        <w:rPr>
          <w:rFonts w:ascii="Times New Roman" w:hAnsi="Times New Roman" w:cs="Times New Roman"/>
          <w:sz w:val="24"/>
          <w:szCs w:val="24"/>
          <w:rPrChange w:id="1618" w:author="Unemo Magnus, USÖ Labmed länsklinik" w:date="2016-11-14T17:51:00Z">
            <w:rPr>
              <w:rFonts w:ascii="Calibri" w:hAnsi="Calibri"/>
            </w:rPr>
          </w:rPrChange>
        </w:rPr>
        <w:pPrChange w:id="1619" w:author="Unemo Magnus, USÖ Labmed länsklinik" w:date="2016-11-14T18:38:00Z">
          <w:pPr>
            <w:pStyle w:val="Bibliography"/>
          </w:pPr>
        </w:pPrChange>
      </w:pPr>
      <w:r w:rsidRPr="006F644E">
        <w:rPr>
          <w:rFonts w:ascii="Times New Roman" w:hAnsi="Times New Roman" w:cs="Times New Roman"/>
          <w:sz w:val="24"/>
          <w:szCs w:val="24"/>
          <w:lang w:val="sv-SE"/>
          <w:rPrChange w:id="1620" w:author="Unemo Magnus, USÖ Labmed länsklinik" w:date="2016-11-14T17:51:00Z">
            <w:rPr>
              <w:rFonts w:ascii="Calibri" w:hAnsi="Calibri"/>
            </w:rPr>
          </w:rPrChange>
        </w:rPr>
        <w:t>17. Kassteele J van de, Santen-Verheuvel MG van, Koedijk FDH</w:t>
      </w:r>
      <w:ins w:id="1621" w:author="Unemo Magnus, USÖ Labmed länsklinik" w:date="2016-11-14T18:44:00Z">
        <w:r w:rsidR="002C2B85">
          <w:rPr>
            <w:rFonts w:ascii="Times New Roman" w:hAnsi="Times New Roman" w:cs="Times New Roman"/>
            <w:sz w:val="24"/>
            <w:szCs w:val="24"/>
            <w:lang w:val="sv-SE"/>
          </w:rPr>
          <w:t xml:space="preserve"> </w:t>
        </w:r>
        <w:r w:rsidR="002C2B85" w:rsidRPr="002C2B85">
          <w:rPr>
            <w:rFonts w:ascii="Times New Roman" w:hAnsi="Times New Roman" w:cs="Times New Roman"/>
            <w:i/>
            <w:sz w:val="24"/>
            <w:szCs w:val="24"/>
            <w:lang w:val="sv-SE"/>
            <w:rPrChange w:id="1622" w:author="Unemo Magnus, USÖ Labmed länsklinik" w:date="2016-11-14T18:45:00Z">
              <w:rPr>
                <w:rFonts w:ascii="Times New Roman" w:hAnsi="Times New Roman" w:cs="Times New Roman"/>
                <w:i/>
                <w:sz w:val="24"/>
                <w:szCs w:val="24"/>
              </w:rPr>
            </w:rPrChange>
          </w:rPr>
          <w:t>et al</w:t>
        </w:r>
      </w:ins>
      <w:del w:id="1623" w:author="Unemo Magnus, USÖ Labmed länsklinik" w:date="2016-11-14T18:44:00Z">
        <w:r w:rsidRPr="006F644E" w:rsidDel="002C2B85">
          <w:rPr>
            <w:rFonts w:ascii="Times New Roman" w:hAnsi="Times New Roman" w:cs="Times New Roman"/>
            <w:sz w:val="24"/>
            <w:szCs w:val="24"/>
            <w:lang w:val="sv-SE"/>
            <w:rPrChange w:id="1624" w:author="Unemo Magnus, USÖ Labmed länsklinik" w:date="2016-11-14T17:51:00Z">
              <w:rPr>
                <w:rFonts w:ascii="Calibri" w:hAnsi="Calibri"/>
              </w:rPr>
            </w:rPrChange>
          </w:rPr>
          <w:delText>, Dam AP van, Sande MAB van der, Neeling AJ de</w:delText>
        </w:r>
      </w:del>
      <w:r w:rsidRPr="006F644E">
        <w:rPr>
          <w:rFonts w:ascii="Times New Roman" w:hAnsi="Times New Roman" w:cs="Times New Roman"/>
          <w:sz w:val="24"/>
          <w:szCs w:val="24"/>
          <w:lang w:val="sv-SE"/>
          <w:rPrChange w:id="1625" w:author="Unemo Magnus, USÖ Labmed länsklinik" w:date="2016-11-14T17:51:00Z">
            <w:rPr>
              <w:rFonts w:ascii="Calibri" w:hAnsi="Calibri"/>
            </w:rPr>
          </w:rPrChange>
        </w:rPr>
        <w:t xml:space="preserve">. </w:t>
      </w:r>
      <w:r w:rsidRPr="006F644E">
        <w:rPr>
          <w:rFonts w:ascii="Times New Roman" w:hAnsi="Times New Roman" w:cs="Times New Roman"/>
          <w:sz w:val="24"/>
          <w:szCs w:val="24"/>
          <w:rPrChange w:id="1626" w:author="Unemo Magnus, USÖ Labmed länsklinik" w:date="2016-11-14T17:51:00Z">
            <w:rPr>
              <w:rFonts w:ascii="Calibri" w:hAnsi="Calibri"/>
            </w:rPr>
          </w:rPrChange>
        </w:rPr>
        <w:t xml:space="preserve">New </w:t>
      </w:r>
      <w:del w:id="1627" w:author="Unemo Magnus, USÖ Labmed länsklinik" w:date="2016-11-14T18:45:00Z">
        <w:r w:rsidRPr="006F644E" w:rsidDel="002C2B85">
          <w:rPr>
            <w:rFonts w:ascii="Times New Roman" w:hAnsi="Times New Roman" w:cs="Times New Roman"/>
            <w:sz w:val="24"/>
            <w:szCs w:val="24"/>
            <w:rPrChange w:id="1628" w:author="Unemo Magnus, USÖ Labmed länsklinik" w:date="2016-11-14T17:51:00Z">
              <w:rPr>
                <w:rFonts w:ascii="Calibri" w:hAnsi="Calibri"/>
              </w:rPr>
            </w:rPrChange>
          </w:rPr>
          <w:delText xml:space="preserve">Statistical </w:delText>
        </w:r>
      </w:del>
      <w:ins w:id="1629" w:author="Unemo Magnus, USÖ Labmed länsklinik" w:date="2016-11-14T18:45:00Z">
        <w:r w:rsidR="002C2B85">
          <w:rPr>
            <w:rFonts w:ascii="Times New Roman" w:hAnsi="Times New Roman" w:cs="Times New Roman"/>
            <w:sz w:val="24"/>
            <w:szCs w:val="24"/>
          </w:rPr>
          <w:t>s</w:t>
        </w:r>
        <w:r w:rsidR="002C2B85" w:rsidRPr="006F644E">
          <w:rPr>
            <w:rFonts w:ascii="Times New Roman" w:hAnsi="Times New Roman" w:cs="Times New Roman"/>
            <w:sz w:val="24"/>
            <w:szCs w:val="24"/>
            <w:rPrChange w:id="1630" w:author="Unemo Magnus, USÖ Labmed länsklinik" w:date="2016-11-14T17:51:00Z">
              <w:rPr>
                <w:rFonts w:ascii="Calibri" w:hAnsi="Calibri"/>
              </w:rPr>
            </w:rPrChange>
          </w:rPr>
          <w:t xml:space="preserve">tatistical </w:t>
        </w:r>
      </w:ins>
      <w:del w:id="1631" w:author="Unemo Magnus, USÖ Labmed länsklinik" w:date="2016-11-14T18:45:00Z">
        <w:r w:rsidRPr="006F644E" w:rsidDel="002C2B85">
          <w:rPr>
            <w:rFonts w:ascii="Times New Roman" w:hAnsi="Times New Roman" w:cs="Times New Roman"/>
            <w:sz w:val="24"/>
            <w:szCs w:val="24"/>
            <w:rPrChange w:id="1632" w:author="Unemo Magnus, USÖ Labmed länsklinik" w:date="2016-11-14T17:51:00Z">
              <w:rPr>
                <w:rFonts w:ascii="Calibri" w:hAnsi="Calibri"/>
              </w:rPr>
            </w:rPrChange>
          </w:rPr>
          <w:delText xml:space="preserve">Technique </w:delText>
        </w:r>
      </w:del>
      <w:ins w:id="1633" w:author="Unemo Magnus, USÖ Labmed länsklinik" w:date="2016-11-14T18:45:00Z">
        <w:r w:rsidR="002C2B85">
          <w:rPr>
            <w:rFonts w:ascii="Times New Roman" w:hAnsi="Times New Roman" w:cs="Times New Roman"/>
            <w:sz w:val="24"/>
            <w:szCs w:val="24"/>
          </w:rPr>
          <w:t>t</w:t>
        </w:r>
        <w:r w:rsidR="002C2B85" w:rsidRPr="006F644E">
          <w:rPr>
            <w:rFonts w:ascii="Times New Roman" w:hAnsi="Times New Roman" w:cs="Times New Roman"/>
            <w:sz w:val="24"/>
            <w:szCs w:val="24"/>
            <w:rPrChange w:id="1634" w:author="Unemo Magnus, USÖ Labmed länsklinik" w:date="2016-11-14T17:51:00Z">
              <w:rPr>
                <w:rFonts w:ascii="Calibri" w:hAnsi="Calibri"/>
              </w:rPr>
            </w:rPrChange>
          </w:rPr>
          <w:t xml:space="preserve">echnique </w:t>
        </w:r>
      </w:ins>
      <w:r w:rsidRPr="006F644E">
        <w:rPr>
          <w:rFonts w:ascii="Times New Roman" w:hAnsi="Times New Roman" w:cs="Times New Roman"/>
          <w:sz w:val="24"/>
          <w:szCs w:val="24"/>
          <w:rPrChange w:id="1635" w:author="Unemo Magnus, USÖ Labmed länsklinik" w:date="2016-11-14T17:51:00Z">
            <w:rPr>
              <w:rFonts w:ascii="Calibri" w:hAnsi="Calibri"/>
            </w:rPr>
          </w:rPrChange>
        </w:rPr>
        <w:t xml:space="preserve">for </w:t>
      </w:r>
      <w:del w:id="1636" w:author="Unemo Magnus, USÖ Labmed länsklinik" w:date="2016-11-14T18:45:00Z">
        <w:r w:rsidRPr="006F644E" w:rsidDel="002C2B85">
          <w:rPr>
            <w:rFonts w:ascii="Times New Roman" w:hAnsi="Times New Roman" w:cs="Times New Roman"/>
            <w:sz w:val="24"/>
            <w:szCs w:val="24"/>
            <w:rPrChange w:id="1637" w:author="Unemo Magnus, USÖ Labmed länsklinik" w:date="2016-11-14T17:51:00Z">
              <w:rPr>
                <w:rFonts w:ascii="Calibri" w:hAnsi="Calibri"/>
              </w:rPr>
            </w:rPrChange>
          </w:rPr>
          <w:delText xml:space="preserve">Analyzing </w:delText>
        </w:r>
      </w:del>
      <w:ins w:id="1638" w:author="Unemo Magnus, USÖ Labmed länsklinik" w:date="2016-11-14T18:45:00Z">
        <w:r w:rsidR="002C2B85">
          <w:rPr>
            <w:rFonts w:ascii="Times New Roman" w:hAnsi="Times New Roman" w:cs="Times New Roman"/>
            <w:sz w:val="24"/>
            <w:szCs w:val="24"/>
          </w:rPr>
          <w:lastRenderedPageBreak/>
          <w:t>a</w:t>
        </w:r>
        <w:r w:rsidR="002C2B85" w:rsidRPr="006F644E">
          <w:rPr>
            <w:rFonts w:ascii="Times New Roman" w:hAnsi="Times New Roman" w:cs="Times New Roman"/>
            <w:sz w:val="24"/>
            <w:szCs w:val="24"/>
            <w:rPrChange w:id="1639" w:author="Unemo Magnus, USÖ Labmed länsklinik" w:date="2016-11-14T17:51:00Z">
              <w:rPr>
                <w:rFonts w:ascii="Calibri" w:hAnsi="Calibri"/>
              </w:rPr>
            </w:rPrChange>
          </w:rPr>
          <w:t xml:space="preserve">nalyzing </w:t>
        </w:r>
      </w:ins>
      <w:r w:rsidRPr="006F644E">
        <w:rPr>
          <w:rFonts w:ascii="Times New Roman" w:hAnsi="Times New Roman" w:cs="Times New Roman"/>
          <w:sz w:val="24"/>
          <w:szCs w:val="24"/>
          <w:rPrChange w:id="1640" w:author="Unemo Magnus, USÖ Labmed länsklinik" w:date="2016-11-14T17:51:00Z">
            <w:rPr>
              <w:rFonts w:ascii="Calibri" w:hAnsi="Calibri"/>
            </w:rPr>
          </w:rPrChange>
        </w:rPr>
        <w:t>MIC-</w:t>
      </w:r>
      <w:del w:id="1641" w:author="Unemo Magnus, USÖ Labmed länsklinik" w:date="2016-11-14T18:45:00Z">
        <w:r w:rsidRPr="006F644E" w:rsidDel="002C2B85">
          <w:rPr>
            <w:rFonts w:ascii="Times New Roman" w:hAnsi="Times New Roman" w:cs="Times New Roman"/>
            <w:sz w:val="24"/>
            <w:szCs w:val="24"/>
            <w:rPrChange w:id="1642" w:author="Unemo Magnus, USÖ Labmed länsklinik" w:date="2016-11-14T17:51:00Z">
              <w:rPr>
                <w:rFonts w:ascii="Calibri" w:hAnsi="Calibri"/>
              </w:rPr>
            </w:rPrChange>
          </w:rPr>
          <w:delText xml:space="preserve">Based </w:delText>
        </w:r>
      </w:del>
      <w:ins w:id="1643" w:author="Unemo Magnus, USÖ Labmed länsklinik" w:date="2016-11-14T18:45:00Z">
        <w:r w:rsidR="002C2B85">
          <w:rPr>
            <w:rFonts w:ascii="Times New Roman" w:hAnsi="Times New Roman" w:cs="Times New Roman"/>
            <w:sz w:val="24"/>
            <w:szCs w:val="24"/>
          </w:rPr>
          <w:t>b</w:t>
        </w:r>
        <w:r w:rsidR="002C2B85" w:rsidRPr="006F644E">
          <w:rPr>
            <w:rFonts w:ascii="Times New Roman" w:hAnsi="Times New Roman" w:cs="Times New Roman"/>
            <w:sz w:val="24"/>
            <w:szCs w:val="24"/>
            <w:rPrChange w:id="1644" w:author="Unemo Magnus, USÖ Labmed länsklinik" w:date="2016-11-14T17:51:00Z">
              <w:rPr>
                <w:rFonts w:ascii="Calibri" w:hAnsi="Calibri"/>
              </w:rPr>
            </w:rPrChange>
          </w:rPr>
          <w:t xml:space="preserve">ased </w:t>
        </w:r>
      </w:ins>
      <w:del w:id="1645" w:author="Unemo Magnus, USÖ Labmed länsklinik" w:date="2016-11-14T18:45:00Z">
        <w:r w:rsidRPr="006F644E" w:rsidDel="002C2B85">
          <w:rPr>
            <w:rFonts w:ascii="Times New Roman" w:hAnsi="Times New Roman" w:cs="Times New Roman"/>
            <w:sz w:val="24"/>
            <w:szCs w:val="24"/>
            <w:rPrChange w:id="1646" w:author="Unemo Magnus, USÖ Labmed länsklinik" w:date="2016-11-14T17:51:00Z">
              <w:rPr>
                <w:rFonts w:ascii="Calibri" w:hAnsi="Calibri"/>
              </w:rPr>
            </w:rPrChange>
          </w:rPr>
          <w:delText xml:space="preserve">Susceptibility </w:delText>
        </w:r>
      </w:del>
      <w:ins w:id="1647" w:author="Unemo Magnus, USÖ Labmed länsklinik" w:date="2016-11-14T18:45:00Z">
        <w:r w:rsidR="002C2B85">
          <w:rPr>
            <w:rFonts w:ascii="Times New Roman" w:hAnsi="Times New Roman" w:cs="Times New Roman"/>
            <w:sz w:val="24"/>
            <w:szCs w:val="24"/>
          </w:rPr>
          <w:t>s</w:t>
        </w:r>
        <w:r w:rsidR="002C2B85" w:rsidRPr="006F644E">
          <w:rPr>
            <w:rFonts w:ascii="Times New Roman" w:hAnsi="Times New Roman" w:cs="Times New Roman"/>
            <w:sz w:val="24"/>
            <w:szCs w:val="24"/>
            <w:rPrChange w:id="1648" w:author="Unemo Magnus, USÖ Labmed länsklinik" w:date="2016-11-14T17:51:00Z">
              <w:rPr>
                <w:rFonts w:ascii="Calibri" w:hAnsi="Calibri"/>
              </w:rPr>
            </w:rPrChange>
          </w:rPr>
          <w:t xml:space="preserve">usceptibility </w:t>
        </w:r>
      </w:ins>
      <w:del w:id="1649" w:author="Unemo Magnus, USÖ Labmed länsklinik" w:date="2016-11-14T18:45:00Z">
        <w:r w:rsidRPr="006F644E" w:rsidDel="002C2B85">
          <w:rPr>
            <w:rFonts w:ascii="Times New Roman" w:hAnsi="Times New Roman" w:cs="Times New Roman"/>
            <w:sz w:val="24"/>
            <w:szCs w:val="24"/>
            <w:rPrChange w:id="1650" w:author="Unemo Magnus, USÖ Labmed länsklinik" w:date="2016-11-14T17:51:00Z">
              <w:rPr>
                <w:rFonts w:ascii="Calibri" w:hAnsi="Calibri"/>
              </w:rPr>
            </w:rPrChange>
          </w:rPr>
          <w:delText>Data</w:delText>
        </w:r>
      </w:del>
      <w:ins w:id="1651" w:author="Unemo Magnus, USÖ Labmed länsklinik" w:date="2016-11-14T18:45:00Z">
        <w:r w:rsidR="002C2B85">
          <w:rPr>
            <w:rFonts w:ascii="Times New Roman" w:hAnsi="Times New Roman" w:cs="Times New Roman"/>
            <w:sz w:val="24"/>
            <w:szCs w:val="24"/>
          </w:rPr>
          <w:t>d</w:t>
        </w:r>
        <w:r w:rsidR="002C2B85" w:rsidRPr="006F644E">
          <w:rPr>
            <w:rFonts w:ascii="Times New Roman" w:hAnsi="Times New Roman" w:cs="Times New Roman"/>
            <w:sz w:val="24"/>
            <w:szCs w:val="24"/>
            <w:rPrChange w:id="1652" w:author="Unemo Magnus, USÖ Labmed länsklinik" w:date="2016-11-14T17:51:00Z">
              <w:rPr>
                <w:rFonts w:ascii="Calibri" w:hAnsi="Calibri"/>
              </w:rPr>
            </w:rPrChange>
          </w:rPr>
          <w:t>ata</w:t>
        </w:r>
      </w:ins>
      <w:r w:rsidRPr="006F644E">
        <w:rPr>
          <w:rFonts w:ascii="Times New Roman" w:hAnsi="Times New Roman" w:cs="Times New Roman"/>
          <w:sz w:val="24"/>
          <w:szCs w:val="24"/>
          <w:rPrChange w:id="1653" w:author="Unemo Magnus, USÖ Labmed länsklinik" w:date="2016-11-14T17:51:00Z">
            <w:rPr>
              <w:rFonts w:ascii="Calibri" w:hAnsi="Calibri"/>
            </w:rPr>
          </w:rPrChange>
        </w:rPr>
        <w:t xml:space="preserve">. </w:t>
      </w:r>
      <w:r w:rsidRPr="006F644E">
        <w:rPr>
          <w:rFonts w:ascii="Times New Roman" w:hAnsi="Times New Roman" w:cs="Times New Roman"/>
          <w:i/>
          <w:iCs/>
          <w:sz w:val="24"/>
          <w:szCs w:val="24"/>
          <w:rPrChange w:id="1654" w:author="Unemo Magnus, USÖ Labmed länsklinik" w:date="2016-11-14T17:51:00Z">
            <w:rPr>
              <w:rFonts w:ascii="Calibri" w:hAnsi="Calibri"/>
              <w:i/>
              <w:iCs/>
            </w:rPr>
          </w:rPrChange>
        </w:rPr>
        <w:t>Antimicrob Agents Chemother</w:t>
      </w:r>
      <w:r w:rsidRPr="006F644E">
        <w:rPr>
          <w:rFonts w:ascii="Times New Roman" w:hAnsi="Times New Roman" w:cs="Times New Roman"/>
          <w:sz w:val="24"/>
          <w:szCs w:val="24"/>
          <w:rPrChange w:id="1655" w:author="Unemo Magnus, USÖ Labmed länsklinik" w:date="2016-11-14T17:51:00Z">
            <w:rPr>
              <w:rFonts w:ascii="Calibri" w:hAnsi="Calibri"/>
            </w:rPr>
          </w:rPrChange>
        </w:rPr>
        <w:t xml:space="preserve"> 2012; </w:t>
      </w:r>
      <w:r w:rsidRPr="006F644E">
        <w:rPr>
          <w:rFonts w:ascii="Times New Roman" w:hAnsi="Times New Roman" w:cs="Times New Roman"/>
          <w:b/>
          <w:bCs/>
          <w:sz w:val="24"/>
          <w:szCs w:val="24"/>
          <w:rPrChange w:id="1656" w:author="Unemo Magnus, USÖ Labmed länsklinik" w:date="2016-11-14T17:51:00Z">
            <w:rPr>
              <w:rFonts w:ascii="Calibri" w:hAnsi="Calibri"/>
              <w:b/>
              <w:bCs/>
            </w:rPr>
          </w:rPrChange>
        </w:rPr>
        <w:t>56</w:t>
      </w:r>
      <w:r w:rsidRPr="006F644E">
        <w:rPr>
          <w:rFonts w:ascii="Times New Roman" w:hAnsi="Times New Roman" w:cs="Times New Roman"/>
          <w:sz w:val="24"/>
          <w:szCs w:val="24"/>
          <w:rPrChange w:id="1657" w:author="Unemo Magnus, USÖ Labmed länsklinik" w:date="2016-11-14T17:51:00Z">
            <w:rPr>
              <w:rFonts w:ascii="Calibri" w:hAnsi="Calibri"/>
            </w:rPr>
          </w:rPrChange>
        </w:rPr>
        <w:t>: 1557–63.</w:t>
      </w:r>
    </w:p>
    <w:p w14:paraId="1C2EB338" w14:textId="77777777" w:rsidR="00377FDC" w:rsidRPr="006F644E" w:rsidRDefault="00377FDC">
      <w:pPr>
        <w:pStyle w:val="Bibliography"/>
        <w:spacing w:after="0" w:line="480" w:lineRule="auto"/>
        <w:jc w:val="both"/>
        <w:rPr>
          <w:rFonts w:ascii="Times New Roman" w:hAnsi="Times New Roman" w:cs="Times New Roman"/>
          <w:sz w:val="24"/>
          <w:szCs w:val="24"/>
          <w:rPrChange w:id="1658" w:author="Unemo Magnus, USÖ Labmed länsklinik" w:date="2016-11-14T17:51:00Z">
            <w:rPr>
              <w:rFonts w:ascii="Calibri" w:hAnsi="Calibri"/>
            </w:rPr>
          </w:rPrChange>
        </w:rPr>
        <w:pPrChange w:id="1659" w:author="Unemo Magnus, USÖ Labmed länsklinik" w:date="2016-11-14T18:38:00Z">
          <w:pPr>
            <w:pStyle w:val="Bibliography"/>
          </w:pPr>
        </w:pPrChange>
      </w:pPr>
      <w:r w:rsidRPr="006F644E">
        <w:rPr>
          <w:rFonts w:ascii="Times New Roman" w:hAnsi="Times New Roman" w:cs="Times New Roman"/>
          <w:sz w:val="24"/>
          <w:szCs w:val="24"/>
          <w:rPrChange w:id="1660" w:author="Unemo Magnus, USÖ Labmed länsklinik" w:date="2016-11-14T17:51:00Z">
            <w:rPr>
              <w:rFonts w:ascii="Calibri" w:hAnsi="Calibri"/>
            </w:rPr>
          </w:rPrChange>
        </w:rPr>
        <w:t xml:space="preserve">18. Slob W. Benchmark dose and the three Rs. Part I. Getting more information from the same number of animals. </w:t>
      </w:r>
      <w:r w:rsidRPr="006F644E">
        <w:rPr>
          <w:rFonts w:ascii="Times New Roman" w:hAnsi="Times New Roman" w:cs="Times New Roman"/>
          <w:i/>
          <w:iCs/>
          <w:sz w:val="24"/>
          <w:szCs w:val="24"/>
          <w:rPrChange w:id="1661" w:author="Unemo Magnus, USÖ Labmed länsklinik" w:date="2016-11-14T17:51:00Z">
            <w:rPr>
              <w:rFonts w:ascii="Calibri" w:hAnsi="Calibri"/>
              <w:i/>
              <w:iCs/>
            </w:rPr>
          </w:rPrChange>
        </w:rPr>
        <w:t>Crit Rev Toxicol</w:t>
      </w:r>
      <w:r w:rsidRPr="006F644E">
        <w:rPr>
          <w:rFonts w:ascii="Times New Roman" w:hAnsi="Times New Roman" w:cs="Times New Roman"/>
          <w:sz w:val="24"/>
          <w:szCs w:val="24"/>
          <w:rPrChange w:id="1662" w:author="Unemo Magnus, USÖ Labmed länsklinik" w:date="2016-11-14T17:51:00Z">
            <w:rPr>
              <w:rFonts w:ascii="Calibri" w:hAnsi="Calibri"/>
            </w:rPr>
          </w:rPrChange>
        </w:rPr>
        <w:t xml:space="preserve"> 2014; </w:t>
      </w:r>
      <w:r w:rsidRPr="006F644E">
        <w:rPr>
          <w:rFonts w:ascii="Times New Roman" w:hAnsi="Times New Roman" w:cs="Times New Roman"/>
          <w:b/>
          <w:bCs/>
          <w:sz w:val="24"/>
          <w:szCs w:val="24"/>
          <w:rPrChange w:id="1663" w:author="Unemo Magnus, USÖ Labmed länsklinik" w:date="2016-11-14T17:51:00Z">
            <w:rPr>
              <w:rFonts w:ascii="Calibri" w:hAnsi="Calibri"/>
              <w:b/>
              <w:bCs/>
            </w:rPr>
          </w:rPrChange>
        </w:rPr>
        <w:t>44</w:t>
      </w:r>
      <w:r w:rsidRPr="006F644E">
        <w:rPr>
          <w:rFonts w:ascii="Times New Roman" w:hAnsi="Times New Roman" w:cs="Times New Roman"/>
          <w:sz w:val="24"/>
          <w:szCs w:val="24"/>
          <w:rPrChange w:id="1664" w:author="Unemo Magnus, USÖ Labmed länsklinik" w:date="2016-11-14T17:51:00Z">
            <w:rPr>
              <w:rFonts w:ascii="Calibri" w:hAnsi="Calibri"/>
            </w:rPr>
          </w:rPrChange>
        </w:rPr>
        <w:t>: 557–67.</w:t>
      </w:r>
    </w:p>
    <w:p w14:paraId="469E1FCB" w14:textId="77777777" w:rsidR="00377FDC" w:rsidRPr="006F644E" w:rsidRDefault="00377FDC">
      <w:pPr>
        <w:pStyle w:val="Bibliography"/>
        <w:spacing w:after="0" w:line="480" w:lineRule="auto"/>
        <w:jc w:val="both"/>
        <w:rPr>
          <w:rFonts w:ascii="Times New Roman" w:hAnsi="Times New Roman" w:cs="Times New Roman"/>
          <w:sz w:val="24"/>
          <w:szCs w:val="24"/>
          <w:rPrChange w:id="1665" w:author="Unemo Magnus, USÖ Labmed länsklinik" w:date="2016-11-14T17:51:00Z">
            <w:rPr>
              <w:rFonts w:ascii="Calibri" w:hAnsi="Calibri"/>
            </w:rPr>
          </w:rPrChange>
        </w:rPr>
        <w:pPrChange w:id="1666" w:author="Unemo Magnus, USÖ Labmed länsklinik" w:date="2016-11-14T18:38:00Z">
          <w:pPr>
            <w:pStyle w:val="Bibliography"/>
          </w:pPr>
        </w:pPrChange>
      </w:pPr>
      <w:r w:rsidRPr="006F644E">
        <w:rPr>
          <w:rFonts w:ascii="Times New Roman" w:hAnsi="Times New Roman" w:cs="Times New Roman"/>
          <w:sz w:val="24"/>
          <w:szCs w:val="24"/>
          <w:rPrChange w:id="1667" w:author="Unemo Magnus, USÖ Labmed länsklinik" w:date="2016-11-14T17:51:00Z">
            <w:rPr>
              <w:rFonts w:ascii="Calibri" w:hAnsi="Calibri"/>
            </w:rPr>
          </w:rPrChange>
        </w:rPr>
        <w:t xml:space="preserve">19. Slob W. Benchmark dose and the three Rs. Part II. Consequences for study design and animal use. </w:t>
      </w:r>
      <w:r w:rsidRPr="006F644E">
        <w:rPr>
          <w:rFonts w:ascii="Times New Roman" w:hAnsi="Times New Roman" w:cs="Times New Roman"/>
          <w:i/>
          <w:iCs/>
          <w:sz w:val="24"/>
          <w:szCs w:val="24"/>
          <w:rPrChange w:id="1668" w:author="Unemo Magnus, USÖ Labmed länsklinik" w:date="2016-11-14T17:51:00Z">
            <w:rPr>
              <w:rFonts w:ascii="Calibri" w:hAnsi="Calibri"/>
              <w:i/>
              <w:iCs/>
            </w:rPr>
          </w:rPrChange>
        </w:rPr>
        <w:t>Crit Rev Toxicol</w:t>
      </w:r>
      <w:r w:rsidRPr="006F644E">
        <w:rPr>
          <w:rFonts w:ascii="Times New Roman" w:hAnsi="Times New Roman" w:cs="Times New Roman"/>
          <w:sz w:val="24"/>
          <w:szCs w:val="24"/>
          <w:rPrChange w:id="1669" w:author="Unemo Magnus, USÖ Labmed länsklinik" w:date="2016-11-14T17:51:00Z">
            <w:rPr>
              <w:rFonts w:ascii="Calibri" w:hAnsi="Calibri"/>
            </w:rPr>
          </w:rPrChange>
        </w:rPr>
        <w:t xml:space="preserve"> 2014; </w:t>
      </w:r>
      <w:r w:rsidRPr="006F644E">
        <w:rPr>
          <w:rFonts w:ascii="Times New Roman" w:hAnsi="Times New Roman" w:cs="Times New Roman"/>
          <w:b/>
          <w:bCs/>
          <w:sz w:val="24"/>
          <w:szCs w:val="24"/>
          <w:rPrChange w:id="1670" w:author="Unemo Magnus, USÖ Labmed länsklinik" w:date="2016-11-14T17:51:00Z">
            <w:rPr>
              <w:rFonts w:ascii="Calibri" w:hAnsi="Calibri"/>
              <w:b/>
              <w:bCs/>
            </w:rPr>
          </w:rPrChange>
        </w:rPr>
        <w:t>44</w:t>
      </w:r>
      <w:r w:rsidRPr="006F644E">
        <w:rPr>
          <w:rFonts w:ascii="Times New Roman" w:hAnsi="Times New Roman" w:cs="Times New Roman"/>
          <w:sz w:val="24"/>
          <w:szCs w:val="24"/>
          <w:rPrChange w:id="1671" w:author="Unemo Magnus, USÖ Labmed länsklinik" w:date="2016-11-14T17:51:00Z">
            <w:rPr>
              <w:rFonts w:ascii="Calibri" w:hAnsi="Calibri"/>
            </w:rPr>
          </w:rPrChange>
        </w:rPr>
        <w:t>: 568–80.</w:t>
      </w:r>
    </w:p>
    <w:p w14:paraId="3B368E48" w14:textId="77777777" w:rsidR="00377FDC" w:rsidRPr="006F644E" w:rsidRDefault="00377FDC">
      <w:pPr>
        <w:pStyle w:val="Bibliography"/>
        <w:spacing w:after="0" w:line="480" w:lineRule="auto"/>
        <w:jc w:val="both"/>
        <w:rPr>
          <w:rFonts w:ascii="Times New Roman" w:hAnsi="Times New Roman" w:cs="Times New Roman"/>
          <w:sz w:val="24"/>
          <w:szCs w:val="24"/>
          <w:rPrChange w:id="1672" w:author="Unemo Magnus, USÖ Labmed länsklinik" w:date="2016-11-14T17:51:00Z">
            <w:rPr>
              <w:rFonts w:ascii="Calibri" w:hAnsi="Calibri"/>
            </w:rPr>
          </w:rPrChange>
        </w:rPr>
        <w:pPrChange w:id="1673" w:author="Unemo Magnus, USÖ Labmed länsklinik" w:date="2016-11-14T18:38:00Z">
          <w:pPr>
            <w:pStyle w:val="Bibliography"/>
          </w:pPr>
        </w:pPrChange>
      </w:pPr>
      <w:r w:rsidRPr="006F644E">
        <w:rPr>
          <w:rFonts w:ascii="Times New Roman" w:hAnsi="Times New Roman" w:cs="Times New Roman"/>
          <w:sz w:val="24"/>
          <w:szCs w:val="24"/>
          <w:rPrChange w:id="1674" w:author="Unemo Magnus, USÖ Labmed länsklinik" w:date="2016-11-14T17:51:00Z">
            <w:rPr>
              <w:rFonts w:ascii="Calibri" w:hAnsi="Calibri"/>
            </w:rPr>
          </w:rPrChange>
        </w:rPr>
        <w:t xml:space="preserve">20. Davis JA, Gift JS, Zhao QJ. Introduction to benchmark dose methods and U.S. EPA’s benchmark dose software (BMDS) version 2.1.1. </w:t>
      </w:r>
      <w:r w:rsidRPr="006F644E">
        <w:rPr>
          <w:rFonts w:ascii="Times New Roman" w:hAnsi="Times New Roman" w:cs="Times New Roman"/>
          <w:i/>
          <w:iCs/>
          <w:sz w:val="24"/>
          <w:szCs w:val="24"/>
          <w:rPrChange w:id="1675" w:author="Unemo Magnus, USÖ Labmed länsklinik" w:date="2016-11-14T17:51:00Z">
            <w:rPr>
              <w:rFonts w:ascii="Calibri" w:hAnsi="Calibri"/>
              <w:i/>
              <w:iCs/>
            </w:rPr>
          </w:rPrChange>
        </w:rPr>
        <w:t>Toxicol Appl Pharmacol</w:t>
      </w:r>
      <w:r w:rsidRPr="006F644E">
        <w:rPr>
          <w:rFonts w:ascii="Times New Roman" w:hAnsi="Times New Roman" w:cs="Times New Roman"/>
          <w:sz w:val="24"/>
          <w:szCs w:val="24"/>
          <w:rPrChange w:id="1676" w:author="Unemo Magnus, USÖ Labmed länsklinik" w:date="2016-11-14T17:51:00Z">
            <w:rPr>
              <w:rFonts w:ascii="Calibri" w:hAnsi="Calibri"/>
            </w:rPr>
          </w:rPrChange>
        </w:rPr>
        <w:t xml:space="preserve"> 2011; </w:t>
      </w:r>
      <w:r w:rsidRPr="006F644E">
        <w:rPr>
          <w:rFonts w:ascii="Times New Roman" w:hAnsi="Times New Roman" w:cs="Times New Roman"/>
          <w:b/>
          <w:bCs/>
          <w:sz w:val="24"/>
          <w:szCs w:val="24"/>
          <w:rPrChange w:id="1677" w:author="Unemo Magnus, USÖ Labmed länsklinik" w:date="2016-11-14T17:51:00Z">
            <w:rPr>
              <w:rFonts w:ascii="Calibri" w:hAnsi="Calibri"/>
              <w:b/>
              <w:bCs/>
            </w:rPr>
          </w:rPrChange>
        </w:rPr>
        <w:t>254</w:t>
      </w:r>
      <w:r w:rsidRPr="006F644E">
        <w:rPr>
          <w:rFonts w:ascii="Times New Roman" w:hAnsi="Times New Roman" w:cs="Times New Roman"/>
          <w:sz w:val="24"/>
          <w:szCs w:val="24"/>
          <w:rPrChange w:id="1678" w:author="Unemo Magnus, USÖ Labmed länsklinik" w:date="2016-11-14T17:51:00Z">
            <w:rPr>
              <w:rFonts w:ascii="Calibri" w:hAnsi="Calibri"/>
            </w:rPr>
          </w:rPrChange>
        </w:rPr>
        <w:t>: 181–91.</w:t>
      </w:r>
    </w:p>
    <w:p w14:paraId="36FD2A56" w14:textId="23AEA65C" w:rsidR="00377FDC" w:rsidRPr="006F644E" w:rsidRDefault="00377FDC">
      <w:pPr>
        <w:pStyle w:val="Bibliography"/>
        <w:spacing w:after="0" w:line="480" w:lineRule="auto"/>
        <w:jc w:val="both"/>
        <w:rPr>
          <w:rFonts w:ascii="Times New Roman" w:hAnsi="Times New Roman" w:cs="Times New Roman"/>
          <w:sz w:val="24"/>
          <w:szCs w:val="24"/>
          <w:rPrChange w:id="1679" w:author="Unemo Magnus, USÖ Labmed länsklinik" w:date="2016-11-14T17:51:00Z">
            <w:rPr>
              <w:rFonts w:ascii="Calibri" w:hAnsi="Calibri"/>
            </w:rPr>
          </w:rPrChange>
        </w:rPr>
        <w:pPrChange w:id="1680" w:author="Unemo Magnus, USÖ Labmed länsklinik" w:date="2016-11-14T18:38:00Z">
          <w:pPr>
            <w:pStyle w:val="Bibliography"/>
          </w:pPr>
        </w:pPrChange>
      </w:pPr>
      <w:r w:rsidRPr="006F644E">
        <w:rPr>
          <w:rFonts w:ascii="Times New Roman" w:hAnsi="Times New Roman" w:cs="Times New Roman"/>
          <w:sz w:val="24"/>
          <w:szCs w:val="24"/>
          <w:rPrChange w:id="1681" w:author="Unemo Magnus, USÖ Labmed länsklinik" w:date="2016-11-14T17:51:00Z">
            <w:rPr>
              <w:rFonts w:ascii="Calibri" w:hAnsi="Calibri"/>
            </w:rPr>
          </w:rPrChange>
        </w:rPr>
        <w:t>21. Filipsson AF, Sand S, Nilsson J</w:t>
      </w:r>
      <w:ins w:id="1682" w:author="Unemo Magnus, USÖ Labmed länsklinik" w:date="2016-11-14T18:45:00Z">
        <w:r w:rsidR="00143D32">
          <w:rPr>
            <w:rFonts w:ascii="Times New Roman" w:hAnsi="Times New Roman" w:cs="Times New Roman"/>
            <w:sz w:val="24"/>
            <w:szCs w:val="24"/>
          </w:rPr>
          <w:t xml:space="preserve"> </w:t>
        </w:r>
        <w:r w:rsidR="00143D32">
          <w:rPr>
            <w:rFonts w:ascii="Times New Roman" w:hAnsi="Times New Roman" w:cs="Times New Roman"/>
            <w:i/>
            <w:sz w:val="24"/>
            <w:szCs w:val="24"/>
          </w:rPr>
          <w:t>et al</w:t>
        </w:r>
      </w:ins>
      <w:del w:id="1683" w:author="Unemo Magnus, USÖ Labmed länsklinik" w:date="2016-11-14T18:45:00Z">
        <w:r w:rsidRPr="006F644E" w:rsidDel="00143D32">
          <w:rPr>
            <w:rFonts w:ascii="Times New Roman" w:hAnsi="Times New Roman" w:cs="Times New Roman"/>
            <w:sz w:val="24"/>
            <w:szCs w:val="24"/>
            <w:rPrChange w:id="1684" w:author="Unemo Magnus, USÖ Labmed länsklinik" w:date="2016-11-14T17:51:00Z">
              <w:rPr>
                <w:rFonts w:ascii="Calibri" w:hAnsi="Calibri"/>
              </w:rPr>
            </w:rPrChange>
          </w:rPr>
          <w:delText>, Victorin K</w:delText>
        </w:r>
      </w:del>
      <w:r w:rsidRPr="006F644E">
        <w:rPr>
          <w:rFonts w:ascii="Times New Roman" w:hAnsi="Times New Roman" w:cs="Times New Roman"/>
          <w:sz w:val="24"/>
          <w:szCs w:val="24"/>
          <w:rPrChange w:id="1685" w:author="Unemo Magnus, USÖ Labmed länsklinik" w:date="2016-11-14T17:51:00Z">
            <w:rPr>
              <w:rFonts w:ascii="Calibri" w:hAnsi="Calibri"/>
            </w:rPr>
          </w:rPrChange>
        </w:rPr>
        <w:t xml:space="preserve">. The benchmark dose method--review of available models, and recommendations for application in health risk assessment. </w:t>
      </w:r>
      <w:r w:rsidRPr="006F644E">
        <w:rPr>
          <w:rFonts w:ascii="Times New Roman" w:hAnsi="Times New Roman" w:cs="Times New Roman"/>
          <w:i/>
          <w:iCs/>
          <w:sz w:val="24"/>
          <w:szCs w:val="24"/>
          <w:rPrChange w:id="1686" w:author="Unemo Magnus, USÖ Labmed länsklinik" w:date="2016-11-14T17:51:00Z">
            <w:rPr>
              <w:rFonts w:ascii="Calibri" w:hAnsi="Calibri"/>
              <w:i/>
              <w:iCs/>
            </w:rPr>
          </w:rPrChange>
        </w:rPr>
        <w:t>Crit Rev Toxicol</w:t>
      </w:r>
      <w:r w:rsidRPr="006F644E">
        <w:rPr>
          <w:rFonts w:ascii="Times New Roman" w:hAnsi="Times New Roman" w:cs="Times New Roman"/>
          <w:sz w:val="24"/>
          <w:szCs w:val="24"/>
          <w:rPrChange w:id="1687" w:author="Unemo Magnus, USÖ Labmed länsklinik" w:date="2016-11-14T17:51:00Z">
            <w:rPr>
              <w:rFonts w:ascii="Calibri" w:hAnsi="Calibri"/>
            </w:rPr>
          </w:rPrChange>
        </w:rPr>
        <w:t xml:space="preserve"> 2003; </w:t>
      </w:r>
      <w:r w:rsidRPr="006F644E">
        <w:rPr>
          <w:rFonts w:ascii="Times New Roman" w:hAnsi="Times New Roman" w:cs="Times New Roman"/>
          <w:b/>
          <w:bCs/>
          <w:sz w:val="24"/>
          <w:szCs w:val="24"/>
          <w:rPrChange w:id="1688" w:author="Unemo Magnus, USÖ Labmed länsklinik" w:date="2016-11-14T17:51:00Z">
            <w:rPr>
              <w:rFonts w:ascii="Calibri" w:hAnsi="Calibri"/>
              <w:b/>
              <w:bCs/>
            </w:rPr>
          </w:rPrChange>
        </w:rPr>
        <w:t>33</w:t>
      </w:r>
      <w:r w:rsidRPr="006F644E">
        <w:rPr>
          <w:rFonts w:ascii="Times New Roman" w:hAnsi="Times New Roman" w:cs="Times New Roman"/>
          <w:sz w:val="24"/>
          <w:szCs w:val="24"/>
          <w:rPrChange w:id="1689" w:author="Unemo Magnus, USÖ Labmed länsklinik" w:date="2016-11-14T17:51:00Z">
            <w:rPr>
              <w:rFonts w:ascii="Calibri" w:hAnsi="Calibri"/>
            </w:rPr>
          </w:rPrChange>
        </w:rPr>
        <w:t>: 505–42.</w:t>
      </w:r>
    </w:p>
    <w:p w14:paraId="294DF857" w14:textId="1BBA62C3" w:rsidR="00377FDC" w:rsidRPr="006F644E" w:rsidRDefault="00377FDC">
      <w:pPr>
        <w:pStyle w:val="Bibliography"/>
        <w:spacing w:after="0" w:line="480" w:lineRule="auto"/>
        <w:jc w:val="both"/>
        <w:rPr>
          <w:rFonts w:ascii="Times New Roman" w:hAnsi="Times New Roman" w:cs="Times New Roman"/>
          <w:sz w:val="24"/>
          <w:szCs w:val="24"/>
          <w:rPrChange w:id="1690" w:author="Unemo Magnus, USÖ Labmed länsklinik" w:date="2016-11-14T17:51:00Z">
            <w:rPr>
              <w:rFonts w:ascii="Calibri" w:hAnsi="Calibri"/>
            </w:rPr>
          </w:rPrChange>
        </w:rPr>
        <w:pPrChange w:id="1691" w:author="Unemo Magnus, USÖ Labmed länsklinik" w:date="2016-11-14T18:38:00Z">
          <w:pPr>
            <w:pStyle w:val="Bibliography"/>
          </w:pPr>
        </w:pPrChange>
      </w:pPr>
      <w:r w:rsidRPr="006F644E">
        <w:rPr>
          <w:rFonts w:ascii="Times New Roman" w:hAnsi="Times New Roman" w:cs="Times New Roman"/>
          <w:sz w:val="24"/>
          <w:szCs w:val="24"/>
          <w:rPrChange w:id="1692" w:author="Unemo Magnus, USÖ Labmed länsklinik" w:date="2016-11-14T17:51:00Z">
            <w:rPr>
              <w:rFonts w:ascii="Calibri" w:hAnsi="Calibri"/>
            </w:rPr>
          </w:rPrChange>
        </w:rPr>
        <w:t>22. Sampah MES, Shen L, Jilek BL</w:t>
      </w:r>
      <w:ins w:id="1693" w:author="Unemo Magnus, USÖ Labmed länsklinik" w:date="2016-11-14T18:45:00Z">
        <w:r w:rsidR="00143D32">
          <w:rPr>
            <w:rFonts w:ascii="Times New Roman" w:hAnsi="Times New Roman" w:cs="Times New Roman"/>
            <w:sz w:val="24"/>
            <w:szCs w:val="24"/>
          </w:rPr>
          <w:t xml:space="preserve"> </w:t>
        </w:r>
        <w:r w:rsidR="00143D32">
          <w:rPr>
            <w:rFonts w:ascii="Times New Roman" w:hAnsi="Times New Roman" w:cs="Times New Roman"/>
            <w:i/>
            <w:sz w:val="24"/>
            <w:szCs w:val="24"/>
          </w:rPr>
          <w:t>et al</w:t>
        </w:r>
      </w:ins>
      <w:del w:id="1694" w:author="Unemo Magnus, USÖ Labmed länsklinik" w:date="2016-11-14T18:45:00Z">
        <w:r w:rsidRPr="006F644E" w:rsidDel="00143D32">
          <w:rPr>
            <w:rFonts w:ascii="Times New Roman" w:hAnsi="Times New Roman" w:cs="Times New Roman"/>
            <w:sz w:val="24"/>
            <w:szCs w:val="24"/>
            <w:rPrChange w:id="1695" w:author="Unemo Magnus, USÖ Labmed länsklinik" w:date="2016-11-14T17:51:00Z">
              <w:rPr>
                <w:rFonts w:ascii="Calibri" w:hAnsi="Calibri"/>
              </w:rPr>
            </w:rPrChange>
          </w:rPr>
          <w:delText>, Siliciano RF</w:delText>
        </w:r>
      </w:del>
      <w:r w:rsidRPr="006F644E">
        <w:rPr>
          <w:rFonts w:ascii="Times New Roman" w:hAnsi="Times New Roman" w:cs="Times New Roman"/>
          <w:sz w:val="24"/>
          <w:szCs w:val="24"/>
          <w:rPrChange w:id="1696" w:author="Unemo Magnus, USÖ Labmed länsklinik" w:date="2016-11-14T17:51:00Z">
            <w:rPr>
              <w:rFonts w:ascii="Calibri" w:hAnsi="Calibri"/>
            </w:rPr>
          </w:rPrChange>
        </w:rPr>
        <w:t xml:space="preserve">. Dose–response curve slope is a missing dimension in the analysis of HIV-1 drug resistance. </w:t>
      </w:r>
      <w:r w:rsidRPr="006F644E">
        <w:rPr>
          <w:rFonts w:ascii="Times New Roman" w:hAnsi="Times New Roman" w:cs="Times New Roman"/>
          <w:i/>
          <w:iCs/>
          <w:sz w:val="24"/>
          <w:szCs w:val="24"/>
          <w:rPrChange w:id="1697" w:author="Unemo Magnus, USÖ Labmed länsklinik" w:date="2016-11-14T17:51:00Z">
            <w:rPr>
              <w:rFonts w:ascii="Calibri" w:hAnsi="Calibri"/>
              <w:i/>
              <w:iCs/>
            </w:rPr>
          </w:rPrChange>
        </w:rPr>
        <w:t>Proc Natl Acad Sci U S A</w:t>
      </w:r>
      <w:r w:rsidRPr="006F644E">
        <w:rPr>
          <w:rFonts w:ascii="Times New Roman" w:hAnsi="Times New Roman" w:cs="Times New Roman"/>
          <w:sz w:val="24"/>
          <w:szCs w:val="24"/>
          <w:rPrChange w:id="1698" w:author="Unemo Magnus, USÖ Labmed länsklinik" w:date="2016-11-14T17:51:00Z">
            <w:rPr>
              <w:rFonts w:ascii="Calibri" w:hAnsi="Calibri"/>
            </w:rPr>
          </w:rPrChange>
        </w:rPr>
        <w:t xml:space="preserve"> 2011; </w:t>
      </w:r>
      <w:r w:rsidRPr="006F644E">
        <w:rPr>
          <w:rFonts w:ascii="Times New Roman" w:hAnsi="Times New Roman" w:cs="Times New Roman"/>
          <w:b/>
          <w:bCs/>
          <w:sz w:val="24"/>
          <w:szCs w:val="24"/>
          <w:rPrChange w:id="1699" w:author="Unemo Magnus, USÖ Labmed länsklinik" w:date="2016-11-14T17:51:00Z">
            <w:rPr>
              <w:rFonts w:ascii="Calibri" w:hAnsi="Calibri"/>
              <w:b/>
              <w:bCs/>
            </w:rPr>
          </w:rPrChange>
        </w:rPr>
        <w:t>108</w:t>
      </w:r>
      <w:r w:rsidRPr="006F644E">
        <w:rPr>
          <w:rFonts w:ascii="Times New Roman" w:hAnsi="Times New Roman" w:cs="Times New Roman"/>
          <w:sz w:val="24"/>
          <w:szCs w:val="24"/>
          <w:rPrChange w:id="1700" w:author="Unemo Magnus, USÖ Labmed länsklinik" w:date="2016-11-14T17:51:00Z">
            <w:rPr>
              <w:rFonts w:ascii="Calibri" w:hAnsi="Calibri"/>
            </w:rPr>
          </w:rPrChange>
        </w:rPr>
        <w:t>: 7613–8.</w:t>
      </w:r>
    </w:p>
    <w:p w14:paraId="2F3CE5F1" w14:textId="17B3C5C7" w:rsidR="00377FDC" w:rsidRPr="00AF166B" w:rsidRDefault="00377FDC">
      <w:pPr>
        <w:pStyle w:val="Bibliography"/>
        <w:spacing w:after="0" w:line="480" w:lineRule="auto"/>
        <w:jc w:val="both"/>
        <w:rPr>
          <w:rFonts w:ascii="Times New Roman" w:hAnsi="Times New Roman" w:cs="Times New Roman"/>
          <w:sz w:val="24"/>
          <w:szCs w:val="24"/>
          <w:lang w:val="en-US"/>
          <w:rPrChange w:id="1701" w:author="Unemo Magnus, USÖ Labmed länsklinik" w:date="2016-11-15T15:02:00Z">
            <w:rPr>
              <w:rFonts w:ascii="Calibri" w:hAnsi="Calibri"/>
            </w:rPr>
          </w:rPrChange>
        </w:rPr>
        <w:pPrChange w:id="1702" w:author="Unemo Magnus, USÖ Labmed länsklinik" w:date="2016-11-14T18:38:00Z">
          <w:pPr>
            <w:pStyle w:val="Bibliography"/>
          </w:pPr>
        </w:pPrChange>
      </w:pPr>
      <w:r w:rsidRPr="006F644E">
        <w:rPr>
          <w:rFonts w:ascii="Times New Roman" w:hAnsi="Times New Roman" w:cs="Times New Roman"/>
          <w:sz w:val="24"/>
          <w:szCs w:val="24"/>
          <w:rPrChange w:id="1703" w:author="Unemo Magnus, USÖ Labmed länsklinik" w:date="2016-11-14T17:51:00Z">
            <w:rPr>
              <w:rFonts w:ascii="Calibri" w:hAnsi="Calibri"/>
            </w:rPr>
          </w:rPrChange>
        </w:rPr>
        <w:t xml:space="preserve">23. Rampersad SN. Multiple </w:t>
      </w:r>
      <w:del w:id="1704" w:author="Unemo Magnus, USÖ Labmed länsklinik" w:date="2016-11-14T18:45:00Z">
        <w:r w:rsidRPr="006F644E" w:rsidDel="00143D32">
          <w:rPr>
            <w:rFonts w:ascii="Times New Roman" w:hAnsi="Times New Roman" w:cs="Times New Roman"/>
            <w:sz w:val="24"/>
            <w:szCs w:val="24"/>
            <w:rPrChange w:id="1705" w:author="Unemo Magnus, USÖ Labmed länsklinik" w:date="2016-11-14T17:51:00Z">
              <w:rPr>
                <w:rFonts w:ascii="Calibri" w:hAnsi="Calibri"/>
              </w:rPr>
            </w:rPrChange>
          </w:rPr>
          <w:delText xml:space="preserve">Applications </w:delText>
        </w:r>
      </w:del>
      <w:ins w:id="1706" w:author="Unemo Magnus, USÖ Labmed länsklinik" w:date="2016-11-14T18:45:00Z">
        <w:r w:rsidR="00143D32">
          <w:rPr>
            <w:rFonts w:ascii="Times New Roman" w:hAnsi="Times New Roman" w:cs="Times New Roman"/>
            <w:sz w:val="24"/>
            <w:szCs w:val="24"/>
          </w:rPr>
          <w:t>a</w:t>
        </w:r>
        <w:r w:rsidR="00143D32" w:rsidRPr="006F644E">
          <w:rPr>
            <w:rFonts w:ascii="Times New Roman" w:hAnsi="Times New Roman" w:cs="Times New Roman"/>
            <w:sz w:val="24"/>
            <w:szCs w:val="24"/>
            <w:rPrChange w:id="1707" w:author="Unemo Magnus, USÖ Labmed länsklinik" w:date="2016-11-14T17:51:00Z">
              <w:rPr>
                <w:rFonts w:ascii="Calibri" w:hAnsi="Calibri"/>
              </w:rPr>
            </w:rPrChange>
          </w:rPr>
          <w:t xml:space="preserve">pplications </w:t>
        </w:r>
      </w:ins>
      <w:r w:rsidRPr="006F644E">
        <w:rPr>
          <w:rFonts w:ascii="Times New Roman" w:hAnsi="Times New Roman" w:cs="Times New Roman"/>
          <w:sz w:val="24"/>
          <w:szCs w:val="24"/>
          <w:rPrChange w:id="1708" w:author="Unemo Magnus, USÖ Labmed länsklinik" w:date="2016-11-14T17:51:00Z">
            <w:rPr>
              <w:rFonts w:ascii="Calibri" w:hAnsi="Calibri"/>
            </w:rPr>
          </w:rPrChange>
        </w:rPr>
        <w:t xml:space="preserve">of </w:t>
      </w:r>
      <w:del w:id="1709" w:author="Unemo Magnus, USÖ Labmed länsklinik" w:date="2016-11-14T18:45:00Z">
        <w:r w:rsidRPr="006F644E" w:rsidDel="00143D32">
          <w:rPr>
            <w:rFonts w:ascii="Times New Roman" w:hAnsi="Times New Roman" w:cs="Times New Roman"/>
            <w:sz w:val="24"/>
            <w:szCs w:val="24"/>
            <w:rPrChange w:id="1710" w:author="Unemo Magnus, USÖ Labmed länsklinik" w:date="2016-11-14T17:51:00Z">
              <w:rPr>
                <w:rFonts w:ascii="Calibri" w:hAnsi="Calibri"/>
              </w:rPr>
            </w:rPrChange>
          </w:rPr>
          <w:delText xml:space="preserve">Alamar </w:delText>
        </w:r>
      </w:del>
      <w:ins w:id="1711" w:author="Unemo Magnus, USÖ Labmed länsklinik" w:date="2016-11-14T18:45:00Z">
        <w:r w:rsidR="00143D32">
          <w:rPr>
            <w:rFonts w:ascii="Times New Roman" w:hAnsi="Times New Roman" w:cs="Times New Roman"/>
            <w:sz w:val="24"/>
            <w:szCs w:val="24"/>
          </w:rPr>
          <w:t>a</w:t>
        </w:r>
        <w:r w:rsidR="00143D32" w:rsidRPr="006F644E">
          <w:rPr>
            <w:rFonts w:ascii="Times New Roman" w:hAnsi="Times New Roman" w:cs="Times New Roman"/>
            <w:sz w:val="24"/>
            <w:szCs w:val="24"/>
            <w:rPrChange w:id="1712" w:author="Unemo Magnus, USÖ Labmed länsklinik" w:date="2016-11-14T17:51:00Z">
              <w:rPr>
                <w:rFonts w:ascii="Calibri" w:hAnsi="Calibri"/>
              </w:rPr>
            </w:rPrChange>
          </w:rPr>
          <w:t xml:space="preserve">lamar </w:t>
        </w:r>
      </w:ins>
      <w:del w:id="1713" w:author="Unemo Magnus, USÖ Labmed länsklinik" w:date="2016-11-14T18:45:00Z">
        <w:r w:rsidRPr="006F644E" w:rsidDel="00143D32">
          <w:rPr>
            <w:rFonts w:ascii="Times New Roman" w:hAnsi="Times New Roman" w:cs="Times New Roman"/>
            <w:sz w:val="24"/>
            <w:szCs w:val="24"/>
            <w:rPrChange w:id="1714" w:author="Unemo Magnus, USÖ Labmed länsklinik" w:date="2016-11-14T17:51:00Z">
              <w:rPr>
                <w:rFonts w:ascii="Calibri" w:hAnsi="Calibri"/>
              </w:rPr>
            </w:rPrChange>
          </w:rPr>
          <w:delText xml:space="preserve">Blue </w:delText>
        </w:r>
      </w:del>
      <w:ins w:id="1715" w:author="Unemo Magnus, USÖ Labmed länsklinik" w:date="2016-11-14T18:45:00Z">
        <w:r w:rsidR="00143D32">
          <w:rPr>
            <w:rFonts w:ascii="Times New Roman" w:hAnsi="Times New Roman" w:cs="Times New Roman"/>
            <w:sz w:val="24"/>
            <w:szCs w:val="24"/>
          </w:rPr>
          <w:t>b</w:t>
        </w:r>
        <w:r w:rsidR="00143D32" w:rsidRPr="006F644E">
          <w:rPr>
            <w:rFonts w:ascii="Times New Roman" w:hAnsi="Times New Roman" w:cs="Times New Roman"/>
            <w:sz w:val="24"/>
            <w:szCs w:val="24"/>
            <w:rPrChange w:id="1716" w:author="Unemo Magnus, USÖ Labmed länsklinik" w:date="2016-11-14T17:51:00Z">
              <w:rPr>
                <w:rFonts w:ascii="Calibri" w:hAnsi="Calibri"/>
              </w:rPr>
            </w:rPrChange>
          </w:rPr>
          <w:t xml:space="preserve">lue </w:t>
        </w:r>
      </w:ins>
      <w:r w:rsidRPr="006F644E">
        <w:rPr>
          <w:rFonts w:ascii="Times New Roman" w:hAnsi="Times New Roman" w:cs="Times New Roman"/>
          <w:sz w:val="24"/>
          <w:szCs w:val="24"/>
          <w:rPrChange w:id="1717" w:author="Unemo Magnus, USÖ Labmed länsklinik" w:date="2016-11-14T17:51:00Z">
            <w:rPr>
              <w:rFonts w:ascii="Calibri" w:hAnsi="Calibri"/>
            </w:rPr>
          </w:rPrChange>
        </w:rPr>
        <w:t xml:space="preserve">as an </w:t>
      </w:r>
      <w:del w:id="1718" w:author="Unemo Magnus, USÖ Labmed länsklinik" w:date="2016-11-14T18:45:00Z">
        <w:r w:rsidRPr="006F644E" w:rsidDel="00143D32">
          <w:rPr>
            <w:rFonts w:ascii="Times New Roman" w:hAnsi="Times New Roman" w:cs="Times New Roman"/>
            <w:sz w:val="24"/>
            <w:szCs w:val="24"/>
            <w:rPrChange w:id="1719" w:author="Unemo Magnus, USÖ Labmed länsklinik" w:date="2016-11-14T17:51:00Z">
              <w:rPr>
                <w:rFonts w:ascii="Calibri" w:hAnsi="Calibri"/>
              </w:rPr>
            </w:rPrChange>
          </w:rPr>
          <w:delText xml:space="preserve">Indicator </w:delText>
        </w:r>
      </w:del>
      <w:ins w:id="1720" w:author="Unemo Magnus, USÖ Labmed länsklinik" w:date="2016-11-14T18:45:00Z">
        <w:r w:rsidR="00143D32">
          <w:rPr>
            <w:rFonts w:ascii="Times New Roman" w:hAnsi="Times New Roman" w:cs="Times New Roman"/>
            <w:sz w:val="24"/>
            <w:szCs w:val="24"/>
          </w:rPr>
          <w:t>i</w:t>
        </w:r>
        <w:r w:rsidR="00143D32" w:rsidRPr="006F644E">
          <w:rPr>
            <w:rFonts w:ascii="Times New Roman" w:hAnsi="Times New Roman" w:cs="Times New Roman"/>
            <w:sz w:val="24"/>
            <w:szCs w:val="24"/>
            <w:rPrChange w:id="1721" w:author="Unemo Magnus, USÖ Labmed länsklinik" w:date="2016-11-14T17:51:00Z">
              <w:rPr>
                <w:rFonts w:ascii="Calibri" w:hAnsi="Calibri"/>
              </w:rPr>
            </w:rPrChange>
          </w:rPr>
          <w:t xml:space="preserve">ndicator </w:t>
        </w:r>
      </w:ins>
      <w:r w:rsidRPr="006F644E">
        <w:rPr>
          <w:rFonts w:ascii="Times New Roman" w:hAnsi="Times New Roman" w:cs="Times New Roman"/>
          <w:sz w:val="24"/>
          <w:szCs w:val="24"/>
          <w:rPrChange w:id="1722" w:author="Unemo Magnus, USÖ Labmed länsklinik" w:date="2016-11-14T17:51:00Z">
            <w:rPr>
              <w:rFonts w:ascii="Calibri" w:hAnsi="Calibri"/>
            </w:rPr>
          </w:rPrChange>
        </w:rPr>
        <w:t xml:space="preserve">of </w:t>
      </w:r>
      <w:del w:id="1723" w:author="Unemo Magnus, USÖ Labmed länsklinik" w:date="2016-11-14T18:45:00Z">
        <w:r w:rsidRPr="006F644E" w:rsidDel="00143D32">
          <w:rPr>
            <w:rFonts w:ascii="Times New Roman" w:hAnsi="Times New Roman" w:cs="Times New Roman"/>
            <w:sz w:val="24"/>
            <w:szCs w:val="24"/>
            <w:rPrChange w:id="1724" w:author="Unemo Magnus, USÖ Labmed länsklinik" w:date="2016-11-14T17:51:00Z">
              <w:rPr>
                <w:rFonts w:ascii="Calibri" w:hAnsi="Calibri"/>
              </w:rPr>
            </w:rPrChange>
          </w:rPr>
          <w:delText xml:space="preserve">Metabolic </w:delText>
        </w:r>
      </w:del>
      <w:ins w:id="1725" w:author="Unemo Magnus, USÖ Labmed länsklinik" w:date="2016-11-14T18:45:00Z">
        <w:r w:rsidR="00143D32">
          <w:rPr>
            <w:rFonts w:ascii="Times New Roman" w:hAnsi="Times New Roman" w:cs="Times New Roman"/>
            <w:sz w:val="24"/>
            <w:szCs w:val="24"/>
          </w:rPr>
          <w:t>m</w:t>
        </w:r>
        <w:r w:rsidR="00143D32" w:rsidRPr="006F644E">
          <w:rPr>
            <w:rFonts w:ascii="Times New Roman" w:hAnsi="Times New Roman" w:cs="Times New Roman"/>
            <w:sz w:val="24"/>
            <w:szCs w:val="24"/>
            <w:rPrChange w:id="1726" w:author="Unemo Magnus, USÖ Labmed länsklinik" w:date="2016-11-14T17:51:00Z">
              <w:rPr>
                <w:rFonts w:ascii="Calibri" w:hAnsi="Calibri"/>
              </w:rPr>
            </w:rPrChange>
          </w:rPr>
          <w:t xml:space="preserve">etabolic </w:t>
        </w:r>
      </w:ins>
      <w:del w:id="1727" w:author="Unemo Magnus, USÖ Labmed länsklinik" w:date="2016-11-14T18:45:00Z">
        <w:r w:rsidRPr="006F644E" w:rsidDel="00143D32">
          <w:rPr>
            <w:rFonts w:ascii="Times New Roman" w:hAnsi="Times New Roman" w:cs="Times New Roman"/>
            <w:sz w:val="24"/>
            <w:szCs w:val="24"/>
            <w:rPrChange w:id="1728" w:author="Unemo Magnus, USÖ Labmed länsklinik" w:date="2016-11-14T17:51:00Z">
              <w:rPr>
                <w:rFonts w:ascii="Calibri" w:hAnsi="Calibri"/>
              </w:rPr>
            </w:rPrChange>
          </w:rPr>
          <w:delText xml:space="preserve">Function </w:delText>
        </w:r>
      </w:del>
      <w:ins w:id="1729" w:author="Unemo Magnus, USÖ Labmed länsklinik" w:date="2016-11-14T18:45:00Z">
        <w:r w:rsidR="00143D32">
          <w:rPr>
            <w:rFonts w:ascii="Times New Roman" w:hAnsi="Times New Roman" w:cs="Times New Roman"/>
            <w:sz w:val="24"/>
            <w:szCs w:val="24"/>
          </w:rPr>
          <w:t>f</w:t>
        </w:r>
        <w:r w:rsidR="00143D32" w:rsidRPr="006F644E">
          <w:rPr>
            <w:rFonts w:ascii="Times New Roman" w:hAnsi="Times New Roman" w:cs="Times New Roman"/>
            <w:sz w:val="24"/>
            <w:szCs w:val="24"/>
            <w:rPrChange w:id="1730" w:author="Unemo Magnus, USÖ Labmed länsklinik" w:date="2016-11-14T17:51:00Z">
              <w:rPr>
                <w:rFonts w:ascii="Calibri" w:hAnsi="Calibri"/>
              </w:rPr>
            </w:rPrChange>
          </w:rPr>
          <w:t xml:space="preserve">unction </w:t>
        </w:r>
      </w:ins>
      <w:r w:rsidRPr="006F644E">
        <w:rPr>
          <w:rFonts w:ascii="Times New Roman" w:hAnsi="Times New Roman" w:cs="Times New Roman"/>
          <w:sz w:val="24"/>
          <w:szCs w:val="24"/>
          <w:rPrChange w:id="1731" w:author="Unemo Magnus, USÖ Labmed länsklinik" w:date="2016-11-14T17:51:00Z">
            <w:rPr>
              <w:rFonts w:ascii="Calibri" w:hAnsi="Calibri"/>
            </w:rPr>
          </w:rPrChange>
        </w:rPr>
        <w:t xml:space="preserve">and </w:t>
      </w:r>
      <w:del w:id="1732" w:author="Unemo Magnus, USÖ Labmed länsklinik" w:date="2016-11-14T18:45:00Z">
        <w:r w:rsidRPr="006F644E" w:rsidDel="00143D32">
          <w:rPr>
            <w:rFonts w:ascii="Times New Roman" w:hAnsi="Times New Roman" w:cs="Times New Roman"/>
            <w:sz w:val="24"/>
            <w:szCs w:val="24"/>
            <w:rPrChange w:id="1733" w:author="Unemo Magnus, USÖ Labmed länsklinik" w:date="2016-11-14T17:51:00Z">
              <w:rPr>
                <w:rFonts w:ascii="Calibri" w:hAnsi="Calibri"/>
              </w:rPr>
            </w:rPrChange>
          </w:rPr>
          <w:delText xml:space="preserve">Cellular </w:delText>
        </w:r>
      </w:del>
      <w:ins w:id="1734" w:author="Unemo Magnus, USÖ Labmed länsklinik" w:date="2016-11-14T18:45:00Z">
        <w:r w:rsidR="00143D32">
          <w:rPr>
            <w:rFonts w:ascii="Times New Roman" w:hAnsi="Times New Roman" w:cs="Times New Roman"/>
            <w:sz w:val="24"/>
            <w:szCs w:val="24"/>
          </w:rPr>
          <w:t>c</w:t>
        </w:r>
        <w:r w:rsidR="00143D32" w:rsidRPr="006F644E">
          <w:rPr>
            <w:rFonts w:ascii="Times New Roman" w:hAnsi="Times New Roman" w:cs="Times New Roman"/>
            <w:sz w:val="24"/>
            <w:szCs w:val="24"/>
            <w:rPrChange w:id="1735" w:author="Unemo Magnus, USÖ Labmed länsklinik" w:date="2016-11-14T17:51:00Z">
              <w:rPr>
                <w:rFonts w:ascii="Calibri" w:hAnsi="Calibri"/>
              </w:rPr>
            </w:rPrChange>
          </w:rPr>
          <w:t xml:space="preserve">ellular </w:t>
        </w:r>
      </w:ins>
      <w:del w:id="1736" w:author="Unemo Magnus, USÖ Labmed länsklinik" w:date="2016-11-14T18:45:00Z">
        <w:r w:rsidRPr="006F644E" w:rsidDel="00143D32">
          <w:rPr>
            <w:rFonts w:ascii="Times New Roman" w:hAnsi="Times New Roman" w:cs="Times New Roman"/>
            <w:sz w:val="24"/>
            <w:szCs w:val="24"/>
            <w:rPrChange w:id="1737" w:author="Unemo Magnus, USÖ Labmed länsklinik" w:date="2016-11-14T17:51:00Z">
              <w:rPr>
                <w:rFonts w:ascii="Calibri" w:hAnsi="Calibri"/>
              </w:rPr>
            </w:rPrChange>
          </w:rPr>
          <w:delText xml:space="preserve">Health </w:delText>
        </w:r>
      </w:del>
      <w:ins w:id="1738" w:author="Unemo Magnus, USÖ Labmed länsklinik" w:date="2016-11-14T18:45:00Z">
        <w:r w:rsidR="00143D32">
          <w:rPr>
            <w:rFonts w:ascii="Times New Roman" w:hAnsi="Times New Roman" w:cs="Times New Roman"/>
            <w:sz w:val="24"/>
            <w:szCs w:val="24"/>
          </w:rPr>
          <w:t>h</w:t>
        </w:r>
        <w:r w:rsidR="00143D32" w:rsidRPr="006F644E">
          <w:rPr>
            <w:rFonts w:ascii="Times New Roman" w:hAnsi="Times New Roman" w:cs="Times New Roman"/>
            <w:sz w:val="24"/>
            <w:szCs w:val="24"/>
            <w:rPrChange w:id="1739" w:author="Unemo Magnus, USÖ Labmed länsklinik" w:date="2016-11-14T17:51:00Z">
              <w:rPr>
                <w:rFonts w:ascii="Calibri" w:hAnsi="Calibri"/>
              </w:rPr>
            </w:rPrChange>
          </w:rPr>
          <w:t xml:space="preserve">ealth </w:t>
        </w:r>
      </w:ins>
      <w:r w:rsidRPr="006F644E">
        <w:rPr>
          <w:rFonts w:ascii="Times New Roman" w:hAnsi="Times New Roman" w:cs="Times New Roman"/>
          <w:sz w:val="24"/>
          <w:szCs w:val="24"/>
          <w:rPrChange w:id="1740" w:author="Unemo Magnus, USÖ Labmed länsklinik" w:date="2016-11-14T17:51:00Z">
            <w:rPr>
              <w:rFonts w:ascii="Calibri" w:hAnsi="Calibri"/>
            </w:rPr>
          </w:rPrChange>
        </w:rPr>
        <w:t xml:space="preserve">in </w:t>
      </w:r>
      <w:del w:id="1741" w:author="Unemo Magnus, USÖ Labmed länsklinik" w:date="2016-11-14T18:46:00Z">
        <w:r w:rsidRPr="006F644E" w:rsidDel="00143D32">
          <w:rPr>
            <w:rFonts w:ascii="Times New Roman" w:hAnsi="Times New Roman" w:cs="Times New Roman"/>
            <w:sz w:val="24"/>
            <w:szCs w:val="24"/>
            <w:rPrChange w:id="1742" w:author="Unemo Magnus, USÖ Labmed länsklinik" w:date="2016-11-14T17:51:00Z">
              <w:rPr>
                <w:rFonts w:ascii="Calibri" w:hAnsi="Calibri"/>
              </w:rPr>
            </w:rPrChange>
          </w:rPr>
          <w:delText xml:space="preserve">Cell </w:delText>
        </w:r>
      </w:del>
      <w:ins w:id="1743" w:author="Unemo Magnus, USÖ Labmed länsklinik" w:date="2016-11-14T18:46:00Z">
        <w:r w:rsidR="00143D32">
          <w:rPr>
            <w:rFonts w:ascii="Times New Roman" w:hAnsi="Times New Roman" w:cs="Times New Roman"/>
            <w:sz w:val="24"/>
            <w:szCs w:val="24"/>
          </w:rPr>
          <w:t>c</w:t>
        </w:r>
        <w:r w:rsidR="00143D32" w:rsidRPr="006F644E">
          <w:rPr>
            <w:rFonts w:ascii="Times New Roman" w:hAnsi="Times New Roman" w:cs="Times New Roman"/>
            <w:sz w:val="24"/>
            <w:szCs w:val="24"/>
            <w:rPrChange w:id="1744" w:author="Unemo Magnus, USÖ Labmed länsklinik" w:date="2016-11-14T17:51:00Z">
              <w:rPr>
                <w:rFonts w:ascii="Calibri" w:hAnsi="Calibri"/>
              </w:rPr>
            </w:rPrChange>
          </w:rPr>
          <w:t xml:space="preserve">ell </w:t>
        </w:r>
      </w:ins>
      <w:del w:id="1745" w:author="Unemo Magnus, USÖ Labmed länsklinik" w:date="2016-11-14T18:46:00Z">
        <w:r w:rsidRPr="006F644E" w:rsidDel="00143D32">
          <w:rPr>
            <w:rFonts w:ascii="Times New Roman" w:hAnsi="Times New Roman" w:cs="Times New Roman"/>
            <w:sz w:val="24"/>
            <w:szCs w:val="24"/>
            <w:rPrChange w:id="1746" w:author="Unemo Magnus, USÖ Labmed länsklinik" w:date="2016-11-14T17:51:00Z">
              <w:rPr>
                <w:rFonts w:ascii="Calibri" w:hAnsi="Calibri"/>
              </w:rPr>
            </w:rPrChange>
          </w:rPr>
          <w:delText xml:space="preserve">Viability </w:delText>
        </w:r>
      </w:del>
      <w:ins w:id="1747" w:author="Unemo Magnus, USÖ Labmed länsklinik" w:date="2016-11-14T18:46:00Z">
        <w:r w:rsidR="00143D32">
          <w:rPr>
            <w:rFonts w:ascii="Times New Roman" w:hAnsi="Times New Roman" w:cs="Times New Roman"/>
            <w:sz w:val="24"/>
            <w:szCs w:val="24"/>
          </w:rPr>
          <w:t>v</w:t>
        </w:r>
        <w:r w:rsidR="00143D32" w:rsidRPr="006F644E">
          <w:rPr>
            <w:rFonts w:ascii="Times New Roman" w:hAnsi="Times New Roman" w:cs="Times New Roman"/>
            <w:sz w:val="24"/>
            <w:szCs w:val="24"/>
            <w:rPrChange w:id="1748" w:author="Unemo Magnus, USÖ Labmed länsklinik" w:date="2016-11-14T17:51:00Z">
              <w:rPr>
                <w:rFonts w:ascii="Calibri" w:hAnsi="Calibri"/>
              </w:rPr>
            </w:rPrChange>
          </w:rPr>
          <w:t xml:space="preserve">iability </w:t>
        </w:r>
      </w:ins>
      <w:del w:id="1749" w:author="Unemo Magnus, USÖ Labmed länsklinik" w:date="2016-11-14T18:46:00Z">
        <w:r w:rsidRPr="006F644E" w:rsidDel="00143D32">
          <w:rPr>
            <w:rFonts w:ascii="Times New Roman" w:hAnsi="Times New Roman" w:cs="Times New Roman"/>
            <w:sz w:val="24"/>
            <w:szCs w:val="24"/>
            <w:rPrChange w:id="1750" w:author="Unemo Magnus, USÖ Labmed länsklinik" w:date="2016-11-14T17:51:00Z">
              <w:rPr>
                <w:rFonts w:ascii="Calibri" w:hAnsi="Calibri"/>
              </w:rPr>
            </w:rPrChange>
          </w:rPr>
          <w:delText>Bioassays</w:delText>
        </w:r>
      </w:del>
      <w:ins w:id="1751" w:author="Unemo Magnus, USÖ Labmed länsklinik" w:date="2016-11-14T18:46:00Z">
        <w:r w:rsidR="00143D32">
          <w:rPr>
            <w:rFonts w:ascii="Times New Roman" w:hAnsi="Times New Roman" w:cs="Times New Roman"/>
            <w:sz w:val="24"/>
            <w:szCs w:val="24"/>
          </w:rPr>
          <w:t>b</w:t>
        </w:r>
        <w:r w:rsidR="00143D32" w:rsidRPr="006F644E">
          <w:rPr>
            <w:rFonts w:ascii="Times New Roman" w:hAnsi="Times New Roman" w:cs="Times New Roman"/>
            <w:sz w:val="24"/>
            <w:szCs w:val="24"/>
            <w:rPrChange w:id="1752" w:author="Unemo Magnus, USÖ Labmed länsklinik" w:date="2016-11-14T17:51:00Z">
              <w:rPr>
                <w:rFonts w:ascii="Calibri" w:hAnsi="Calibri"/>
              </w:rPr>
            </w:rPrChange>
          </w:rPr>
          <w:t>ioassays</w:t>
        </w:r>
      </w:ins>
      <w:r w:rsidRPr="006F644E">
        <w:rPr>
          <w:rFonts w:ascii="Times New Roman" w:hAnsi="Times New Roman" w:cs="Times New Roman"/>
          <w:sz w:val="24"/>
          <w:szCs w:val="24"/>
          <w:rPrChange w:id="1753" w:author="Unemo Magnus, USÖ Labmed länsklinik" w:date="2016-11-14T17:51:00Z">
            <w:rPr>
              <w:rFonts w:ascii="Calibri" w:hAnsi="Calibri"/>
            </w:rPr>
          </w:rPrChange>
        </w:rPr>
        <w:t xml:space="preserve">. </w:t>
      </w:r>
      <w:r w:rsidRPr="00AF166B">
        <w:rPr>
          <w:rFonts w:ascii="Times New Roman" w:hAnsi="Times New Roman" w:cs="Times New Roman"/>
          <w:i/>
          <w:iCs/>
          <w:sz w:val="24"/>
          <w:szCs w:val="24"/>
          <w:lang w:val="en-US"/>
          <w:rPrChange w:id="1754" w:author="Unemo Magnus, USÖ Labmed länsklinik" w:date="2016-11-15T15:02:00Z">
            <w:rPr>
              <w:rFonts w:ascii="Calibri" w:hAnsi="Calibri"/>
              <w:i/>
              <w:iCs/>
            </w:rPr>
          </w:rPrChange>
        </w:rPr>
        <w:t>Sensors</w:t>
      </w:r>
      <w:r w:rsidRPr="00AF166B">
        <w:rPr>
          <w:rFonts w:ascii="Times New Roman" w:hAnsi="Times New Roman" w:cs="Times New Roman"/>
          <w:sz w:val="24"/>
          <w:szCs w:val="24"/>
          <w:lang w:val="en-US"/>
          <w:rPrChange w:id="1755" w:author="Unemo Magnus, USÖ Labmed länsklinik" w:date="2016-11-15T15:02:00Z">
            <w:rPr>
              <w:rFonts w:ascii="Calibri" w:hAnsi="Calibri"/>
            </w:rPr>
          </w:rPrChange>
        </w:rPr>
        <w:t xml:space="preserve"> 2012; </w:t>
      </w:r>
      <w:r w:rsidRPr="00AF166B">
        <w:rPr>
          <w:rFonts w:ascii="Times New Roman" w:hAnsi="Times New Roman" w:cs="Times New Roman"/>
          <w:b/>
          <w:bCs/>
          <w:sz w:val="24"/>
          <w:szCs w:val="24"/>
          <w:lang w:val="en-US"/>
          <w:rPrChange w:id="1756" w:author="Unemo Magnus, USÖ Labmed länsklinik" w:date="2016-11-15T15:02:00Z">
            <w:rPr>
              <w:rFonts w:ascii="Calibri" w:hAnsi="Calibri"/>
              <w:b/>
              <w:bCs/>
            </w:rPr>
          </w:rPrChange>
        </w:rPr>
        <w:t>12</w:t>
      </w:r>
      <w:r w:rsidRPr="00AF166B">
        <w:rPr>
          <w:rFonts w:ascii="Times New Roman" w:hAnsi="Times New Roman" w:cs="Times New Roman"/>
          <w:sz w:val="24"/>
          <w:szCs w:val="24"/>
          <w:lang w:val="en-US"/>
          <w:rPrChange w:id="1757" w:author="Unemo Magnus, USÖ Labmed länsklinik" w:date="2016-11-15T15:02:00Z">
            <w:rPr>
              <w:rFonts w:ascii="Calibri" w:hAnsi="Calibri"/>
            </w:rPr>
          </w:rPrChange>
        </w:rPr>
        <w:t>: 12347–60.</w:t>
      </w:r>
    </w:p>
    <w:p w14:paraId="4E4E1B34" w14:textId="09D215D8" w:rsidR="00377FDC" w:rsidRPr="00032A9C" w:rsidRDefault="00377FDC">
      <w:pPr>
        <w:pStyle w:val="Bibliography"/>
        <w:spacing w:after="0" w:line="480" w:lineRule="auto"/>
        <w:jc w:val="both"/>
        <w:rPr>
          <w:rFonts w:ascii="Times New Roman" w:hAnsi="Times New Roman" w:cs="Times New Roman"/>
          <w:sz w:val="24"/>
          <w:szCs w:val="24"/>
          <w:lang w:val="fr-CH"/>
          <w:rPrChange w:id="1758" w:author="valdes" w:date="2016-12-04T12:37:00Z">
            <w:rPr>
              <w:rFonts w:ascii="Calibri" w:hAnsi="Calibri"/>
            </w:rPr>
          </w:rPrChange>
        </w:rPr>
        <w:pPrChange w:id="1759" w:author="Unemo Magnus, USÖ Labmed länsklinik" w:date="2016-11-14T18:38:00Z">
          <w:pPr>
            <w:pStyle w:val="Bibliography"/>
          </w:pPr>
        </w:pPrChange>
      </w:pPr>
      <w:r w:rsidRPr="00AF166B">
        <w:rPr>
          <w:rFonts w:ascii="Times New Roman" w:hAnsi="Times New Roman" w:cs="Times New Roman"/>
          <w:sz w:val="24"/>
          <w:szCs w:val="24"/>
          <w:lang w:val="en-US"/>
          <w:rPrChange w:id="1760" w:author="Unemo Magnus, USÖ Labmed länsklinik" w:date="2016-11-15T15:02:00Z">
            <w:rPr>
              <w:rFonts w:ascii="Calibri" w:hAnsi="Calibri"/>
            </w:rPr>
          </w:rPrChange>
        </w:rPr>
        <w:t>24. Khalifa RA, Nasser MS, Gomaa AA</w:t>
      </w:r>
      <w:ins w:id="1761" w:author="Unemo Magnus, USÖ Labmed länsklinik" w:date="2016-11-14T18:46:00Z">
        <w:r w:rsidR="00143D32" w:rsidRPr="00AF166B">
          <w:rPr>
            <w:rFonts w:ascii="Times New Roman" w:hAnsi="Times New Roman" w:cs="Times New Roman"/>
            <w:sz w:val="24"/>
            <w:szCs w:val="24"/>
            <w:lang w:val="en-US"/>
            <w:rPrChange w:id="1762" w:author="Unemo Magnus, USÖ Labmed länsklinik" w:date="2016-11-15T15:02:00Z">
              <w:rPr>
                <w:rFonts w:ascii="Times New Roman" w:hAnsi="Times New Roman" w:cs="Times New Roman"/>
                <w:sz w:val="24"/>
                <w:szCs w:val="24"/>
                <w:lang w:val="sv-SE"/>
              </w:rPr>
            </w:rPrChange>
          </w:rPr>
          <w:t xml:space="preserve"> </w:t>
        </w:r>
        <w:r w:rsidR="00143D32" w:rsidRPr="00AF166B">
          <w:rPr>
            <w:rFonts w:ascii="Times New Roman" w:hAnsi="Times New Roman" w:cs="Times New Roman"/>
            <w:i/>
            <w:sz w:val="24"/>
            <w:szCs w:val="24"/>
            <w:lang w:val="en-US"/>
            <w:rPrChange w:id="1763" w:author="Unemo Magnus, USÖ Labmed länsklinik" w:date="2016-11-15T15:02:00Z">
              <w:rPr>
                <w:rFonts w:ascii="Times New Roman" w:hAnsi="Times New Roman" w:cs="Times New Roman"/>
                <w:i/>
                <w:sz w:val="24"/>
                <w:szCs w:val="24"/>
              </w:rPr>
            </w:rPrChange>
          </w:rPr>
          <w:t>et al</w:t>
        </w:r>
      </w:ins>
      <w:del w:id="1764" w:author="Unemo Magnus, USÖ Labmed länsklinik" w:date="2016-11-14T18:46:00Z">
        <w:r w:rsidRPr="00AF166B" w:rsidDel="00143D32">
          <w:rPr>
            <w:rFonts w:ascii="Times New Roman" w:hAnsi="Times New Roman" w:cs="Times New Roman"/>
            <w:sz w:val="24"/>
            <w:szCs w:val="24"/>
            <w:lang w:val="en-US"/>
            <w:rPrChange w:id="1765" w:author="Unemo Magnus, USÖ Labmed länsklinik" w:date="2016-11-15T15:02:00Z">
              <w:rPr>
                <w:rFonts w:ascii="Calibri" w:hAnsi="Calibri"/>
              </w:rPr>
            </w:rPrChange>
          </w:rPr>
          <w:delText>, Osman NM, Salem HM</w:delText>
        </w:r>
      </w:del>
      <w:r w:rsidRPr="00AF166B">
        <w:rPr>
          <w:rFonts w:ascii="Times New Roman" w:hAnsi="Times New Roman" w:cs="Times New Roman"/>
          <w:sz w:val="24"/>
          <w:szCs w:val="24"/>
          <w:lang w:val="en-US"/>
          <w:rPrChange w:id="1766" w:author="Unemo Magnus, USÖ Labmed länsklinik" w:date="2016-11-15T15:02:00Z">
            <w:rPr>
              <w:rFonts w:ascii="Calibri" w:hAnsi="Calibri"/>
            </w:rPr>
          </w:rPrChange>
        </w:rPr>
        <w:t xml:space="preserve">. </w:t>
      </w:r>
      <w:r w:rsidRPr="006F644E">
        <w:rPr>
          <w:rFonts w:ascii="Times New Roman" w:hAnsi="Times New Roman" w:cs="Times New Roman"/>
          <w:sz w:val="24"/>
          <w:szCs w:val="24"/>
          <w:rPrChange w:id="1767" w:author="Unemo Magnus, USÖ Labmed länsklinik" w:date="2016-11-14T17:51:00Z">
            <w:rPr>
              <w:rFonts w:ascii="Calibri" w:hAnsi="Calibri"/>
            </w:rPr>
          </w:rPrChange>
        </w:rPr>
        <w:t xml:space="preserve">Resazurin </w:t>
      </w:r>
      <w:del w:id="1768" w:author="Unemo Magnus, USÖ Labmed länsklinik" w:date="2016-11-14T18:46:00Z">
        <w:r w:rsidRPr="006F644E" w:rsidDel="00B06E80">
          <w:rPr>
            <w:rFonts w:ascii="Times New Roman" w:hAnsi="Times New Roman" w:cs="Times New Roman"/>
            <w:sz w:val="24"/>
            <w:szCs w:val="24"/>
            <w:rPrChange w:id="1769" w:author="Unemo Magnus, USÖ Labmed länsklinik" w:date="2016-11-14T17:51:00Z">
              <w:rPr>
                <w:rFonts w:ascii="Calibri" w:hAnsi="Calibri"/>
              </w:rPr>
            </w:rPrChange>
          </w:rPr>
          <w:delText xml:space="preserve">Microtiter </w:delText>
        </w:r>
      </w:del>
      <w:ins w:id="1770" w:author="Unemo Magnus, USÖ Labmed länsklinik" w:date="2016-11-14T18:46:00Z">
        <w:r w:rsidR="00B06E80">
          <w:rPr>
            <w:rFonts w:ascii="Times New Roman" w:hAnsi="Times New Roman" w:cs="Times New Roman"/>
            <w:sz w:val="24"/>
            <w:szCs w:val="24"/>
          </w:rPr>
          <w:t>m</w:t>
        </w:r>
        <w:r w:rsidR="00B06E80" w:rsidRPr="006F644E">
          <w:rPr>
            <w:rFonts w:ascii="Times New Roman" w:hAnsi="Times New Roman" w:cs="Times New Roman"/>
            <w:sz w:val="24"/>
            <w:szCs w:val="24"/>
            <w:rPrChange w:id="1771" w:author="Unemo Magnus, USÖ Labmed länsklinik" w:date="2016-11-14T17:51:00Z">
              <w:rPr>
                <w:rFonts w:ascii="Calibri" w:hAnsi="Calibri"/>
              </w:rPr>
            </w:rPrChange>
          </w:rPr>
          <w:t xml:space="preserve">icrotiter </w:t>
        </w:r>
      </w:ins>
      <w:del w:id="1772" w:author="Unemo Magnus, USÖ Labmed länsklinik" w:date="2016-11-14T18:46:00Z">
        <w:r w:rsidRPr="006F644E" w:rsidDel="00B06E80">
          <w:rPr>
            <w:rFonts w:ascii="Times New Roman" w:hAnsi="Times New Roman" w:cs="Times New Roman"/>
            <w:sz w:val="24"/>
            <w:szCs w:val="24"/>
            <w:rPrChange w:id="1773" w:author="Unemo Magnus, USÖ Labmed länsklinik" w:date="2016-11-14T17:51:00Z">
              <w:rPr>
                <w:rFonts w:ascii="Calibri" w:hAnsi="Calibri"/>
              </w:rPr>
            </w:rPrChange>
          </w:rPr>
          <w:delText xml:space="preserve">Assay </w:delText>
        </w:r>
      </w:del>
      <w:ins w:id="1774" w:author="Unemo Magnus, USÖ Labmed länsklinik" w:date="2016-11-14T18:46:00Z">
        <w:r w:rsidR="00B06E80">
          <w:rPr>
            <w:rFonts w:ascii="Times New Roman" w:hAnsi="Times New Roman" w:cs="Times New Roman"/>
            <w:sz w:val="24"/>
            <w:szCs w:val="24"/>
          </w:rPr>
          <w:t>a</w:t>
        </w:r>
        <w:r w:rsidR="00B06E80" w:rsidRPr="006F644E">
          <w:rPr>
            <w:rFonts w:ascii="Times New Roman" w:hAnsi="Times New Roman" w:cs="Times New Roman"/>
            <w:sz w:val="24"/>
            <w:szCs w:val="24"/>
            <w:rPrChange w:id="1775" w:author="Unemo Magnus, USÖ Labmed länsklinik" w:date="2016-11-14T17:51:00Z">
              <w:rPr>
                <w:rFonts w:ascii="Calibri" w:hAnsi="Calibri"/>
              </w:rPr>
            </w:rPrChange>
          </w:rPr>
          <w:t xml:space="preserve">ssay </w:t>
        </w:r>
      </w:ins>
      <w:del w:id="1776" w:author="Unemo Magnus, USÖ Labmed länsklinik" w:date="2016-11-14T18:46:00Z">
        <w:r w:rsidRPr="006F644E" w:rsidDel="00B06E80">
          <w:rPr>
            <w:rFonts w:ascii="Times New Roman" w:hAnsi="Times New Roman" w:cs="Times New Roman"/>
            <w:sz w:val="24"/>
            <w:szCs w:val="24"/>
            <w:rPrChange w:id="1777" w:author="Unemo Magnus, USÖ Labmed länsklinik" w:date="2016-11-14T17:51:00Z">
              <w:rPr>
                <w:rFonts w:ascii="Calibri" w:hAnsi="Calibri"/>
              </w:rPr>
            </w:rPrChange>
          </w:rPr>
          <w:delText xml:space="preserve">Plate </w:delText>
        </w:r>
      </w:del>
      <w:ins w:id="1778" w:author="Unemo Magnus, USÖ Labmed länsklinik" w:date="2016-11-14T18:46:00Z">
        <w:r w:rsidR="00B06E80">
          <w:rPr>
            <w:rFonts w:ascii="Times New Roman" w:hAnsi="Times New Roman" w:cs="Times New Roman"/>
            <w:sz w:val="24"/>
            <w:szCs w:val="24"/>
          </w:rPr>
          <w:t>p</w:t>
        </w:r>
        <w:r w:rsidR="00B06E80" w:rsidRPr="006F644E">
          <w:rPr>
            <w:rFonts w:ascii="Times New Roman" w:hAnsi="Times New Roman" w:cs="Times New Roman"/>
            <w:sz w:val="24"/>
            <w:szCs w:val="24"/>
            <w:rPrChange w:id="1779" w:author="Unemo Magnus, USÖ Labmed länsklinik" w:date="2016-11-14T17:51:00Z">
              <w:rPr>
                <w:rFonts w:ascii="Calibri" w:hAnsi="Calibri"/>
              </w:rPr>
            </w:rPrChange>
          </w:rPr>
          <w:t xml:space="preserve">late </w:t>
        </w:r>
      </w:ins>
      <w:r w:rsidRPr="006F644E">
        <w:rPr>
          <w:rFonts w:ascii="Times New Roman" w:hAnsi="Times New Roman" w:cs="Times New Roman"/>
          <w:sz w:val="24"/>
          <w:szCs w:val="24"/>
          <w:rPrChange w:id="1780" w:author="Unemo Magnus, USÖ Labmed länsklinik" w:date="2016-11-14T17:51:00Z">
            <w:rPr>
              <w:rFonts w:ascii="Calibri" w:hAnsi="Calibri"/>
            </w:rPr>
          </w:rPrChange>
        </w:rPr>
        <w:t xml:space="preserve">method for detection of susceptibility of multidrug resistant </w:t>
      </w:r>
      <w:r w:rsidRPr="00B06E80">
        <w:rPr>
          <w:rFonts w:ascii="Times New Roman" w:hAnsi="Times New Roman" w:cs="Times New Roman"/>
          <w:i/>
          <w:sz w:val="24"/>
          <w:szCs w:val="24"/>
          <w:rPrChange w:id="1781" w:author="Unemo Magnus, USÖ Labmed länsklinik" w:date="2016-11-14T18:46:00Z">
            <w:rPr>
              <w:rFonts w:ascii="Calibri" w:hAnsi="Calibri"/>
            </w:rPr>
          </w:rPrChange>
        </w:rPr>
        <w:t>Mycobacterium tuberculosis</w:t>
      </w:r>
      <w:r w:rsidRPr="006F644E">
        <w:rPr>
          <w:rFonts w:ascii="Times New Roman" w:hAnsi="Times New Roman" w:cs="Times New Roman"/>
          <w:sz w:val="24"/>
          <w:szCs w:val="24"/>
          <w:rPrChange w:id="1782" w:author="Unemo Magnus, USÖ Labmed länsklinik" w:date="2016-11-14T17:51:00Z">
            <w:rPr>
              <w:rFonts w:ascii="Calibri" w:hAnsi="Calibri"/>
            </w:rPr>
          </w:rPrChange>
        </w:rPr>
        <w:t xml:space="preserve"> to second-line anti-tuberculous drugs. </w:t>
      </w:r>
      <w:r w:rsidRPr="00032A9C">
        <w:rPr>
          <w:rFonts w:ascii="Times New Roman" w:hAnsi="Times New Roman" w:cs="Times New Roman"/>
          <w:i/>
          <w:iCs/>
          <w:sz w:val="24"/>
          <w:szCs w:val="24"/>
          <w:lang w:val="fr-CH"/>
          <w:rPrChange w:id="1783" w:author="valdes" w:date="2016-12-04T12:37:00Z">
            <w:rPr>
              <w:rFonts w:ascii="Calibri" w:hAnsi="Calibri"/>
              <w:i/>
              <w:iCs/>
            </w:rPr>
          </w:rPrChange>
        </w:rPr>
        <w:t>Egypt J Chest Dis Tuberc</w:t>
      </w:r>
      <w:r w:rsidRPr="00032A9C">
        <w:rPr>
          <w:rFonts w:ascii="Times New Roman" w:hAnsi="Times New Roman" w:cs="Times New Roman"/>
          <w:sz w:val="24"/>
          <w:szCs w:val="24"/>
          <w:lang w:val="fr-CH"/>
          <w:rPrChange w:id="1784" w:author="valdes" w:date="2016-12-04T12:37:00Z">
            <w:rPr>
              <w:rFonts w:ascii="Calibri" w:hAnsi="Calibri"/>
            </w:rPr>
          </w:rPrChange>
        </w:rPr>
        <w:t xml:space="preserve"> 2013; </w:t>
      </w:r>
      <w:r w:rsidRPr="00032A9C">
        <w:rPr>
          <w:rFonts w:ascii="Times New Roman" w:hAnsi="Times New Roman" w:cs="Times New Roman"/>
          <w:b/>
          <w:bCs/>
          <w:sz w:val="24"/>
          <w:szCs w:val="24"/>
          <w:lang w:val="fr-CH"/>
          <w:rPrChange w:id="1785" w:author="valdes" w:date="2016-12-04T12:37:00Z">
            <w:rPr>
              <w:rFonts w:ascii="Calibri" w:hAnsi="Calibri"/>
              <w:b/>
              <w:bCs/>
            </w:rPr>
          </w:rPrChange>
        </w:rPr>
        <w:t>62</w:t>
      </w:r>
      <w:r w:rsidRPr="00032A9C">
        <w:rPr>
          <w:rFonts w:ascii="Times New Roman" w:hAnsi="Times New Roman" w:cs="Times New Roman"/>
          <w:sz w:val="24"/>
          <w:szCs w:val="24"/>
          <w:lang w:val="fr-CH"/>
          <w:rPrChange w:id="1786" w:author="valdes" w:date="2016-12-04T12:37:00Z">
            <w:rPr>
              <w:rFonts w:ascii="Calibri" w:hAnsi="Calibri"/>
            </w:rPr>
          </w:rPrChange>
        </w:rPr>
        <w:t>: 241–7.</w:t>
      </w:r>
    </w:p>
    <w:p w14:paraId="25766CC3" w14:textId="1022E4FE" w:rsidR="00377FDC" w:rsidRPr="006F644E" w:rsidRDefault="00377FDC">
      <w:pPr>
        <w:pStyle w:val="Bibliography"/>
        <w:spacing w:after="0" w:line="480" w:lineRule="auto"/>
        <w:jc w:val="both"/>
        <w:rPr>
          <w:rFonts w:ascii="Times New Roman" w:hAnsi="Times New Roman" w:cs="Times New Roman"/>
          <w:sz w:val="24"/>
          <w:szCs w:val="24"/>
          <w:rPrChange w:id="1787" w:author="Unemo Magnus, USÖ Labmed länsklinik" w:date="2016-11-14T17:51:00Z">
            <w:rPr>
              <w:rFonts w:ascii="Calibri" w:hAnsi="Calibri"/>
            </w:rPr>
          </w:rPrChange>
        </w:rPr>
        <w:pPrChange w:id="1788" w:author="Unemo Magnus, USÖ Labmed länsklinik" w:date="2016-11-14T18:38:00Z">
          <w:pPr>
            <w:pStyle w:val="Bibliography"/>
          </w:pPr>
        </w:pPrChange>
      </w:pPr>
      <w:r w:rsidRPr="00032A9C">
        <w:rPr>
          <w:rFonts w:ascii="Times New Roman" w:hAnsi="Times New Roman" w:cs="Times New Roman"/>
          <w:sz w:val="24"/>
          <w:szCs w:val="24"/>
          <w:lang w:val="fr-CH"/>
          <w:rPrChange w:id="1789" w:author="valdes" w:date="2016-12-04T12:37:00Z">
            <w:rPr>
              <w:rFonts w:ascii="Calibri" w:hAnsi="Calibri"/>
            </w:rPr>
          </w:rPrChange>
        </w:rPr>
        <w:t>25. Palomino J-C, Martin A, Camacho M</w:t>
      </w:r>
      <w:ins w:id="1790" w:author="Unemo Magnus, USÖ Labmed länsklinik" w:date="2016-11-14T18:46:00Z">
        <w:r w:rsidR="00B06E80" w:rsidRPr="00032A9C">
          <w:rPr>
            <w:rFonts w:ascii="Times New Roman" w:hAnsi="Times New Roman" w:cs="Times New Roman"/>
            <w:sz w:val="24"/>
            <w:szCs w:val="24"/>
            <w:lang w:val="fr-CH"/>
            <w:rPrChange w:id="1791" w:author="valdes" w:date="2016-12-04T12:37:00Z">
              <w:rPr>
                <w:rFonts w:ascii="Times New Roman" w:hAnsi="Times New Roman" w:cs="Times New Roman"/>
                <w:sz w:val="24"/>
                <w:szCs w:val="24"/>
              </w:rPr>
            </w:rPrChange>
          </w:rPr>
          <w:t xml:space="preserve"> </w:t>
        </w:r>
        <w:r w:rsidR="00B06E80" w:rsidRPr="00032A9C">
          <w:rPr>
            <w:rFonts w:ascii="Times New Roman" w:hAnsi="Times New Roman" w:cs="Times New Roman"/>
            <w:i/>
            <w:sz w:val="24"/>
            <w:szCs w:val="24"/>
            <w:lang w:val="fr-CH"/>
            <w:rPrChange w:id="1792" w:author="valdes" w:date="2016-12-04T12:37:00Z">
              <w:rPr>
                <w:rFonts w:ascii="Times New Roman" w:hAnsi="Times New Roman" w:cs="Times New Roman"/>
                <w:i/>
                <w:sz w:val="24"/>
                <w:szCs w:val="24"/>
              </w:rPr>
            </w:rPrChange>
          </w:rPr>
          <w:t>et al</w:t>
        </w:r>
      </w:ins>
      <w:del w:id="1793" w:author="Unemo Magnus, USÖ Labmed länsklinik" w:date="2016-11-14T18:46:00Z">
        <w:r w:rsidRPr="00032A9C" w:rsidDel="00B06E80">
          <w:rPr>
            <w:rFonts w:ascii="Times New Roman" w:hAnsi="Times New Roman" w:cs="Times New Roman"/>
            <w:sz w:val="24"/>
            <w:szCs w:val="24"/>
            <w:lang w:val="fr-CH"/>
            <w:rPrChange w:id="1794" w:author="valdes" w:date="2016-12-04T12:37:00Z">
              <w:rPr>
                <w:rFonts w:ascii="Calibri" w:hAnsi="Calibri"/>
              </w:rPr>
            </w:rPrChange>
          </w:rPr>
          <w:delText>, Guerra H, Swings J, Portaels F</w:delText>
        </w:r>
      </w:del>
      <w:r w:rsidRPr="00032A9C">
        <w:rPr>
          <w:rFonts w:ascii="Times New Roman" w:hAnsi="Times New Roman" w:cs="Times New Roman"/>
          <w:sz w:val="24"/>
          <w:szCs w:val="24"/>
          <w:lang w:val="fr-CH"/>
          <w:rPrChange w:id="1795" w:author="valdes" w:date="2016-12-04T12:37:00Z">
            <w:rPr>
              <w:rFonts w:ascii="Calibri" w:hAnsi="Calibri"/>
            </w:rPr>
          </w:rPrChange>
        </w:rPr>
        <w:t xml:space="preserve">. </w:t>
      </w:r>
      <w:r w:rsidRPr="006F644E">
        <w:rPr>
          <w:rFonts w:ascii="Times New Roman" w:hAnsi="Times New Roman" w:cs="Times New Roman"/>
          <w:sz w:val="24"/>
          <w:szCs w:val="24"/>
          <w:rPrChange w:id="1796" w:author="Unemo Magnus, USÖ Labmed länsklinik" w:date="2016-11-14T17:51:00Z">
            <w:rPr>
              <w:rFonts w:ascii="Calibri" w:hAnsi="Calibri"/>
            </w:rPr>
          </w:rPrChange>
        </w:rPr>
        <w:t xml:space="preserve">Resazurin </w:t>
      </w:r>
      <w:del w:id="1797" w:author="Unemo Magnus, USÖ Labmed länsklinik" w:date="2016-11-14T18:46:00Z">
        <w:r w:rsidRPr="006F644E" w:rsidDel="00B06E80">
          <w:rPr>
            <w:rFonts w:ascii="Times New Roman" w:hAnsi="Times New Roman" w:cs="Times New Roman"/>
            <w:sz w:val="24"/>
            <w:szCs w:val="24"/>
            <w:rPrChange w:id="1798" w:author="Unemo Magnus, USÖ Labmed länsklinik" w:date="2016-11-14T17:51:00Z">
              <w:rPr>
                <w:rFonts w:ascii="Calibri" w:hAnsi="Calibri"/>
              </w:rPr>
            </w:rPrChange>
          </w:rPr>
          <w:delText xml:space="preserve">Microtiter </w:delText>
        </w:r>
      </w:del>
      <w:ins w:id="1799" w:author="Unemo Magnus, USÖ Labmed länsklinik" w:date="2016-11-14T18:46:00Z">
        <w:r w:rsidR="00B06E80">
          <w:rPr>
            <w:rFonts w:ascii="Times New Roman" w:hAnsi="Times New Roman" w:cs="Times New Roman"/>
            <w:sz w:val="24"/>
            <w:szCs w:val="24"/>
          </w:rPr>
          <w:t>m</w:t>
        </w:r>
        <w:r w:rsidR="00B06E80" w:rsidRPr="006F644E">
          <w:rPr>
            <w:rFonts w:ascii="Times New Roman" w:hAnsi="Times New Roman" w:cs="Times New Roman"/>
            <w:sz w:val="24"/>
            <w:szCs w:val="24"/>
            <w:rPrChange w:id="1800" w:author="Unemo Magnus, USÖ Labmed länsklinik" w:date="2016-11-14T17:51:00Z">
              <w:rPr>
                <w:rFonts w:ascii="Calibri" w:hAnsi="Calibri"/>
              </w:rPr>
            </w:rPrChange>
          </w:rPr>
          <w:t xml:space="preserve">icrotiter </w:t>
        </w:r>
      </w:ins>
      <w:del w:id="1801" w:author="Unemo Magnus, USÖ Labmed länsklinik" w:date="2016-11-14T18:46:00Z">
        <w:r w:rsidRPr="006F644E" w:rsidDel="00B06E80">
          <w:rPr>
            <w:rFonts w:ascii="Times New Roman" w:hAnsi="Times New Roman" w:cs="Times New Roman"/>
            <w:sz w:val="24"/>
            <w:szCs w:val="24"/>
            <w:rPrChange w:id="1802" w:author="Unemo Magnus, USÖ Labmed länsklinik" w:date="2016-11-14T17:51:00Z">
              <w:rPr>
                <w:rFonts w:ascii="Calibri" w:hAnsi="Calibri"/>
              </w:rPr>
            </w:rPrChange>
          </w:rPr>
          <w:delText xml:space="preserve">Assay </w:delText>
        </w:r>
      </w:del>
      <w:ins w:id="1803" w:author="Unemo Magnus, USÖ Labmed länsklinik" w:date="2016-11-14T18:46:00Z">
        <w:r w:rsidR="00B06E80">
          <w:rPr>
            <w:rFonts w:ascii="Times New Roman" w:hAnsi="Times New Roman" w:cs="Times New Roman"/>
            <w:sz w:val="24"/>
            <w:szCs w:val="24"/>
          </w:rPr>
          <w:t>a</w:t>
        </w:r>
        <w:r w:rsidR="00B06E80" w:rsidRPr="006F644E">
          <w:rPr>
            <w:rFonts w:ascii="Times New Roman" w:hAnsi="Times New Roman" w:cs="Times New Roman"/>
            <w:sz w:val="24"/>
            <w:szCs w:val="24"/>
            <w:rPrChange w:id="1804" w:author="Unemo Magnus, USÖ Labmed länsklinik" w:date="2016-11-14T17:51:00Z">
              <w:rPr>
                <w:rFonts w:ascii="Calibri" w:hAnsi="Calibri"/>
              </w:rPr>
            </w:rPrChange>
          </w:rPr>
          <w:t xml:space="preserve">ssay </w:t>
        </w:r>
      </w:ins>
      <w:del w:id="1805" w:author="Unemo Magnus, USÖ Labmed länsklinik" w:date="2016-11-14T18:46:00Z">
        <w:r w:rsidRPr="006F644E" w:rsidDel="00B06E80">
          <w:rPr>
            <w:rFonts w:ascii="Times New Roman" w:hAnsi="Times New Roman" w:cs="Times New Roman"/>
            <w:sz w:val="24"/>
            <w:szCs w:val="24"/>
            <w:rPrChange w:id="1806" w:author="Unemo Magnus, USÖ Labmed länsklinik" w:date="2016-11-14T17:51:00Z">
              <w:rPr>
                <w:rFonts w:ascii="Calibri" w:hAnsi="Calibri"/>
              </w:rPr>
            </w:rPrChange>
          </w:rPr>
          <w:delText>Plate</w:delText>
        </w:r>
      </w:del>
      <w:ins w:id="1807" w:author="Unemo Magnus, USÖ Labmed länsklinik" w:date="2016-11-14T18:46:00Z">
        <w:r w:rsidR="00B06E80">
          <w:rPr>
            <w:rFonts w:ascii="Times New Roman" w:hAnsi="Times New Roman" w:cs="Times New Roman"/>
            <w:sz w:val="24"/>
            <w:szCs w:val="24"/>
          </w:rPr>
          <w:t>p</w:t>
        </w:r>
        <w:r w:rsidR="00B06E80" w:rsidRPr="006F644E">
          <w:rPr>
            <w:rFonts w:ascii="Times New Roman" w:hAnsi="Times New Roman" w:cs="Times New Roman"/>
            <w:sz w:val="24"/>
            <w:szCs w:val="24"/>
            <w:rPrChange w:id="1808" w:author="Unemo Magnus, USÖ Labmed länsklinik" w:date="2016-11-14T17:51:00Z">
              <w:rPr>
                <w:rFonts w:ascii="Calibri" w:hAnsi="Calibri"/>
              </w:rPr>
            </w:rPrChange>
          </w:rPr>
          <w:t>late</w:t>
        </w:r>
      </w:ins>
      <w:r w:rsidRPr="006F644E">
        <w:rPr>
          <w:rFonts w:ascii="Times New Roman" w:hAnsi="Times New Roman" w:cs="Times New Roman"/>
          <w:sz w:val="24"/>
          <w:szCs w:val="24"/>
          <w:rPrChange w:id="1809" w:author="Unemo Magnus, USÖ Labmed länsklinik" w:date="2016-11-14T17:51:00Z">
            <w:rPr>
              <w:rFonts w:ascii="Calibri" w:hAnsi="Calibri"/>
            </w:rPr>
          </w:rPrChange>
        </w:rPr>
        <w:t xml:space="preserve">: </w:t>
      </w:r>
      <w:del w:id="1810" w:author="Unemo Magnus, USÖ Labmed länsklinik" w:date="2016-11-14T18:46:00Z">
        <w:r w:rsidRPr="006F644E" w:rsidDel="00B06E80">
          <w:rPr>
            <w:rFonts w:ascii="Times New Roman" w:hAnsi="Times New Roman" w:cs="Times New Roman"/>
            <w:sz w:val="24"/>
            <w:szCs w:val="24"/>
            <w:rPrChange w:id="1811" w:author="Unemo Magnus, USÖ Labmed länsklinik" w:date="2016-11-14T17:51:00Z">
              <w:rPr>
                <w:rFonts w:ascii="Calibri" w:hAnsi="Calibri"/>
              </w:rPr>
            </w:rPrChange>
          </w:rPr>
          <w:delText xml:space="preserve">Simple </w:delText>
        </w:r>
      </w:del>
      <w:ins w:id="1812" w:author="Unemo Magnus, USÖ Labmed länsklinik" w:date="2016-11-14T18:46:00Z">
        <w:r w:rsidR="00B06E80">
          <w:rPr>
            <w:rFonts w:ascii="Times New Roman" w:hAnsi="Times New Roman" w:cs="Times New Roman"/>
            <w:sz w:val="24"/>
            <w:szCs w:val="24"/>
          </w:rPr>
          <w:t>s</w:t>
        </w:r>
        <w:r w:rsidR="00B06E80" w:rsidRPr="006F644E">
          <w:rPr>
            <w:rFonts w:ascii="Times New Roman" w:hAnsi="Times New Roman" w:cs="Times New Roman"/>
            <w:sz w:val="24"/>
            <w:szCs w:val="24"/>
            <w:rPrChange w:id="1813" w:author="Unemo Magnus, USÖ Labmed länsklinik" w:date="2016-11-14T17:51:00Z">
              <w:rPr>
                <w:rFonts w:ascii="Calibri" w:hAnsi="Calibri"/>
              </w:rPr>
            </w:rPrChange>
          </w:rPr>
          <w:t xml:space="preserve">imple </w:t>
        </w:r>
      </w:ins>
      <w:r w:rsidRPr="006F644E">
        <w:rPr>
          <w:rFonts w:ascii="Times New Roman" w:hAnsi="Times New Roman" w:cs="Times New Roman"/>
          <w:sz w:val="24"/>
          <w:szCs w:val="24"/>
          <w:rPrChange w:id="1814" w:author="Unemo Magnus, USÖ Labmed länsklinik" w:date="2016-11-14T17:51:00Z">
            <w:rPr>
              <w:rFonts w:ascii="Calibri" w:hAnsi="Calibri"/>
            </w:rPr>
          </w:rPrChange>
        </w:rPr>
        <w:t xml:space="preserve">and </w:t>
      </w:r>
      <w:del w:id="1815" w:author="Unemo Magnus, USÖ Labmed länsklinik" w:date="2016-11-14T18:46:00Z">
        <w:r w:rsidRPr="006F644E" w:rsidDel="00B06E80">
          <w:rPr>
            <w:rFonts w:ascii="Times New Roman" w:hAnsi="Times New Roman" w:cs="Times New Roman"/>
            <w:sz w:val="24"/>
            <w:szCs w:val="24"/>
            <w:rPrChange w:id="1816" w:author="Unemo Magnus, USÖ Labmed länsklinik" w:date="2016-11-14T17:51:00Z">
              <w:rPr>
                <w:rFonts w:ascii="Calibri" w:hAnsi="Calibri"/>
              </w:rPr>
            </w:rPrChange>
          </w:rPr>
          <w:delText xml:space="preserve">Inexpensive </w:delText>
        </w:r>
      </w:del>
      <w:ins w:id="1817" w:author="Unemo Magnus, USÖ Labmed länsklinik" w:date="2016-11-14T18:46:00Z">
        <w:r w:rsidR="00B06E80">
          <w:rPr>
            <w:rFonts w:ascii="Times New Roman" w:hAnsi="Times New Roman" w:cs="Times New Roman"/>
            <w:sz w:val="24"/>
            <w:szCs w:val="24"/>
          </w:rPr>
          <w:t>i</w:t>
        </w:r>
        <w:r w:rsidR="00B06E80" w:rsidRPr="006F644E">
          <w:rPr>
            <w:rFonts w:ascii="Times New Roman" w:hAnsi="Times New Roman" w:cs="Times New Roman"/>
            <w:sz w:val="24"/>
            <w:szCs w:val="24"/>
            <w:rPrChange w:id="1818" w:author="Unemo Magnus, USÖ Labmed länsklinik" w:date="2016-11-14T17:51:00Z">
              <w:rPr>
                <w:rFonts w:ascii="Calibri" w:hAnsi="Calibri"/>
              </w:rPr>
            </w:rPrChange>
          </w:rPr>
          <w:t xml:space="preserve">nexpensive </w:t>
        </w:r>
      </w:ins>
      <w:del w:id="1819" w:author="Unemo Magnus, USÖ Labmed länsklinik" w:date="2016-11-14T18:46:00Z">
        <w:r w:rsidRPr="006F644E" w:rsidDel="00B06E80">
          <w:rPr>
            <w:rFonts w:ascii="Times New Roman" w:hAnsi="Times New Roman" w:cs="Times New Roman"/>
            <w:sz w:val="24"/>
            <w:szCs w:val="24"/>
            <w:rPrChange w:id="1820" w:author="Unemo Magnus, USÖ Labmed länsklinik" w:date="2016-11-14T17:51:00Z">
              <w:rPr>
                <w:rFonts w:ascii="Calibri" w:hAnsi="Calibri"/>
              </w:rPr>
            </w:rPrChange>
          </w:rPr>
          <w:delText xml:space="preserve">Method </w:delText>
        </w:r>
      </w:del>
      <w:ins w:id="1821" w:author="Unemo Magnus, USÖ Labmed länsklinik" w:date="2016-11-14T18:46:00Z">
        <w:r w:rsidR="00B06E80">
          <w:rPr>
            <w:rFonts w:ascii="Times New Roman" w:hAnsi="Times New Roman" w:cs="Times New Roman"/>
            <w:sz w:val="24"/>
            <w:szCs w:val="24"/>
          </w:rPr>
          <w:t>m</w:t>
        </w:r>
        <w:r w:rsidR="00B06E80" w:rsidRPr="006F644E">
          <w:rPr>
            <w:rFonts w:ascii="Times New Roman" w:hAnsi="Times New Roman" w:cs="Times New Roman"/>
            <w:sz w:val="24"/>
            <w:szCs w:val="24"/>
            <w:rPrChange w:id="1822" w:author="Unemo Magnus, USÖ Labmed länsklinik" w:date="2016-11-14T17:51:00Z">
              <w:rPr>
                <w:rFonts w:ascii="Calibri" w:hAnsi="Calibri"/>
              </w:rPr>
            </w:rPrChange>
          </w:rPr>
          <w:t xml:space="preserve">ethod </w:t>
        </w:r>
      </w:ins>
      <w:r w:rsidRPr="006F644E">
        <w:rPr>
          <w:rFonts w:ascii="Times New Roman" w:hAnsi="Times New Roman" w:cs="Times New Roman"/>
          <w:sz w:val="24"/>
          <w:szCs w:val="24"/>
          <w:rPrChange w:id="1823" w:author="Unemo Magnus, USÖ Labmed länsklinik" w:date="2016-11-14T17:51:00Z">
            <w:rPr>
              <w:rFonts w:ascii="Calibri" w:hAnsi="Calibri"/>
            </w:rPr>
          </w:rPrChange>
        </w:rPr>
        <w:t xml:space="preserve">for </w:t>
      </w:r>
      <w:del w:id="1824" w:author="Unemo Magnus, USÖ Labmed länsklinik" w:date="2016-11-14T18:46:00Z">
        <w:r w:rsidRPr="006F644E" w:rsidDel="00B06E80">
          <w:rPr>
            <w:rFonts w:ascii="Times New Roman" w:hAnsi="Times New Roman" w:cs="Times New Roman"/>
            <w:sz w:val="24"/>
            <w:szCs w:val="24"/>
            <w:rPrChange w:id="1825" w:author="Unemo Magnus, USÖ Labmed länsklinik" w:date="2016-11-14T17:51:00Z">
              <w:rPr>
                <w:rFonts w:ascii="Calibri" w:hAnsi="Calibri"/>
              </w:rPr>
            </w:rPrChange>
          </w:rPr>
          <w:delText xml:space="preserve">Detection </w:delText>
        </w:r>
      </w:del>
      <w:ins w:id="1826" w:author="Unemo Magnus, USÖ Labmed länsklinik" w:date="2016-11-14T18:46:00Z">
        <w:r w:rsidR="00B06E80">
          <w:rPr>
            <w:rFonts w:ascii="Times New Roman" w:hAnsi="Times New Roman" w:cs="Times New Roman"/>
            <w:sz w:val="24"/>
            <w:szCs w:val="24"/>
          </w:rPr>
          <w:t>d</w:t>
        </w:r>
        <w:r w:rsidR="00B06E80" w:rsidRPr="006F644E">
          <w:rPr>
            <w:rFonts w:ascii="Times New Roman" w:hAnsi="Times New Roman" w:cs="Times New Roman"/>
            <w:sz w:val="24"/>
            <w:szCs w:val="24"/>
            <w:rPrChange w:id="1827" w:author="Unemo Magnus, USÖ Labmed länsklinik" w:date="2016-11-14T17:51:00Z">
              <w:rPr>
                <w:rFonts w:ascii="Calibri" w:hAnsi="Calibri"/>
              </w:rPr>
            </w:rPrChange>
          </w:rPr>
          <w:t xml:space="preserve">etection </w:t>
        </w:r>
      </w:ins>
      <w:r w:rsidRPr="006F644E">
        <w:rPr>
          <w:rFonts w:ascii="Times New Roman" w:hAnsi="Times New Roman" w:cs="Times New Roman"/>
          <w:sz w:val="24"/>
          <w:szCs w:val="24"/>
          <w:rPrChange w:id="1828" w:author="Unemo Magnus, USÖ Labmed länsklinik" w:date="2016-11-14T17:51:00Z">
            <w:rPr>
              <w:rFonts w:ascii="Calibri" w:hAnsi="Calibri"/>
            </w:rPr>
          </w:rPrChange>
        </w:rPr>
        <w:t xml:space="preserve">of </w:t>
      </w:r>
      <w:del w:id="1829" w:author="Unemo Magnus, USÖ Labmed länsklinik" w:date="2016-11-14T18:46:00Z">
        <w:r w:rsidRPr="006F644E" w:rsidDel="00B06E80">
          <w:rPr>
            <w:rFonts w:ascii="Times New Roman" w:hAnsi="Times New Roman" w:cs="Times New Roman"/>
            <w:sz w:val="24"/>
            <w:szCs w:val="24"/>
            <w:rPrChange w:id="1830" w:author="Unemo Magnus, USÖ Labmed länsklinik" w:date="2016-11-14T17:51:00Z">
              <w:rPr>
                <w:rFonts w:ascii="Calibri" w:hAnsi="Calibri"/>
              </w:rPr>
            </w:rPrChange>
          </w:rPr>
          <w:delText xml:space="preserve">Drug </w:delText>
        </w:r>
      </w:del>
      <w:ins w:id="1831" w:author="Unemo Magnus, USÖ Labmed länsklinik" w:date="2016-11-14T18:46:00Z">
        <w:r w:rsidR="00B06E80">
          <w:rPr>
            <w:rFonts w:ascii="Times New Roman" w:hAnsi="Times New Roman" w:cs="Times New Roman"/>
            <w:sz w:val="24"/>
            <w:szCs w:val="24"/>
          </w:rPr>
          <w:t>d</w:t>
        </w:r>
        <w:r w:rsidR="00B06E80" w:rsidRPr="006F644E">
          <w:rPr>
            <w:rFonts w:ascii="Times New Roman" w:hAnsi="Times New Roman" w:cs="Times New Roman"/>
            <w:sz w:val="24"/>
            <w:szCs w:val="24"/>
            <w:rPrChange w:id="1832" w:author="Unemo Magnus, USÖ Labmed länsklinik" w:date="2016-11-14T17:51:00Z">
              <w:rPr>
                <w:rFonts w:ascii="Calibri" w:hAnsi="Calibri"/>
              </w:rPr>
            </w:rPrChange>
          </w:rPr>
          <w:t xml:space="preserve">rug </w:t>
        </w:r>
      </w:ins>
      <w:del w:id="1833" w:author="Unemo Magnus, USÖ Labmed länsklinik" w:date="2016-11-14T18:46:00Z">
        <w:r w:rsidRPr="006F644E" w:rsidDel="00B06E80">
          <w:rPr>
            <w:rFonts w:ascii="Times New Roman" w:hAnsi="Times New Roman" w:cs="Times New Roman"/>
            <w:sz w:val="24"/>
            <w:szCs w:val="24"/>
            <w:rPrChange w:id="1834" w:author="Unemo Magnus, USÖ Labmed länsklinik" w:date="2016-11-14T17:51:00Z">
              <w:rPr>
                <w:rFonts w:ascii="Calibri" w:hAnsi="Calibri"/>
              </w:rPr>
            </w:rPrChange>
          </w:rPr>
          <w:delText xml:space="preserve">Resistance </w:delText>
        </w:r>
      </w:del>
      <w:ins w:id="1835" w:author="Unemo Magnus, USÖ Labmed länsklinik" w:date="2016-11-14T18:46:00Z">
        <w:r w:rsidR="00B06E80">
          <w:rPr>
            <w:rFonts w:ascii="Times New Roman" w:hAnsi="Times New Roman" w:cs="Times New Roman"/>
            <w:sz w:val="24"/>
            <w:szCs w:val="24"/>
          </w:rPr>
          <w:t>r</w:t>
        </w:r>
        <w:r w:rsidR="00B06E80" w:rsidRPr="006F644E">
          <w:rPr>
            <w:rFonts w:ascii="Times New Roman" w:hAnsi="Times New Roman" w:cs="Times New Roman"/>
            <w:sz w:val="24"/>
            <w:szCs w:val="24"/>
            <w:rPrChange w:id="1836" w:author="Unemo Magnus, USÖ Labmed länsklinik" w:date="2016-11-14T17:51:00Z">
              <w:rPr>
                <w:rFonts w:ascii="Calibri" w:hAnsi="Calibri"/>
              </w:rPr>
            </w:rPrChange>
          </w:rPr>
          <w:t xml:space="preserve">esistance </w:t>
        </w:r>
      </w:ins>
      <w:r w:rsidRPr="006F644E">
        <w:rPr>
          <w:rFonts w:ascii="Times New Roman" w:hAnsi="Times New Roman" w:cs="Times New Roman"/>
          <w:sz w:val="24"/>
          <w:szCs w:val="24"/>
          <w:rPrChange w:id="1837" w:author="Unemo Magnus, USÖ Labmed länsklinik" w:date="2016-11-14T17:51:00Z">
            <w:rPr>
              <w:rFonts w:ascii="Calibri" w:hAnsi="Calibri"/>
            </w:rPr>
          </w:rPrChange>
        </w:rPr>
        <w:t xml:space="preserve">in </w:t>
      </w:r>
      <w:r w:rsidRPr="00B06E80">
        <w:rPr>
          <w:rFonts w:ascii="Times New Roman" w:hAnsi="Times New Roman" w:cs="Times New Roman"/>
          <w:i/>
          <w:sz w:val="24"/>
          <w:szCs w:val="24"/>
          <w:rPrChange w:id="1838" w:author="Unemo Magnus, USÖ Labmed länsklinik" w:date="2016-11-14T18:46:00Z">
            <w:rPr>
              <w:rFonts w:ascii="Calibri" w:hAnsi="Calibri"/>
            </w:rPr>
          </w:rPrChange>
        </w:rPr>
        <w:t>Mycobacterium tuberculosis</w:t>
      </w:r>
      <w:r w:rsidRPr="006F644E">
        <w:rPr>
          <w:rFonts w:ascii="Times New Roman" w:hAnsi="Times New Roman" w:cs="Times New Roman"/>
          <w:sz w:val="24"/>
          <w:szCs w:val="24"/>
          <w:rPrChange w:id="1839" w:author="Unemo Magnus, USÖ Labmed länsklinik" w:date="2016-11-14T17:51:00Z">
            <w:rPr>
              <w:rFonts w:ascii="Calibri" w:hAnsi="Calibri"/>
            </w:rPr>
          </w:rPrChange>
        </w:rPr>
        <w:t xml:space="preserve">. </w:t>
      </w:r>
      <w:r w:rsidRPr="006F644E">
        <w:rPr>
          <w:rFonts w:ascii="Times New Roman" w:hAnsi="Times New Roman" w:cs="Times New Roman"/>
          <w:i/>
          <w:iCs/>
          <w:sz w:val="24"/>
          <w:szCs w:val="24"/>
          <w:rPrChange w:id="1840" w:author="Unemo Magnus, USÖ Labmed länsklinik" w:date="2016-11-14T17:51:00Z">
            <w:rPr>
              <w:rFonts w:ascii="Calibri" w:hAnsi="Calibri"/>
              <w:i/>
              <w:iCs/>
            </w:rPr>
          </w:rPrChange>
        </w:rPr>
        <w:t>Antimicrob Agents Chemother</w:t>
      </w:r>
      <w:r w:rsidRPr="006F644E">
        <w:rPr>
          <w:rFonts w:ascii="Times New Roman" w:hAnsi="Times New Roman" w:cs="Times New Roman"/>
          <w:sz w:val="24"/>
          <w:szCs w:val="24"/>
          <w:rPrChange w:id="1841" w:author="Unemo Magnus, USÖ Labmed länsklinik" w:date="2016-11-14T17:51:00Z">
            <w:rPr>
              <w:rFonts w:ascii="Calibri" w:hAnsi="Calibri"/>
            </w:rPr>
          </w:rPrChange>
        </w:rPr>
        <w:t xml:space="preserve"> 2002; </w:t>
      </w:r>
      <w:r w:rsidRPr="006F644E">
        <w:rPr>
          <w:rFonts w:ascii="Times New Roman" w:hAnsi="Times New Roman" w:cs="Times New Roman"/>
          <w:b/>
          <w:bCs/>
          <w:sz w:val="24"/>
          <w:szCs w:val="24"/>
          <w:rPrChange w:id="1842" w:author="Unemo Magnus, USÖ Labmed länsklinik" w:date="2016-11-14T17:51:00Z">
            <w:rPr>
              <w:rFonts w:ascii="Calibri" w:hAnsi="Calibri"/>
              <w:b/>
              <w:bCs/>
            </w:rPr>
          </w:rPrChange>
        </w:rPr>
        <w:t>46</w:t>
      </w:r>
      <w:r w:rsidRPr="006F644E">
        <w:rPr>
          <w:rFonts w:ascii="Times New Roman" w:hAnsi="Times New Roman" w:cs="Times New Roman"/>
          <w:sz w:val="24"/>
          <w:szCs w:val="24"/>
          <w:rPrChange w:id="1843" w:author="Unemo Magnus, USÖ Labmed länsklinik" w:date="2016-11-14T17:51:00Z">
            <w:rPr>
              <w:rFonts w:ascii="Calibri" w:hAnsi="Calibri"/>
            </w:rPr>
          </w:rPrChange>
        </w:rPr>
        <w:t>: 2720–2.</w:t>
      </w:r>
    </w:p>
    <w:p w14:paraId="4B374AA2" w14:textId="7F783287" w:rsidR="00377FDC" w:rsidRPr="00032A9C" w:rsidRDefault="00377FDC">
      <w:pPr>
        <w:pStyle w:val="Bibliography"/>
        <w:spacing w:after="0" w:line="480" w:lineRule="auto"/>
        <w:jc w:val="both"/>
        <w:rPr>
          <w:rFonts w:ascii="Times New Roman" w:hAnsi="Times New Roman" w:cs="Times New Roman"/>
          <w:sz w:val="24"/>
          <w:szCs w:val="24"/>
          <w:lang w:val="fr-CH"/>
          <w:rPrChange w:id="1844" w:author="valdes" w:date="2016-12-04T12:37:00Z">
            <w:rPr>
              <w:rFonts w:ascii="Calibri" w:hAnsi="Calibri"/>
            </w:rPr>
          </w:rPrChange>
        </w:rPr>
        <w:pPrChange w:id="1845" w:author="Unemo Magnus, USÖ Labmed länsklinik" w:date="2016-11-14T18:38:00Z">
          <w:pPr>
            <w:pStyle w:val="Bibliography"/>
          </w:pPr>
        </w:pPrChange>
      </w:pPr>
      <w:r w:rsidRPr="006F644E">
        <w:rPr>
          <w:rFonts w:ascii="Times New Roman" w:hAnsi="Times New Roman" w:cs="Times New Roman"/>
          <w:sz w:val="24"/>
          <w:szCs w:val="24"/>
          <w:rPrChange w:id="1846" w:author="Unemo Magnus, USÖ Labmed länsklinik" w:date="2016-11-14T17:51:00Z">
            <w:rPr>
              <w:rFonts w:ascii="Calibri" w:hAnsi="Calibri"/>
            </w:rPr>
          </w:rPrChange>
        </w:rPr>
        <w:lastRenderedPageBreak/>
        <w:t>26. Schmitt DM, Connolly KL, Jerse AE</w:t>
      </w:r>
      <w:ins w:id="1847" w:author="Unemo Magnus, USÖ Labmed länsklinik" w:date="2016-11-14T18:47:00Z">
        <w:r w:rsidR="009D2557">
          <w:rPr>
            <w:rFonts w:ascii="Times New Roman" w:hAnsi="Times New Roman" w:cs="Times New Roman"/>
            <w:sz w:val="24"/>
            <w:szCs w:val="24"/>
          </w:rPr>
          <w:t xml:space="preserve"> </w:t>
        </w:r>
        <w:r w:rsidR="009D2557">
          <w:rPr>
            <w:rFonts w:ascii="Times New Roman" w:hAnsi="Times New Roman" w:cs="Times New Roman"/>
            <w:i/>
            <w:sz w:val="24"/>
            <w:szCs w:val="24"/>
          </w:rPr>
          <w:t>et al</w:t>
        </w:r>
      </w:ins>
      <w:del w:id="1848" w:author="Unemo Magnus, USÖ Labmed länsklinik" w:date="2016-11-14T18:47:00Z">
        <w:r w:rsidRPr="006F644E" w:rsidDel="009D2557">
          <w:rPr>
            <w:rFonts w:ascii="Times New Roman" w:hAnsi="Times New Roman" w:cs="Times New Roman"/>
            <w:sz w:val="24"/>
            <w:szCs w:val="24"/>
            <w:rPrChange w:id="1849" w:author="Unemo Magnus, USÖ Labmed länsklinik" w:date="2016-11-14T17:51:00Z">
              <w:rPr>
                <w:rFonts w:ascii="Calibri" w:hAnsi="Calibri"/>
              </w:rPr>
            </w:rPrChange>
          </w:rPr>
          <w:delText>, Detrick MS, Horzempa J</w:delText>
        </w:r>
      </w:del>
      <w:r w:rsidRPr="006F644E">
        <w:rPr>
          <w:rFonts w:ascii="Times New Roman" w:hAnsi="Times New Roman" w:cs="Times New Roman"/>
          <w:sz w:val="24"/>
          <w:szCs w:val="24"/>
          <w:rPrChange w:id="1850" w:author="Unemo Magnus, USÖ Labmed länsklinik" w:date="2016-11-14T17:51:00Z">
            <w:rPr>
              <w:rFonts w:ascii="Calibri" w:hAnsi="Calibri"/>
            </w:rPr>
          </w:rPrChange>
        </w:rPr>
        <w:t xml:space="preserve">. Antibacterial activity of resazurin-based compounds against </w:t>
      </w:r>
      <w:r w:rsidRPr="009D2557">
        <w:rPr>
          <w:rFonts w:ascii="Times New Roman" w:hAnsi="Times New Roman" w:cs="Times New Roman"/>
          <w:i/>
          <w:sz w:val="24"/>
          <w:szCs w:val="24"/>
          <w:rPrChange w:id="1851" w:author="Unemo Magnus, USÖ Labmed länsklinik" w:date="2016-11-14T18:47:00Z">
            <w:rPr>
              <w:rFonts w:ascii="Calibri" w:hAnsi="Calibri"/>
            </w:rPr>
          </w:rPrChange>
        </w:rPr>
        <w:t>Neisseria gonorrhoeae</w:t>
      </w:r>
      <w:r w:rsidRPr="006F644E">
        <w:rPr>
          <w:rFonts w:ascii="Times New Roman" w:hAnsi="Times New Roman" w:cs="Times New Roman"/>
          <w:sz w:val="24"/>
          <w:szCs w:val="24"/>
          <w:rPrChange w:id="1852" w:author="Unemo Magnus, USÖ Labmed länsklinik" w:date="2016-11-14T17:51:00Z">
            <w:rPr>
              <w:rFonts w:ascii="Calibri" w:hAnsi="Calibri"/>
            </w:rPr>
          </w:rPrChange>
        </w:rPr>
        <w:t xml:space="preserve"> in vitro and in vivo. </w:t>
      </w:r>
      <w:r w:rsidRPr="00032A9C">
        <w:rPr>
          <w:rFonts w:ascii="Times New Roman" w:hAnsi="Times New Roman" w:cs="Times New Roman"/>
          <w:i/>
          <w:iCs/>
          <w:sz w:val="24"/>
          <w:szCs w:val="24"/>
          <w:lang w:val="fr-CH"/>
          <w:rPrChange w:id="1853" w:author="valdes" w:date="2016-12-04T12:37:00Z">
            <w:rPr>
              <w:rFonts w:ascii="Calibri" w:hAnsi="Calibri"/>
              <w:i/>
              <w:iCs/>
            </w:rPr>
          </w:rPrChange>
        </w:rPr>
        <w:t>Int J Antimicrob Agents</w:t>
      </w:r>
      <w:r w:rsidRPr="00032A9C">
        <w:rPr>
          <w:rFonts w:ascii="Times New Roman" w:hAnsi="Times New Roman" w:cs="Times New Roman"/>
          <w:sz w:val="24"/>
          <w:szCs w:val="24"/>
          <w:lang w:val="fr-CH"/>
          <w:rPrChange w:id="1854" w:author="valdes" w:date="2016-12-04T12:37:00Z">
            <w:rPr>
              <w:rFonts w:ascii="Calibri" w:hAnsi="Calibri"/>
            </w:rPr>
          </w:rPrChange>
        </w:rPr>
        <w:t xml:space="preserve"> 2016; </w:t>
      </w:r>
      <w:r w:rsidRPr="00032A9C">
        <w:rPr>
          <w:rFonts w:ascii="Times New Roman" w:hAnsi="Times New Roman" w:cs="Times New Roman"/>
          <w:b/>
          <w:bCs/>
          <w:sz w:val="24"/>
          <w:szCs w:val="24"/>
          <w:lang w:val="fr-CH"/>
          <w:rPrChange w:id="1855" w:author="valdes" w:date="2016-12-04T12:37:00Z">
            <w:rPr>
              <w:rFonts w:ascii="Calibri" w:hAnsi="Calibri"/>
              <w:b/>
              <w:bCs/>
            </w:rPr>
          </w:rPrChange>
        </w:rPr>
        <w:t>48</w:t>
      </w:r>
      <w:r w:rsidRPr="00032A9C">
        <w:rPr>
          <w:rFonts w:ascii="Times New Roman" w:hAnsi="Times New Roman" w:cs="Times New Roman"/>
          <w:sz w:val="24"/>
          <w:szCs w:val="24"/>
          <w:lang w:val="fr-CH"/>
          <w:rPrChange w:id="1856" w:author="valdes" w:date="2016-12-04T12:37:00Z">
            <w:rPr>
              <w:rFonts w:ascii="Calibri" w:hAnsi="Calibri"/>
            </w:rPr>
          </w:rPrChange>
        </w:rPr>
        <w:t>: 367–72.</w:t>
      </w:r>
    </w:p>
    <w:p w14:paraId="233701DE" w14:textId="123D4980" w:rsidR="00377FDC" w:rsidRPr="006F644E" w:rsidRDefault="00377FDC">
      <w:pPr>
        <w:pStyle w:val="Bibliography"/>
        <w:spacing w:after="0" w:line="480" w:lineRule="auto"/>
        <w:jc w:val="both"/>
        <w:rPr>
          <w:rFonts w:ascii="Times New Roman" w:hAnsi="Times New Roman" w:cs="Times New Roman"/>
          <w:sz w:val="24"/>
          <w:szCs w:val="24"/>
          <w:rPrChange w:id="1857" w:author="Unemo Magnus, USÖ Labmed länsklinik" w:date="2016-11-14T17:51:00Z">
            <w:rPr>
              <w:rFonts w:ascii="Calibri" w:hAnsi="Calibri"/>
            </w:rPr>
          </w:rPrChange>
        </w:rPr>
        <w:pPrChange w:id="1858" w:author="Unemo Magnus, USÖ Labmed länsklinik" w:date="2016-11-14T18:38:00Z">
          <w:pPr>
            <w:pStyle w:val="Bibliography"/>
          </w:pPr>
        </w:pPrChange>
      </w:pPr>
      <w:r w:rsidRPr="00032A9C">
        <w:rPr>
          <w:rFonts w:ascii="Times New Roman" w:hAnsi="Times New Roman" w:cs="Times New Roman"/>
          <w:sz w:val="24"/>
          <w:szCs w:val="24"/>
          <w:lang w:val="fr-CH"/>
          <w:rPrChange w:id="1859" w:author="valdes" w:date="2016-12-04T12:37:00Z">
            <w:rPr>
              <w:rFonts w:ascii="Calibri" w:hAnsi="Calibri"/>
            </w:rPr>
          </w:rPrChange>
        </w:rPr>
        <w:t>27. Palomino J-C, Martin A, Camacho M</w:t>
      </w:r>
      <w:ins w:id="1860" w:author="Unemo Magnus, USÖ Labmed länsklinik" w:date="2016-11-14T18:47:00Z">
        <w:r w:rsidR="009D2557" w:rsidRPr="00032A9C">
          <w:rPr>
            <w:rFonts w:ascii="Times New Roman" w:hAnsi="Times New Roman" w:cs="Times New Roman"/>
            <w:sz w:val="24"/>
            <w:szCs w:val="24"/>
            <w:lang w:val="fr-CH"/>
            <w:rPrChange w:id="1861" w:author="valdes" w:date="2016-12-04T12:37:00Z">
              <w:rPr>
                <w:rFonts w:ascii="Times New Roman" w:hAnsi="Times New Roman" w:cs="Times New Roman"/>
                <w:sz w:val="24"/>
                <w:szCs w:val="24"/>
              </w:rPr>
            </w:rPrChange>
          </w:rPr>
          <w:t xml:space="preserve"> </w:t>
        </w:r>
        <w:r w:rsidR="009D2557" w:rsidRPr="00032A9C">
          <w:rPr>
            <w:rFonts w:ascii="Times New Roman" w:hAnsi="Times New Roman" w:cs="Times New Roman"/>
            <w:i/>
            <w:sz w:val="24"/>
            <w:szCs w:val="24"/>
            <w:lang w:val="fr-CH"/>
            <w:rPrChange w:id="1862" w:author="valdes" w:date="2016-12-04T12:37:00Z">
              <w:rPr>
                <w:rFonts w:ascii="Times New Roman" w:hAnsi="Times New Roman" w:cs="Times New Roman"/>
                <w:i/>
                <w:sz w:val="24"/>
                <w:szCs w:val="24"/>
              </w:rPr>
            </w:rPrChange>
          </w:rPr>
          <w:t>et al</w:t>
        </w:r>
      </w:ins>
      <w:del w:id="1863" w:author="Unemo Magnus, USÖ Labmed länsklinik" w:date="2016-11-14T18:47:00Z">
        <w:r w:rsidRPr="00032A9C" w:rsidDel="009D2557">
          <w:rPr>
            <w:rFonts w:ascii="Times New Roman" w:hAnsi="Times New Roman" w:cs="Times New Roman"/>
            <w:sz w:val="24"/>
            <w:szCs w:val="24"/>
            <w:lang w:val="fr-CH"/>
            <w:rPrChange w:id="1864" w:author="valdes" w:date="2016-12-04T12:37:00Z">
              <w:rPr>
                <w:rFonts w:ascii="Calibri" w:hAnsi="Calibri"/>
              </w:rPr>
            </w:rPrChange>
          </w:rPr>
          <w:delText>, Guerra H, Swings J, Portaels F</w:delText>
        </w:r>
      </w:del>
      <w:r w:rsidRPr="00032A9C">
        <w:rPr>
          <w:rFonts w:ascii="Times New Roman" w:hAnsi="Times New Roman" w:cs="Times New Roman"/>
          <w:sz w:val="24"/>
          <w:szCs w:val="24"/>
          <w:lang w:val="fr-CH"/>
          <w:rPrChange w:id="1865" w:author="valdes" w:date="2016-12-04T12:37:00Z">
            <w:rPr>
              <w:rFonts w:ascii="Calibri" w:hAnsi="Calibri"/>
            </w:rPr>
          </w:rPrChange>
        </w:rPr>
        <w:t xml:space="preserve">. </w:t>
      </w:r>
      <w:r w:rsidRPr="006F644E">
        <w:rPr>
          <w:rFonts w:ascii="Times New Roman" w:hAnsi="Times New Roman" w:cs="Times New Roman"/>
          <w:sz w:val="24"/>
          <w:szCs w:val="24"/>
          <w:rPrChange w:id="1866" w:author="Unemo Magnus, USÖ Labmed länsklinik" w:date="2016-11-14T17:51:00Z">
            <w:rPr>
              <w:rFonts w:ascii="Calibri" w:hAnsi="Calibri"/>
            </w:rPr>
          </w:rPrChange>
        </w:rPr>
        <w:t xml:space="preserve">Resazurin </w:t>
      </w:r>
      <w:del w:id="1867" w:author="Unemo Magnus, USÖ Labmed länsklinik" w:date="2016-11-14T18:47:00Z">
        <w:r w:rsidRPr="006F644E" w:rsidDel="009D2557">
          <w:rPr>
            <w:rFonts w:ascii="Times New Roman" w:hAnsi="Times New Roman" w:cs="Times New Roman"/>
            <w:sz w:val="24"/>
            <w:szCs w:val="24"/>
            <w:rPrChange w:id="1868" w:author="Unemo Magnus, USÖ Labmed länsklinik" w:date="2016-11-14T17:51:00Z">
              <w:rPr>
                <w:rFonts w:ascii="Calibri" w:hAnsi="Calibri"/>
              </w:rPr>
            </w:rPrChange>
          </w:rPr>
          <w:delText xml:space="preserve">Microtiter </w:delText>
        </w:r>
      </w:del>
      <w:ins w:id="1869" w:author="Unemo Magnus, USÖ Labmed länsklinik" w:date="2016-11-14T18:47:00Z">
        <w:r w:rsidR="009D2557">
          <w:rPr>
            <w:rFonts w:ascii="Times New Roman" w:hAnsi="Times New Roman" w:cs="Times New Roman"/>
            <w:sz w:val="24"/>
            <w:szCs w:val="24"/>
          </w:rPr>
          <w:t>m</w:t>
        </w:r>
        <w:r w:rsidR="009D2557" w:rsidRPr="006F644E">
          <w:rPr>
            <w:rFonts w:ascii="Times New Roman" w:hAnsi="Times New Roman" w:cs="Times New Roman"/>
            <w:sz w:val="24"/>
            <w:szCs w:val="24"/>
            <w:rPrChange w:id="1870" w:author="Unemo Magnus, USÖ Labmed länsklinik" w:date="2016-11-14T17:51:00Z">
              <w:rPr>
                <w:rFonts w:ascii="Calibri" w:hAnsi="Calibri"/>
              </w:rPr>
            </w:rPrChange>
          </w:rPr>
          <w:t xml:space="preserve">icrotiter </w:t>
        </w:r>
      </w:ins>
      <w:del w:id="1871" w:author="Unemo Magnus, USÖ Labmed länsklinik" w:date="2016-11-14T18:47:00Z">
        <w:r w:rsidRPr="006F644E" w:rsidDel="009D2557">
          <w:rPr>
            <w:rFonts w:ascii="Times New Roman" w:hAnsi="Times New Roman" w:cs="Times New Roman"/>
            <w:sz w:val="24"/>
            <w:szCs w:val="24"/>
            <w:rPrChange w:id="1872" w:author="Unemo Magnus, USÖ Labmed länsklinik" w:date="2016-11-14T17:51:00Z">
              <w:rPr>
                <w:rFonts w:ascii="Calibri" w:hAnsi="Calibri"/>
              </w:rPr>
            </w:rPrChange>
          </w:rPr>
          <w:delText xml:space="preserve">Assay </w:delText>
        </w:r>
      </w:del>
      <w:ins w:id="1873" w:author="Unemo Magnus, USÖ Labmed länsklinik" w:date="2016-11-14T18:47:00Z">
        <w:r w:rsidR="009D2557">
          <w:rPr>
            <w:rFonts w:ascii="Times New Roman" w:hAnsi="Times New Roman" w:cs="Times New Roman"/>
            <w:sz w:val="24"/>
            <w:szCs w:val="24"/>
          </w:rPr>
          <w:t>a</w:t>
        </w:r>
        <w:r w:rsidR="009D2557" w:rsidRPr="006F644E">
          <w:rPr>
            <w:rFonts w:ascii="Times New Roman" w:hAnsi="Times New Roman" w:cs="Times New Roman"/>
            <w:sz w:val="24"/>
            <w:szCs w:val="24"/>
            <w:rPrChange w:id="1874" w:author="Unemo Magnus, USÖ Labmed länsklinik" w:date="2016-11-14T17:51:00Z">
              <w:rPr>
                <w:rFonts w:ascii="Calibri" w:hAnsi="Calibri"/>
              </w:rPr>
            </w:rPrChange>
          </w:rPr>
          <w:t xml:space="preserve">ssay </w:t>
        </w:r>
      </w:ins>
      <w:del w:id="1875" w:author="Unemo Magnus, USÖ Labmed länsklinik" w:date="2016-11-14T18:47:00Z">
        <w:r w:rsidRPr="006F644E" w:rsidDel="009D2557">
          <w:rPr>
            <w:rFonts w:ascii="Times New Roman" w:hAnsi="Times New Roman" w:cs="Times New Roman"/>
            <w:sz w:val="24"/>
            <w:szCs w:val="24"/>
            <w:rPrChange w:id="1876" w:author="Unemo Magnus, USÖ Labmed länsklinik" w:date="2016-11-14T17:51:00Z">
              <w:rPr>
                <w:rFonts w:ascii="Calibri" w:hAnsi="Calibri"/>
              </w:rPr>
            </w:rPrChange>
          </w:rPr>
          <w:delText>Plate</w:delText>
        </w:r>
      </w:del>
      <w:ins w:id="1877" w:author="Unemo Magnus, USÖ Labmed länsklinik" w:date="2016-11-14T18:47:00Z">
        <w:r w:rsidR="009D2557">
          <w:rPr>
            <w:rFonts w:ascii="Times New Roman" w:hAnsi="Times New Roman" w:cs="Times New Roman"/>
            <w:sz w:val="24"/>
            <w:szCs w:val="24"/>
          </w:rPr>
          <w:t>p</w:t>
        </w:r>
        <w:r w:rsidR="009D2557" w:rsidRPr="006F644E">
          <w:rPr>
            <w:rFonts w:ascii="Times New Roman" w:hAnsi="Times New Roman" w:cs="Times New Roman"/>
            <w:sz w:val="24"/>
            <w:szCs w:val="24"/>
            <w:rPrChange w:id="1878" w:author="Unemo Magnus, USÖ Labmed länsklinik" w:date="2016-11-14T17:51:00Z">
              <w:rPr>
                <w:rFonts w:ascii="Calibri" w:hAnsi="Calibri"/>
              </w:rPr>
            </w:rPrChange>
          </w:rPr>
          <w:t>late</w:t>
        </w:r>
      </w:ins>
      <w:r w:rsidRPr="006F644E">
        <w:rPr>
          <w:rFonts w:ascii="Times New Roman" w:hAnsi="Times New Roman" w:cs="Times New Roman"/>
          <w:sz w:val="24"/>
          <w:szCs w:val="24"/>
          <w:rPrChange w:id="1879" w:author="Unemo Magnus, USÖ Labmed länsklinik" w:date="2016-11-14T17:51:00Z">
            <w:rPr>
              <w:rFonts w:ascii="Calibri" w:hAnsi="Calibri"/>
            </w:rPr>
          </w:rPrChange>
        </w:rPr>
        <w:t xml:space="preserve">: </w:t>
      </w:r>
      <w:del w:id="1880" w:author="Unemo Magnus, USÖ Labmed länsklinik" w:date="2016-11-14T18:47:00Z">
        <w:r w:rsidRPr="006F644E" w:rsidDel="009D2557">
          <w:rPr>
            <w:rFonts w:ascii="Times New Roman" w:hAnsi="Times New Roman" w:cs="Times New Roman"/>
            <w:sz w:val="24"/>
            <w:szCs w:val="24"/>
            <w:rPrChange w:id="1881" w:author="Unemo Magnus, USÖ Labmed länsklinik" w:date="2016-11-14T17:51:00Z">
              <w:rPr>
                <w:rFonts w:ascii="Calibri" w:hAnsi="Calibri"/>
              </w:rPr>
            </w:rPrChange>
          </w:rPr>
          <w:delText xml:space="preserve">Simple </w:delText>
        </w:r>
      </w:del>
      <w:ins w:id="1882" w:author="Unemo Magnus, USÖ Labmed länsklinik" w:date="2016-11-14T18:47:00Z">
        <w:r w:rsidR="009D2557">
          <w:rPr>
            <w:rFonts w:ascii="Times New Roman" w:hAnsi="Times New Roman" w:cs="Times New Roman"/>
            <w:sz w:val="24"/>
            <w:szCs w:val="24"/>
          </w:rPr>
          <w:t>s</w:t>
        </w:r>
        <w:r w:rsidR="009D2557" w:rsidRPr="006F644E">
          <w:rPr>
            <w:rFonts w:ascii="Times New Roman" w:hAnsi="Times New Roman" w:cs="Times New Roman"/>
            <w:sz w:val="24"/>
            <w:szCs w:val="24"/>
            <w:rPrChange w:id="1883" w:author="Unemo Magnus, USÖ Labmed länsklinik" w:date="2016-11-14T17:51:00Z">
              <w:rPr>
                <w:rFonts w:ascii="Calibri" w:hAnsi="Calibri"/>
              </w:rPr>
            </w:rPrChange>
          </w:rPr>
          <w:t xml:space="preserve">imple </w:t>
        </w:r>
      </w:ins>
      <w:r w:rsidRPr="006F644E">
        <w:rPr>
          <w:rFonts w:ascii="Times New Roman" w:hAnsi="Times New Roman" w:cs="Times New Roman"/>
          <w:sz w:val="24"/>
          <w:szCs w:val="24"/>
          <w:rPrChange w:id="1884" w:author="Unemo Magnus, USÖ Labmed länsklinik" w:date="2016-11-14T17:51:00Z">
            <w:rPr>
              <w:rFonts w:ascii="Calibri" w:hAnsi="Calibri"/>
            </w:rPr>
          </w:rPrChange>
        </w:rPr>
        <w:t xml:space="preserve">and </w:t>
      </w:r>
      <w:del w:id="1885" w:author="Unemo Magnus, USÖ Labmed länsklinik" w:date="2016-11-14T18:47:00Z">
        <w:r w:rsidRPr="006F644E" w:rsidDel="009D2557">
          <w:rPr>
            <w:rFonts w:ascii="Times New Roman" w:hAnsi="Times New Roman" w:cs="Times New Roman"/>
            <w:sz w:val="24"/>
            <w:szCs w:val="24"/>
            <w:rPrChange w:id="1886" w:author="Unemo Magnus, USÖ Labmed länsklinik" w:date="2016-11-14T17:51:00Z">
              <w:rPr>
                <w:rFonts w:ascii="Calibri" w:hAnsi="Calibri"/>
              </w:rPr>
            </w:rPrChange>
          </w:rPr>
          <w:delText xml:space="preserve">Inexpensive </w:delText>
        </w:r>
      </w:del>
      <w:ins w:id="1887" w:author="Unemo Magnus, USÖ Labmed länsklinik" w:date="2016-11-14T18:47:00Z">
        <w:r w:rsidR="009D2557">
          <w:rPr>
            <w:rFonts w:ascii="Times New Roman" w:hAnsi="Times New Roman" w:cs="Times New Roman"/>
            <w:sz w:val="24"/>
            <w:szCs w:val="24"/>
          </w:rPr>
          <w:t>i</w:t>
        </w:r>
        <w:r w:rsidR="009D2557" w:rsidRPr="006F644E">
          <w:rPr>
            <w:rFonts w:ascii="Times New Roman" w:hAnsi="Times New Roman" w:cs="Times New Roman"/>
            <w:sz w:val="24"/>
            <w:szCs w:val="24"/>
            <w:rPrChange w:id="1888" w:author="Unemo Magnus, USÖ Labmed länsklinik" w:date="2016-11-14T17:51:00Z">
              <w:rPr>
                <w:rFonts w:ascii="Calibri" w:hAnsi="Calibri"/>
              </w:rPr>
            </w:rPrChange>
          </w:rPr>
          <w:t xml:space="preserve">nexpensive </w:t>
        </w:r>
      </w:ins>
      <w:del w:id="1889" w:author="Unemo Magnus, USÖ Labmed länsklinik" w:date="2016-11-14T18:47:00Z">
        <w:r w:rsidRPr="006F644E" w:rsidDel="009D2557">
          <w:rPr>
            <w:rFonts w:ascii="Times New Roman" w:hAnsi="Times New Roman" w:cs="Times New Roman"/>
            <w:sz w:val="24"/>
            <w:szCs w:val="24"/>
            <w:rPrChange w:id="1890" w:author="Unemo Magnus, USÖ Labmed länsklinik" w:date="2016-11-14T17:51:00Z">
              <w:rPr>
                <w:rFonts w:ascii="Calibri" w:hAnsi="Calibri"/>
              </w:rPr>
            </w:rPrChange>
          </w:rPr>
          <w:delText xml:space="preserve">Method </w:delText>
        </w:r>
      </w:del>
      <w:ins w:id="1891" w:author="Unemo Magnus, USÖ Labmed länsklinik" w:date="2016-11-14T18:47:00Z">
        <w:r w:rsidR="009D2557">
          <w:rPr>
            <w:rFonts w:ascii="Times New Roman" w:hAnsi="Times New Roman" w:cs="Times New Roman"/>
            <w:sz w:val="24"/>
            <w:szCs w:val="24"/>
          </w:rPr>
          <w:t>m</w:t>
        </w:r>
        <w:r w:rsidR="009D2557" w:rsidRPr="006F644E">
          <w:rPr>
            <w:rFonts w:ascii="Times New Roman" w:hAnsi="Times New Roman" w:cs="Times New Roman"/>
            <w:sz w:val="24"/>
            <w:szCs w:val="24"/>
            <w:rPrChange w:id="1892" w:author="Unemo Magnus, USÖ Labmed länsklinik" w:date="2016-11-14T17:51:00Z">
              <w:rPr>
                <w:rFonts w:ascii="Calibri" w:hAnsi="Calibri"/>
              </w:rPr>
            </w:rPrChange>
          </w:rPr>
          <w:t xml:space="preserve">ethod </w:t>
        </w:r>
      </w:ins>
      <w:r w:rsidRPr="006F644E">
        <w:rPr>
          <w:rFonts w:ascii="Times New Roman" w:hAnsi="Times New Roman" w:cs="Times New Roman"/>
          <w:sz w:val="24"/>
          <w:szCs w:val="24"/>
          <w:rPrChange w:id="1893" w:author="Unemo Magnus, USÖ Labmed länsklinik" w:date="2016-11-14T17:51:00Z">
            <w:rPr>
              <w:rFonts w:ascii="Calibri" w:hAnsi="Calibri"/>
            </w:rPr>
          </w:rPrChange>
        </w:rPr>
        <w:t xml:space="preserve">for </w:t>
      </w:r>
      <w:del w:id="1894" w:author="Unemo Magnus, USÖ Labmed länsklinik" w:date="2016-11-14T18:47:00Z">
        <w:r w:rsidRPr="006F644E" w:rsidDel="009D2557">
          <w:rPr>
            <w:rFonts w:ascii="Times New Roman" w:hAnsi="Times New Roman" w:cs="Times New Roman"/>
            <w:sz w:val="24"/>
            <w:szCs w:val="24"/>
            <w:rPrChange w:id="1895" w:author="Unemo Magnus, USÖ Labmed länsklinik" w:date="2016-11-14T17:51:00Z">
              <w:rPr>
                <w:rFonts w:ascii="Calibri" w:hAnsi="Calibri"/>
              </w:rPr>
            </w:rPrChange>
          </w:rPr>
          <w:delText xml:space="preserve">Detection </w:delText>
        </w:r>
      </w:del>
      <w:ins w:id="1896" w:author="Unemo Magnus, USÖ Labmed länsklinik" w:date="2016-11-14T18:47:00Z">
        <w:r w:rsidR="009D2557">
          <w:rPr>
            <w:rFonts w:ascii="Times New Roman" w:hAnsi="Times New Roman" w:cs="Times New Roman"/>
            <w:sz w:val="24"/>
            <w:szCs w:val="24"/>
          </w:rPr>
          <w:t>d</w:t>
        </w:r>
        <w:r w:rsidR="009D2557" w:rsidRPr="006F644E">
          <w:rPr>
            <w:rFonts w:ascii="Times New Roman" w:hAnsi="Times New Roman" w:cs="Times New Roman"/>
            <w:sz w:val="24"/>
            <w:szCs w:val="24"/>
            <w:rPrChange w:id="1897" w:author="Unemo Magnus, USÖ Labmed länsklinik" w:date="2016-11-14T17:51:00Z">
              <w:rPr>
                <w:rFonts w:ascii="Calibri" w:hAnsi="Calibri"/>
              </w:rPr>
            </w:rPrChange>
          </w:rPr>
          <w:t xml:space="preserve">etection </w:t>
        </w:r>
      </w:ins>
      <w:r w:rsidRPr="006F644E">
        <w:rPr>
          <w:rFonts w:ascii="Times New Roman" w:hAnsi="Times New Roman" w:cs="Times New Roman"/>
          <w:sz w:val="24"/>
          <w:szCs w:val="24"/>
          <w:rPrChange w:id="1898" w:author="Unemo Magnus, USÖ Labmed länsklinik" w:date="2016-11-14T17:51:00Z">
            <w:rPr>
              <w:rFonts w:ascii="Calibri" w:hAnsi="Calibri"/>
            </w:rPr>
          </w:rPrChange>
        </w:rPr>
        <w:t xml:space="preserve">of </w:t>
      </w:r>
      <w:del w:id="1899" w:author="Unemo Magnus, USÖ Labmed länsklinik" w:date="2016-11-14T18:47:00Z">
        <w:r w:rsidRPr="006F644E" w:rsidDel="009D2557">
          <w:rPr>
            <w:rFonts w:ascii="Times New Roman" w:hAnsi="Times New Roman" w:cs="Times New Roman"/>
            <w:sz w:val="24"/>
            <w:szCs w:val="24"/>
            <w:rPrChange w:id="1900" w:author="Unemo Magnus, USÖ Labmed länsklinik" w:date="2016-11-14T17:51:00Z">
              <w:rPr>
                <w:rFonts w:ascii="Calibri" w:hAnsi="Calibri"/>
              </w:rPr>
            </w:rPrChange>
          </w:rPr>
          <w:delText xml:space="preserve">Drug </w:delText>
        </w:r>
      </w:del>
      <w:ins w:id="1901" w:author="Unemo Magnus, USÖ Labmed länsklinik" w:date="2016-11-14T18:47:00Z">
        <w:r w:rsidR="009D2557">
          <w:rPr>
            <w:rFonts w:ascii="Times New Roman" w:hAnsi="Times New Roman" w:cs="Times New Roman"/>
            <w:sz w:val="24"/>
            <w:szCs w:val="24"/>
          </w:rPr>
          <w:t>d</w:t>
        </w:r>
        <w:r w:rsidR="009D2557" w:rsidRPr="006F644E">
          <w:rPr>
            <w:rFonts w:ascii="Times New Roman" w:hAnsi="Times New Roman" w:cs="Times New Roman"/>
            <w:sz w:val="24"/>
            <w:szCs w:val="24"/>
            <w:rPrChange w:id="1902" w:author="Unemo Magnus, USÖ Labmed länsklinik" w:date="2016-11-14T17:51:00Z">
              <w:rPr>
                <w:rFonts w:ascii="Calibri" w:hAnsi="Calibri"/>
              </w:rPr>
            </w:rPrChange>
          </w:rPr>
          <w:t xml:space="preserve">rug </w:t>
        </w:r>
      </w:ins>
      <w:del w:id="1903" w:author="Unemo Magnus, USÖ Labmed länsklinik" w:date="2016-11-14T18:47:00Z">
        <w:r w:rsidRPr="006F644E" w:rsidDel="009D2557">
          <w:rPr>
            <w:rFonts w:ascii="Times New Roman" w:hAnsi="Times New Roman" w:cs="Times New Roman"/>
            <w:sz w:val="24"/>
            <w:szCs w:val="24"/>
            <w:rPrChange w:id="1904" w:author="Unemo Magnus, USÖ Labmed länsklinik" w:date="2016-11-14T17:51:00Z">
              <w:rPr>
                <w:rFonts w:ascii="Calibri" w:hAnsi="Calibri"/>
              </w:rPr>
            </w:rPrChange>
          </w:rPr>
          <w:delText xml:space="preserve">Resistance </w:delText>
        </w:r>
      </w:del>
      <w:ins w:id="1905" w:author="Unemo Magnus, USÖ Labmed länsklinik" w:date="2016-11-14T18:47:00Z">
        <w:r w:rsidR="009D2557">
          <w:rPr>
            <w:rFonts w:ascii="Times New Roman" w:hAnsi="Times New Roman" w:cs="Times New Roman"/>
            <w:sz w:val="24"/>
            <w:szCs w:val="24"/>
          </w:rPr>
          <w:t>r</w:t>
        </w:r>
        <w:r w:rsidR="009D2557" w:rsidRPr="006F644E">
          <w:rPr>
            <w:rFonts w:ascii="Times New Roman" w:hAnsi="Times New Roman" w:cs="Times New Roman"/>
            <w:sz w:val="24"/>
            <w:szCs w:val="24"/>
            <w:rPrChange w:id="1906" w:author="Unemo Magnus, USÖ Labmed länsklinik" w:date="2016-11-14T17:51:00Z">
              <w:rPr>
                <w:rFonts w:ascii="Calibri" w:hAnsi="Calibri"/>
              </w:rPr>
            </w:rPrChange>
          </w:rPr>
          <w:t xml:space="preserve">esistance </w:t>
        </w:r>
      </w:ins>
      <w:r w:rsidRPr="006F644E">
        <w:rPr>
          <w:rFonts w:ascii="Times New Roman" w:hAnsi="Times New Roman" w:cs="Times New Roman"/>
          <w:sz w:val="24"/>
          <w:szCs w:val="24"/>
          <w:rPrChange w:id="1907" w:author="Unemo Magnus, USÖ Labmed länsklinik" w:date="2016-11-14T17:51:00Z">
            <w:rPr>
              <w:rFonts w:ascii="Calibri" w:hAnsi="Calibri"/>
            </w:rPr>
          </w:rPrChange>
        </w:rPr>
        <w:t xml:space="preserve">in </w:t>
      </w:r>
      <w:r w:rsidRPr="009D2557">
        <w:rPr>
          <w:rFonts w:ascii="Times New Roman" w:hAnsi="Times New Roman" w:cs="Times New Roman"/>
          <w:i/>
          <w:sz w:val="24"/>
          <w:szCs w:val="24"/>
          <w:rPrChange w:id="1908" w:author="Unemo Magnus, USÖ Labmed länsklinik" w:date="2016-11-14T18:47:00Z">
            <w:rPr>
              <w:rFonts w:ascii="Calibri" w:hAnsi="Calibri"/>
            </w:rPr>
          </w:rPrChange>
        </w:rPr>
        <w:t>Mycobacterium tuberculosis</w:t>
      </w:r>
      <w:r w:rsidRPr="006F644E">
        <w:rPr>
          <w:rFonts w:ascii="Times New Roman" w:hAnsi="Times New Roman" w:cs="Times New Roman"/>
          <w:sz w:val="24"/>
          <w:szCs w:val="24"/>
          <w:rPrChange w:id="1909" w:author="Unemo Magnus, USÖ Labmed länsklinik" w:date="2016-11-14T17:51:00Z">
            <w:rPr>
              <w:rFonts w:ascii="Calibri" w:hAnsi="Calibri"/>
            </w:rPr>
          </w:rPrChange>
        </w:rPr>
        <w:t xml:space="preserve">. </w:t>
      </w:r>
      <w:r w:rsidRPr="006F644E">
        <w:rPr>
          <w:rFonts w:ascii="Times New Roman" w:hAnsi="Times New Roman" w:cs="Times New Roman"/>
          <w:i/>
          <w:iCs/>
          <w:sz w:val="24"/>
          <w:szCs w:val="24"/>
          <w:rPrChange w:id="1910" w:author="Unemo Magnus, USÖ Labmed länsklinik" w:date="2016-11-14T17:51:00Z">
            <w:rPr>
              <w:rFonts w:ascii="Calibri" w:hAnsi="Calibri"/>
              <w:i/>
              <w:iCs/>
            </w:rPr>
          </w:rPrChange>
        </w:rPr>
        <w:t>Antimicrob Agents Chemother</w:t>
      </w:r>
      <w:r w:rsidRPr="006F644E">
        <w:rPr>
          <w:rFonts w:ascii="Times New Roman" w:hAnsi="Times New Roman" w:cs="Times New Roman"/>
          <w:sz w:val="24"/>
          <w:szCs w:val="24"/>
          <w:rPrChange w:id="1911" w:author="Unemo Magnus, USÖ Labmed länsklinik" w:date="2016-11-14T17:51:00Z">
            <w:rPr>
              <w:rFonts w:ascii="Calibri" w:hAnsi="Calibri"/>
            </w:rPr>
          </w:rPrChange>
        </w:rPr>
        <w:t xml:space="preserve"> 2002; </w:t>
      </w:r>
      <w:r w:rsidRPr="006F644E">
        <w:rPr>
          <w:rFonts w:ascii="Times New Roman" w:hAnsi="Times New Roman" w:cs="Times New Roman"/>
          <w:b/>
          <w:bCs/>
          <w:sz w:val="24"/>
          <w:szCs w:val="24"/>
          <w:rPrChange w:id="1912" w:author="Unemo Magnus, USÖ Labmed länsklinik" w:date="2016-11-14T17:51:00Z">
            <w:rPr>
              <w:rFonts w:ascii="Calibri" w:hAnsi="Calibri"/>
              <w:b/>
              <w:bCs/>
            </w:rPr>
          </w:rPrChange>
        </w:rPr>
        <w:t>46</w:t>
      </w:r>
      <w:r w:rsidRPr="006F644E">
        <w:rPr>
          <w:rFonts w:ascii="Times New Roman" w:hAnsi="Times New Roman" w:cs="Times New Roman"/>
          <w:sz w:val="24"/>
          <w:szCs w:val="24"/>
          <w:rPrChange w:id="1913" w:author="Unemo Magnus, USÖ Labmed länsklinik" w:date="2016-11-14T17:51:00Z">
            <w:rPr>
              <w:rFonts w:ascii="Calibri" w:hAnsi="Calibri"/>
            </w:rPr>
          </w:rPrChange>
        </w:rPr>
        <w:t>: 2720–2.</w:t>
      </w:r>
    </w:p>
    <w:p w14:paraId="104F7366" w14:textId="77777777" w:rsidR="00377FDC" w:rsidRPr="006F644E" w:rsidRDefault="00377FDC">
      <w:pPr>
        <w:pStyle w:val="Bibliography"/>
        <w:spacing w:after="0" w:line="480" w:lineRule="auto"/>
        <w:jc w:val="both"/>
        <w:rPr>
          <w:rFonts w:ascii="Times New Roman" w:hAnsi="Times New Roman" w:cs="Times New Roman"/>
          <w:sz w:val="24"/>
          <w:szCs w:val="24"/>
          <w:rPrChange w:id="1914" w:author="Unemo Magnus, USÖ Labmed länsklinik" w:date="2016-11-14T17:51:00Z">
            <w:rPr>
              <w:rFonts w:ascii="Calibri" w:hAnsi="Calibri"/>
            </w:rPr>
          </w:rPrChange>
        </w:rPr>
        <w:pPrChange w:id="1915" w:author="Unemo Magnus, USÖ Labmed länsklinik" w:date="2016-11-14T18:38:00Z">
          <w:pPr>
            <w:pStyle w:val="Bibliography"/>
          </w:pPr>
        </w:pPrChange>
      </w:pPr>
      <w:r w:rsidRPr="006F644E">
        <w:rPr>
          <w:rFonts w:ascii="Times New Roman" w:hAnsi="Times New Roman" w:cs="Times New Roman"/>
          <w:sz w:val="24"/>
          <w:szCs w:val="24"/>
          <w:rPrChange w:id="1916" w:author="Unemo Magnus, USÖ Labmed länsklinik" w:date="2016-11-14T17:51:00Z">
            <w:rPr>
              <w:rFonts w:ascii="Calibri" w:hAnsi="Calibri"/>
            </w:rPr>
          </w:rPrChange>
        </w:rPr>
        <w:t xml:space="preserve">28. Wade JJ, Graver MA. A fully defined, clear and protein-free liquid medium permitting dense growth of </w:t>
      </w:r>
      <w:r w:rsidRPr="009D2557">
        <w:rPr>
          <w:rFonts w:ascii="Times New Roman" w:hAnsi="Times New Roman" w:cs="Times New Roman"/>
          <w:i/>
          <w:sz w:val="24"/>
          <w:szCs w:val="24"/>
          <w:rPrChange w:id="1917" w:author="Unemo Magnus, USÖ Labmed länsklinik" w:date="2016-11-14T18:47:00Z">
            <w:rPr>
              <w:rFonts w:ascii="Calibri" w:hAnsi="Calibri"/>
            </w:rPr>
          </w:rPrChange>
        </w:rPr>
        <w:t>Neisseria gonorrhoeae</w:t>
      </w:r>
      <w:r w:rsidRPr="006F644E">
        <w:rPr>
          <w:rFonts w:ascii="Times New Roman" w:hAnsi="Times New Roman" w:cs="Times New Roman"/>
          <w:sz w:val="24"/>
          <w:szCs w:val="24"/>
          <w:rPrChange w:id="1918" w:author="Unemo Magnus, USÖ Labmed länsklinik" w:date="2016-11-14T17:51:00Z">
            <w:rPr>
              <w:rFonts w:ascii="Calibri" w:hAnsi="Calibri"/>
            </w:rPr>
          </w:rPrChange>
        </w:rPr>
        <w:t xml:space="preserve"> from very low inocula. </w:t>
      </w:r>
      <w:r w:rsidRPr="006F644E">
        <w:rPr>
          <w:rFonts w:ascii="Times New Roman" w:hAnsi="Times New Roman" w:cs="Times New Roman"/>
          <w:i/>
          <w:iCs/>
          <w:sz w:val="24"/>
          <w:szCs w:val="24"/>
          <w:rPrChange w:id="1919" w:author="Unemo Magnus, USÖ Labmed länsklinik" w:date="2016-11-14T17:51:00Z">
            <w:rPr>
              <w:rFonts w:ascii="Calibri" w:hAnsi="Calibri"/>
              <w:i/>
              <w:iCs/>
            </w:rPr>
          </w:rPrChange>
        </w:rPr>
        <w:t>FEMS Microbiol Lett</w:t>
      </w:r>
      <w:r w:rsidRPr="006F644E">
        <w:rPr>
          <w:rFonts w:ascii="Times New Roman" w:hAnsi="Times New Roman" w:cs="Times New Roman"/>
          <w:sz w:val="24"/>
          <w:szCs w:val="24"/>
          <w:rPrChange w:id="1920" w:author="Unemo Magnus, USÖ Labmed länsklinik" w:date="2016-11-14T17:51:00Z">
            <w:rPr>
              <w:rFonts w:ascii="Calibri" w:hAnsi="Calibri"/>
            </w:rPr>
          </w:rPrChange>
        </w:rPr>
        <w:t xml:space="preserve"> 2007; </w:t>
      </w:r>
      <w:r w:rsidRPr="006F644E">
        <w:rPr>
          <w:rFonts w:ascii="Times New Roman" w:hAnsi="Times New Roman" w:cs="Times New Roman"/>
          <w:b/>
          <w:bCs/>
          <w:sz w:val="24"/>
          <w:szCs w:val="24"/>
          <w:rPrChange w:id="1921" w:author="Unemo Magnus, USÖ Labmed länsklinik" w:date="2016-11-14T17:51:00Z">
            <w:rPr>
              <w:rFonts w:ascii="Calibri" w:hAnsi="Calibri"/>
              <w:b/>
              <w:bCs/>
            </w:rPr>
          </w:rPrChange>
        </w:rPr>
        <w:t>273</w:t>
      </w:r>
      <w:r w:rsidRPr="006F644E">
        <w:rPr>
          <w:rFonts w:ascii="Times New Roman" w:hAnsi="Times New Roman" w:cs="Times New Roman"/>
          <w:sz w:val="24"/>
          <w:szCs w:val="24"/>
          <w:rPrChange w:id="1922" w:author="Unemo Magnus, USÖ Labmed länsklinik" w:date="2016-11-14T17:51:00Z">
            <w:rPr>
              <w:rFonts w:ascii="Calibri" w:hAnsi="Calibri"/>
            </w:rPr>
          </w:rPrChange>
        </w:rPr>
        <w:t>: 35–7.</w:t>
      </w:r>
    </w:p>
    <w:p w14:paraId="530ACA0C" w14:textId="41E8B2D4" w:rsidR="00377FDC" w:rsidRPr="006F644E" w:rsidRDefault="00377FDC">
      <w:pPr>
        <w:pStyle w:val="Bibliography"/>
        <w:spacing w:after="0" w:line="480" w:lineRule="auto"/>
        <w:jc w:val="both"/>
        <w:rPr>
          <w:rFonts w:ascii="Times New Roman" w:hAnsi="Times New Roman" w:cs="Times New Roman"/>
          <w:sz w:val="24"/>
          <w:szCs w:val="24"/>
          <w:rPrChange w:id="1923" w:author="Unemo Magnus, USÖ Labmed länsklinik" w:date="2016-11-14T17:51:00Z">
            <w:rPr>
              <w:rFonts w:ascii="Calibri" w:hAnsi="Calibri"/>
            </w:rPr>
          </w:rPrChange>
        </w:rPr>
        <w:pPrChange w:id="1924" w:author="Unemo Magnus, USÖ Labmed länsklinik" w:date="2016-11-14T18:38:00Z">
          <w:pPr>
            <w:pStyle w:val="Bibliography"/>
          </w:pPr>
        </w:pPrChange>
      </w:pPr>
      <w:r w:rsidRPr="006F644E">
        <w:rPr>
          <w:rFonts w:ascii="Times New Roman" w:hAnsi="Times New Roman" w:cs="Times New Roman"/>
          <w:sz w:val="24"/>
          <w:szCs w:val="24"/>
          <w:rPrChange w:id="1925" w:author="Unemo Magnus, USÖ Labmed länsklinik" w:date="2016-11-14T17:51:00Z">
            <w:rPr>
              <w:rFonts w:ascii="Calibri" w:hAnsi="Calibri"/>
            </w:rPr>
          </w:rPrChange>
        </w:rPr>
        <w:t xml:space="preserve">29. Anon. Bioassay Analysis Using R | Ritz | Journal of Statistical Software. </w:t>
      </w:r>
      <w:del w:id="1926" w:author="Unemo Magnus, USÖ Labmed länsklinik" w:date="2016-11-14T18:48:00Z">
        <w:r w:rsidRPr="006F644E" w:rsidDel="009D2557">
          <w:rPr>
            <w:rFonts w:ascii="Times New Roman" w:hAnsi="Times New Roman" w:cs="Times New Roman"/>
            <w:sz w:val="24"/>
            <w:szCs w:val="24"/>
            <w:rPrChange w:id="1927" w:author="Unemo Magnus, USÖ Labmed länsklinik" w:date="2016-11-14T17:51:00Z">
              <w:rPr>
                <w:rFonts w:ascii="Calibri" w:hAnsi="Calibri"/>
              </w:rPr>
            </w:rPrChange>
          </w:rPr>
          <w:delText xml:space="preserve">Available at: </w:delText>
        </w:r>
      </w:del>
      <w:r w:rsidRPr="006F644E">
        <w:rPr>
          <w:rFonts w:ascii="Times New Roman" w:hAnsi="Times New Roman" w:cs="Times New Roman"/>
          <w:sz w:val="24"/>
          <w:szCs w:val="24"/>
          <w:rPrChange w:id="1928" w:author="Unemo Magnus, USÖ Labmed länsklinik" w:date="2016-11-14T17:51:00Z">
            <w:rPr>
              <w:rFonts w:ascii="Calibri" w:hAnsi="Calibri"/>
            </w:rPr>
          </w:rPrChange>
        </w:rPr>
        <w:t xml:space="preserve">https://www.jstatsoft.org/article/view/v012i05. </w:t>
      </w:r>
      <w:del w:id="1929" w:author="Unemo Magnus, USÖ Labmed länsklinik" w:date="2016-11-14T18:48:00Z">
        <w:r w:rsidRPr="006F644E" w:rsidDel="009D2557">
          <w:rPr>
            <w:rFonts w:ascii="Times New Roman" w:hAnsi="Times New Roman" w:cs="Times New Roman"/>
            <w:sz w:val="24"/>
            <w:szCs w:val="24"/>
            <w:rPrChange w:id="1930" w:author="Unemo Magnus, USÖ Labmed länsklinik" w:date="2016-11-14T17:51:00Z">
              <w:rPr>
                <w:rFonts w:ascii="Calibri" w:hAnsi="Calibri"/>
              </w:rPr>
            </w:rPrChange>
          </w:rPr>
          <w:delText>Accessed March 16, 2016.</w:delText>
        </w:r>
      </w:del>
    </w:p>
    <w:p w14:paraId="5FF61ED3" w14:textId="6E93E1BA" w:rsidR="00377FDC" w:rsidRPr="006F644E" w:rsidRDefault="00377FDC">
      <w:pPr>
        <w:pStyle w:val="Bibliography"/>
        <w:spacing w:after="0" w:line="480" w:lineRule="auto"/>
        <w:jc w:val="both"/>
        <w:rPr>
          <w:rFonts w:ascii="Times New Roman" w:hAnsi="Times New Roman" w:cs="Times New Roman"/>
          <w:sz w:val="24"/>
          <w:szCs w:val="24"/>
          <w:rPrChange w:id="1931" w:author="Unemo Magnus, USÖ Labmed länsklinik" w:date="2016-11-14T17:51:00Z">
            <w:rPr>
              <w:rFonts w:ascii="Calibri" w:hAnsi="Calibri"/>
            </w:rPr>
          </w:rPrChange>
        </w:rPr>
        <w:pPrChange w:id="1932" w:author="Unemo Magnus, USÖ Labmed länsklinik" w:date="2016-11-14T18:38:00Z">
          <w:pPr>
            <w:pStyle w:val="Bibliography"/>
          </w:pPr>
        </w:pPrChange>
      </w:pPr>
      <w:r w:rsidRPr="006F644E">
        <w:rPr>
          <w:rFonts w:ascii="Times New Roman" w:hAnsi="Times New Roman" w:cs="Times New Roman"/>
          <w:sz w:val="24"/>
          <w:szCs w:val="24"/>
          <w:rPrChange w:id="1933" w:author="Unemo Magnus, USÖ Labmed länsklinik" w:date="2016-11-14T17:51:00Z">
            <w:rPr>
              <w:rFonts w:ascii="Calibri" w:hAnsi="Calibri"/>
            </w:rPr>
          </w:rPrChange>
        </w:rPr>
        <w:t>30. EUCAST. The European Committee on Antimicrobial Susceptibility Testing. Breakpoint tables for interpretation of MICs and zone diameters. 2016.</w:t>
      </w:r>
      <w:ins w:id="1934" w:author="Unemo Magnus, USÖ Labmed länsklinik" w:date="2016-11-14T18:48:00Z">
        <w:r w:rsidR="00CF506D">
          <w:rPr>
            <w:rFonts w:ascii="Times New Roman" w:hAnsi="Times New Roman" w:cs="Times New Roman"/>
            <w:sz w:val="24"/>
            <w:szCs w:val="24"/>
          </w:rPr>
          <w:t xml:space="preserve"> </w:t>
        </w:r>
        <w:r w:rsidR="00CF506D" w:rsidRPr="00CF506D">
          <w:rPr>
            <w:rFonts w:ascii="Times New Roman" w:hAnsi="Times New Roman" w:cs="Times New Roman"/>
            <w:sz w:val="24"/>
            <w:szCs w:val="24"/>
          </w:rPr>
          <w:t>http://www.eucast.org/clinical_breakpoints/</w:t>
        </w:r>
      </w:ins>
    </w:p>
    <w:p w14:paraId="00097726" w14:textId="64B2A477" w:rsidR="00377FDC" w:rsidRPr="006F644E" w:rsidRDefault="00377FDC">
      <w:pPr>
        <w:pStyle w:val="Bibliography"/>
        <w:spacing w:after="0" w:line="480" w:lineRule="auto"/>
        <w:jc w:val="both"/>
        <w:rPr>
          <w:rFonts w:ascii="Times New Roman" w:hAnsi="Times New Roman" w:cs="Times New Roman"/>
          <w:sz w:val="24"/>
          <w:szCs w:val="24"/>
          <w:rPrChange w:id="1935" w:author="Unemo Magnus, USÖ Labmed länsklinik" w:date="2016-11-14T17:51:00Z">
            <w:rPr>
              <w:rFonts w:ascii="Calibri" w:hAnsi="Calibri"/>
            </w:rPr>
          </w:rPrChange>
        </w:rPr>
        <w:pPrChange w:id="1936" w:author="Unemo Magnus, USÖ Labmed länsklinik" w:date="2016-11-14T18:38:00Z">
          <w:pPr>
            <w:pStyle w:val="Bibliography"/>
          </w:pPr>
        </w:pPrChange>
      </w:pPr>
      <w:r w:rsidRPr="006F644E">
        <w:rPr>
          <w:rFonts w:ascii="Times New Roman" w:hAnsi="Times New Roman" w:cs="Times New Roman"/>
          <w:sz w:val="24"/>
          <w:szCs w:val="24"/>
          <w:rPrChange w:id="1937" w:author="Unemo Magnus, USÖ Labmed länsklinik" w:date="2016-11-14T17:51:00Z">
            <w:rPr>
              <w:rFonts w:ascii="Calibri" w:hAnsi="Calibri"/>
            </w:rPr>
          </w:rPrChange>
        </w:rPr>
        <w:t>31. Parikh R, Mathai A, Parikh S</w:t>
      </w:r>
      <w:ins w:id="1938" w:author="Unemo Magnus, USÖ Labmed länsklinik" w:date="2016-11-14T18:48:00Z">
        <w:r w:rsidR="00AA4816">
          <w:rPr>
            <w:rFonts w:ascii="Times New Roman" w:hAnsi="Times New Roman" w:cs="Times New Roman"/>
            <w:sz w:val="24"/>
            <w:szCs w:val="24"/>
          </w:rPr>
          <w:t xml:space="preserve"> </w:t>
        </w:r>
        <w:r w:rsidR="00AA4816">
          <w:rPr>
            <w:rFonts w:ascii="Times New Roman" w:hAnsi="Times New Roman" w:cs="Times New Roman"/>
            <w:i/>
            <w:sz w:val="24"/>
            <w:szCs w:val="24"/>
          </w:rPr>
          <w:t>et al</w:t>
        </w:r>
      </w:ins>
      <w:del w:id="1939" w:author="Unemo Magnus, USÖ Labmed länsklinik" w:date="2016-11-14T18:48:00Z">
        <w:r w:rsidRPr="006F644E" w:rsidDel="00AA4816">
          <w:rPr>
            <w:rFonts w:ascii="Times New Roman" w:hAnsi="Times New Roman" w:cs="Times New Roman"/>
            <w:sz w:val="24"/>
            <w:szCs w:val="24"/>
            <w:rPrChange w:id="1940" w:author="Unemo Magnus, USÖ Labmed länsklinik" w:date="2016-11-14T17:51:00Z">
              <w:rPr>
                <w:rFonts w:ascii="Calibri" w:hAnsi="Calibri"/>
              </w:rPr>
            </w:rPrChange>
          </w:rPr>
          <w:delText>, Chandra Sekhar G, Thomas R</w:delText>
        </w:r>
      </w:del>
      <w:r w:rsidRPr="006F644E">
        <w:rPr>
          <w:rFonts w:ascii="Times New Roman" w:hAnsi="Times New Roman" w:cs="Times New Roman"/>
          <w:sz w:val="24"/>
          <w:szCs w:val="24"/>
          <w:rPrChange w:id="1941" w:author="Unemo Magnus, USÖ Labmed länsklinik" w:date="2016-11-14T17:51:00Z">
            <w:rPr>
              <w:rFonts w:ascii="Calibri" w:hAnsi="Calibri"/>
            </w:rPr>
          </w:rPrChange>
        </w:rPr>
        <w:t xml:space="preserve">. Understanding and using sensitivity, specificity and predictive values. </w:t>
      </w:r>
      <w:r w:rsidRPr="006F644E">
        <w:rPr>
          <w:rFonts w:ascii="Times New Roman" w:hAnsi="Times New Roman" w:cs="Times New Roman"/>
          <w:i/>
          <w:iCs/>
          <w:sz w:val="24"/>
          <w:szCs w:val="24"/>
          <w:rPrChange w:id="1942" w:author="Unemo Magnus, USÖ Labmed länsklinik" w:date="2016-11-14T17:51:00Z">
            <w:rPr>
              <w:rFonts w:ascii="Calibri" w:hAnsi="Calibri"/>
              <w:i/>
              <w:iCs/>
            </w:rPr>
          </w:rPrChange>
        </w:rPr>
        <w:t>Indian J Ophthalmol</w:t>
      </w:r>
      <w:r w:rsidRPr="006F644E">
        <w:rPr>
          <w:rFonts w:ascii="Times New Roman" w:hAnsi="Times New Roman" w:cs="Times New Roman"/>
          <w:sz w:val="24"/>
          <w:szCs w:val="24"/>
          <w:rPrChange w:id="1943" w:author="Unemo Magnus, USÖ Labmed länsklinik" w:date="2016-11-14T17:51:00Z">
            <w:rPr>
              <w:rFonts w:ascii="Calibri" w:hAnsi="Calibri"/>
            </w:rPr>
          </w:rPrChange>
        </w:rPr>
        <w:t xml:space="preserve"> 2008; </w:t>
      </w:r>
      <w:r w:rsidRPr="006F644E">
        <w:rPr>
          <w:rFonts w:ascii="Times New Roman" w:hAnsi="Times New Roman" w:cs="Times New Roman"/>
          <w:b/>
          <w:bCs/>
          <w:sz w:val="24"/>
          <w:szCs w:val="24"/>
          <w:rPrChange w:id="1944" w:author="Unemo Magnus, USÖ Labmed länsklinik" w:date="2016-11-14T17:51:00Z">
            <w:rPr>
              <w:rFonts w:ascii="Calibri" w:hAnsi="Calibri"/>
              <w:b/>
              <w:bCs/>
            </w:rPr>
          </w:rPrChange>
        </w:rPr>
        <w:t>56</w:t>
      </w:r>
      <w:r w:rsidRPr="006F644E">
        <w:rPr>
          <w:rFonts w:ascii="Times New Roman" w:hAnsi="Times New Roman" w:cs="Times New Roman"/>
          <w:sz w:val="24"/>
          <w:szCs w:val="24"/>
          <w:rPrChange w:id="1945" w:author="Unemo Magnus, USÖ Labmed länsklinik" w:date="2016-11-14T17:51:00Z">
            <w:rPr>
              <w:rFonts w:ascii="Calibri" w:hAnsi="Calibri"/>
            </w:rPr>
          </w:rPrChange>
        </w:rPr>
        <w:t>: 45–50.</w:t>
      </w:r>
    </w:p>
    <w:p w14:paraId="062C8EE7" w14:textId="680B48B9" w:rsidR="00377FDC" w:rsidRPr="006F644E" w:rsidRDefault="00377FDC">
      <w:pPr>
        <w:pStyle w:val="Bibliography"/>
        <w:spacing w:after="0" w:line="480" w:lineRule="auto"/>
        <w:jc w:val="both"/>
        <w:rPr>
          <w:rFonts w:ascii="Times New Roman" w:hAnsi="Times New Roman" w:cs="Times New Roman"/>
          <w:sz w:val="24"/>
          <w:szCs w:val="24"/>
          <w:lang w:val="sv-SE"/>
          <w:rPrChange w:id="1946" w:author="Unemo Magnus, USÖ Labmed länsklinik" w:date="2016-11-14T17:51:00Z">
            <w:rPr>
              <w:rFonts w:ascii="Calibri" w:hAnsi="Calibri"/>
            </w:rPr>
          </w:rPrChange>
        </w:rPr>
        <w:pPrChange w:id="1947" w:author="Unemo Magnus, USÖ Labmed länsklinik" w:date="2016-11-14T18:38:00Z">
          <w:pPr>
            <w:pStyle w:val="Bibliography"/>
          </w:pPr>
        </w:pPrChange>
      </w:pPr>
      <w:r w:rsidRPr="006F644E">
        <w:rPr>
          <w:rFonts w:ascii="Times New Roman" w:hAnsi="Times New Roman" w:cs="Times New Roman"/>
          <w:sz w:val="24"/>
          <w:szCs w:val="24"/>
          <w:rPrChange w:id="1948" w:author="Unemo Magnus, USÖ Labmed länsklinik" w:date="2016-11-14T17:51:00Z">
            <w:rPr>
              <w:rFonts w:ascii="Calibri" w:hAnsi="Calibri"/>
            </w:rPr>
          </w:rPrChange>
        </w:rPr>
        <w:t>32. Zhao S, Guo Y, Sheng Q</w:t>
      </w:r>
      <w:ins w:id="1949" w:author="Unemo Magnus, USÖ Labmed länsklinik" w:date="2016-11-14T18:48:00Z">
        <w:r w:rsidR="00AA4816">
          <w:rPr>
            <w:rFonts w:ascii="Times New Roman" w:hAnsi="Times New Roman" w:cs="Times New Roman"/>
            <w:sz w:val="24"/>
            <w:szCs w:val="24"/>
          </w:rPr>
          <w:t xml:space="preserve"> </w:t>
        </w:r>
        <w:r w:rsidR="00AA4816">
          <w:rPr>
            <w:rFonts w:ascii="Times New Roman" w:hAnsi="Times New Roman" w:cs="Times New Roman"/>
            <w:i/>
            <w:sz w:val="24"/>
            <w:szCs w:val="24"/>
          </w:rPr>
          <w:t>et al</w:t>
        </w:r>
      </w:ins>
      <w:del w:id="1950" w:author="Unemo Magnus, USÖ Labmed länsklinik" w:date="2016-11-14T18:48:00Z">
        <w:r w:rsidRPr="006F644E" w:rsidDel="00AA4816">
          <w:rPr>
            <w:rFonts w:ascii="Times New Roman" w:hAnsi="Times New Roman" w:cs="Times New Roman"/>
            <w:sz w:val="24"/>
            <w:szCs w:val="24"/>
            <w:rPrChange w:id="1951" w:author="Unemo Magnus, USÖ Labmed länsklinik" w:date="2016-11-14T17:51:00Z">
              <w:rPr>
                <w:rFonts w:ascii="Calibri" w:hAnsi="Calibri"/>
              </w:rPr>
            </w:rPrChange>
          </w:rPr>
          <w:delText>, Shyr Y</w:delText>
        </w:r>
      </w:del>
      <w:r w:rsidRPr="006F644E">
        <w:rPr>
          <w:rFonts w:ascii="Times New Roman" w:hAnsi="Times New Roman" w:cs="Times New Roman"/>
          <w:sz w:val="24"/>
          <w:szCs w:val="24"/>
          <w:rPrChange w:id="1952" w:author="Unemo Magnus, USÖ Labmed länsklinik" w:date="2016-11-14T17:51:00Z">
            <w:rPr>
              <w:rFonts w:ascii="Calibri" w:hAnsi="Calibri"/>
            </w:rPr>
          </w:rPrChange>
        </w:rPr>
        <w:t xml:space="preserve">. Advanced </w:t>
      </w:r>
      <w:ins w:id="1953" w:author="Unemo Magnus, USÖ Labmed länsklinik" w:date="2016-11-14T18:48:00Z">
        <w:r w:rsidR="00AA4816">
          <w:rPr>
            <w:rFonts w:ascii="Times New Roman" w:hAnsi="Times New Roman" w:cs="Times New Roman"/>
            <w:sz w:val="24"/>
            <w:szCs w:val="24"/>
          </w:rPr>
          <w:t>h</w:t>
        </w:r>
      </w:ins>
      <w:del w:id="1954" w:author="Unemo Magnus, USÖ Labmed länsklinik" w:date="2016-11-14T18:48:00Z">
        <w:r w:rsidRPr="006F644E" w:rsidDel="00AA4816">
          <w:rPr>
            <w:rFonts w:ascii="Times New Roman" w:hAnsi="Times New Roman" w:cs="Times New Roman"/>
            <w:sz w:val="24"/>
            <w:szCs w:val="24"/>
            <w:rPrChange w:id="1955" w:author="Unemo Magnus, USÖ Labmed länsklinik" w:date="2016-11-14T17:51:00Z">
              <w:rPr>
                <w:rFonts w:ascii="Calibri" w:hAnsi="Calibri"/>
              </w:rPr>
            </w:rPrChange>
          </w:rPr>
          <w:delText>H</w:delText>
        </w:r>
      </w:del>
      <w:r w:rsidRPr="006F644E">
        <w:rPr>
          <w:rFonts w:ascii="Times New Roman" w:hAnsi="Times New Roman" w:cs="Times New Roman"/>
          <w:sz w:val="24"/>
          <w:szCs w:val="24"/>
          <w:rPrChange w:id="1956" w:author="Unemo Magnus, USÖ Labmed länsklinik" w:date="2016-11-14T17:51:00Z">
            <w:rPr>
              <w:rFonts w:ascii="Calibri" w:hAnsi="Calibri"/>
            </w:rPr>
          </w:rPrChange>
        </w:rPr>
        <w:t xml:space="preserve">eat </w:t>
      </w:r>
      <w:ins w:id="1957" w:author="Unemo Magnus, USÖ Labmed länsklinik" w:date="2016-11-14T18:49:00Z">
        <w:r w:rsidR="00AA4816">
          <w:rPr>
            <w:rFonts w:ascii="Times New Roman" w:hAnsi="Times New Roman" w:cs="Times New Roman"/>
            <w:sz w:val="24"/>
            <w:szCs w:val="24"/>
          </w:rPr>
          <w:t>m</w:t>
        </w:r>
      </w:ins>
      <w:del w:id="1958" w:author="Unemo Magnus, USÖ Labmed länsklinik" w:date="2016-11-14T18:49:00Z">
        <w:r w:rsidRPr="006F644E" w:rsidDel="00AA4816">
          <w:rPr>
            <w:rFonts w:ascii="Times New Roman" w:hAnsi="Times New Roman" w:cs="Times New Roman"/>
            <w:sz w:val="24"/>
            <w:szCs w:val="24"/>
            <w:rPrChange w:id="1959" w:author="Unemo Magnus, USÖ Labmed länsklinik" w:date="2016-11-14T17:51:00Z">
              <w:rPr>
                <w:rFonts w:ascii="Calibri" w:hAnsi="Calibri"/>
              </w:rPr>
            </w:rPrChange>
          </w:rPr>
          <w:delText>M</w:delText>
        </w:r>
      </w:del>
      <w:r w:rsidRPr="006F644E">
        <w:rPr>
          <w:rFonts w:ascii="Times New Roman" w:hAnsi="Times New Roman" w:cs="Times New Roman"/>
          <w:sz w:val="24"/>
          <w:szCs w:val="24"/>
          <w:rPrChange w:id="1960" w:author="Unemo Magnus, USÖ Labmed länsklinik" w:date="2016-11-14T17:51:00Z">
            <w:rPr>
              <w:rFonts w:ascii="Calibri" w:hAnsi="Calibri"/>
            </w:rPr>
          </w:rPrChange>
        </w:rPr>
        <w:t xml:space="preserve">ap and </w:t>
      </w:r>
      <w:ins w:id="1961" w:author="Unemo Magnus, USÖ Labmed länsklinik" w:date="2016-11-14T18:49:00Z">
        <w:r w:rsidR="00AA4816">
          <w:rPr>
            <w:rFonts w:ascii="Times New Roman" w:hAnsi="Times New Roman" w:cs="Times New Roman"/>
            <w:sz w:val="24"/>
            <w:szCs w:val="24"/>
          </w:rPr>
          <w:t>c</w:t>
        </w:r>
      </w:ins>
      <w:del w:id="1962" w:author="Unemo Magnus, USÖ Labmed länsklinik" w:date="2016-11-14T18:49:00Z">
        <w:r w:rsidRPr="006F644E" w:rsidDel="00AA4816">
          <w:rPr>
            <w:rFonts w:ascii="Times New Roman" w:hAnsi="Times New Roman" w:cs="Times New Roman"/>
            <w:sz w:val="24"/>
            <w:szCs w:val="24"/>
            <w:rPrChange w:id="1963" w:author="Unemo Magnus, USÖ Labmed länsklinik" w:date="2016-11-14T17:51:00Z">
              <w:rPr>
                <w:rFonts w:ascii="Calibri" w:hAnsi="Calibri"/>
              </w:rPr>
            </w:rPrChange>
          </w:rPr>
          <w:delText>C</w:delText>
        </w:r>
      </w:del>
      <w:r w:rsidRPr="006F644E">
        <w:rPr>
          <w:rFonts w:ascii="Times New Roman" w:hAnsi="Times New Roman" w:cs="Times New Roman"/>
          <w:sz w:val="24"/>
          <w:szCs w:val="24"/>
          <w:rPrChange w:id="1964" w:author="Unemo Magnus, USÖ Labmed länsklinik" w:date="2016-11-14T17:51:00Z">
            <w:rPr>
              <w:rFonts w:ascii="Calibri" w:hAnsi="Calibri"/>
            </w:rPr>
          </w:rPrChange>
        </w:rPr>
        <w:t xml:space="preserve">lustering </w:t>
      </w:r>
      <w:ins w:id="1965" w:author="Unemo Magnus, USÖ Labmed länsklinik" w:date="2016-11-14T18:49:00Z">
        <w:r w:rsidR="00AA4816">
          <w:rPr>
            <w:rFonts w:ascii="Times New Roman" w:hAnsi="Times New Roman" w:cs="Times New Roman"/>
            <w:sz w:val="24"/>
            <w:szCs w:val="24"/>
          </w:rPr>
          <w:t>a</w:t>
        </w:r>
      </w:ins>
      <w:del w:id="1966" w:author="Unemo Magnus, USÖ Labmed länsklinik" w:date="2016-11-14T18:49:00Z">
        <w:r w:rsidRPr="006F644E" w:rsidDel="00AA4816">
          <w:rPr>
            <w:rFonts w:ascii="Times New Roman" w:hAnsi="Times New Roman" w:cs="Times New Roman"/>
            <w:sz w:val="24"/>
            <w:szCs w:val="24"/>
            <w:rPrChange w:id="1967" w:author="Unemo Magnus, USÖ Labmed länsklinik" w:date="2016-11-14T17:51:00Z">
              <w:rPr>
                <w:rFonts w:ascii="Calibri" w:hAnsi="Calibri"/>
              </w:rPr>
            </w:rPrChange>
          </w:rPr>
          <w:delText>A</w:delText>
        </w:r>
      </w:del>
      <w:r w:rsidRPr="006F644E">
        <w:rPr>
          <w:rFonts w:ascii="Times New Roman" w:hAnsi="Times New Roman" w:cs="Times New Roman"/>
          <w:sz w:val="24"/>
          <w:szCs w:val="24"/>
          <w:rPrChange w:id="1968" w:author="Unemo Magnus, USÖ Labmed länsklinik" w:date="2016-11-14T17:51:00Z">
            <w:rPr>
              <w:rFonts w:ascii="Calibri" w:hAnsi="Calibri"/>
            </w:rPr>
          </w:rPrChange>
        </w:rPr>
        <w:t xml:space="preserve">nalysis </w:t>
      </w:r>
      <w:ins w:id="1969" w:author="Unemo Magnus, USÖ Labmed länsklinik" w:date="2016-11-14T18:49:00Z">
        <w:r w:rsidR="00AA4816">
          <w:rPr>
            <w:rFonts w:ascii="Times New Roman" w:hAnsi="Times New Roman" w:cs="Times New Roman"/>
            <w:sz w:val="24"/>
            <w:szCs w:val="24"/>
          </w:rPr>
          <w:t>u</w:t>
        </w:r>
      </w:ins>
      <w:del w:id="1970" w:author="Unemo Magnus, USÖ Labmed länsklinik" w:date="2016-11-14T18:49:00Z">
        <w:r w:rsidRPr="006F644E" w:rsidDel="00AA4816">
          <w:rPr>
            <w:rFonts w:ascii="Times New Roman" w:hAnsi="Times New Roman" w:cs="Times New Roman"/>
            <w:sz w:val="24"/>
            <w:szCs w:val="24"/>
            <w:rPrChange w:id="1971" w:author="Unemo Magnus, USÖ Labmed länsklinik" w:date="2016-11-14T17:51:00Z">
              <w:rPr>
                <w:rFonts w:ascii="Calibri" w:hAnsi="Calibri"/>
              </w:rPr>
            </w:rPrChange>
          </w:rPr>
          <w:delText>U</w:delText>
        </w:r>
      </w:del>
      <w:r w:rsidRPr="006F644E">
        <w:rPr>
          <w:rFonts w:ascii="Times New Roman" w:hAnsi="Times New Roman" w:cs="Times New Roman"/>
          <w:sz w:val="24"/>
          <w:szCs w:val="24"/>
          <w:rPrChange w:id="1972" w:author="Unemo Magnus, USÖ Labmed länsklinik" w:date="2016-11-14T17:51:00Z">
            <w:rPr>
              <w:rFonts w:ascii="Calibri" w:hAnsi="Calibri"/>
            </w:rPr>
          </w:rPrChange>
        </w:rPr>
        <w:t xml:space="preserve">sing Heatmap3. </w:t>
      </w:r>
      <w:r w:rsidRPr="006F644E">
        <w:rPr>
          <w:rFonts w:ascii="Times New Roman" w:hAnsi="Times New Roman" w:cs="Times New Roman"/>
          <w:i/>
          <w:iCs/>
          <w:sz w:val="24"/>
          <w:szCs w:val="24"/>
          <w:lang w:val="sv-SE"/>
          <w:rPrChange w:id="1973" w:author="Unemo Magnus, USÖ Labmed länsklinik" w:date="2016-11-14T17:51:00Z">
            <w:rPr>
              <w:rFonts w:ascii="Calibri" w:hAnsi="Calibri"/>
              <w:i/>
              <w:iCs/>
            </w:rPr>
          </w:rPrChange>
        </w:rPr>
        <w:t>BioMed Res Int</w:t>
      </w:r>
      <w:r w:rsidRPr="006F644E">
        <w:rPr>
          <w:rFonts w:ascii="Times New Roman" w:hAnsi="Times New Roman" w:cs="Times New Roman"/>
          <w:sz w:val="24"/>
          <w:szCs w:val="24"/>
          <w:lang w:val="sv-SE"/>
          <w:rPrChange w:id="1974" w:author="Unemo Magnus, USÖ Labmed länsklinik" w:date="2016-11-14T17:51:00Z">
            <w:rPr>
              <w:rFonts w:ascii="Calibri" w:hAnsi="Calibri"/>
            </w:rPr>
          </w:rPrChange>
        </w:rPr>
        <w:t xml:space="preserve"> 2014; </w:t>
      </w:r>
      <w:r w:rsidRPr="006F644E">
        <w:rPr>
          <w:rFonts w:ascii="Times New Roman" w:hAnsi="Times New Roman" w:cs="Times New Roman"/>
          <w:b/>
          <w:bCs/>
          <w:sz w:val="24"/>
          <w:szCs w:val="24"/>
          <w:lang w:val="sv-SE"/>
          <w:rPrChange w:id="1975" w:author="Unemo Magnus, USÖ Labmed länsklinik" w:date="2016-11-14T17:51:00Z">
            <w:rPr>
              <w:rFonts w:ascii="Calibri" w:hAnsi="Calibri"/>
              <w:b/>
              <w:bCs/>
            </w:rPr>
          </w:rPrChange>
        </w:rPr>
        <w:t>2014</w:t>
      </w:r>
      <w:r w:rsidRPr="006F644E">
        <w:rPr>
          <w:rFonts w:ascii="Times New Roman" w:hAnsi="Times New Roman" w:cs="Times New Roman"/>
          <w:sz w:val="24"/>
          <w:szCs w:val="24"/>
          <w:lang w:val="sv-SE"/>
          <w:rPrChange w:id="1976" w:author="Unemo Magnus, USÖ Labmed länsklinik" w:date="2016-11-14T17:51:00Z">
            <w:rPr>
              <w:rFonts w:ascii="Calibri" w:hAnsi="Calibri"/>
            </w:rPr>
          </w:rPrChange>
        </w:rPr>
        <w:t>: e986048.</w:t>
      </w:r>
    </w:p>
    <w:p w14:paraId="7672D9D5" w14:textId="3F4E4E53" w:rsidR="00377FDC" w:rsidRPr="006F644E" w:rsidRDefault="00377FDC">
      <w:pPr>
        <w:pStyle w:val="Bibliography"/>
        <w:spacing w:after="0" w:line="480" w:lineRule="auto"/>
        <w:jc w:val="both"/>
        <w:rPr>
          <w:rFonts w:ascii="Times New Roman" w:hAnsi="Times New Roman" w:cs="Times New Roman"/>
          <w:sz w:val="24"/>
          <w:szCs w:val="24"/>
          <w:rPrChange w:id="1977" w:author="Unemo Magnus, USÖ Labmed länsklinik" w:date="2016-11-14T17:51:00Z">
            <w:rPr>
              <w:rFonts w:ascii="Calibri" w:hAnsi="Calibri"/>
            </w:rPr>
          </w:rPrChange>
        </w:rPr>
        <w:pPrChange w:id="1978" w:author="Unemo Magnus, USÖ Labmed länsklinik" w:date="2016-11-14T18:38:00Z">
          <w:pPr>
            <w:pStyle w:val="Bibliography"/>
          </w:pPr>
        </w:pPrChange>
      </w:pPr>
      <w:r w:rsidRPr="006F644E">
        <w:rPr>
          <w:rFonts w:ascii="Times New Roman" w:hAnsi="Times New Roman" w:cs="Times New Roman"/>
          <w:sz w:val="24"/>
          <w:szCs w:val="24"/>
          <w:lang w:val="sv-SE"/>
          <w:rPrChange w:id="1979" w:author="Unemo Magnus, USÖ Labmed länsklinik" w:date="2016-11-14T17:51:00Z">
            <w:rPr>
              <w:rFonts w:ascii="Calibri" w:hAnsi="Calibri"/>
            </w:rPr>
          </w:rPrChange>
        </w:rPr>
        <w:t>33. Di Veroli GY, Fornari C, Goldlust I</w:t>
      </w:r>
      <w:del w:id="1980" w:author="Unemo Magnus, USÖ Labmed länsklinik" w:date="2016-11-14T18:49:00Z">
        <w:r w:rsidRPr="006F644E" w:rsidDel="00AA4816">
          <w:rPr>
            <w:rFonts w:ascii="Times New Roman" w:hAnsi="Times New Roman" w:cs="Times New Roman"/>
            <w:sz w:val="24"/>
            <w:szCs w:val="24"/>
            <w:lang w:val="sv-SE"/>
            <w:rPrChange w:id="1981" w:author="Unemo Magnus, USÖ Labmed länsklinik" w:date="2016-11-14T17:51:00Z">
              <w:rPr>
                <w:rFonts w:ascii="Calibri" w:hAnsi="Calibri"/>
              </w:rPr>
            </w:rPrChange>
          </w:rPr>
          <w:delText>,</w:delText>
        </w:r>
      </w:del>
      <w:r w:rsidRPr="006F644E">
        <w:rPr>
          <w:rFonts w:ascii="Times New Roman" w:hAnsi="Times New Roman" w:cs="Times New Roman"/>
          <w:sz w:val="24"/>
          <w:szCs w:val="24"/>
          <w:lang w:val="sv-SE"/>
          <w:rPrChange w:id="1982" w:author="Unemo Magnus, USÖ Labmed länsklinik" w:date="2016-11-14T17:51:00Z">
            <w:rPr>
              <w:rFonts w:ascii="Calibri" w:hAnsi="Calibri"/>
            </w:rPr>
          </w:rPrChange>
        </w:rPr>
        <w:t xml:space="preserve"> </w:t>
      </w:r>
      <w:r w:rsidRPr="006F644E">
        <w:rPr>
          <w:rFonts w:ascii="Times New Roman" w:hAnsi="Times New Roman" w:cs="Times New Roman"/>
          <w:i/>
          <w:iCs/>
          <w:sz w:val="24"/>
          <w:szCs w:val="24"/>
          <w:lang w:val="sv-SE"/>
          <w:rPrChange w:id="1983" w:author="Unemo Magnus, USÖ Labmed länsklinik" w:date="2016-11-14T17:51:00Z">
            <w:rPr>
              <w:rFonts w:ascii="Calibri" w:hAnsi="Calibri"/>
              <w:i/>
              <w:iCs/>
            </w:rPr>
          </w:rPrChange>
        </w:rPr>
        <w:t>et al.</w:t>
      </w:r>
      <w:r w:rsidRPr="006F644E">
        <w:rPr>
          <w:rFonts w:ascii="Times New Roman" w:hAnsi="Times New Roman" w:cs="Times New Roman"/>
          <w:sz w:val="24"/>
          <w:szCs w:val="24"/>
          <w:lang w:val="sv-SE"/>
          <w:rPrChange w:id="1984" w:author="Unemo Magnus, USÖ Labmed länsklinik" w:date="2016-11-14T17:51:00Z">
            <w:rPr>
              <w:rFonts w:ascii="Calibri" w:hAnsi="Calibri"/>
            </w:rPr>
          </w:rPrChange>
        </w:rPr>
        <w:t xml:space="preserve"> </w:t>
      </w:r>
      <w:r w:rsidRPr="006F644E">
        <w:rPr>
          <w:rFonts w:ascii="Times New Roman" w:hAnsi="Times New Roman" w:cs="Times New Roman"/>
          <w:sz w:val="24"/>
          <w:szCs w:val="24"/>
          <w:rPrChange w:id="1985" w:author="Unemo Magnus, USÖ Labmed länsklinik" w:date="2016-11-14T17:51:00Z">
            <w:rPr>
              <w:rFonts w:ascii="Calibri" w:hAnsi="Calibri"/>
            </w:rPr>
          </w:rPrChange>
        </w:rPr>
        <w:t xml:space="preserve">An automated fitting procedure and software for dose-response curves with multiphasic features. </w:t>
      </w:r>
      <w:r w:rsidRPr="006F644E">
        <w:rPr>
          <w:rFonts w:ascii="Times New Roman" w:hAnsi="Times New Roman" w:cs="Times New Roman"/>
          <w:i/>
          <w:iCs/>
          <w:sz w:val="24"/>
          <w:szCs w:val="24"/>
          <w:rPrChange w:id="1986" w:author="Unemo Magnus, USÖ Labmed länsklinik" w:date="2016-11-14T17:51:00Z">
            <w:rPr>
              <w:rFonts w:ascii="Calibri" w:hAnsi="Calibri"/>
              <w:i/>
              <w:iCs/>
            </w:rPr>
          </w:rPrChange>
        </w:rPr>
        <w:t>Sci Rep</w:t>
      </w:r>
      <w:r w:rsidRPr="006F644E">
        <w:rPr>
          <w:rFonts w:ascii="Times New Roman" w:hAnsi="Times New Roman" w:cs="Times New Roman"/>
          <w:sz w:val="24"/>
          <w:szCs w:val="24"/>
          <w:rPrChange w:id="1987" w:author="Unemo Magnus, USÖ Labmed länsklinik" w:date="2016-11-14T17:51:00Z">
            <w:rPr>
              <w:rFonts w:ascii="Calibri" w:hAnsi="Calibri"/>
            </w:rPr>
          </w:rPrChange>
        </w:rPr>
        <w:t xml:space="preserve"> 2015; </w:t>
      </w:r>
      <w:r w:rsidRPr="006F644E">
        <w:rPr>
          <w:rFonts w:ascii="Times New Roman" w:hAnsi="Times New Roman" w:cs="Times New Roman"/>
          <w:b/>
          <w:bCs/>
          <w:sz w:val="24"/>
          <w:szCs w:val="24"/>
          <w:rPrChange w:id="1988" w:author="Unemo Magnus, USÖ Labmed länsklinik" w:date="2016-11-14T17:51:00Z">
            <w:rPr>
              <w:rFonts w:ascii="Calibri" w:hAnsi="Calibri"/>
              <w:b/>
              <w:bCs/>
            </w:rPr>
          </w:rPrChange>
        </w:rPr>
        <w:t>5</w:t>
      </w:r>
      <w:r w:rsidRPr="006F644E">
        <w:rPr>
          <w:rFonts w:ascii="Times New Roman" w:hAnsi="Times New Roman" w:cs="Times New Roman"/>
          <w:sz w:val="24"/>
          <w:szCs w:val="24"/>
          <w:rPrChange w:id="1989" w:author="Unemo Magnus, USÖ Labmed länsklinik" w:date="2016-11-14T17:51:00Z">
            <w:rPr>
              <w:rFonts w:ascii="Calibri" w:hAnsi="Calibri"/>
            </w:rPr>
          </w:rPrChange>
        </w:rPr>
        <w:t>: 14701.</w:t>
      </w:r>
    </w:p>
    <w:p w14:paraId="2F1BA46E" w14:textId="6C0B07DC" w:rsidR="00377FDC" w:rsidRPr="006F644E" w:rsidRDefault="00377FDC">
      <w:pPr>
        <w:pStyle w:val="Bibliography"/>
        <w:spacing w:after="0" w:line="480" w:lineRule="auto"/>
        <w:jc w:val="both"/>
        <w:rPr>
          <w:rFonts w:ascii="Times New Roman" w:hAnsi="Times New Roman" w:cs="Times New Roman"/>
          <w:sz w:val="24"/>
          <w:szCs w:val="24"/>
          <w:rPrChange w:id="1990" w:author="Unemo Magnus, USÖ Labmed länsklinik" w:date="2016-11-14T17:51:00Z">
            <w:rPr>
              <w:rFonts w:ascii="Calibri" w:hAnsi="Calibri"/>
            </w:rPr>
          </w:rPrChange>
        </w:rPr>
        <w:pPrChange w:id="1991" w:author="Unemo Magnus, USÖ Labmed länsklinik" w:date="2016-11-14T18:38:00Z">
          <w:pPr>
            <w:pStyle w:val="Bibliography"/>
          </w:pPr>
        </w:pPrChange>
      </w:pPr>
      <w:r w:rsidRPr="006F644E">
        <w:rPr>
          <w:rFonts w:ascii="Times New Roman" w:hAnsi="Times New Roman" w:cs="Times New Roman"/>
          <w:sz w:val="24"/>
          <w:szCs w:val="24"/>
          <w:rPrChange w:id="1992" w:author="Unemo Magnus, USÖ Labmed länsklinik" w:date="2016-11-14T17:51:00Z">
            <w:rPr>
              <w:rFonts w:ascii="Calibri" w:hAnsi="Calibri"/>
            </w:rPr>
          </w:rPrChange>
        </w:rPr>
        <w:t>34. Regoes RR, Wiuff C, Zappala RM</w:t>
      </w:r>
      <w:ins w:id="1993" w:author="Unemo Magnus, USÖ Labmed länsklinik" w:date="2016-11-14T18:49:00Z">
        <w:r w:rsidR="000A49B6">
          <w:rPr>
            <w:rFonts w:ascii="Times New Roman" w:hAnsi="Times New Roman" w:cs="Times New Roman"/>
            <w:sz w:val="24"/>
            <w:szCs w:val="24"/>
          </w:rPr>
          <w:t xml:space="preserve"> </w:t>
        </w:r>
        <w:r w:rsidR="000A49B6">
          <w:rPr>
            <w:rFonts w:ascii="Times New Roman" w:hAnsi="Times New Roman" w:cs="Times New Roman"/>
            <w:i/>
            <w:sz w:val="24"/>
            <w:szCs w:val="24"/>
          </w:rPr>
          <w:t>et al</w:t>
        </w:r>
      </w:ins>
      <w:del w:id="1994" w:author="Unemo Magnus, USÖ Labmed länsklinik" w:date="2016-11-14T18:49:00Z">
        <w:r w:rsidRPr="006F644E" w:rsidDel="000A49B6">
          <w:rPr>
            <w:rFonts w:ascii="Times New Roman" w:hAnsi="Times New Roman" w:cs="Times New Roman"/>
            <w:sz w:val="24"/>
            <w:szCs w:val="24"/>
            <w:rPrChange w:id="1995" w:author="Unemo Magnus, USÖ Labmed länsklinik" w:date="2016-11-14T17:51:00Z">
              <w:rPr>
                <w:rFonts w:ascii="Calibri" w:hAnsi="Calibri"/>
              </w:rPr>
            </w:rPrChange>
          </w:rPr>
          <w:delText>, Garner KN, Baquero F, Levin BR</w:delText>
        </w:r>
      </w:del>
      <w:r w:rsidRPr="006F644E">
        <w:rPr>
          <w:rFonts w:ascii="Times New Roman" w:hAnsi="Times New Roman" w:cs="Times New Roman"/>
          <w:sz w:val="24"/>
          <w:szCs w:val="24"/>
          <w:rPrChange w:id="1996" w:author="Unemo Magnus, USÖ Labmed länsklinik" w:date="2016-11-14T17:51:00Z">
            <w:rPr>
              <w:rFonts w:ascii="Calibri" w:hAnsi="Calibri"/>
            </w:rPr>
          </w:rPrChange>
        </w:rPr>
        <w:t xml:space="preserve">. Pharmacodynamic functions: a multiparameter approach to the design of antibiotic treatment regimens. </w:t>
      </w:r>
      <w:r w:rsidRPr="006F644E">
        <w:rPr>
          <w:rFonts w:ascii="Times New Roman" w:hAnsi="Times New Roman" w:cs="Times New Roman"/>
          <w:i/>
          <w:iCs/>
          <w:sz w:val="24"/>
          <w:szCs w:val="24"/>
          <w:rPrChange w:id="1997" w:author="Unemo Magnus, USÖ Labmed länsklinik" w:date="2016-11-14T17:51:00Z">
            <w:rPr>
              <w:rFonts w:ascii="Calibri" w:hAnsi="Calibri"/>
              <w:i/>
              <w:iCs/>
            </w:rPr>
          </w:rPrChange>
        </w:rPr>
        <w:t>Antimicrob Agents Chemother</w:t>
      </w:r>
      <w:r w:rsidRPr="006F644E">
        <w:rPr>
          <w:rFonts w:ascii="Times New Roman" w:hAnsi="Times New Roman" w:cs="Times New Roman"/>
          <w:sz w:val="24"/>
          <w:szCs w:val="24"/>
          <w:rPrChange w:id="1998" w:author="Unemo Magnus, USÖ Labmed länsklinik" w:date="2016-11-14T17:51:00Z">
            <w:rPr>
              <w:rFonts w:ascii="Calibri" w:hAnsi="Calibri"/>
            </w:rPr>
          </w:rPrChange>
        </w:rPr>
        <w:t xml:space="preserve"> 2004; </w:t>
      </w:r>
      <w:r w:rsidRPr="006F644E">
        <w:rPr>
          <w:rFonts w:ascii="Times New Roman" w:hAnsi="Times New Roman" w:cs="Times New Roman"/>
          <w:b/>
          <w:bCs/>
          <w:sz w:val="24"/>
          <w:szCs w:val="24"/>
          <w:rPrChange w:id="1999" w:author="Unemo Magnus, USÖ Labmed länsklinik" w:date="2016-11-14T17:51:00Z">
            <w:rPr>
              <w:rFonts w:ascii="Calibri" w:hAnsi="Calibri"/>
              <w:b/>
              <w:bCs/>
            </w:rPr>
          </w:rPrChange>
        </w:rPr>
        <w:t>48</w:t>
      </w:r>
      <w:r w:rsidRPr="006F644E">
        <w:rPr>
          <w:rFonts w:ascii="Times New Roman" w:hAnsi="Times New Roman" w:cs="Times New Roman"/>
          <w:sz w:val="24"/>
          <w:szCs w:val="24"/>
          <w:rPrChange w:id="2000" w:author="Unemo Magnus, USÖ Labmed länsklinik" w:date="2016-11-14T17:51:00Z">
            <w:rPr>
              <w:rFonts w:ascii="Calibri" w:hAnsi="Calibri"/>
            </w:rPr>
          </w:rPrChange>
        </w:rPr>
        <w:t>: 3670–6.</w:t>
      </w:r>
    </w:p>
    <w:p w14:paraId="527FCE86" w14:textId="5BFC6B8F" w:rsidR="00377FDC" w:rsidRPr="00032A9C" w:rsidRDefault="00377FDC">
      <w:pPr>
        <w:pStyle w:val="Bibliography"/>
        <w:spacing w:after="0" w:line="480" w:lineRule="auto"/>
        <w:jc w:val="both"/>
        <w:rPr>
          <w:rFonts w:ascii="Times New Roman" w:hAnsi="Times New Roman" w:cs="Times New Roman"/>
          <w:sz w:val="24"/>
          <w:szCs w:val="24"/>
          <w:lang w:val="fr-CH"/>
          <w:rPrChange w:id="2001" w:author="valdes" w:date="2016-12-04T12:37:00Z">
            <w:rPr>
              <w:rFonts w:ascii="Calibri" w:hAnsi="Calibri"/>
            </w:rPr>
          </w:rPrChange>
        </w:rPr>
        <w:pPrChange w:id="2002" w:author="Unemo Magnus, USÖ Labmed länsklinik" w:date="2016-11-14T18:38:00Z">
          <w:pPr>
            <w:pStyle w:val="Bibliography"/>
          </w:pPr>
        </w:pPrChange>
      </w:pPr>
      <w:r w:rsidRPr="006F644E">
        <w:rPr>
          <w:rFonts w:ascii="Times New Roman" w:hAnsi="Times New Roman" w:cs="Times New Roman"/>
          <w:sz w:val="24"/>
          <w:szCs w:val="24"/>
          <w:rPrChange w:id="2003" w:author="Unemo Magnus, USÖ Labmed länsklinik" w:date="2016-11-14T17:51:00Z">
            <w:rPr>
              <w:rFonts w:ascii="Calibri" w:hAnsi="Calibri"/>
            </w:rPr>
          </w:rPrChange>
        </w:rPr>
        <w:lastRenderedPageBreak/>
        <w:t xml:space="preserve">35. Foucquier J, Guedj M. Analysis of drug combinations: current methodological landscape. </w:t>
      </w:r>
      <w:r w:rsidRPr="00032A9C">
        <w:rPr>
          <w:rFonts w:ascii="Times New Roman" w:hAnsi="Times New Roman" w:cs="Times New Roman"/>
          <w:i/>
          <w:iCs/>
          <w:sz w:val="24"/>
          <w:szCs w:val="24"/>
          <w:lang w:val="fr-CH"/>
          <w:rPrChange w:id="2004" w:author="valdes" w:date="2016-12-04T12:37:00Z">
            <w:rPr>
              <w:rFonts w:ascii="Calibri" w:hAnsi="Calibri"/>
              <w:i/>
              <w:iCs/>
            </w:rPr>
          </w:rPrChange>
        </w:rPr>
        <w:t>Pharmacol Res Perspect</w:t>
      </w:r>
      <w:r w:rsidRPr="00032A9C">
        <w:rPr>
          <w:rFonts w:ascii="Times New Roman" w:hAnsi="Times New Roman" w:cs="Times New Roman"/>
          <w:sz w:val="24"/>
          <w:szCs w:val="24"/>
          <w:lang w:val="fr-CH"/>
          <w:rPrChange w:id="2005" w:author="valdes" w:date="2016-12-04T12:37:00Z">
            <w:rPr>
              <w:rFonts w:ascii="Calibri" w:hAnsi="Calibri"/>
            </w:rPr>
          </w:rPrChange>
        </w:rPr>
        <w:t xml:space="preserve"> 2015; </w:t>
      </w:r>
      <w:r w:rsidRPr="00032A9C">
        <w:rPr>
          <w:rFonts w:ascii="Times New Roman" w:hAnsi="Times New Roman" w:cs="Times New Roman"/>
          <w:b/>
          <w:bCs/>
          <w:sz w:val="24"/>
          <w:szCs w:val="24"/>
          <w:lang w:val="fr-CH"/>
          <w:rPrChange w:id="2006" w:author="valdes" w:date="2016-12-04T12:37:00Z">
            <w:rPr>
              <w:rFonts w:ascii="Calibri" w:hAnsi="Calibri"/>
              <w:b/>
              <w:bCs/>
            </w:rPr>
          </w:rPrChange>
        </w:rPr>
        <w:t>3</w:t>
      </w:r>
      <w:r w:rsidRPr="00032A9C">
        <w:rPr>
          <w:rFonts w:ascii="Times New Roman" w:hAnsi="Times New Roman" w:cs="Times New Roman"/>
          <w:sz w:val="24"/>
          <w:szCs w:val="24"/>
          <w:lang w:val="fr-CH"/>
          <w:rPrChange w:id="2007" w:author="valdes" w:date="2016-12-04T12:37:00Z">
            <w:rPr>
              <w:rFonts w:ascii="Calibri" w:hAnsi="Calibri"/>
            </w:rPr>
          </w:rPrChange>
        </w:rPr>
        <w:t xml:space="preserve">. </w:t>
      </w:r>
      <w:del w:id="2008" w:author="Unemo Magnus, USÖ Labmed länsklinik" w:date="2016-11-14T18:49:00Z">
        <w:r w:rsidRPr="00032A9C" w:rsidDel="00210816">
          <w:rPr>
            <w:rFonts w:ascii="Times New Roman" w:hAnsi="Times New Roman" w:cs="Times New Roman"/>
            <w:sz w:val="24"/>
            <w:szCs w:val="24"/>
            <w:lang w:val="fr-CH"/>
            <w:rPrChange w:id="2009" w:author="valdes" w:date="2016-12-04T12:37:00Z">
              <w:rPr>
                <w:rFonts w:ascii="Calibri" w:hAnsi="Calibri"/>
              </w:rPr>
            </w:rPrChange>
          </w:rPr>
          <w:delText xml:space="preserve">Available at: </w:delText>
        </w:r>
      </w:del>
      <w:r w:rsidRPr="00032A9C">
        <w:rPr>
          <w:rFonts w:ascii="Times New Roman" w:hAnsi="Times New Roman" w:cs="Times New Roman"/>
          <w:sz w:val="24"/>
          <w:szCs w:val="24"/>
          <w:lang w:val="fr-CH"/>
          <w:rPrChange w:id="2010" w:author="valdes" w:date="2016-12-04T12:37:00Z">
            <w:rPr>
              <w:rFonts w:ascii="Calibri" w:hAnsi="Calibri"/>
            </w:rPr>
          </w:rPrChange>
        </w:rPr>
        <w:t>http://www.ncbi.nlm.nih.gov/pmc/articles/PMC4492765/.</w:t>
      </w:r>
      <w:del w:id="2011" w:author="Unemo Magnus, USÖ Labmed länsklinik" w:date="2016-11-14T18:49:00Z">
        <w:r w:rsidRPr="00032A9C" w:rsidDel="003E005E">
          <w:rPr>
            <w:rFonts w:ascii="Times New Roman" w:hAnsi="Times New Roman" w:cs="Times New Roman"/>
            <w:sz w:val="24"/>
            <w:szCs w:val="24"/>
            <w:lang w:val="fr-CH"/>
            <w:rPrChange w:id="2012" w:author="valdes" w:date="2016-12-04T12:37:00Z">
              <w:rPr>
                <w:rFonts w:ascii="Calibri" w:hAnsi="Calibri"/>
              </w:rPr>
            </w:rPrChange>
          </w:rPr>
          <w:delText xml:space="preserve"> Accessed November 17, 2015.</w:delText>
        </w:r>
      </w:del>
    </w:p>
    <w:p w14:paraId="0C22DE39" w14:textId="5C73AF3A" w:rsidR="00377FDC" w:rsidRPr="006F644E" w:rsidRDefault="00377FDC">
      <w:pPr>
        <w:pStyle w:val="Bibliography"/>
        <w:spacing w:after="0" w:line="480" w:lineRule="auto"/>
        <w:jc w:val="both"/>
        <w:rPr>
          <w:rFonts w:ascii="Times New Roman" w:hAnsi="Times New Roman" w:cs="Times New Roman"/>
          <w:sz w:val="24"/>
          <w:szCs w:val="24"/>
          <w:rPrChange w:id="2013" w:author="Unemo Magnus, USÖ Labmed länsklinik" w:date="2016-11-14T17:51:00Z">
            <w:rPr>
              <w:rFonts w:ascii="Calibri" w:hAnsi="Calibri"/>
            </w:rPr>
          </w:rPrChange>
        </w:rPr>
        <w:pPrChange w:id="2014" w:author="Unemo Magnus, USÖ Labmed länsklinik" w:date="2016-11-14T18:38:00Z">
          <w:pPr>
            <w:pStyle w:val="Bibliography"/>
          </w:pPr>
        </w:pPrChange>
      </w:pPr>
      <w:r w:rsidRPr="006F644E">
        <w:rPr>
          <w:rFonts w:ascii="Times New Roman" w:hAnsi="Times New Roman" w:cs="Times New Roman"/>
          <w:sz w:val="24"/>
          <w:szCs w:val="24"/>
          <w:rPrChange w:id="2015" w:author="Unemo Magnus, USÖ Labmed länsklinik" w:date="2016-11-14T17:51:00Z">
            <w:rPr>
              <w:rFonts w:ascii="Calibri" w:hAnsi="Calibri"/>
            </w:rPr>
          </w:rPrChange>
        </w:rPr>
        <w:t>36. Yu G, Baeder DY, Regoes RR</w:t>
      </w:r>
      <w:ins w:id="2016" w:author="Unemo Magnus, USÖ Labmed länsklinik" w:date="2016-11-14T18:49:00Z">
        <w:r w:rsidR="00C552DE">
          <w:rPr>
            <w:rFonts w:ascii="Times New Roman" w:hAnsi="Times New Roman" w:cs="Times New Roman"/>
            <w:sz w:val="24"/>
            <w:szCs w:val="24"/>
          </w:rPr>
          <w:t xml:space="preserve"> </w:t>
        </w:r>
        <w:r w:rsidR="00C552DE">
          <w:rPr>
            <w:rFonts w:ascii="Times New Roman" w:hAnsi="Times New Roman" w:cs="Times New Roman"/>
            <w:i/>
            <w:sz w:val="24"/>
            <w:szCs w:val="24"/>
          </w:rPr>
          <w:t>et al</w:t>
        </w:r>
      </w:ins>
      <w:del w:id="2017" w:author="Unemo Magnus, USÖ Labmed länsklinik" w:date="2016-11-14T18:49:00Z">
        <w:r w:rsidRPr="006F644E" w:rsidDel="00C552DE">
          <w:rPr>
            <w:rFonts w:ascii="Times New Roman" w:hAnsi="Times New Roman" w:cs="Times New Roman"/>
            <w:sz w:val="24"/>
            <w:szCs w:val="24"/>
            <w:rPrChange w:id="2018" w:author="Unemo Magnus, USÖ Labmed länsklinik" w:date="2016-11-14T17:51:00Z">
              <w:rPr>
                <w:rFonts w:ascii="Calibri" w:hAnsi="Calibri"/>
              </w:rPr>
            </w:rPrChange>
          </w:rPr>
          <w:delText>, Rolff J</w:delText>
        </w:r>
      </w:del>
      <w:r w:rsidRPr="006F644E">
        <w:rPr>
          <w:rFonts w:ascii="Times New Roman" w:hAnsi="Times New Roman" w:cs="Times New Roman"/>
          <w:sz w:val="24"/>
          <w:szCs w:val="24"/>
          <w:rPrChange w:id="2019" w:author="Unemo Magnus, USÖ Labmed länsklinik" w:date="2016-11-14T17:51:00Z">
            <w:rPr>
              <w:rFonts w:ascii="Calibri" w:hAnsi="Calibri"/>
            </w:rPr>
          </w:rPrChange>
        </w:rPr>
        <w:t xml:space="preserve">. Combination </w:t>
      </w:r>
      <w:del w:id="2020" w:author="Unemo Magnus, USÖ Labmed länsklinik" w:date="2016-11-14T18:49:00Z">
        <w:r w:rsidRPr="006F644E" w:rsidDel="00C552DE">
          <w:rPr>
            <w:rFonts w:ascii="Times New Roman" w:hAnsi="Times New Roman" w:cs="Times New Roman"/>
            <w:sz w:val="24"/>
            <w:szCs w:val="24"/>
            <w:rPrChange w:id="2021" w:author="Unemo Magnus, USÖ Labmed länsklinik" w:date="2016-11-14T17:51:00Z">
              <w:rPr>
                <w:rFonts w:ascii="Calibri" w:hAnsi="Calibri"/>
              </w:rPr>
            </w:rPrChange>
          </w:rPr>
          <w:delText xml:space="preserve">Effects </w:delText>
        </w:r>
      </w:del>
      <w:ins w:id="2022" w:author="Unemo Magnus, USÖ Labmed länsklinik" w:date="2016-11-14T18:49:00Z">
        <w:r w:rsidR="00C552DE">
          <w:rPr>
            <w:rFonts w:ascii="Times New Roman" w:hAnsi="Times New Roman" w:cs="Times New Roman"/>
            <w:sz w:val="24"/>
            <w:szCs w:val="24"/>
          </w:rPr>
          <w:t>e</w:t>
        </w:r>
        <w:r w:rsidR="00C552DE" w:rsidRPr="006F644E">
          <w:rPr>
            <w:rFonts w:ascii="Times New Roman" w:hAnsi="Times New Roman" w:cs="Times New Roman"/>
            <w:sz w:val="24"/>
            <w:szCs w:val="24"/>
            <w:rPrChange w:id="2023" w:author="Unemo Magnus, USÖ Labmed länsklinik" w:date="2016-11-14T17:51:00Z">
              <w:rPr>
                <w:rFonts w:ascii="Calibri" w:hAnsi="Calibri"/>
              </w:rPr>
            </w:rPrChange>
          </w:rPr>
          <w:t xml:space="preserve">ffects </w:t>
        </w:r>
      </w:ins>
      <w:r w:rsidRPr="006F644E">
        <w:rPr>
          <w:rFonts w:ascii="Times New Roman" w:hAnsi="Times New Roman" w:cs="Times New Roman"/>
          <w:sz w:val="24"/>
          <w:szCs w:val="24"/>
          <w:rPrChange w:id="2024" w:author="Unemo Magnus, USÖ Labmed länsklinik" w:date="2016-11-14T17:51:00Z">
            <w:rPr>
              <w:rFonts w:ascii="Calibri" w:hAnsi="Calibri"/>
            </w:rPr>
          </w:rPrChange>
        </w:rPr>
        <w:t xml:space="preserve">of </w:t>
      </w:r>
      <w:del w:id="2025" w:author="Unemo Magnus, USÖ Labmed länsklinik" w:date="2016-11-14T18:49:00Z">
        <w:r w:rsidRPr="006F644E" w:rsidDel="00C552DE">
          <w:rPr>
            <w:rFonts w:ascii="Times New Roman" w:hAnsi="Times New Roman" w:cs="Times New Roman"/>
            <w:sz w:val="24"/>
            <w:szCs w:val="24"/>
            <w:rPrChange w:id="2026" w:author="Unemo Magnus, USÖ Labmed länsklinik" w:date="2016-11-14T17:51:00Z">
              <w:rPr>
                <w:rFonts w:ascii="Calibri" w:hAnsi="Calibri"/>
              </w:rPr>
            </w:rPrChange>
          </w:rPr>
          <w:delText xml:space="preserve">Antimicrobial </w:delText>
        </w:r>
      </w:del>
      <w:ins w:id="2027" w:author="Unemo Magnus, USÖ Labmed länsklinik" w:date="2016-11-14T18:49:00Z">
        <w:r w:rsidR="00C552DE">
          <w:rPr>
            <w:rFonts w:ascii="Times New Roman" w:hAnsi="Times New Roman" w:cs="Times New Roman"/>
            <w:sz w:val="24"/>
            <w:szCs w:val="24"/>
          </w:rPr>
          <w:t>a</w:t>
        </w:r>
        <w:r w:rsidR="00C552DE" w:rsidRPr="006F644E">
          <w:rPr>
            <w:rFonts w:ascii="Times New Roman" w:hAnsi="Times New Roman" w:cs="Times New Roman"/>
            <w:sz w:val="24"/>
            <w:szCs w:val="24"/>
            <w:rPrChange w:id="2028" w:author="Unemo Magnus, USÖ Labmed länsklinik" w:date="2016-11-14T17:51:00Z">
              <w:rPr>
                <w:rFonts w:ascii="Calibri" w:hAnsi="Calibri"/>
              </w:rPr>
            </w:rPrChange>
          </w:rPr>
          <w:t xml:space="preserve">ntimicrobial </w:t>
        </w:r>
      </w:ins>
      <w:del w:id="2029" w:author="Unemo Magnus, USÖ Labmed länsklinik" w:date="2016-11-14T18:49:00Z">
        <w:r w:rsidRPr="006F644E" w:rsidDel="00C552DE">
          <w:rPr>
            <w:rFonts w:ascii="Times New Roman" w:hAnsi="Times New Roman" w:cs="Times New Roman"/>
            <w:sz w:val="24"/>
            <w:szCs w:val="24"/>
            <w:rPrChange w:id="2030" w:author="Unemo Magnus, USÖ Labmed länsklinik" w:date="2016-11-14T17:51:00Z">
              <w:rPr>
                <w:rFonts w:ascii="Calibri" w:hAnsi="Calibri"/>
              </w:rPr>
            </w:rPrChange>
          </w:rPr>
          <w:delText>Peptides</w:delText>
        </w:r>
      </w:del>
      <w:ins w:id="2031" w:author="Unemo Magnus, USÖ Labmed länsklinik" w:date="2016-11-14T18:49:00Z">
        <w:r w:rsidR="00C552DE">
          <w:rPr>
            <w:rFonts w:ascii="Times New Roman" w:hAnsi="Times New Roman" w:cs="Times New Roman"/>
            <w:sz w:val="24"/>
            <w:szCs w:val="24"/>
          </w:rPr>
          <w:t>p</w:t>
        </w:r>
        <w:r w:rsidR="00C552DE" w:rsidRPr="006F644E">
          <w:rPr>
            <w:rFonts w:ascii="Times New Roman" w:hAnsi="Times New Roman" w:cs="Times New Roman"/>
            <w:sz w:val="24"/>
            <w:szCs w:val="24"/>
            <w:rPrChange w:id="2032" w:author="Unemo Magnus, USÖ Labmed länsklinik" w:date="2016-11-14T17:51:00Z">
              <w:rPr>
                <w:rFonts w:ascii="Calibri" w:hAnsi="Calibri"/>
              </w:rPr>
            </w:rPrChange>
          </w:rPr>
          <w:t>eptides</w:t>
        </w:r>
      </w:ins>
      <w:r w:rsidRPr="006F644E">
        <w:rPr>
          <w:rFonts w:ascii="Times New Roman" w:hAnsi="Times New Roman" w:cs="Times New Roman"/>
          <w:sz w:val="24"/>
          <w:szCs w:val="24"/>
          <w:rPrChange w:id="2033" w:author="Unemo Magnus, USÖ Labmed länsklinik" w:date="2016-11-14T17:51:00Z">
            <w:rPr>
              <w:rFonts w:ascii="Calibri" w:hAnsi="Calibri"/>
            </w:rPr>
          </w:rPrChange>
        </w:rPr>
        <w:t xml:space="preserve">. </w:t>
      </w:r>
      <w:r w:rsidRPr="006F644E">
        <w:rPr>
          <w:rFonts w:ascii="Times New Roman" w:hAnsi="Times New Roman" w:cs="Times New Roman"/>
          <w:i/>
          <w:iCs/>
          <w:sz w:val="24"/>
          <w:szCs w:val="24"/>
          <w:rPrChange w:id="2034" w:author="Unemo Magnus, USÖ Labmed länsklinik" w:date="2016-11-14T17:51:00Z">
            <w:rPr>
              <w:rFonts w:ascii="Calibri" w:hAnsi="Calibri"/>
              <w:i/>
              <w:iCs/>
            </w:rPr>
          </w:rPrChange>
        </w:rPr>
        <w:t>Antimicrob Agents Chemother</w:t>
      </w:r>
      <w:r w:rsidRPr="006F644E">
        <w:rPr>
          <w:rFonts w:ascii="Times New Roman" w:hAnsi="Times New Roman" w:cs="Times New Roman"/>
          <w:sz w:val="24"/>
          <w:szCs w:val="24"/>
          <w:rPrChange w:id="2035" w:author="Unemo Magnus, USÖ Labmed länsklinik" w:date="2016-11-14T17:51:00Z">
            <w:rPr>
              <w:rFonts w:ascii="Calibri" w:hAnsi="Calibri"/>
            </w:rPr>
          </w:rPrChange>
        </w:rPr>
        <w:t xml:space="preserve"> 2016; </w:t>
      </w:r>
      <w:r w:rsidRPr="006F644E">
        <w:rPr>
          <w:rFonts w:ascii="Times New Roman" w:hAnsi="Times New Roman" w:cs="Times New Roman"/>
          <w:b/>
          <w:bCs/>
          <w:sz w:val="24"/>
          <w:szCs w:val="24"/>
          <w:rPrChange w:id="2036" w:author="Unemo Magnus, USÖ Labmed länsklinik" w:date="2016-11-14T17:51:00Z">
            <w:rPr>
              <w:rFonts w:ascii="Calibri" w:hAnsi="Calibri"/>
              <w:b/>
              <w:bCs/>
            </w:rPr>
          </w:rPrChange>
        </w:rPr>
        <w:t>60</w:t>
      </w:r>
      <w:r w:rsidRPr="006F644E">
        <w:rPr>
          <w:rFonts w:ascii="Times New Roman" w:hAnsi="Times New Roman" w:cs="Times New Roman"/>
          <w:sz w:val="24"/>
          <w:szCs w:val="24"/>
          <w:rPrChange w:id="2037" w:author="Unemo Magnus, USÖ Labmed länsklinik" w:date="2016-11-14T17:51:00Z">
            <w:rPr>
              <w:rFonts w:ascii="Calibri" w:hAnsi="Calibri"/>
            </w:rPr>
          </w:rPrChange>
        </w:rPr>
        <w:t>: 1717–24.</w:t>
      </w:r>
    </w:p>
    <w:p w14:paraId="0C60E4DC" w14:textId="30B3E7A1" w:rsidR="009A4AFC" w:rsidRDefault="000B46D8">
      <w:pPr>
        <w:keepNext/>
        <w:spacing w:after="0" w:line="480" w:lineRule="auto"/>
        <w:jc w:val="both"/>
        <w:rPr>
          <w:rFonts w:ascii="Times New Roman" w:hAnsi="Times New Roman" w:cs="Times New Roman"/>
          <w:sz w:val="24"/>
          <w:szCs w:val="24"/>
        </w:rPr>
        <w:pPrChange w:id="2038" w:author="Unemo Magnus, USÖ Labmed länsklinik" w:date="2016-11-14T18:38:00Z">
          <w:pPr>
            <w:keepNext/>
            <w:spacing w:line="480" w:lineRule="auto"/>
          </w:pPr>
        </w:pPrChange>
      </w:pPr>
      <w:r w:rsidRPr="006F644E">
        <w:rPr>
          <w:rFonts w:ascii="Times New Roman" w:hAnsi="Times New Roman" w:cs="Times New Roman"/>
          <w:sz w:val="24"/>
          <w:szCs w:val="24"/>
        </w:rPr>
        <w:fldChar w:fldCharType="end"/>
      </w:r>
    </w:p>
    <w:p w14:paraId="6BFD39A5" w14:textId="77777777" w:rsidR="00BE76BE" w:rsidRDefault="00BE76BE" w:rsidP="009A4AFC">
      <w:pPr>
        <w:keepNext/>
        <w:spacing w:line="480" w:lineRule="auto"/>
        <w:rPr>
          <w:rFonts w:ascii="Times New Roman" w:hAnsi="Times New Roman" w:cs="Times New Roman"/>
          <w:sz w:val="24"/>
          <w:szCs w:val="24"/>
        </w:rPr>
      </w:pPr>
    </w:p>
    <w:p w14:paraId="7091F107" w14:textId="77777777" w:rsidR="00BE76BE" w:rsidRDefault="00BE76BE" w:rsidP="009A4AFC">
      <w:pPr>
        <w:keepNext/>
        <w:spacing w:line="480" w:lineRule="auto"/>
        <w:rPr>
          <w:rFonts w:ascii="Times New Roman" w:hAnsi="Times New Roman" w:cs="Times New Roman"/>
          <w:sz w:val="24"/>
          <w:szCs w:val="24"/>
        </w:rPr>
      </w:pPr>
    </w:p>
    <w:p w14:paraId="623C7C5F" w14:textId="77777777" w:rsidR="00BE76BE" w:rsidRDefault="00BE76BE" w:rsidP="00BE76BE">
      <w:pPr>
        <w:keepNext/>
      </w:pPr>
      <w:r>
        <w:rPr>
          <w:noProof/>
          <w:lang w:eastAsia="en-GB"/>
        </w:rPr>
        <w:drawing>
          <wp:inline distT="0" distB="0" distL="0" distR="0" wp14:anchorId="4B85AB95" wp14:editId="62146026">
            <wp:extent cx="5731510" cy="415036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150360"/>
                    </a:xfrm>
                    <a:prstGeom prst="rect">
                      <a:avLst/>
                    </a:prstGeom>
                  </pic:spPr>
                </pic:pic>
              </a:graphicData>
            </a:graphic>
          </wp:inline>
        </w:drawing>
      </w:r>
    </w:p>
    <w:p w14:paraId="457C4591" w14:textId="15FAD493" w:rsidR="00BE76BE" w:rsidRPr="00664076" w:rsidRDefault="00BE76BE" w:rsidP="00CA491E">
      <w:pPr>
        <w:pStyle w:val="Caption"/>
        <w:jc w:val="both"/>
        <w:rPr>
          <w:rFonts w:ascii="Times New Roman" w:hAnsi="Times New Roman" w:cs="Times New Roman"/>
          <w:i w:val="0"/>
          <w:color w:val="auto"/>
          <w:sz w:val="24"/>
          <w:szCs w:val="24"/>
          <w:rPrChange w:id="2039" w:author="Unemo Magnus, USÖ Labmed länsklinik" w:date="2016-11-17T16:56:00Z">
            <w:rPr>
              <w:rFonts w:ascii="Times New Roman" w:hAnsi="Times New Roman" w:cs="Times New Roman"/>
              <w:i w:val="0"/>
            </w:rPr>
          </w:rPrChange>
        </w:rPr>
      </w:pPr>
      <w:r w:rsidRPr="00664076">
        <w:rPr>
          <w:rFonts w:ascii="Times New Roman" w:hAnsi="Times New Roman" w:cs="Times New Roman"/>
          <w:b/>
          <w:i w:val="0"/>
          <w:color w:val="auto"/>
          <w:sz w:val="24"/>
          <w:szCs w:val="24"/>
          <w:rPrChange w:id="2040" w:author="Unemo Magnus, USÖ Labmed länsklinik" w:date="2016-11-17T16:56:00Z">
            <w:rPr>
              <w:rFonts w:ascii="Times New Roman" w:hAnsi="Times New Roman" w:cs="Times New Roman"/>
              <w:b/>
              <w:i w:val="0"/>
            </w:rPr>
          </w:rPrChange>
        </w:rPr>
        <w:t xml:space="preserve">Figure </w:t>
      </w:r>
      <w:r w:rsidR="00785636" w:rsidRPr="00664076">
        <w:rPr>
          <w:rFonts w:ascii="Times New Roman" w:hAnsi="Times New Roman" w:cs="Times New Roman"/>
          <w:b/>
          <w:i w:val="0"/>
          <w:color w:val="auto"/>
          <w:sz w:val="24"/>
          <w:szCs w:val="24"/>
          <w:rPrChange w:id="2041" w:author="Unemo Magnus, USÖ Labmed länsklinik" w:date="2016-11-17T16:56:00Z">
            <w:rPr>
              <w:rFonts w:ascii="Times New Roman" w:hAnsi="Times New Roman" w:cs="Times New Roman"/>
              <w:b/>
              <w:i w:val="0"/>
            </w:rPr>
          </w:rPrChange>
        </w:rPr>
        <w:t>1</w:t>
      </w:r>
      <w:r w:rsidRPr="00664076">
        <w:rPr>
          <w:rFonts w:ascii="Times New Roman" w:hAnsi="Times New Roman" w:cs="Times New Roman"/>
          <w:b/>
          <w:i w:val="0"/>
          <w:color w:val="auto"/>
          <w:sz w:val="24"/>
          <w:szCs w:val="24"/>
          <w:rPrChange w:id="2042" w:author="Unemo Magnus, USÖ Labmed länsklinik" w:date="2016-11-17T16:56:00Z">
            <w:rPr>
              <w:rFonts w:ascii="Times New Roman" w:hAnsi="Times New Roman" w:cs="Times New Roman"/>
              <w:b/>
              <w:i w:val="0"/>
            </w:rPr>
          </w:rPrChange>
        </w:rPr>
        <w:t xml:space="preserve">. Correlation and deviations between </w:t>
      </w:r>
      <w:ins w:id="2043" w:author="Unemo Magnus, USÖ Labmed länsklinik" w:date="2016-11-17T16:55:00Z">
        <w:r w:rsidR="00664076" w:rsidRPr="00664076">
          <w:rPr>
            <w:rFonts w:ascii="Times New Roman" w:hAnsi="Times New Roman" w:cs="Times New Roman"/>
            <w:b/>
            <w:i w:val="0"/>
            <w:color w:val="auto"/>
            <w:sz w:val="24"/>
            <w:szCs w:val="24"/>
            <w:rPrChange w:id="2044" w:author="Unemo Magnus, USÖ Labmed länsklinik" w:date="2016-11-17T16:56:00Z">
              <w:rPr>
                <w:rFonts w:ascii="Times New Roman" w:hAnsi="Times New Roman" w:cs="Times New Roman"/>
                <w:b/>
                <w:i w:val="0"/>
                <w:sz w:val="24"/>
                <w:szCs w:val="24"/>
              </w:rPr>
            </w:rPrChange>
          </w:rPr>
          <w:t xml:space="preserve">the </w:t>
        </w:r>
      </w:ins>
      <w:r w:rsidRPr="00664076">
        <w:rPr>
          <w:rFonts w:ascii="Times New Roman" w:hAnsi="Times New Roman" w:cs="Times New Roman"/>
          <w:b/>
          <w:i w:val="0"/>
          <w:color w:val="auto"/>
          <w:sz w:val="24"/>
          <w:szCs w:val="24"/>
          <w:rPrChange w:id="2045" w:author="Unemo Magnus, USÖ Labmed länsklinik" w:date="2016-11-17T16:56:00Z">
            <w:rPr>
              <w:rFonts w:ascii="Times New Roman" w:hAnsi="Times New Roman" w:cs="Times New Roman"/>
              <w:b/>
              <w:i w:val="0"/>
            </w:rPr>
          </w:rPrChange>
        </w:rPr>
        <w:t>Etest and predicted MIC</w:t>
      </w:r>
      <w:ins w:id="2046" w:author="Unemo Magnus, USÖ Labmed länsklinik" w:date="2016-11-17T16:55:00Z">
        <w:r w:rsidR="00664076" w:rsidRPr="00664076">
          <w:rPr>
            <w:rFonts w:ascii="Times New Roman" w:hAnsi="Times New Roman" w:cs="Times New Roman"/>
            <w:b/>
            <w:i w:val="0"/>
            <w:color w:val="auto"/>
            <w:sz w:val="24"/>
            <w:szCs w:val="24"/>
            <w:rPrChange w:id="2047" w:author="Unemo Magnus, USÖ Labmed länsklinik" w:date="2016-11-17T16:56:00Z">
              <w:rPr>
                <w:rFonts w:ascii="Times New Roman" w:hAnsi="Times New Roman" w:cs="Times New Roman"/>
                <w:b/>
                <w:i w:val="0"/>
                <w:sz w:val="24"/>
                <w:szCs w:val="24"/>
              </w:rPr>
            </w:rPrChange>
          </w:rPr>
          <w:t>s</w:t>
        </w:r>
      </w:ins>
      <w:r w:rsidRPr="00664076">
        <w:rPr>
          <w:rFonts w:ascii="Times New Roman" w:hAnsi="Times New Roman" w:cs="Times New Roman"/>
          <w:b/>
          <w:i w:val="0"/>
          <w:color w:val="auto"/>
          <w:sz w:val="24"/>
          <w:szCs w:val="24"/>
          <w:rPrChange w:id="2048" w:author="Unemo Magnus, USÖ Labmed länsklinik" w:date="2016-11-17T16:56:00Z">
            <w:rPr>
              <w:rFonts w:ascii="Times New Roman" w:hAnsi="Times New Roman" w:cs="Times New Roman"/>
              <w:b/>
              <w:i w:val="0"/>
            </w:rPr>
          </w:rPrChange>
        </w:rPr>
        <w:t xml:space="preserve">. </w:t>
      </w:r>
      <w:commentRangeStart w:id="2049"/>
      <w:r w:rsidRPr="00664076">
        <w:rPr>
          <w:rFonts w:ascii="Times New Roman" w:hAnsi="Times New Roman" w:cs="Times New Roman"/>
          <w:i w:val="0"/>
          <w:color w:val="auto"/>
          <w:sz w:val="24"/>
          <w:szCs w:val="24"/>
          <w:rPrChange w:id="2050" w:author="Unemo Magnus, USÖ Labmed länsklinik" w:date="2016-11-17T16:56:00Z">
            <w:rPr>
              <w:rFonts w:ascii="Times New Roman" w:hAnsi="Times New Roman" w:cs="Times New Roman"/>
              <w:i w:val="0"/>
            </w:rPr>
          </w:rPrChange>
        </w:rPr>
        <w:t xml:space="preserve">(A) </w:t>
      </w:r>
      <w:commentRangeEnd w:id="2049"/>
      <w:r w:rsidR="00664076">
        <w:rPr>
          <w:rStyle w:val="CommentReference"/>
          <w:i w:val="0"/>
          <w:iCs w:val="0"/>
          <w:color w:val="auto"/>
        </w:rPr>
        <w:commentReference w:id="2049"/>
      </w:r>
      <w:r w:rsidRPr="00664076">
        <w:rPr>
          <w:rFonts w:ascii="Times New Roman" w:hAnsi="Times New Roman" w:cs="Times New Roman"/>
          <w:i w:val="0"/>
          <w:color w:val="auto"/>
          <w:sz w:val="24"/>
          <w:szCs w:val="24"/>
          <w:rPrChange w:id="2051" w:author="Unemo Magnus, USÖ Labmed länsklinik" w:date="2016-11-17T16:56:00Z">
            <w:rPr>
              <w:rFonts w:ascii="Times New Roman" w:hAnsi="Times New Roman" w:cs="Times New Roman"/>
              <w:i w:val="0"/>
            </w:rPr>
          </w:rPrChange>
        </w:rPr>
        <w:t>The correlation of Etest MIC and EC</w:t>
      </w:r>
      <w:r w:rsidRPr="00454FE8">
        <w:rPr>
          <w:rFonts w:ascii="Times New Roman" w:hAnsi="Times New Roman" w:cs="Times New Roman"/>
          <w:i w:val="0"/>
          <w:color w:val="auto"/>
          <w:sz w:val="24"/>
          <w:szCs w:val="24"/>
          <w:vertAlign w:val="subscript"/>
          <w:rPrChange w:id="2052" w:author="Unemo Magnus, USÖ Labmed länsklinik" w:date="2016-11-17T16:59:00Z">
            <w:rPr>
              <w:rFonts w:ascii="Times New Roman" w:hAnsi="Times New Roman" w:cs="Times New Roman"/>
              <w:i w:val="0"/>
            </w:rPr>
          </w:rPrChange>
        </w:rPr>
        <w:t>50</w:t>
      </w:r>
      <w:r w:rsidRPr="00664076">
        <w:rPr>
          <w:rFonts w:ascii="Times New Roman" w:hAnsi="Times New Roman" w:cs="Times New Roman"/>
          <w:i w:val="0"/>
          <w:color w:val="auto"/>
          <w:sz w:val="24"/>
          <w:szCs w:val="24"/>
          <w:rPrChange w:id="2053" w:author="Unemo Magnus, USÖ Labmed länsklinik" w:date="2016-11-17T16:56:00Z">
            <w:rPr>
              <w:rFonts w:ascii="Times New Roman" w:hAnsi="Times New Roman" w:cs="Times New Roman"/>
              <w:i w:val="0"/>
            </w:rPr>
          </w:rPrChange>
        </w:rPr>
        <w:t xml:space="preserve"> </w:t>
      </w:r>
      <w:commentRangeStart w:id="2054"/>
      <w:r w:rsidRPr="00664076">
        <w:rPr>
          <w:rFonts w:ascii="Times New Roman" w:hAnsi="Times New Roman" w:cs="Times New Roman"/>
          <w:i w:val="0"/>
          <w:color w:val="auto"/>
          <w:sz w:val="24"/>
          <w:szCs w:val="24"/>
          <w:rPrChange w:id="2055" w:author="Unemo Magnus, USÖ Labmed länsklinik" w:date="2016-11-17T16:56:00Z">
            <w:rPr>
              <w:rFonts w:ascii="Times New Roman" w:hAnsi="Times New Roman" w:cs="Times New Roman"/>
              <w:i w:val="0"/>
            </w:rPr>
          </w:rPrChange>
        </w:rPr>
        <w:t xml:space="preserve">for the </w:t>
      </w:r>
      <w:del w:id="2056" w:author="Unemo Magnus, USÖ Labmed länsklinik" w:date="2016-11-17T16:59:00Z">
        <w:r w:rsidRPr="00664076" w:rsidDel="00454FE8">
          <w:rPr>
            <w:rFonts w:ascii="Times New Roman" w:hAnsi="Times New Roman" w:cs="Times New Roman"/>
            <w:i w:val="0"/>
            <w:color w:val="auto"/>
            <w:sz w:val="24"/>
            <w:szCs w:val="24"/>
            <w:rPrChange w:id="2057" w:author="Unemo Magnus, USÖ Labmed länsklinik" w:date="2016-11-17T16:56:00Z">
              <w:rPr>
                <w:rFonts w:ascii="Times New Roman" w:hAnsi="Times New Roman" w:cs="Times New Roman"/>
                <w:i w:val="0"/>
              </w:rPr>
            </w:rPrChange>
          </w:rPr>
          <w:delText xml:space="preserve">training </w:delText>
        </w:r>
      </w:del>
      <w:r w:rsidRPr="00664076">
        <w:rPr>
          <w:rFonts w:ascii="Times New Roman" w:hAnsi="Times New Roman" w:cs="Times New Roman"/>
          <w:i w:val="0"/>
          <w:color w:val="auto"/>
          <w:sz w:val="24"/>
          <w:szCs w:val="24"/>
          <w:rPrChange w:id="2058" w:author="Unemo Magnus, USÖ Labmed länsklinik" w:date="2016-11-17T16:56:00Z">
            <w:rPr>
              <w:rFonts w:ascii="Times New Roman" w:hAnsi="Times New Roman" w:cs="Times New Roman"/>
              <w:i w:val="0"/>
            </w:rPr>
          </w:rPrChange>
        </w:rPr>
        <w:t xml:space="preserve">dataset </w:t>
      </w:r>
      <w:ins w:id="2059" w:author="Unemo Magnus, USÖ Labmed länsklinik" w:date="2016-11-17T16:59:00Z">
        <w:r w:rsidR="00454FE8">
          <w:rPr>
            <w:rFonts w:ascii="Times New Roman" w:hAnsi="Times New Roman" w:cs="Times New Roman"/>
            <w:i w:val="0"/>
            <w:color w:val="auto"/>
            <w:sz w:val="24"/>
            <w:szCs w:val="24"/>
          </w:rPr>
          <w:t xml:space="preserve">used for developing the regression model </w:t>
        </w:r>
      </w:ins>
      <w:r w:rsidRPr="00664076">
        <w:rPr>
          <w:rFonts w:ascii="Times New Roman" w:hAnsi="Times New Roman" w:cs="Times New Roman"/>
          <w:i w:val="0"/>
          <w:color w:val="auto"/>
          <w:sz w:val="24"/>
          <w:szCs w:val="24"/>
          <w:rPrChange w:id="2060" w:author="Unemo Magnus, USÖ Labmed länsklinik" w:date="2016-11-17T16:56:00Z">
            <w:rPr>
              <w:rFonts w:ascii="Times New Roman" w:hAnsi="Times New Roman" w:cs="Times New Roman"/>
              <w:i w:val="0"/>
            </w:rPr>
          </w:rPrChange>
        </w:rPr>
        <w:t xml:space="preserve">(84 </w:t>
      </w:r>
      <w:ins w:id="2061" w:author="Unemo Magnus, USÖ Labmed länsklinik" w:date="2016-11-17T17:02:00Z">
        <w:r w:rsidR="00BF3748">
          <w:rPr>
            <w:rFonts w:ascii="Times New Roman" w:hAnsi="Times New Roman" w:cs="Times New Roman"/>
            <w:i w:val="0"/>
            <w:color w:val="auto"/>
            <w:sz w:val="24"/>
            <w:szCs w:val="24"/>
          </w:rPr>
          <w:t xml:space="preserve">blinded </w:t>
        </w:r>
      </w:ins>
      <w:r w:rsidRPr="00664076">
        <w:rPr>
          <w:rFonts w:ascii="Times New Roman" w:hAnsi="Times New Roman" w:cs="Times New Roman"/>
          <w:i w:val="0"/>
          <w:color w:val="auto"/>
          <w:sz w:val="24"/>
          <w:szCs w:val="24"/>
          <w:rPrChange w:id="2062" w:author="Unemo Magnus, USÖ Labmed länsklinik" w:date="2016-11-17T16:56:00Z">
            <w:rPr>
              <w:rFonts w:ascii="Times New Roman" w:hAnsi="Times New Roman" w:cs="Times New Roman"/>
              <w:i w:val="0"/>
            </w:rPr>
          </w:rPrChange>
        </w:rPr>
        <w:t>strains</w:t>
      </w:r>
      <w:ins w:id="2063" w:author="Unemo Magnus, USÖ Labmed länsklinik" w:date="2016-11-17T17:02:00Z">
        <w:r w:rsidR="00BF3748">
          <w:rPr>
            <w:rFonts w:ascii="Times New Roman" w:hAnsi="Times New Roman" w:cs="Times New Roman"/>
            <w:i w:val="0"/>
            <w:color w:val="auto"/>
            <w:sz w:val="24"/>
            <w:szCs w:val="24"/>
          </w:rPr>
          <w:t xml:space="preserve"> examined</w:t>
        </w:r>
      </w:ins>
      <w:r w:rsidRPr="00664076">
        <w:rPr>
          <w:rFonts w:ascii="Times New Roman" w:hAnsi="Times New Roman" w:cs="Times New Roman"/>
          <w:i w:val="0"/>
          <w:color w:val="auto"/>
          <w:sz w:val="24"/>
          <w:szCs w:val="24"/>
          <w:rPrChange w:id="2064" w:author="Unemo Magnus, USÖ Labmed länsklinik" w:date="2016-11-17T16:56:00Z">
            <w:rPr>
              <w:rFonts w:ascii="Times New Roman" w:hAnsi="Times New Roman" w:cs="Times New Roman"/>
              <w:i w:val="0"/>
            </w:rPr>
          </w:rPrChange>
        </w:rPr>
        <w:t xml:space="preserve">) is shown for </w:t>
      </w:r>
      <w:commentRangeStart w:id="2065"/>
      <w:r w:rsidRPr="00664076">
        <w:rPr>
          <w:rFonts w:ascii="Times New Roman" w:hAnsi="Times New Roman" w:cs="Times New Roman"/>
          <w:i w:val="0"/>
          <w:color w:val="auto"/>
          <w:sz w:val="24"/>
          <w:szCs w:val="24"/>
          <w:rPrChange w:id="2066" w:author="Unemo Magnus, USÖ Labmed länsklinik" w:date="2016-11-17T16:56:00Z">
            <w:rPr>
              <w:rFonts w:ascii="Times New Roman" w:hAnsi="Times New Roman" w:cs="Times New Roman"/>
              <w:i w:val="0"/>
            </w:rPr>
          </w:rPrChange>
        </w:rPr>
        <w:t>log-log transformed values</w:t>
      </w:r>
      <w:commentRangeEnd w:id="2065"/>
      <w:r w:rsidR="005134EB">
        <w:rPr>
          <w:rStyle w:val="CommentReference"/>
          <w:i w:val="0"/>
          <w:iCs w:val="0"/>
          <w:color w:val="auto"/>
        </w:rPr>
        <w:commentReference w:id="2065"/>
      </w:r>
      <w:r w:rsidRPr="00664076">
        <w:rPr>
          <w:rFonts w:ascii="Times New Roman" w:hAnsi="Times New Roman" w:cs="Times New Roman"/>
          <w:i w:val="0"/>
          <w:color w:val="auto"/>
          <w:sz w:val="24"/>
          <w:szCs w:val="24"/>
          <w:rPrChange w:id="2067" w:author="Unemo Magnus, USÖ Labmed länsklinik" w:date="2016-11-17T16:56:00Z">
            <w:rPr>
              <w:rFonts w:ascii="Times New Roman" w:hAnsi="Times New Roman" w:cs="Times New Roman"/>
              <w:i w:val="0"/>
            </w:rPr>
          </w:rPrChange>
        </w:rPr>
        <w:t xml:space="preserve">. The </w:t>
      </w:r>
      <w:ins w:id="2068" w:author="Unemo Magnus, USÖ Labmed länsklinik" w:date="2016-11-17T17:00:00Z">
        <w:r w:rsidR="00454FE8">
          <w:rPr>
            <w:rFonts w:ascii="Times New Roman" w:hAnsi="Times New Roman" w:cs="Times New Roman"/>
            <w:i w:val="0"/>
            <w:color w:val="auto"/>
            <w:sz w:val="24"/>
            <w:szCs w:val="24"/>
          </w:rPr>
          <w:t>P</w:t>
        </w:r>
      </w:ins>
      <w:del w:id="2069" w:author="Unemo Magnus, USÖ Labmed länsklinik" w:date="2016-11-17T17:00:00Z">
        <w:r w:rsidRPr="00664076" w:rsidDel="00454FE8">
          <w:rPr>
            <w:rFonts w:ascii="Times New Roman" w:hAnsi="Times New Roman" w:cs="Times New Roman"/>
            <w:i w:val="0"/>
            <w:color w:val="auto"/>
            <w:sz w:val="24"/>
            <w:szCs w:val="24"/>
            <w:rPrChange w:id="2070" w:author="Unemo Magnus, USÖ Labmed länsklinik" w:date="2016-11-17T16:56:00Z">
              <w:rPr>
                <w:rFonts w:ascii="Times New Roman" w:hAnsi="Times New Roman" w:cs="Times New Roman"/>
                <w:i w:val="0"/>
              </w:rPr>
            </w:rPrChange>
          </w:rPr>
          <w:delText>p</w:delText>
        </w:r>
      </w:del>
      <w:r w:rsidRPr="00664076">
        <w:rPr>
          <w:rFonts w:ascii="Times New Roman" w:hAnsi="Times New Roman" w:cs="Times New Roman"/>
          <w:i w:val="0"/>
          <w:color w:val="auto"/>
          <w:sz w:val="24"/>
          <w:szCs w:val="24"/>
          <w:rPrChange w:id="2071" w:author="Unemo Magnus, USÖ Labmed länsklinik" w:date="2016-11-17T16:56:00Z">
            <w:rPr>
              <w:rFonts w:ascii="Times New Roman" w:hAnsi="Times New Roman" w:cs="Times New Roman"/>
              <w:i w:val="0"/>
            </w:rPr>
          </w:rPrChange>
        </w:rPr>
        <w:t xml:space="preserve">earson's correlation coefficient for the linear regression </w:t>
      </w:r>
      <w:del w:id="2072" w:author="Unemo Magnus, USÖ Labmed länsklinik" w:date="2016-11-17T17:02:00Z">
        <w:r w:rsidRPr="00664076" w:rsidDel="00BF3748">
          <w:rPr>
            <w:rFonts w:ascii="Times New Roman" w:hAnsi="Times New Roman" w:cs="Times New Roman"/>
            <w:i w:val="0"/>
            <w:color w:val="auto"/>
            <w:sz w:val="24"/>
            <w:szCs w:val="24"/>
            <w:rPrChange w:id="2073" w:author="Unemo Magnus, USÖ Labmed länsklinik" w:date="2016-11-17T16:56:00Z">
              <w:rPr>
                <w:rFonts w:ascii="Times New Roman" w:hAnsi="Times New Roman" w:cs="Times New Roman"/>
                <w:i w:val="0"/>
              </w:rPr>
            </w:rPrChange>
          </w:rPr>
          <w:delText xml:space="preserve">is </w:delText>
        </w:r>
      </w:del>
      <w:ins w:id="2074" w:author="Unemo Magnus, USÖ Labmed länsklinik" w:date="2016-11-17T17:02:00Z">
        <w:r w:rsidR="00BF3748">
          <w:rPr>
            <w:rFonts w:ascii="Times New Roman" w:hAnsi="Times New Roman" w:cs="Times New Roman"/>
            <w:i w:val="0"/>
            <w:color w:val="auto"/>
            <w:sz w:val="24"/>
            <w:szCs w:val="24"/>
          </w:rPr>
          <w:t>was</w:t>
        </w:r>
        <w:r w:rsidR="00BF3748" w:rsidRPr="00664076">
          <w:rPr>
            <w:rFonts w:ascii="Times New Roman" w:hAnsi="Times New Roman" w:cs="Times New Roman"/>
            <w:i w:val="0"/>
            <w:color w:val="auto"/>
            <w:sz w:val="24"/>
            <w:szCs w:val="24"/>
            <w:rPrChange w:id="2075" w:author="Unemo Magnus, USÖ Labmed länsklinik" w:date="2016-11-17T16:56:00Z">
              <w:rPr>
                <w:rFonts w:ascii="Times New Roman" w:hAnsi="Times New Roman" w:cs="Times New Roman"/>
                <w:i w:val="0"/>
              </w:rPr>
            </w:rPrChange>
          </w:rPr>
          <w:t xml:space="preserve"> </w:t>
        </w:r>
      </w:ins>
      <w:r w:rsidRPr="00664076">
        <w:rPr>
          <w:rFonts w:ascii="Times New Roman" w:hAnsi="Times New Roman" w:cs="Times New Roman"/>
          <w:i w:val="0"/>
          <w:color w:val="auto"/>
          <w:sz w:val="24"/>
          <w:szCs w:val="24"/>
          <w:rPrChange w:id="2076" w:author="Unemo Magnus, USÖ Labmed länsklinik" w:date="2016-11-17T16:56:00Z">
            <w:rPr>
              <w:rFonts w:ascii="Times New Roman" w:hAnsi="Times New Roman" w:cs="Times New Roman"/>
              <w:i w:val="0"/>
            </w:rPr>
          </w:rPrChange>
        </w:rPr>
        <w:t>0.83</w:t>
      </w:r>
      <w:commentRangeEnd w:id="2054"/>
      <w:r w:rsidR="00454FE8">
        <w:rPr>
          <w:rStyle w:val="CommentReference"/>
          <w:i w:val="0"/>
          <w:iCs w:val="0"/>
          <w:color w:val="auto"/>
        </w:rPr>
        <w:commentReference w:id="2054"/>
      </w:r>
      <w:r w:rsidRPr="00664076">
        <w:rPr>
          <w:rFonts w:ascii="Times New Roman" w:hAnsi="Times New Roman" w:cs="Times New Roman"/>
          <w:i w:val="0"/>
          <w:color w:val="auto"/>
          <w:sz w:val="24"/>
          <w:szCs w:val="24"/>
          <w:rPrChange w:id="2077" w:author="Unemo Magnus, USÖ Labmed länsklinik" w:date="2016-11-17T16:56:00Z">
            <w:rPr>
              <w:rFonts w:ascii="Times New Roman" w:hAnsi="Times New Roman" w:cs="Times New Roman"/>
              <w:i w:val="0"/>
            </w:rPr>
          </w:rPrChange>
        </w:rPr>
        <w:t xml:space="preserve">. Slope and intercept for a perfect correlation (1) was drawn as dashed black line for comparison. (B) The kernel distribution </w:t>
      </w:r>
      <w:ins w:id="2078" w:author="Unemo Magnus, USÖ Labmed länsklinik" w:date="2016-11-17T17:03:00Z">
        <w:r w:rsidR="00BF3748">
          <w:rPr>
            <w:rFonts w:ascii="Times New Roman" w:hAnsi="Times New Roman" w:cs="Times New Roman"/>
            <w:i w:val="0"/>
            <w:color w:val="auto"/>
            <w:sz w:val="24"/>
            <w:szCs w:val="24"/>
          </w:rPr>
          <w:t xml:space="preserve">of the </w:t>
        </w:r>
      </w:ins>
      <w:r w:rsidRPr="00664076">
        <w:rPr>
          <w:rFonts w:ascii="Times New Roman" w:hAnsi="Times New Roman" w:cs="Times New Roman"/>
          <w:i w:val="0"/>
          <w:color w:val="auto"/>
          <w:sz w:val="24"/>
          <w:szCs w:val="24"/>
          <w:rPrChange w:id="2079" w:author="Unemo Magnus, USÖ Labmed länsklinik" w:date="2016-11-17T16:56:00Z">
            <w:rPr>
              <w:rFonts w:ascii="Times New Roman" w:hAnsi="Times New Roman" w:cs="Times New Roman"/>
              <w:i w:val="0"/>
            </w:rPr>
          </w:rPrChange>
        </w:rPr>
        <w:t>EC</w:t>
      </w:r>
      <w:r w:rsidRPr="00454FE8">
        <w:rPr>
          <w:rFonts w:ascii="Times New Roman" w:hAnsi="Times New Roman" w:cs="Times New Roman"/>
          <w:i w:val="0"/>
          <w:color w:val="auto"/>
          <w:sz w:val="24"/>
          <w:szCs w:val="24"/>
          <w:vertAlign w:val="subscript"/>
          <w:rPrChange w:id="2080" w:author="Unemo Magnus, USÖ Labmed länsklinik" w:date="2016-11-17T16:59:00Z">
            <w:rPr>
              <w:rFonts w:ascii="Times New Roman" w:hAnsi="Times New Roman" w:cs="Times New Roman"/>
              <w:i w:val="0"/>
            </w:rPr>
          </w:rPrChange>
        </w:rPr>
        <w:t>50</w:t>
      </w:r>
      <w:r w:rsidRPr="00664076">
        <w:rPr>
          <w:rFonts w:ascii="Times New Roman" w:hAnsi="Times New Roman" w:cs="Times New Roman"/>
          <w:i w:val="0"/>
          <w:color w:val="auto"/>
          <w:sz w:val="24"/>
          <w:szCs w:val="24"/>
          <w:rPrChange w:id="2081" w:author="Unemo Magnus, USÖ Labmed länsklinik" w:date="2016-11-17T16:56:00Z">
            <w:rPr>
              <w:rFonts w:ascii="Times New Roman" w:hAnsi="Times New Roman" w:cs="Times New Roman"/>
              <w:i w:val="0"/>
            </w:rPr>
          </w:rPrChange>
        </w:rPr>
        <w:t xml:space="preserve"> values </w:t>
      </w:r>
      <w:ins w:id="2082" w:author="Unemo Magnus, USÖ Labmed länsklinik" w:date="2016-11-17T17:08:00Z">
        <w:r w:rsidR="00C30255">
          <w:rPr>
            <w:rFonts w:ascii="Times New Roman" w:hAnsi="Times New Roman" w:cs="Times New Roman"/>
            <w:i w:val="0"/>
            <w:color w:val="auto"/>
            <w:sz w:val="24"/>
            <w:szCs w:val="24"/>
          </w:rPr>
          <w:t xml:space="preserve">for these 84 strains </w:t>
        </w:r>
      </w:ins>
      <w:del w:id="2083" w:author="Unemo Magnus, USÖ Labmed länsklinik" w:date="2016-11-17T17:08:00Z">
        <w:r w:rsidRPr="00664076" w:rsidDel="00C30255">
          <w:rPr>
            <w:rFonts w:ascii="Times New Roman" w:hAnsi="Times New Roman" w:cs="Times New Roman"/>
            <w:i w:val="0"/>
            <w:color w:val="auto"/>
            <w:sz w:val="24"/>
            <w:szCs w:val="24"/>
            <w:rPrChange w:id="2084" w:author="Unemo Magnus, USÖ Labmed länsklinik" w:date="2016-11-17T16:56:00Z">
              <w:rPr>
                <w:rFonts w:ascii="Times New Roman" w:hAnsi="Times New Roman" w:cs="Times New Roman"/>
                <w:i w:val="0"/>
              </w:rPr>
            </w:rPrChange>
          </w:rPr>
          <w:delText xml:space="preserve">in the training data </w:delText>
        </w:r>
      </w:del>
      <w:r w:rsidRPr="00664076">
        <w:rPr>
          <w:rFonts w:ascii="Times New Roman" w:hAnsi="Times New Roman" w:cs="Times New Roman"/>
          <w:i w:val="0"/>
          <w:color w:val="auto"/>
          <w:sz w:val="24"/>
          <w:szCs w:val="24"/>
          <w:rPrChange w:id="2085" w:author="Unemo Magnus, USÖ Labmed länsklinik" w:date="2016-11-17T16:56:00Z">
            <w:rPr>
              <w:rFonts w:ascii="Times New Roman" w:hAnsi="Times New Roman" w:cs="Times New Roman"/>
              <w:i w:val="0"/>
            </w:rPr>
          </w:rPrChange>
        </w:rPr>
        <w:t xml:space="preserve">is drawn in blue (median -1.8). The kernel distribution of the MICs predicted with the slope and intercept of the </w:t>
      </w:r>
      <w:ins w:id="2086" w:author="Unemo Magnus, USÖ Labmed länsklinik" w:date="2016-11-17T17:08:00Z">
        <w:r w:rsidR="00C30255">
          <w:rPr>
            <w:rFonts w:ascii="Times New Roman" w:hAnsi="Times New Roman" w:cs="Times New Roman"/>
            <w:i w:val="0"/>
            <w:color w:val="auto"/>
            <w:sz w:val="24"/>
            <w:szCs w:val="24"/>
          </w:rPr>
          <w:t>84 strains</w:t>
        </w:r>
      </w:ins>
      <w:del w:id="2087" w:author="Unemo Magnus, USÖ Labmed länsklinik" w:date="2016-11-17T17:08:00Z">
        <w:r w:rsidRPr="00664076" w:rsidDel="00C30255">
          <w:rPr>
            <w:rFonts w:ascii="Times New Roman" w:hAnsi="Times New Roman" w:cs="Times New Roman"/>
            <w:i w:val="0"/>
            <w:color w:val="auto"/>
            <w:sz w:val="24"/>
            <w:szCs w:val="24"/>
            <w:rPrChange w:id="2088" w:author="Unemo Magnus, USÖ Labmed länsklinik" w:date="2016-11-17T16:56:00Z">
              <w:rPr>
                <w:rFonts w:ascii="Times New Roman" w:hAnsi="Times New Roman" w:cs="Times New Roman"/>
                <w:i w:val="0"/>
              </w:rPr>
            </w:rPrChange>
          </w:rPr>
          <w:delText>training data</w:delText>
        </w:r>
      </w:del>
      <w:r w:rsidRPr="00664076">
        <w:rPr>
          <w:rFonts w:ascii="Times New Roman" w:hAnsi="Times New Roman" w:cs="Times New Roman"/>
          <w:i w:val="0"/>
          <w:color w:val="auto"/>
          <w:sz w:val="24"/>
          <w:szCs w:val="24"/>
          <w:rPrChange w:id="2089" w:author="Unemo Magnus, USÖ Labmed länsklinik" w:date="2016-11-17T16:56:00Z">
            <w:rPr>
              <w:rFonts w:ascii="Times New Roman" w:hAnsi="Times New Roman" w:cs="Times New Roman"/>
              <w:i w:val="0"/>
            </w:rPr>
          </w:rPrChange>
        </w:rPr>
        <w:t xml:space="preserve"> is highlighted in purple (median 0.11). </w:t>
      </w:r>
      <w:del w:id="2090" w:author="Unemo Magnus, USÖ Labmed länsklinik" w:date="2016-11-17T17:09:00Z">
        <w:r w:rsidRPr="00664076" w:rsidDel="00C30255">
          <w:rPr>
            <w:rFonts w:ascii="Times New Roman" w:hAnsi="Times New Roman" w:cs="Times New Roman"/>
            <w:i w:val="0"/>
            <w:color w:val="auto"/>
            <w:sz w:val="24"/>
            <w:szCs w:val="24"/>
            <w:rPrChange w:id="2091" w:author="Unemo Magnus, USÖ Labmed länsklinik" w:date="2016-11-17T16:56:00Z">
              <w:rPr>
                <w:rFonts w:ascii="Times New Roman" w:hAnsi="Times New Roman" w:cs="Times New Roman"/>
                <w:i w:val="0"/>
              </w:rPr>
            </w:rPrChange>
          </w:rPr>
          <w:delText xml:space="preserve"> </w:delText>
        </w:r>
      </w:del>
      <w:r w:rsidRPr="00664076">
        <w:rPr>
          <w:rFonts w:ascii="Times New Roman" w:hAnsi="Times New Roman" w:cs="Times New Roman"/>
          <w:i w:val="0"/>
          <w:color w:val="auto"/>
          <w:sz w:val="24"/>
          <w:szCs w:val="24"/>
          <w:rPrChange w:id="2092" w:author="Unemo Magnus, USÖ Labmed länsklinik" w:date="2016-11-17T16:56:00Z">
            <w:rPr>
              <w:rFonts w:ascii="Times New Roman" w:hAnsi="Times New Roman" w:cs="Times New Roman"/>
              <w:i w:val="0"/>
            </w:rPr>
          </w:rPrChange>
        </w:rPr>
        <w:t xml:space="preserve">(C) Deviations </w:t>
      </w:r>
      <w:commentRangeStart w:id="2093"/>
      <w:r w:rsidRPr="00664076">
        <w:rPr>
          <w:rFonts w:ascii="Times New Roman" w:hAnsi="Times New Roman" w:cs="Times New Roman"/>
          <w:i w:val="0"/>
          <w:color w:val="auto"/>
          <w:sz w:val="24"/>
          <w:szCs w:val="24"/>
          <w:rPrChange w:id="2094" w:author="Unemo Magnus, USÖ Labmed länsklinik" w:date="2016-11-17T16:56:00Z">
            <w:rPr>
              <w:rFonts w:ascii="Times New Roman" w:hAnsi="Times New Roman" w:cs="Times New Roman"/>
              <w:i w:val="0"/>
            </w:rPr>
          </w:rPrChange>
        </w:rPr>
        <w:t>of predicted MICs (</w:t>
      </w:r>
      <w:ins w:id="2095" w:author="Unemo Magnus, USÖ Labmed länsklinik" w:date="2016-11-17T17:16:00Z">
        <w:r w:rsidR="00C30255">
          <w:rPr>
            <w:rFonts w:ascii="Times New Roman" w:hAnsi="Times New Roman" w:cs="Times New Roman"/>
            <w:i w:val="0"/>
            <w:color w:val="auto"/>
            <w:sz w:val="24"/>
            <w:szCs w:val="24"/>
          </w:rPr>
          <w:t>124 clinical strains examined</w:t>
        </w:r>
      </w:ins>
      <w:del w:id="2096" w:author="Unemo Magnus, USÖ Labmed länsklinik" w:date="2016-11-17T17:16:00Z">
        <w:r w:rsidRPr="00664076" w:rsidDel="00C30255">
          <w:rPr>
            <w:rFonts w:ascii="Times New Roman" w:hAnsi="Times New Roman" w:cs="Times New Roman"/>
            <w:i w:val="0"/>
            <w:color w:val="auto"/>
            <w:sz w:val="24"/>
            <w:szCs w:val="24"/>
            <w:rPrChange w:id="2097" w:author="Unemo Magnus, USÖ Labmed länsklinik" w:date="2016-11-17T16:56:00Z">
              <w:rPr>
                <w:rFonts w:ascii="Times New Roman" w:hAnsi="Times New Roman" w:cs="Times New Roman"/>
                <w:i w:val="0"/>
              </w:rPr>
            </w:rPrChange>
          </w:rPr>
          <w:delText>training and validation data</w:delText>
        </w:r>
      </w:del>
      <w:r w:rsidRPr="00664076">
        <w:rPr>
          <w:rFonts w:ascii="Times New Roman" w:hAnsi="Times New Roman" w:cs="Times New Roman"/>
          <w:i w:val="0"/>
          <w:color w:val="auto"/>
          <w:sz w:val="24"/>
          <w:szCs w:val="24"/>
          <w:rPrChange w:id="2098" w:author="Unemo Magnus, USÖ Labmed länsklinik" w:date="2016-11-17T16:56:00Z">
            <w:rPr>
              <w:rFonts w:ascii="Times New Roman" w:hAnsi="Times New Roman" w:cs="Times New Roman"/>
              <w:i w:val="0"/>
            </w:rPr>
          </w:rPrChange>
        </w:rPr>
        <w:t xml:space="preserve">) </w:t>
      </w:r>
      <w:commentRangeEnd w:id="2093"/>
      <w:r w:rsidR="00C30255">
        <w:rPr>
          <w:rStyle w:val="CommentReference"/>
          <w:i w:val="0"/>
          <w:iCs w:val="0"/>
          <w:color w:val="auto"/>
        </w:rPr>
        <w:commentReference w:id="2093"/>
      </w:r>
      <w:r w:rsidRPr="00664076">
        <w:rPr>
          <w:rFonts w:ascii="Times New Roman" w:hAnsi="Times New Roman" w:cs="Times New Roman"/>
          <w:i w:val="0"/>
          <w:color w:val="auto"/>
          <w:sz w:val="24"/>
          <w:szCs w:val="24"/>
          <w:rPrChange w:id="2099" w:author="Unemo Magnus, USÖ Labmed länsklinik" w:date="2016-11-17T16:56:00Z">
            <w:rPr>
              <w:rFonts w:ascii="Times New Roman" w:hAnsi="Times New Roman" w:cs="Times New Roman"/>
              <w:i w:val="0"/>
            </w:rPr>
          </w:rPrChange>
        </w:rPr>
        <w:t xml:space="preserve">from Etest MIC are shown for </w:t>
      </w:r>
      <w:commentRangeStart w:id="2100"/>
      <w:del w:id="2101" w:author="Unemo Magnus, USÖ Labmed länsklinik" w:date="2016-11-17T16:56:00Z">
        <w:r w:rsidRPr="00664076" w:rsidDel="00664076">
          <w:rPr>
            <w:rFonts w:ascii="Times New Roman" w:hAnsi="Times New Roman" w:cs="Times New Roman"/>
            <w:i w:val="0"/>
            <w:color w:val="auto"/>
            <w:sz w:val="24"/>
            <w:szCs w:val="24"/>
            <w:rPrChange w:id="2102" w:author="Unemo Magnus, USÖ Labmed länsklinik" w:date="2016-11-17T16:56:00Z">
              <w:rPr>
                <w:rFonts w:ascii="Times New Roman" w:hAnsi="Times New Roman" w:cs="Times New Roman"/>
                <w:i w:val="0"/>
              </w:rPr>
            </w:rPrChange>
          </w:rPr>
          <w:delText xml:space="preserve">eight </w:delText>
        </w:r>
      </w:del>
      <w:ins w:id="2103" w:author="Unemo Magnus, USÖ Labmed länsklinik" w:date="2016-11-17T16:56:00Z">
        <w:r w:rsidR="00664076">
          <w:rPr>
            <w:rFonts w:ascii="Times New Roman" w:hAnsi="Times New Roman" w:cs="Times New Roman"/>
            <w:i w:val="0"/>
            <w:color w:val="auto"/>
            <w:sz w:val="24"/>
            <w:szCs w:val="24"/>
          </w:rPr>
          <w:t>seven</w:t>
        </w:r>
        <w:r w:rsidR="00664076" w:rsidRPr="00664076">
          <w:rPr>
            <w:rFonts w:ascii="Times New Roman" w:hAnsi="Times New Roman" w:cs="Times New Roman"/>
            <w:i w:val="0"/>
            <w:color w:val="auto"/>
            <w:sz w:val="24"/>
            <w:szCs w:val="24"/>
            <w:rPrChange w:id="2104" w:author="Unemo Magnus, USÖ Labmed länsklinik" w:date="2016-11-17T16:56:00Z">
              <w:rPr>
                <w:rFonts w:ascii="Times New Roman" w:hAnsi="Times New Roman" w:cs="Times New Roman"/>
                <w:i w:val="0"/>
              </w:rPr>
            </w:rPrChange>
          </w:rPr>
          <w:t xml:space="preserve"> </w:t>
        </w:r>
        <w:commentRangeEnd w:id="2100"/>
        <w:r w:rsidR="00664076">
          <w:rPr>
            <w:rStyle w:val="CommentReference"/>
            <w:i w:val="0"/>
            <w:iCs w:val="0"/>
            <w:color w:val="auto"/>
          </w:rPr>
          <w:lastRenderedPageBreak/>
          <w:commentReference w:id="2100"/>
        </w:r>
      </w:ins>
      <w:r w:rsidRPr="00664076">
        <w:rPr>
          <w:rFonts w:ascii="Times New Roman" w:hAnsi="Times New Roman" w:cs="Times New Roman"/>
          <w:i w:val="0"/>
          <w:color w:val="auto"/>
          <w:sz w:val="24"/>
          <w:szCs w:val="24"/>
          <w:rPrChange w:id="2105" w:author="Unemo Magnus, USÖ Labmed länsklinik" w:date="2016-11-17T16:56:00Z">
            <w:rPr>
              <w:rFonts w:ascii="Times New Roman" w:hAnsi="Times New Roman" w:cs="Times New Roman"/>
              <w:i w:val="0"/>
            </w:rPr>
          </w:rPrChange>
        </w:rPr>
        <w:t xml:space="preserve">antimicrobials. The boxplots show the median and 25%-75% quartiles. The whiskers span the range from the bottom 5% to the highest 95% of the data. The essential agreement (EA) defined as </w:t>
      </w:r>
      <w:ins w:id="2106" w:author="Unemo Magnus, USÖ Labmed länsklinik" w:date="2016-11-17T17:10:00Z">
        <w:r w:rsidR="00C30255">
          <w:rPr>
            <w:rFonts w:ascii="Times New Roman" w:hAnsi="Times New Roman" w:cs="Times New Roman"/>
            <w:i w:val="0"/>
            <w:color w:val="auto"/>
            <w:sz w:val="24"/>
            <w:szCs w:val="24"/>
          </w:rPr>
          <w:t>less than ±1</w:t>
        </w:r>
      </w:ins>
      <w:del w:id="2107" w:author="Unemo Magnus, USÖ Labmed länsklinik" w:date="2016-11-17T17:10:00Z">
        <w:r w:rsidRPr="00664076" w:rsidDel="00C30255">
          <w:rPr>
            <w:rFonts w:ascii="Times New Roman" w:hAnsi="Times New Roman" w:cs="Times New Roman"/>
            <w:i w:val="0"/>
            <w:color w:val="auto"/>
            <w:sz w:val="24"/>
            <w:szCs w:val="24"/>
            <w:rPrChange w:id="2108" w:author="Unemo Magnus, USÖ Labmed länsklinik" w:date="2016-11-17T16:56:00Z">
              <w:rPr>
                <w:rFonts w:ascii="Times New Roman" w:hAnsi="Times New Roman" w:cs="Times New Roman"/>
                <w:i w:val="0"/>
              </w:rPr>
            </w:rPrChange>
          </w:rPr>
          <w:delText>smaller than one</w:delText>
        </w:r>
      </w:del>
      <w:r w:rsidRPr="00664076">
        <w:rPr>
          <w:rFonts w:ascii="Times New Roman" w:hAnsi="Times New Roman" w:cs="Times New Roman"/>
          <w:i w:val="0"/>
          <w:color w:val="auto"/>
          <w:sz w:val="24"/>
          <w:szCs w:val="24"/>
          <w:rPrChange w:id="2109" w:author="Unemo Magnus, USÖ Labmed länsklinik" w:date="2016-11-17T16:56:00Z">
            <w:rPr>
              <w:rFonts w:ascii="Times New Roman" w:hAnsi="Times New Roman" w:cs="Times New Roman"/>
              <w:i w:val="0"/>
            </w:rPr>
          </w:rPrChange>
        </w:rPr>
        <w:t xml:space="preserve"> doubling dilution from Etest for each antimicrobial is written below the boxplots.</w:t>
      </w:r>
    </w:p>
    <w:p w14:paraId="5DF3EC0C" w14:textId="77777777" w:rsidR="00BE76BE" w:rsidRDefault="00BE76BE" w:rsidP="009A4AFC">
      <w:pPr>
        <w:keepNext/>
        <w:spacing w:line="480" w:lineRule="auto"/>
        <w:rPr>
          <w:i/>
          <w:iCs/>
          <w:color w:val="44546A" w:themeColor="text2"/>
          <w:sz w:val="18"/>
          <w:szCs w:val="18"/>
        </w:rPr>
      </w:pPr>
    </w:p>
    <w:p w14:paraId="67A6D91B" w14:textId="660E0153" w:rsidR="007B6AE8" w:rsidRDefault="00384077" w:rsidP="007B6AE8">
      <w:pPr>
        <w:pStyle w:val="Caption"/>
        <w:keepNext/>
      </w:pPr>
      <w:r>
        <w:rPr>
          <w:noProof/>
          <w:lang w:eastAsia="en-GB"/>
        </w:rPr>
        <w:drawing>
          <wp:inline distT="0" distB="0" distL="0" distR="0" wp14:anchorId="4255B467" wp14:editId="0FA86D1E">
            <wp:extent cx="5731510" cy="35623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562350"/>
                    </a:xfrm>
                    <a:prstGeom prst="rect">
                      <a:avLst/>
                    </a:prstGeom>
                  </pic:spPr>
                </pic:pic>
              </a:graphicData>
            </a:graphic>
          </wp:inline>
        </w:drawing>
      </w:r>
    </w:p>
    <w:p w14:paraId="711FD5BA" w14:textId="5C80FC0F" w:rsidR="000B46D8" w:rsidRPr="00951267" w:rsidRDefault="007B6AE8">
      <w:pPr>
        <w:pStyle w:val="Caption"/>
        <w:spacing w:line="480" w:lineRule="auto"/>
        <w:jc w:val="both"/>
        <w:rPr>
          <w:noProof/>
          <w:color w:val="auto"/>
          <w:sz w:val="24"/>
          <w:szCs w:val="24"/>
          <w:lang w:eastAsia="en-GB"/>
          <w:rPrChange w:id="2110" w:author="Unemo Magnus, USÖ Labmed länsklinik" w:date="2016-11-14T18:50:00Z">
            <w:rPr>
              <w:noProof/>
              <w:lang w:eastAsia="en-GB"/>
            </w:rPr>
          </w:rPrChange>
        </w:rPr>
        <w:pPrChange w:id="2111" w:author="Unemo Magnus, USÖ Labmed länsklinik" w:date="2016-11-14T18:50:00Z">
          <w:pPr>
            <w:pStyle w:val="Caption"/>
            <w:jc w:val="both"/>
          </w:pPr>
        </w:pPrChange>
      </w:pPr>
      <w:r w:rsidRPr="00951267">
        <w:rPr>
          <w:rFonts w:ascii="Times New Roman" w:hAnsi="Times New Roman" w:cs="Times New Roman"/>
          <w:b/>
          <w:i w:val="0"/>
          <w:color w:val="auto"/>
          <w:sz w:val="24"/>
          <w:szCs w:val="24"/>
          <w:rPrChange w:id="2112" w:author="Unemo Magnus, USÖ Labmed länsklinik" w:date="2016-11-14T18:50:00Z">
            <w:rPr>
              <w:rFonts w:ascii="Times New Roman" w:hAnsi="Times New Roman" w:cs="Times New Roman"/>
              <w:b/>
              <w:i w:val="0"/>
            </w:rPr>
          </w:rPrChange>
        </w:rPr>
        <w:t xml:space="preserve">Figure </w:t>
      </w:r>
      <w:del w:id="2113" w:author="Unemo Magnus, USÖ Labmed länsklinik" w:date="2016-11-17T17:17:00Z">
        <w:r w:rsidRPr="00951267" w:rsidDel="00C30255">
          <w:rPr>
            <w:rFonts w:ascii="Times New Roman" w:hAnsi="Times New Roman" w:cs="Times New Roman"/>
            <w:b/>
            <w:i w:val="0"/>
            <w:color w:val="auto"/>
            <w:sz w:val="24"/>
            <w:szCs w:val="24"/>
            <w:rPrChange w:id="2114" w:author="Unemo Magnus, USÖ Labmed länsklinik" w:date="2016-11-14T18:50:00Z">
              <w:rPr>
                <w:rFonts w:ascii="Times New Roman" w:hAnsi="Times New Roman" w:cs="Times New Roman"/>
                <w:b/>
                <w:i w:val="0"/>
              </w:rPr>
            </w:rPrChange>
          </w:rPr>
          <w:fldChar w:fldCharType="begin"/>
        </w:r>
        <w:r w:rsidRPr="00951267" w:rsidDel="00C30255">
          <w:rPr>
            <w:rFonts w:ascii="Times New Roman" w:hAnsi="Times New Roman" w:cs="Times New Roman"/>
            <w:b/>
            <w:i w:val="0"/>
            <w:color w:val="auto"/>
            <w:sz w:val="24"/>
            <w:szCs w:val="24"/>
            <w:rPrChange w:id="2115" w:author="Unemo Magnus, USÖ Labmed länsklinik" w:date="2016-11-14T18:50:00Z">
              <w:rPr>
                <w:rFonts w:ascii="Times New Roman" w:hAnsi="Times New Roman" w:cs="Times New Roman"/>
                <w:b/>
                <w:i w:val="0"/>
              </w:rPr>
            </w:rPrChange>
          </w:rPr>
          <w:delInstrText xml:space="preserve"> SEQ Figure \* ARABIC </w:delInstrText>
        </w:r>
        <w:r w:rsidRPr="00951267" w:rsidDel="00C30255">
          <w:rPr>
            <w:rFonts w:ascii="Times New Roman" w:hAnsi="Times New Roman" w:cs="Times New Roman"/>
            <w:b/>
            <w:i w:val="0"/>
            <w:color w:val="auto"/>
            <w:sz w:val="24"/>
            <w:szCs w:val="24"/>
            <w:rPrChange w:id="2116" w:author="Unemo Magnus, USÖ Labmed länsklinik" w:date="2016-11-14T18:50:00Z">
              <w:rPr>
                <w:rFonts w:ascii="Times New Roman" w:hAnsi="Times New Roman" w:cs="Times New Roman"/>
                <w:b/>
                <w:i w:val="0"/>
              </w:rPr>
            </w:rPrChange>
          </w:rPr>
          <w:fldChar w:fldCharType="separate"/>
        </w:r>
        <w:r w:rsidR="00EC4238" w:rsidRPr="00951267" w:rsidDel="00C30255">
          <w:rPr>
            <w:rFonts w:ascii="Times New Roman" w:hAnsi="Times New Roman" w:cs="Times New Roman"/>
            <w:b/>
            <w:i w:val="0"/>
            <w:noProof/>
            <w:color w:val="auto"/>
            <w:sz w:val="24"/>
            <w:szCs w:val="24"/>
            <w:rPrChange w:id="2117" w:author="Unemo Magnus, USÖ Labmed länsklinik" w:date="2016-11-14T18:50:00Z">
              <w:rPr>
                <w:rFonts w:ascii="Times New Roman" w:hAnsi="Times New Roman" w:cs="Times New Roman"/>
                <w:b/>
                <w:i w:val="0"/>
                <w:noProof/>
              </w:rPr>
            </w:rPrChange>
          </w:rPr>
          <w:delText>1</w:delText>
        </w:r>
        <w:r w:rsidRPr="00951267" w:rsidDel="00C30255">
          <w:rPr>
            <w:rFonts w:ascii="Times New Roman" w:hAnsi="Times New Roman" w:cs="Times New Roman"/>
            <w:b/>
            <w:i w:val="0"/>
            <w:color w:val="auto"/>
            <w:sz w:val="24"/>
            <w:szCs w:val="24"/>
            <w:rPrChange w:id="2118" w:author="Unemo Magnus, USÖ Labmed länsklinik" w:date="2016-11-14T18:50:00Z">
              <w:rPr>
                <w:rFonts w:ascii="Times New Roman" w:hAnsi="Times New Roman" w:cs="Times New Roman"/>
                <w:b/>
                <w:i w:val="0"/>
              </w:rPr>
            </w:rPrChange>
          </w:rPr>
          <w:fldChar w:fldCharType="end"/>
        </w:r>
      </w:del>
      <w:ins w:id="2119" w:author="Unemo Magnus, USÖ Labmed länsklinik" w:date="2016-11-17T17:17:00Z">
        <w:r w:rsidR="00C30255">
          <w:rPr>
            <w:rFonts w:ascii="Times New Roman" w:hAnsi="Times New Roman" w:cs="Times New Roman"/>
            <w:b/>
            <w:i w:val="0"/>
            <w:color w:val="auto"/>
            <w:sz w:val="24"/>
            <w:szCs w:val="24"/>
          </w:rPr>
          <w:t>3</w:t>
        </w:r>
      </w:ins>
      <w:r w:rsidR="00A12BD3" w:rsidRPr="00951267">
        <w:rPr>
          <w:rFonts w:ascii="Times New Roman" w:hAnsi="Times New Roman" w:cs="Times New Roman"/>
          <w:b/>
          <w:color w:val="auto"/>
          <w:sz w:val="24"/>
          <w:szCs w:val="24"/>
          <w:rPrChange w:id="2120" w:author="Unemo Magnus, USÖ Labmed länsklinik" w:date="2016-11-14T18:50:00Z">
            <w:rPr>
              <w:rFonts w:ascii="Times New Roman" w:hAnsi="Times New Roman" w:cs="Times New Roman"/>
              <w:b/>
            </w:rPr>
          </w:rPrChange>
        </w:rPr>
        <w:t xml:space="preserve">. </w:t>
      </w:r>
      <w:r w:rsidR="00A12BD3" w:rsidRPr="00951267">
        <w:rPr>
          <w:rFonts w:ascii="Times New Roman" w:hAnsi="Times New Roman" w:cs="Times New Roman"/>
          <w:b/>
          <w:i w:val="0"/>
          <w:color w:val="auto"/>
          <w:sz w:val="24"/>
          <w:szCs w:val="24"/>
          <w:rPrChange w:id="2121" w:author="Unemo Magnus, USÖ Labmed länsklinik" w:date="2016-11-14T18:50:00Z">
            <w:rPr>
              <w:rFonts w:ascii="Times New Roman" w:hAnsi="Times New Roman" w:cs="Times New Roman"/>
              <w:b/>
              <w:i w:val="0"/>
            </w:rPr>
          </w:rPrChange>
        </w:rPr>
        <w:t xml:space="preserve">Difference of </w:t>
      </w:r>
      <w:commentRangeStart w:id="2122"/>
      <w:r w:rsidR="00A12BD3" w:rsidRPr="00951267">
        <w:rPr>
          <w:rFonts w:ascii="Times New Roman" w:hAnsi="Times New Roman" w:cs="Times New Roman"/>
          <w:b/>
          <w:i w:val="0"/>
          <w:color w:val="auto"/>
          <w:sz w:val="24"/>
          <w:szCs w:val="24"/>
          <w:rPrChange w:id="2123" w:author="Unemo Magnus, USÖ Labmed länsklinik" w:date="2016-11-14T18:50:00Z">
            <w:rPr>
              <w:rFonts w:ascii="Times New Roman" w:hAnsi="Times New Roman" w:cs="Times New Roman"/>
              <w:b/>
              <w:i w:val="0"/>
            </w:rPr>
          </w:rPrChange>
        </w:rPr>
        <w:t>Hill coefficients</w:t>
      </w:r>
      <w:commentRangeEnd w:id="2122"/>
      <w:r w:rsidR="00C30255">
        <w:rPr>
          <w:rStyle w:val="CommentReference"/>
          <w:i w:val="0"/>
          <w:iCs w:val="0"/>
          <w:color w:val="auto"/>
        </w:rPr>
        <w:commentReference w:id="2122"/>
      </w:r>
      <w:r w:rsidR="00A12BD3" w:rsidRPr="00951267">
        <w:rPr>
          <w:rFonts w:ascii="Times New Roman" w:hAnsi="Times New Roman" w:cs="Times New Roman"/>
          <w:b/>
          <w:i w:val="0"/>
          <w:color w:val="auto"/>
          <w:sz w:val="24"/>
          <w:szCs w:val="24"/>
          <w:rPrChange w:id="2124" w:author="Unemo Magnus, USÖ Labmed länsklinik" w:date="2016-11-14T18:50:00Z">
            <w:rPr>
              <w:rFonts w:ascii="Times New Roman" w:hAnsi="Times New Roman" w:cs="Times New Roman"/>
              <w:b/>
              <w:i w:val="0"/>
            </w:rPr>
          </w:rPrChange>
        </w:rPr>
        <w:t>.</w:t>
      </w:r>
      <w:r w:rsidR="00A12BD3" w:rsidRPr="00951267">
        <w:rPr>
          <w:rFonts w:ascii="Times New Roman" w:hAnsi="Times New Roman" w:cs="Times New Roman"/>
          <w:i w:val="0"/>
          <w:color w:val="auto"/>
          <w:sz w:val="24"/>
          <w:szCs w:val="24"/>
          <w:rPrChange w:id="2125" w:author="Unemo Magnus, USÖ Labmed länsklinik" w:date="2016-11-14T18:50:00Z">
            <w:rPr>
              <w:rFonts w:ascii="Times New Roman" w:hAnsi="Times New Roman" w:cs="Times New Roman"/>
              <w:i w:val="0"/>
            </w:rPr>
          </w:rPrChange>
        </w:rPr>
        <w:t xml:space="preserve"> </w:t>
      </w:r>
      <w:r w:rsidRPr="00951267">
        <w:rPr>
          <w:rFonts w:ascii="Times New Roman" w:hAnsi="Times New Roman" w:cs="Times New Roman"/>
          <w:color w:val="auto"/>
          <w:sz w:val="24"/>
          <w:szCs w:val="24"/>
          <w:rPrChange w:id="2126" w:author="Unemo Magnus, USÖ Labmed länsklinik" w:date="2016-11-14T18:50:00Z">
            <w:rPr>
              <w:rFonts w:ascii="Times New Roman" w:hAnsi="Times New Roman" w:cs="Times New Roman"/>
            </w:rPr>
          </w:rPrChange>
        </w:rPr>
        <w:t xml:space="preserve"> </w:t>
      </w:r>
      <w:r w:rsidR="00A12BD3" w:rsidRPr="00951267">
        <w:rPr>
          <w:rFonts w:ascii="Times New Roman" w:hAnsi="Times New Roman" w:cs="Times New Roman"/>
          <w:i w:val="0"/>
          <w:color w:val="auto"/>
          <w:sz w:val="24"/>
          <w:szCs w:val="24"/>
          <w:rPrChange w:id="2127" w:author="Unemo Magnus, USÖ Labmed länsklinik" w:date="2016-11-14T18:50:00Z">
            <w:rPr>
              <w:rFonts w:ascii="Times New Roman" w:hAnsi="Times New Roman" w:cs="Times New Roman"/>
              <w:i w:val="0"/>
            </w:rPr>
          </w:rPrChange>
        </w:rPr>
        <w:t>(A)</w:t>
      </w:r>
      <w:r w:rsidR="00A12BD3" w:rsidRPr="00951267">
        <w:rPr>
          <w:rFonts w:ascii="Times New Roman" w:hAnsi="Times New Roman" w:cs="Times New Roman"/>
          <w:color w:val="auto"/>
          <w:sz w:val="24"/>
          <w:szCs w:val="24"/>
          <w:rPrChange w:id="2128" w:author="Unemo Magnus, USÖ Labmed länsklinik" w:date="2016-11-14T18:50:00Z">
            <w:rPr>
              <w:rFonts w:ascii="Times New Roman" w:hAnsi="Times New Roman" w:cs="Times New Roman"/>
            </w:rPr>
          </w:rPrChange>
        </w:rPr>
        <w:t xml:space="preserve"> </w:t>
      </w:r>
      <w:r w:rsidR="00A12BD3" w:rsidRPr="00951267">
        <w:rPr>
          <w:rFonts w:ascii="Times New Roman" w:hAnsi="Times New Roman" w:cs="Times New Roman"/>
          <w:i w:val="0"/>
          <w:color w:val="auto"/>
          <w:sz w:val="24"/>
          <w:szCs w:val="24"/>
          <w:rPrChange w:id="2129" w:author="Unemo Magnus, USÖ Labmed länsklinik" w:date="2016-11-14T18:50:00Z">
            <w:rPr>
              <w:rFonts w:ascii="Times New Roman" w:hAnsi="Times New Roman" w:cs="Times New Roman"/>
              <w:i w:val="0"/>
            </w:rPr>
          </w:rPrChange>
        </w:rPr>
        <w:t>The difference between the mean of 124 Hill coefficients (</w:t>
      </w:r>
      <w:ins w:id="2130" w:author="Unemo Magnus, USÖ Labmed länsklinik" w:date="2016-11-17T17:16:00Z">
        <w:r w:rsidR="00C30255">
          <w:rPr>
            <w:rFonts w:ascii="Times New Roman" w:hAnsi="Times New Roman" w:cs="Times New Roman"/>
            <w:i w:val="0"/>
            <w:color w:val="auto"/>
            <w:sz w:val="24"/>
            <w:szCs w:val="24"/>
          </w:rPr>
          <w:t>124 clinical strains examined</w:t>
        </w:r>
      </w:ins>
      <w:del w:id="2131" w:author="Unemo Magnus, USÖ Labmed länsklinik" w:date="2016-11-17T17:16:00Z">
        <w:r w:rsidR="00A12BD3" w:rsidRPr="00951267" w:rsidDel="00C30255">
          <w:rPr>
            <w:rFonts w:ascii="Times New Roman" w:hAnsi="Times New Roman" w:cs="Times New Roman"/>
            <w:i w:val="0"/>
            <w:color w:val="auto"/>
            <w:sz w:val="24"/>
            <w:szCs w:val="24"/>
            <w:rPrChange w:id="2132" w:author="Unemo Magnus, USÖ Labmed länsklinik" w:date="2016-11-14T18:50:00Z">
              <w:rPr>
                <w:rFonts w:ascii="Times New Roman" w:hAnsi="Times New Roman" w:cs="Times New Roman"/>
                <w:i w:val="0"/>
              </w:rPr>
            </w:rPrChange>
          </w:rPr>
          <w:delText>training and validation data</w:delText>
        </w:r>
      </w:del>
      <w:r w:rsidR="00A12BD3" w:rsidRPr="00951267">
        <w:rPr>
          <w:rFonts w:ascii="Times New Roman" w:hAnsi="Times New Roman" w:cs="Times New Roman"/>
          <w:i w:val="0"/>
          <w:color w:val="auto"/>
          <w:sz w:val="24"/>
          <w:szCs w:val="24"/>
          <w:rPrChange w:id="2133" w:author="Unemo Magnus, USÖ Labmed länsklinik" w:date="2016-11-14T18:50:00Z">
            <w:rPr>
              <w:rFonts w:ascii="Times New Roman" w:hAnsi="Times New Roman" w:cs="Times New Roman"/>
              <w:i w:val="0"/>
            </w:rPr>
          </w:rPrChange>
        </w:rPr>
        <w:t xml:space="preserve">) </w:t>
      </w:r>
      <w:del w:id="2134" w:author="Unemo Magnus, USÖ Labmed länsklinik" w:date="2016-11-17T17:17:00Z">
        <w:r w:rsidR="00A12BD3" w:rsidRPr="00951267" w:rsidDel="00C30255">
          <w:rPr>
            <w:rFonts w:ascii="Times New Roman" w:hAnsi="Times New Roman" w:cs="Times New Roman"/>
            <w:i w:val="0"/>
            <w:color w:val="auto"/>
            <w:sz w:val="24"/>
            <w:szCs w:val="24"/>
            <w:rPrChange w:id="2135" w:author="Unemo Magnus, USÖ Labmed länsklinik" w:date="2016-11-14T18:50:00Z">
              <w:rPr>
                <w:rFonts w:ascii="Times New Roman" w:hAnsi="Times New Roman" w:cs="Times New Roman"/>
                <w:i w:val="0"/>
              </w:rPr>
            </w:rPrChange>
          </w:rPr>
          <w:delText xml:space="preserve">are </w:delText>
        </w:r>
      </w:del>
      <w:ins w:id="2136" w:author="Unemo Magnus, USÖ Labmed länsklinik" w:date="2016-11-17T17:17:00Z">
        <w:r w:rsidR="00C30255">
          <w:rPr>
            <w:rFonts w:ascii="Times New Roman" w:hAnsi="Times New Roman" w:cs="Times New Roman"/>
            <w:i w:val="0"/>
            <w:color w:val="auto"/>
            <w:sz w:val="24"/>
            <w:szCs w:val="24"/>
          </w:rPr>
          <w:t>is</w:t>
        </w:r>
        <w:r w:rsidR="00C30255" w:rsidRPr="00951267">
          <w:rPr>
            <w:rFonts w:ascii="Times New Roman" w:hAnsi="Times New Roman" w:cs="Times New Roman"/>
            <w:i w:val="0"/>
            <w:color w:val="auto"/>
            <w:sz w:val="24"/>
            <w:szCs w:val="24"/>
            <w:rPrChange w:id="2137" w:author="Unemo Magnus, USÖ Labmed länsklinik" w:date="2016-11-14T18:50:00Z">
              <w:rPr>
                <w:rFonts w:ascii="Times New Roman" w:hAnsi="Times New Roman" w:cs="Times New Roman"/>
                <w:i w:val="0"/>
              </w:rPr>
            </w:rPrChange>
          </w:rPr>
          <w:t xml:space="preserve"> </w:t>
        </w:r>
      </w:ins>
      <w:r w:rsidR="00A12BD3" w:rsidRPr="00951267">
        <w:rPr>
          <w:rFonts w:ascii="Times New Roman" w:hAnsi="Times New Roman" w:cs="Times New Roman"/>
          <w:i w:val="0"/>
          <w:color w:val="auto"/>
          <w:sz w:val="24"/>
          <w:szCs w:val="24"/>
          <w:rPrChange w:id="2138" w:author="Unemo Magnus, USÖ Labmed länsklinik" w:date="2016-11-14T18:50:00Z">
            <w:rPr>
              <w:rFonts w:ascii="Times New Roman" w:hAnsi="Times New Roman" w:cs="Times New Roman"/>
              <w:i w:val="0"/>
            </w:rPr>
          </w:rPrChange>
        </w:rPr>
        <w:t xml:space="preserve">shown for each antimicrobial combination. High values are shown in </w:t>
      </w:r>
      <w:del w:id="2139" w:author="Unemo Magnus, USÖ Labmed länsklinik" w:date="2016-11-15T15:45:00Z">
        <w:r w:rsidR="00A12BD3" w:rsidRPr="00951267" w:rsidDel="00B27563">
          <w:rPr>
            <w:rFonts w:ascii="Times New Roman" w:hAnsi="Times New Roman" w:cs="Times New Roman"/>
            <w:i w:val="0"/>
            <w:color w:val="auto"/>
            <w:sz w:val="24"/>
            <w:szCs w:val="24"/>
            <w:rPrChange w:id="2140" w:author="Unemo Magnus, USÖ Labmed länsklinik" w:date="2016-11-14T18:50:00Z">
              <w:rPr>
                <w:rFonts w:ascii="Times New Roman" w:hAnsi="Times New Roman" w:cs="Times New Roman"/>
                <w:i w:val="0"/>
              </w:rPr>
            </w:rPrChange>
          </w:rPr>
          <w:delText xml:space="preserve">and </w:delText>
        </w:r>
      </w:del>
      <w:ins w:id="2141" w:author="Unemo Magnus, USÖ Labmed länsklinik" w:date="2016-11-15T15:45:00Z">
        <w:r w:rsidR="00B27563">
          <w:rPr>
            <w:rFonts w:ascii="Times New Roman" w:hAnsi="Times New Roman" w:cs="Times New Roman"/>
            <w:i w:val="0"/>
            <w:color w:val="auto"/>
            <w:sz w:val="24"/>
            <w:szCs w:val="24"/>
          </w:rPr>
          <w:t>an</w:t>
        </w:r>
        <w:r w:rsidR="00B27563" w:rsidRPr="00951267">
          <w:rPr>
            <w:rFonts w:ascii="Times New Roman" w:hAnsi="Times New Roman" w:cs="Times New Roman"/>
            <w:i w:val="0"/>
            <w:color w:val="auto"/>
            <w:sz w:val="24"/>
            <w:szCs w:val="24"/>
            <w:rPrChange w:id="2142" w:author="Unemo Magnus, USÖ Labmed länsklinik" w:date="2016-11-14T18:50:00Z">
              <w:rPr>
                <w:rFonts w:ascii="Times New Roman" w:hAnsi="Times New Roman" w:cs="Times New Roman"/>
                <w:i w:val="0"/>
              </w:rPr>
            </w:rPrChange>
          </w:rPr>
          <w:t xml:space="preserve"> </w:t>
        </w:r>
      </w:ins>
      <w:r w:rsidR="00A12BD3" w:rsidRPr="00951267">
        <w:rPr>
          <w:rFonts w:ascii="Times New Roman" w:hAnsi="Times New Roman" w:cs="Times New Roman"/>
          <w:i w:val="0"/>
          <w:color w:val="auto"/>
          <w:sz w:val="24"/>
          <w:szCs w:val="24"/>
          <w:rPrChange w:id="2143" w:author="Unemo Magnus, USÖ Labmed länsklinik" w:date="2016-11-14T18:50:00Z">
            <w:rPr>
              <w:rFonts w:ascii="Times New Roman" w:hAnsi="Times New Roman" w:cs="Times New Roman"/>
              <w:i w:val="0"/>
            </w:rPr>
          </w:rPrChange>
        </w:rPr>
        <w:t>increasing</w:t>
      </w:r>
      <w:ins w:id="2144" w:author="Unemo Magnus, USÖ Labmed länsklinik" w:date="2016-11-15T15:45:00Z">
        <w:r w:rsidR="00B27563">
          <w:rPr>
            <w:rFonts w:ascii="Times New Roman" w:hAnsi="Times New Roman" w:cs="Times New Roman"/>
            <w:i w:val="0"/>
            <w:color w:val="auto"/>
            <w:sz w:val="24"/>
            <w:szCs w:val="24"/>
          </w:rPr>
          <w:t>ly intense</w:t>
        </w:r>
      </w:ins>
      <w:r w:rsidR="00A12BD3" w:rsidRPr="00951267">
        <w:rPr>
          <w:rFonts w:ascii="Times New Roman" w:hAnsi="Times New Roman" w:cs="Times New Roman"/>
          <w:i w:val="0"/>
          <w:color w:val="auto"/>
          <w:sz w:val="24"/>
          <w:szCs w:val="24"/>
          <w:rPrChange w:id="2145" w:author="Unemo Magnus, USÖ Labmed länsklinik" w:date="2016-11-14T18:50:00Z">
            <w:rPr>
              <w:rFonts w:ascii="Times New Roman" w:hAnsi="Times New Roman" w:cs="Times New Roman"/>
              <w:i w:val="0"/>
            </w:rPr>
          </w:rPrChange>
        </w:rPr>
        <w:t xml:space="preserve"> blue colour gradient and low values in red. A pairwise t-test was </w:t>
      </w:r>
      <w:del w:id="2146" w:author="Unemo Magnus, USÖ Labmed länsklinik" w:date="2016-11-17T17:18:00Z">
        <w:r w:rsidR="00A12BD3" w:rsidRPr="00951267" w:rsidDel="00C35612">
          <w:rPr>
            <w:rFonts w:ascii="Times New Roman" w:hAnsi="Times New Roman" w:cs="Times New Roman"/>
            <w:i w:val="0"/>
            <w:color w:val="auto"/>
            <w:sz w:val="24"/>
            <w:szCs w:val="24"/>
            <w:rPrChange w:id="2147" w:author="Unemo Magnus, USÖ Labmed länsklinik" w:date="2016-11-14T18:50:00Z">
              <w:rPr>
                <w:rFonts w:ascii="Times New Roman" w:hAnsi="Times New Roman" w:cs="Times New Roman"/>
                <w:i w:val="0"/>
              </w:rPr>
            </w:rPrChange>
          </w:rPr>
          <w:delText xml:space="preserve">made </w:delText>
        </w:r>
      </w:del>
      <w:ins w:id="2148" w:author="Unemo Magnus, USÖ Labmed länsklinik" w:date="2016-11-17T17:18:00Z">
        <w:r w:rsidR="00C35612">
          <w:rPr>
            <w:rFonts w:ascii="Times New Roman" w:hAnsi="Times New Roman" w:cs="Times New Roman"/>
            <w:i w:val="0"/>
            <w:color w:val="auto"/>
            <w:sz w:val="24"/>
            <w:szCs w:val="24"/>
          </w:rPr>
          <w:t>performed</w:t>
        </w:r>
        <w:r w:rsidR="00C35612" w:rsidRPr="00951267">
          <w:rPr>
            <w:rFonts w:ascii="Times New Roman" w:hAnsi="Times New Roman" w:cs="Times New Roman"/>
            <w:i w:val="0"/>
            <w:color w:val="auto"/>
            <w:sz w:val="24"/>
            <w:szCs w:val="24"/>
            <w:rPrChange w:id="2149" w:author="Unemo Magnus, USÖ Labmed länsklinik" w:date="2016-11-14T18:50:00Z">
              <w:rPr>
                <w:rFonts w:ascii="Times New Roman" w:hAnsi="Times New Roman" w:cs="Times New Roman"/>
                <w:i w:val="0"/>
              </w:rPr>
            </w:rPrChange>
          </w:rPr>
          <w:t xml:space="preserve"> </w:t>
        </w:r>
      </w:ins>
      <w:r w:rsidR="00A12BD3" w:rsidRPr="00951267">
        <w:rPr>
          <w:rFonts w:ascii="Times New Roman" w:hAnsi="Times New Roman" w:cs="Times New Roman"/>
          <w:i w:val="0"/>
          <w:color w:val="auto"/>
          <w:sz w:val="24"/>
          <w:szCs w:val="24"/>
          <w:rPrChange w:id="2150" w:author="Unemo Magnus, USÖ Labmed länsklinik" w:date="2016-11-14T18:50:00Z">
            <w:rPr>
              <w:rFonts w:ascii="Times New Roman" w:hAnsi="Times New Roman" w:cs="Times New Roman"/>
              <w:i w:val="0"/>
            </w:rPr>
          </w:rPrChange>
        </w:rPr>
        <w:t xml:space="preserve">and non-significant differences (p value &lt; 0.05) marked with a black cross. (B) Hierarchical clustering of </w:t>
      </w:r>
      <w:del w:id="2151" w:author="Unemo Magnus, USÖ Labmed länsklinik" w:date="2016-11-15T15:07:00Z">
        <w:r w:rsidR="00A12BD3" w:rsidRPr="00951267" w:rsidDel="00AF166B">
          <w:rPr>
            <w:rFonts w:ascii="Times New Roman" w:hAnsi="Times New Roman" w:cs="Times New Roman"/>
            <w:i w:val="0"/>
            <w:color w:val="auto"/>
            <w:sz w:val="24"/>
            <w:szCs w:val="24"/>
            <w:rPrChange w:id="2152" w:author="Unemo Magnus, USÖ Labmed länsklinik" w:date="2016-11-14T18:50:00Z">
              <w:rPr>
                <w:rFonts w:ascii="Times New Roman" w:hAnsi="Times New Roman" w:cs="Times New Roman"/>
                <w:i w:val="0"/>
              </w:rPr>
            </w:rPrChange>
          </w:rPr>
          <w:delText xml:space="preserve">hill </w:delText>
        </w:r>
      </w:del>
      <w:ins w:id="2153" w:author="Unemo Magnus, USÖ Labmed länsklinik" w:date="2016-11-15T15:07:00Z">
        <w:r w:rsidR="00AF166B">
          <w:rPr>
            <w:rFonts w:ascii="Times New Roman" w:hAnsi="Times New Roman" w:cs="Times New Roman"/>
            <w:i w:val="0"/>
            <w:color w:val="auto"/>
            <w:sz w:val="24"/>
            <w:szCs w:val="24"/>
          </w:rPr>
          <w:t>H</w:t>
        </w:r>
        <w:r w:rsidR="00AF166B" w:rsidRPr="00951267">
          <w:rPr>
            <w:rFonts w:ascii="Times New Roman" w:hAnsi="Times New Roman" w:cs="Times New Roman"/>
            <w:i w:val="0"/>
            <w:color w:val="auto"/>
            <w:sz w:val="24"/>
            <w:szCs w:val="24"/>
            <w:rPrChange w:id="2154" w:author="Unemo Magnus, USÖ Labmed länsklinik" w:date="2016-11-14T18:50:00Z">
              <w:rPr>
                <w:rFonts w:ascii="Times New Roman" w:hAnsi="Times New Roman" w:cs="Times New Roman"/>
                <w:i w:val="0"/>
              </w:rPr>
            </w:rPrChange>
          </w:rPr>
          <w:t xml:space="preserve">ill </w:t>
        </w:r>
      </w:ins>
      <w:r w:rsidR="00A12BD3" w:rsidRPr="00951267">
        <w:rPr>
          <w:rFonts w:ascii="Times New Roman" w:hAnsi="Times New Roman" w:cs="Times New Roman"/>
          <w:i w:val="0"/>
          <w:color w:val="auto"/>
          <w:sz w:val="24"/>
          <w:szCs w:val="24"/>
          <w:rPrChange w:id="2155" w:author="Unemo Magnus, USÖ Labmed länsklinik" w:date="2016-11-14T18:50:00Z">
            <w:rPr>
              <w:rFonts w:ascii="Times New Roman" w:hAnsi="Times New Roman" w:cs="Times New Roman"/>
              <w:i w:val="0"/>
            </w:rPr>
          </w:rPrChange>
        </w:rPr>
        <w:t>coefficients.</w:t>
      </w:r>
      <w:r w:rsidR="004F40FC" w:rsidRPr="00951267">
        <w:rPr>
          <w:rFonts w:ascii="Times New Roman" w:hAnsi="Times New Roman" w:cs="Times New Roman"/>
          <w:i w:val="0"/>
          <w:color w:val="auto"/>
          <w:sz w:val="24"/>
          <w:szCs w:val="24"/>
          <w:rPrChange w:id="2156" w:author="Unemo Magnus, USÖ Labmed länsklinik" w:date="2016-11-14T18:50:00Z">
            <w:rPr>
              <w:rFonts w:ascii="Times New Roman" w:hAnsi="Times New Roman" w:cs="Times New Roman"/>
              <w:i w:val="0"/>
            </w:rPr>
          </w:rPrChange>
        </w:rPr>
        <w:t xml:space="preserve"> Rows represent Hill coefficients for different strains (N=124) and columns antimicrobials. </w:t>
      </w:r>
      <w:r w:rsidR="00A12BD3" w:rsidRPr="00951267">
        <w:rPr>
          <w:rFonts w:ascii="Times New Roman" w:hAnsi="Times New Roman" w:cs="Times New Roman"/>
          <w:i w:val="0"/>
          <w:color w:val="auto"/>
          <w:sz w:val="24"/>
          <w:szCs w:val="24"/>
          <w:rPrChange w:id="2157" w:author="Unemo Magnus, USÖ Labmed länsklinik" w:date="2016-11-14T18:50:00Z">
            <w:rPr>
              <w:rFonts w:ascii="Times New Roman" w:hAnsi="Times New Roman" w:cs="Times New Roman"/>
              <w:i w:val="0"/>
            </w:rPr>
          </w:rPrChange>
        </w:rPr>
        <w:t xml:space="preserve">Antimicrobials could be </w:t>
      </w:r>
      <w:r w:rsidR="004F40FC" w:rsidRPr="00951267">
        <w:rPr>
          <w:rFonts w:ascii="Times New Roman" w:hAnsi="Times New Roman" w:cs="Times New Roman"/>
          <w:i w:val="0"/>
          <w:color w:val="auto"/>
          <w:sz w:val="24"/>
          <w:szCs w:val="24"/>
          <w:rPrChange w:id="2158" w:author="Unemo Magnus, USÖ Labmed länsklinik" w:date="2016-11-14T18:50:00Z">
            <w:rPr>
              <w:rFonts w:ascii="Times New Roman" w:hAnsi="Times New Roman" w:cs="Times New Roman"/>
              <w:i w:val="0"/>
            </w:rPr>
          </w:rPrChange>
        </w:rPr>
        <w:t>grouped</w:t>
      </w:r>
      <w:r w:rsidR="00384077" w:rsidRPr="00951267">
        <w:rPr>
          <w:rFonts w:ascii="Times New Roman" w:hAnsi="Times New Roman" w:cs="Times New Roman"/>
          <w:i w:val="0"/>
          <w:color w:val="auto"/>
          <w:sz w:val="24"/>
          <w:szCs w:val="24"/>
          <w:rPrChange w:id="2159" w:author="Unemo Magnus, USÖ Labmed länsklinik" w:date="2016-11-14T18:50:00Z">
            <w:rPr>
              <w:rFonts w:ascii="Times New Roman" w:hAnsi="Times New Roman" w:cs="Times New Roman"/>
              <w:i w:val="0"/>
            </w:rPr>
          </w:rPrChange>
        </w:rPr>
        <w:t xml:space="preserve"> in three similarity </w:t>
      </w:r>
      <w:r w:rsidR="004F40FC" w:rsidRPr="00951267">
        <w:rPr>
          <w:rFonts w:ascii="Times New Roman" w:hAnsi="Times New Roman" w:cs="Times New Roman"/>
          <w:i w:val="0"/>
          <w:color w:val="auto"/>
          <w:sz w:val="24"/>
          <w:szCs w:val="24"/>
          <w:rPrChange w:id="2160" w:author="Unemo Magnus, USÖ Labmed länsklinik" w:date="2016-11-14T18:50:00Z">
            <w:rPr>
              <w:rFonts w:ascii="Times New Roman" w:hAnsi="Times New Roman" w:cs="Times New Roman"/>
              <w:i w:val="0"/>
            </w:rPr>
          </w:rPrChange>
        </w:rPr>
        <w:t xml:space="preserve">clusters. The distance dendrogram for the cluster was highlighted in </w:t>
      </w:r>
      <w:commentRangeStart w:id="2161"/>
      <w:r w:rsidR="004F40FC" w:rsidRPr="00951267">
        <w:rPr>
          <w:rFonts w:ascii="Times New Roman" w:hAnsi="Times New Roman" w:cs="Times New Roman"/>
          <w:i w:val="0"/>
          <w:color w:val="auto"/>
          <w:sz w:val="24"/>
          <w:szCs w:val="24"/>
          <w:rPrChange w:id="2162" w:author="Unemo Magnus, USÖ Labmed länsklinik" w:date="2016-11-14T18:50:00Z">
            <w:rPr>
              <w:rFonts w:ascii="Times New Roman" w:hAnsi="Times New Roman" w:cs="Times New Roman"/>
              <w:i w:val="0"/>
            </w:rPr>
          </w:rPrChange>
        </w:rPr>
        <w:t>green, yellow and red</w:t>
      </w:r>
      <w:commentRangeEnd w:id="2161"/>
      <w:r w:rsidR="001C4FB2">
        <w:rPr>
          <w:rStyle w:val="CommentReference"/>
          <w:i w:val="0"/>
          <w:iCs w:val="0"/>
          <w:color w:val="auto"/>
        </w:rPr>
        <w:commentReference w:id="2161"/>
      </w:r>
      <w:r w:rsidR="00A12BD3" w:rsidRPr="00951267">
        <w:rPr>
          <w:rFonts w:ascii="Times New Roman" w:hAnsi="Times New Roman" w:cs="Times New Roman"/>
          <w:i w:val="0"/>
          <w:color w:val="auto"/>
          <w:sz w:val="24"/>
          <w:szCs w:val="24"/>
          <w:rPrChange w:id="2163" w:author="Unemo Magnus, USÖ Labmed länsklinik" w:date="2016-11-14T18:50:00Z">
            <w:rPr>
              <w:rFonts w:ascii="Times New Roman" w:hAnsi="Times New Roman" w:cs="Times New Roman"/>
              <w:i w:val="0"/>
            </w:rPr>
          </w:rPrChange>
        </w:rPr>
        <w:t xml:space="preserve"> (p-</w:t>
      </w:r>
      <w:r w:rsidRPr="00951267">
        <w:rPr>
          <w:rFonts w:ascii="Times New Roman" w:hAnsi="Times New Roman" w:cs="Times New Roman"/>
          <w:i w:val="0"/>
          <w:color w:val="auto"/>
          <w:sz w:val="24"/>
          <w:szCs w:val="24"/>
          <w:rPrChange w:id="2164" w:author="Unemo Magnus, USÖ Labmed länsklinik" w:date="2016-11-14T18:50:00Z">
            <w:rPr>
              <w:rFonts w:ascii="Times New Roman" w:hAnsi="Times New Roman" w:cs="Times New Roman"/>
              <w:i w:val="0"/>
            </w:rPr>
          </w:rPrChange>
        </w:rPr>
        <w:t>value of chi square test 0.018</w:t>
      </w:r>
      <w:r w:rsidR="00A12BD3" w:rsidRPr="00951267">
        <w:rPr>
          <w:rFonts w:ascii="Times New Roman" w:hAnsi="Times New Roman" w:cs="Times New Roman"/>
          <w:i w:val="0"/>
          <w:color w:val="auto"/>
          <w:sz w:val="24"/>
          <w:szCs w:val="24"/>
          <w:rPrChange w:id="2165" w:author="Unemo Magnus, USÖ Labmed länsklinik" w:date="2016-11-14T18:50:00Z">
            <w:rPr>
              <w:rFonts w:ascii="Times New Roman" w:hAnsi="Times New Roman" w:cs="Times New Roman"/>
              <w:i w:val="0"/>
            </w:rPr>
          </w:rPrChange>
        </w:rPr>
        <w:t>)</w:t>
      </w:r>
      <w:r w:rsidR="004F40FC" w:rsidRPr="00951267">
        <w:rPr>
          <w:rFonts w:ascii="Times New Roman" w:hAnsi="Times New Roman" w:cs="Times New Roman"/>
          <w:i w:val="0"/>
          <w:color w:val="auto"/>
          <w:sz w:val="24"/>
          <w:szCs w:val="24"/>
          <w:rPrChange w:id="2166" w:author="Unemo Magnus, USÖ Labmed länsklinik" w:date="2016-11-14T18:50:00Z">
            <w:rPr>
              <w:rFonts w:ascii="Times New Roman" w:hAnsi="Times New Roman" w:cs="Times New Roman"/>
              <w:i w:val="0"/>
            </w:rPr>
          </w:rPrChange>
        </w:rPr>
        <w:t>. The distance dendrogram for the rows is not shown since none of the differences found was significant</w:t>
      </w:r>
      <w:r w:rsidR="00D25995" w:rsidRPr="00951267">
        <w:rPr>
          <w:rFonts w:ascii="Times New Roman" w:hAnsi="Times New Roman" w:cs="Times New Roman"/>
          <w:i w:val="0"/>
          <w:color w:val="auto"/>
          <w:sz w:val="24"/>
          <w:szCs w:val="24"/>
          <w:rPrChange w:id="2167" w:author="Unemo Magnus, USÖ Labmed länsklinik" w:date="2016-11-14T18:50:00Z">
            <w:rPr>
              <w:rFonts w:ascii="Times New Roman" w:hAnsi="Times New Roman" w:cs="Times New Roman"/>
              <w:i w:val="0"/>
            </w:rPr>
          </w:rPrChange>
        </w:rPr>
        <w:t>.</w:t>
      </w:r>
      <w:r w:rsidR="004F40FC" w:rsidRPr="00951267">
        <w:rPr>
          <w:rFonts w:ascii="Times New Roman" w:hAnsi="Times New Roman" w:cs="Times New Roman"/>
          <w:i w:val="0"/>
          <w:color w:val="auto"/>
          <w:sz w:val="24"/>
          <w:szCs w:val="24"/>
          <w:rPrChange w:id="2168" w:author="Unemo Magnus, USÖ Labmed länsklinik" w:date="2016-11-14T18:50:00Z">
            <w:rPr>
              <w:rFonts w:ascii="Times New Roman" w:hAnsi="Times New Roman" w:cs="Times New Roman"/>
              <w:i w:val="0"/>
            </w:rPr>
          </w:rPrChange>
        </w:rPr>
        <w:t xml:space="preserve"> </w:t>
      </w:r>
    </w:p>
    <w:p w14:paraId="6885F8AF" w14:textId="77777777" w:rsidR="00336F88" w:rsidRDefault="00336F88" w:rsidP="00A17D4C">
      <w:pPr>
        <w:spacing w:line="480" w:lineRule="auto"/>
        <w:rPr>
          <w:noProof/>
          <w:lang w:eastAsia="en-GB"/>
        </w:rPr>
      </w:pPr>
    </w:p>
    <w:p w14:paraId="47356ADC" w14:textId="39664BEE" w:rsidR="00336F88" w:rsidRDefault="009A4AFC" w:rsidP="009A4AFC">
      <w:pPr>
        <w:keepNext/>
        <w:spacing w:line="480" w:lineRule="auto"/>
        <w:jc w:val="center"/>
      </w:pPr>
      <w:r>
        <w:rPr>
          <w:noProof/>
          <w:lang w:eastAsia="en-GB"/>
        </w:rPr>
        <w:lastRenderedPageBreak/>
        <w:drawing>
          <wp:inline distT="0" distB="0" distL="0" distR="0" wp14:anchorId="09841785" wp14:editId="02335B00">
            <wp:extent cx="5396400" cy="8096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6400" cy="8096400"/>
                    </a:xfrm>
                    <a:prstGeom prst="rect">
                      <a:avLst/>
                    </a:prstGeom>
                    <a:noFill/>
                  </pic:spPr>
                </pic:pic>
              </a:graphicData>
            </a:graphic>
          </wp:inline>
        </w:drawing>
      </w:r>
    </w:p>
    <w:p w14:paraId="274A0499" w14:textId="16CCB5B1" w:rsidR="00336F88" w:rsidRPr="00951267" w:rsidRDefault="00336F88">
      <w:pPr>
        <w:pStyle w:val="Caption"/>
        <w:spacing w:line="480" w:lineRule="auto"/>
        <w:jc w:val="both"/>
        <w:rPr>
          <w:rFonts w:ascii="Times New Roman" w:hAnsi="Times New Roman" w:cs="Times New Roman"/>
          <w:i w:val="0"/>
          <w:noProof/>
          <w:color w:val="auto"/>
          <w:sz w:val="24"/>
          <w:szCs w:val="24"/>
          <w:rPrChange w:id="2169" w:author="Unemo Magnus, USÖ Labmed länsklinik" w:date="2016-11-14T18:50:00Z">
            <w:rPr>
              <w:rFonts w:ascii="Times New Roman" w:hAnsi="Times New Roman" w:cs="Times New Roman"/>
              <w:i w:val="0"/>
              <w:noProof/>
            </w:rPr>
          </w:rPrChange>
        </w:rPr>
        <w:pPrChange w:id="2170" w:author="Unemo Magnus, USÖ Labmed länsklinik" w:date="2016-11-14T18:50:00Z">
          <w:pPr>
            <w:pStyle w:val="Caption"/>
            <w:jc w:val="both"/>
          </w:pPr>
        </w:pPrChange>
      </w:pPr>
      <w:commentRangeStart w:id="2171"/>
      <w:r w:rsidRPr="00951267">
        <w:rPr>
          <w:rFonts w:ascii="Times New Roman" w:hAnsi="Times New Roman" w:cs="Times New Roman"/>
          <w:b/>
          <w:i w:val="0"/>
          <w:color w:val="auto"/>
          <w:sz w:val="24"/>
          <w:szCs w:val="24"/>
          <w:rPrChange w:id="2172" w:author="Unemo Magnus, USÖ Labmed länsklinik" w:date="2016-11-14T18:50:00Z">
            <w:rPr>
              <w:rFonts w:ascii="Times New Roman" w:hAnsi="Times New Roman" w:cs="Times New Roman"/>
              <w:b/>
              <w:i w:val="0"/>
            </w:rPr>
          </w:rPrChange>
        </w:rPr>
        <w:lastRenderedPageBreak/>
        <w:t xml:space="preserve">Figure </w:t>
      </w:r>
      <w:r w:rsidR="0050239E" w:rsidRPr="00951267">
        <w:rPr>
          <w:rFonts w:ascii="Times New Roman" w:hAnsi="Times New Roman" w:cs="Times New Roman"/>
          <w:b/>
          <w:i w:val="0"/>
          <w:color w:val="auto"/>
          <w:sz w:val="24"/>
          <w:szCs w:val="24"/>
          <w:rPrChange w:id="2173" w:author="Unemo Magnus, USÖ Labmed länsklinik" w:date="2016-11-14T18:50:00Z">
            <w:rPr>
              <w:rFonts w:ascii="Times New Roman" w:hAnsi="Times New Roman" w:cs="Times New Roman"/>
              <w:b/>
              <w:i w:val="0"/>
              <w:noProof/>
            </w:rPr>
          </w:rPrChange>
        </w:rPr>
        <w:fldChar w:fldCharType="begin"/>
      </w:r>
      <w:r w:rsidR="0050239E" w:rsidRPr="00951267">
        <w:rPr>
          <w:rFonts w:ascii="Times New Roman" w:hAnsi="Times New Roman" w:cs="Times New Roman"/>
          <w:b/>
          <w:i w:val="0"/>
          <w:color w:val="auto"/>
          <w:sz w:val="24"/>
          <w:szCs w:val="24"/>
          <w:rPrChange w:id="2174" w:author="Unemo Magnus, USÖ Labmed länsklinik" w:date="2016-11-14T18:50:00Z">
            <w:rPr>
              <w:rFonts w:ascii="Times New Roman" w:hAnsi="Times New Roman" w:cs="Times New Roman"/>
              <w:b/>
              <w:i w:val="0"/>
            </w:rPr>
          </w:rPrChange>
        </w:rPr>
        <w:instrText xml:space="preserve"> SEQ Figure \* ARABIC </w:instrText>
      </w:r>
      <w:r w:rsidR="0050239E" w:rsidRPr="00951267">
        <w:rPr>
          <w:rFonts w:ascii="Times New Roman" w:hAnsi="Times New Roman" w:cs="Times New Roman"/>
          <w:b/>
          <w:i w:val="0"/>
          <w:color w:val="auto"/>
          <w:sz w:val="24"/>
          <w:szCs w:val="24"/>
          <w:rPrChange w:id="2175" w:author="Unemo Magnus, USÖ Labmed länsklinik" w:date="2016-11-14T18:50:00Z">
            <w:rPr>
              <w:rFonts w:ascii="Times New Roman" w:hAnsi="Times New Roman" w:cs="Times New Roman"/>
              <w:b/>
              <w:i w:val="0"/>
              <w:noProof/>
            </w:rPr>
          </w:rPrChange>
        </w:rPr>
        <w:fldChar w:fldCharType="separate"/>
      </w:r>
      <w:r w:rsidR="00EC4238" w:rsidRPr="00951267">
        <w:rPr>
          <w:rFonts w:ascii="Times New Roman" w:hAnsi="Times New Roman" w:cs="Times New Roman"/>
          <w:b/>
          <w:i w:val="0"/>
          <w:noProof/>
          <w:color w:val="auto"/>
          <w:sz w:val="24"/>
          <w:szCs w:val="24"/>
          <w:rPrChange w:id="2176" w:author="Unemo Magnus, USÖ Labmed länsklinik" w:date="2016-11-14T18:50:00Z">
            <w:rPr>
              <w:rFonts w:ascii="Times New Roman" w:hAnsi="Times New Roman" w:cs="Times New Roman"/>
              <w:b/>
              <w:i w:val="0"/>
              <w:noProof/>
            </w:rPr>
          </w:rPrChange>
        </w:rPr>
        <w:t>2</w:t>
      </w:r>
      <w:r w:rsidR="0050239E" w:rsidRPr="00951267">
        <w:rPr>
          <w:rFonts w:ascii="Times New Roman" w:hAnsi="Times New Roman" w:cs="Times New Roman"/>
          <w:b/>
          <w:i w:val="0"/>
          <w:noProof/>
          <w:color w:val="auto"/>
          <w:sz w:val="24"/>
          <w:szCs w:val="24"/>
          <w:rPrChange w:id="2177" w:author="Unemo Magnus, USÖ Labmed länsklinik" w:date="2016-11-14T18:50:00Z">
            <w:rPr>
              <w:rFonts w:ascii="Times New Roman" w:hAnsi="Times New Roman" w:cs="Times New Roman"/>
              <w:b/>
              <w:i w:val="0"/>
              <w:noProof/>
            </w:rPr>
          </w:rPrChange>
        </w:rPr>
        <w:fldChar w:fldCharType="end"/>
      </w:r>
      <w:r w:rsidR="00B276E4" w:rsidRPr="00951267">
        <w:rPr>
          <w:rFonts w:ascii="Times New Roman" w:hAnsi="Times New Roman" w:cs="Times New Roman"/>
          <w:b/>
          <w:i w:val="0"/>
          <w:noProof/>
          <w:color w:val="auto"/>
          <w:sz w:val="24"/>
          <w:szCs w:val="24"/>
          <w:rPrChange w:id="2178" w:author="Unemo Magnus, USÖ Labmed länsklinik" w:date="2016-11-14T18:50:00Z">
            <w:rPr>
              <w:rFonts w:ascii="Times New Roman" w:hAnsi="Times New Roman" w:cs="Times New Roman"/>
              <w:b/>
              <w:i w:val="0"/>
              <w:noProof/>
            </w:rPr>
          </w:rPrChange>
        </w:rPr>
        <w:t xml:space="preserve">. </w:t>
      </w:r>
      <w:commentRangeEnd w:id="2171"/>
      <w:r w:rsidR="00FB37A5">
        <w:rPr>
          <w:rStyle w:val="CommentReference"/>
          <w:i w:val="0"/>
          <w:iCs w:val="0"/>
          <w:color w:val="auto"/>
        </w:rPr>
        <w:commentReference w:id="2171"/>
      </w:r>
      <w:r w:rsidR="00B276E4" w:rsidRPr="00951267">
        <w:rPr>
          <w:rFonts w:ascii="Times New Roman" w:hAnsi="Times New Roman" w:cs="Times New Roman"/>
          <w:b/>
          <w:i w:val="0"/>
          <w:noProof/>
          <w:color w:val="auto"/>
          <w:sz w:val="24"/>
          <w:szCs w:val="24"/>
          <w:rPrChange w:id="2179" w:author="Unemo Magnus, USÖ Labmed länsklinik" w:date="2016-11-14T18:50:00Z">
            <w:rPr>
              <w:rFonts w:ascii="Times New Roman" w:hAnsi="Times New Roman" w:cs="Times New Roman"/>
              <w:b/>
              <w:i w:val="0"/>
              <w:noProof/>
            </w:rPr>
          </w:rPrChange>
        </w:rPr>
        <w:t>Contingency table with categorical errors of model predicted MICs</w:t>
      </w:r>
      <w:r w:rsidR="00B276E4" w:rsidRPr="00951267">
        <w:rPr>
          <w:rFonts w:ascii="Times New Roman" w:hAnsi="Times New Roman" w:cs="Times New Roman"/>
          <w:i w:val="0"/>
          <w:noProof/>
          <w:color w:val="auto"/>
          <w:sz w:val="24"/>
          <w:szCs w:val="24"/>
          <w:rPrChange w:id="2180" w:author="Unemo Magnus, USÖ Labmed länsklinik" w:date="2016-11-14T18:50:00Z">
            <w:rPr>
              <w:rFonts w:ascii="Times New Roman" w:hAnsi="Times New Roman" w:cs="Times New Roman"/>
              <w:i w:val="0"/>
              <w:noProof/>
            </w:rPr>
          </w:rPrChange>
        </w:rPr>
        <w:t xml:space="preserve">. Etest </w:t>
      </w:r>
      <w:ins w:id="2181" w:author="Unemo Magnus, USÖ Labmed länsklinik" w:date="2016-11-17T17:35:00Z">
        <w:r w:rsidR="003F52C7">
          <w:rPr>
            <w:rFonts w:ascii="Times New Roman" w:hAnsi="Times New Roman" w:cs="Times New Roman"/>
            <w:i w:val="0"/>
            <w:noProof/>
            <w:color w:val="auto"/>
            <w:sz w:val="24"/>
            <w:szCs w:val="24"/>
          </w:rPr>
          <w:t xml:space="preserve">MIC </w:t>
        </w:r>
      </w:ins>
      <w:r w:rsidR="00B276E4" w:rsidRPr="00951267">
        <w:rPr>
          <w:rFonts w:ascii="Times New Roman" w:hAnsi="Times New Roman" w:cs="Times New Roman"/>
          <w:i w:val="0"/>
          <w:noProof/>
          <w:color w:val="auto"/>
          <w:sz w:val="24"/>
          <w:szCs w:val="24"/>
          <w:rPrChange w:id="2182" w:author="Unemo Magnus, USÖ Labmed länsklinik" w:date="2016-11-14T18:50:00Z">
            <w:rPr>
              <w:rFonts w:ascii="Times New Roman" w:hAnsi="Times New Roman" w:cs="Times New Roman"/>
              <w:i w:val="0"/>
              <w:noProof/>
            </w:rPr>
          </w:rPrChange>
        </w:rPr>
        <w:t xml:space="preserve">data were classified </w:t>
      </w:r>
      <w:ins w:id="2183" w:author="Unemo Magnus, USÖ Labmed länsklinik" w:date="2016-11-17T17:35:00Z">
        <w:r w:rsidR="003F52C7">
          <w:rPr>
            <w:rFonts w:ascii="Times New Roman" w:hAnsi="Times New Roman" w:cs="Times New Roman"/>
            <w:i w:val="0"/>
            <w:noProof/>
            <w:color w:val="auto"/>
            <w:sz w:val="24"/>
            <w:szCs w:val="24"/>
          </w:rPr>
          <w:t xml:space="preserve">into </w:t>
        </w:r>
      </w:ins>
      <w:del w:id="2184" w:author="Unemo Magnus, USÖ Labmed länsklinik" w:date="2016-11-17T17:35:00Z">
        <w:r w:rsidR="00B276E4" w:rsidRPr="00951267" w:rsidDel="003F52C7">
          <w:rPr>
            <w:rFonts w:ascii="Times New Roman" w:hAnsi="Times New Roman" w:cs="Times New Roman"/>
            <w:i w:val="0"/>
            <w:noProof/>
            <w:color w:val="auto"/>
            <w:sz w:val="24"/>
            <w:szCs w:val="24"/>
            <w:rPrChange w:id="2185" w:author="Unemo Magnus, USÖ Labmed länsklinik" w:date="2016-11-14T18:50:00Z">
              <w:rPr>
                <w:rFonts w:ascii="Times New Roman" w:hAnsi="Times New Roman" w:cs="Times New Roman"/>
                <w:i w:val="0"/>
                <w:noProof/>
              </w:rPr>
            </w:rPrChange>
          </w:rPr>
          <w:delText xml:space="preserve">according to </w:delText>
        </w:r>
      </w:del>
      <w:r w:rsidR="00B276E4" w:rsidRPr="00951267">
        <w:rPr>
          <w:rFonts w:ascii="Times New Roman" w:hAnsi="Times New Roman" w:cs="Times New Roman"/>
          <w:i w:val="0"/>
          <w:noProof/>
          <w:color w:val="auto"/>
          <w:sz w:val="24"/>
          <w:szCs w:val="24"/>
          <w:rPrChange w:id="2186" w:author="Unemo Magnus, USÖ Labmed länsklinik" w:date="2016-11-14T18:50:00Z">
            <w:rPr>
              <w:rFonts w:ascii="Times New Roman" w:hAnsi="Times New Roman" w:cs="Times New Roman"/>
              <w:i w:val="0"/>
              <w:noProof/>
            </w:rPr>
          </w:rPrChange>
        </w:rPr>
        <w:t>the categories resistant (R), susceptible (S) and intermedia</w:t>
      </w:r>
      <w:ins w:id="2187" w:author="Unemo Magnus, USÖ Labmed länsklinik" w:date="2016-11-17T17:36:00Z">
        <w:r w:rsidR="003F52C7">
          <w:rPr>
            <w:rFonts w:ascii="Times New Roman" w:hAnsi="Times New Roman" w:cs="Times New Roman"/>
            <w:i w:val="0"/>
            <w:noProof/>
            <w:color w:val="auto"/>
            <w:sz w:val="24"/>
            <w:szCs w:val="24"/>
          </w:rPr>
          <w:t>te</w:t>
        </w:r>
      </w:ins>
      <w:del w:id="2188" w:author="Unemo Magnus, USÖ Labmed länsklinik" w:date="2016-11-17T17:36:00Z">
        <w:r w:rsidR="00B276E4" w:rsidRPr="00951267" w:rsidDel="003F52C7">
          <w:rPr>
            <w:rFonts w:ascii="Times New Roman" w:hAnsi="Times New Roman" w:cs="Times New Roman"/>
            <w:i w:val="0"/>
            <w:noProof/>
            <w:color w:val="auto"/>
            <w:sz w:val="24"/>
            <w:szCs w:val="24"/>
            <w:rPrChange w:id="2189" w:author="Unemo Magnus, USÖ Labmed länsklinik" w:date="2016-11-14T18:50:00Z">
              <w:rPr>
                <w:rFonts w:ascii="Times New Roman" w:hAnsi="Times New Roman" w:cs="Times New Roman"/>
                <w:i w:val="0"/>
                <w:noProof/>
              </w:rPr>
            </w:rPrChange>
          </w:rPr>
          <w:delText>ry</w:delText>
        </w:r>
      </w:del>
      <w:r w:rsidR="00B276E4" w:rsidRPr="00951267">
        <w:rPr>
          <w:rFonts w:ascii="Times New Roman" w:hAnsi="Times New Roman" w:cs="Times New Roman"/>
          <w:i w:val="0"/>
          <w:noProof/>
          <w:color w:val="auto"/>
          <w:sz w:val="24"/>
          <w:szCs w:val="24"/>
          <w:rPrChange w:id="2190" w:author="Unemo Magnus, USÖ Labmed länsklinik" w:date="2016-11-14T18:50:00Z">
            <w:rPr>
              <w:rFonts w:ascii="Times New Roman" w:hAnsi="Times New Roman" w:cs="Times New Roman"/>
              <w:i w:val="0"/>
              <w:noProof/>
            </w:rPr>
          </w:rPrChange>
        </w:rPr>
        <w:t xml:space="preserve"> (I) </w:t>
      </w:r>
      <w:del w:id="2191" w:author="Unemo Magnus, USÖ Labmed länsklinik" w:date="2016-11-17T17:38:00Z">
        <w:r w:rsidR="00B276E4" w:rsidRPr="00951267" w:rsidDel="003F52C7">
          <w:rPr>
            <w:rFonts w:ascii="Times New Roman" w:hAnsi="Times New Roman" w:cs="Times New Roman"/>
            <w:i w:val="0"/>
            <w:noProof/>
            <w:color w:val="auto"/>
            <w:sz w:val="24"/>
            <w:szCs w:val="24"/>
            <w:rPrChange w:id="2192" w:author="Unemo Magnus, USÖ Labmed länsklinik" w:date="2016-11-14T18:50:00Z">
              <w:rPr>
                <w:rFonts w:ascii="Times New Roman" w:hAnsi="Times New Roman" w:cs="Times New Roman"/>
                <w:i w:val="0"/>
                <w:noProof/>
              </w:rPr>
            </w:rPrChange>
          </w:rPr>
          <w:delText xml:space="preserve">when defined </w:delText>
        </w:r>
      </w:del>
      <w:r w:rsidR="00B276E4" w:rsidRPr="00951267">
        <w:rPr>
          <w:rFonts w:ascii="Times New Roman" w:hAnsi="Times New Roman" w:cs="Times New Roman"/>
          <w:i w:val="0"/>
          <w:noProof/>
          <w:color w:val="auto"/>
          <w:sz w:val="24"/>
          <w:szCs w:val="24"/>
          <w:rPrChange w:id="2193" w:author="Unemo Magnus, USÖ Labmed länsklinik" w:date="2016-11-14T18:50:00Z">
            <w:rPr>
              <w:rFonts w:ascii="Times New Roman" w:hAnsi="Times New Roman" w:cs="Times New Roman"/>
              <w:i w:val="0"/>
              <w:noProof/>
            </w:rPr>
          </w:rPrChange>
        </w:rPr>
        <w:t xml:space="preserve">according to </w:t>
      </w:r>
      <w:ins w:id="2194" w:author="Unemo Magnus, USÖ Labmed länsklinik" w:date="2016-11-17T17:36:00Z">
        <w:r w:rsidR="003F52C7">
          <w:rPr>
            <w:rFonts w:ascii="Times New Roman" w:hAnsi="Times New Roman" w:cs="Times New Roman"/>
            <w:i w:val="0"/>
            <w:noProof/>
            <w:color w:val="auto"/>
            <w:sz w:val="24"/>
            <w:szCs w:val="24"/>
          </w:rPr>
          <w:t xml:space="preserve">the </w:t>
        </w:r>
      </w:ins>
      <w:r w:rsidR="00B276E4" w:rsidRPr="00951267">
        <w:rPr>
          <w:rFonts w:ascii="Times New Roman" w:hAnsi="Times New Roman" w:cs="Times New Roman"/>
          <w:i w:val="0"/>
          <w:noProof/>
          <w:color w:val="auto"/>
          <w:sz w:val="24"/>
          <w:szCs w:val="24"/>
          <w:rPrChange w:id="2195" w:author="Unemo Magnus, USÖ Labmed länsklinik" w:date="2016-11-14T18:50:00Z">
            <w:rPr>
              <w:rFonts w:ascii="Times New Roman" w:hAnsi="Times New Roman" w:cs="Times New Roman"/>
              <w:i w:val="0"/>
              <w:noProof/>
            </w:rPr>
          </w:rPrChange>
        </w:rPr>
        <w:t>EUCAST 2016 criteria.</w:t>
      </w:r>
      <w:ins w:id="2196" w:author="Unemo Magnus, USÖ Labmed länsklinik" w:date="2016-11-17T17:38:00Z">
        <w:r w:rsidR="003F52C7">
          <w:rPr>
            <w:rFonts w:ascii="Times New Roman" w:hAnsi="Times New Roman" w:cs="Times New Roman"/>
            <w:i w:val="0"/>
            <w:noProof/>
            <w:color w:val="auto"/>
            <w:sz w:val="24"/>
            <w:szCs w:val="24"/>
            <w:vertAlign w:val="superscript"/>
          </w:rPr>
          <w:t>30</w:t>
        </w:r>
      </w:ins>
      <w:r w:rsidR="00B276E4" w:rsidRPr="00951267">
        <w:rPr>
          <w:rFonts w:ascii="Times New Roman" w:hAnsi="Times New Roman" w:cs="Times New Roman"/>
          <w:i w:val="0"/>
          <w:noProof/>
          <w:color w:val="auto"/>
          <w:sz w:val="24"/>
          <w:szCs w:val="24"/>
          <w:rPrChange w:id="2197" w:author="Unemo Magnus, USÖ Labmed länsklinik" w:date="2016-11-14T18:50:00Z">
            <w:rPr>
              <w:rFonts w:ascii="Times New Roman" w:hAnsi="Times New Roman" w:cs="Times New Roman"/>
              <w:i w:val="0"/>
              <w:noProof/>
            </w:rPr>
          </w:rPrChange>
        </w:rPr>
        <w:t xml:space="preserve"> The cutoff values (mg/L) are shown as dashed black lines. Predicted MIC values are shown as point estimate with 95% confidence interval.</w:t>
      </w:r>
      <w:r w:rsidR="00B321B3" w:rsidRPr="00951267">
        <w:rPr>
          <w:rFonts w:ascii="Times New Roman" w:hAnsi="Times New Roman" w:cs="Times New Roman"/>
          <w:i w:val="0"/>
          <w:noProof/>
          <w:color w:val="auto"/>
          <w:sz w:val="24"/>
          <w:szCs w:val="24"/>
          <w:rPrChange w:id="2198" w:author="Unemo Magnus, USÖ Labmed länsklinik" w:date="2016-11-14T18:50:00Z">
            <w:rPr>
              <w:rFonts w:ascii="Times New Roman" w:hAnsi="Times New Roman" w:cs="Times New Roman"/>
              <w:i w:val="0"/>
              <w:noProof/>
            </w:rPr>
          </w:rPrChange>
        </w:rPr>
        <w:t xml:space="preserve"> Correctly classified strains are depicted as green. </w:t>
      </w:r>
      <w:commentRangeStart w:id="2199"/>
      <w:r w:rsidR="00B321B3" w:rsidRPr="00951267">
        <w:rPr>
          <w:rFonts w:ascii="Times New Roman" w:hAnsi="Times New Roman" w:cs="Times New Roman"/>
          <w:i w:val="0"/>
          <w:noProof/>
          <w:color w:val="auto"/>
          <w:sz w:val="24"/>
          <w:szCs w:val="24"/>
          <w:rPrChange w:id="2200" w:author="Unemo Magnus, USÖ Labmed länsklinik" w:date="2016-11-14T18:50:00Z">
            <w:rPr>
              <w:rFonts w:ascii="Times New Roman" w:hAnsi="Times New Roman" w:cs="Times New Roman"/>
              <w:i w:val="0"/>
              <w:noProof/>
            </w:rPr>
          </w:rPrChange>
        </w:rPr>
        <w:t xml:space="preserve">Major errors (S to R) and very major errors (R to S) are shown in red. </w:t>
      </w:r>
      <w:commentRangeEnd w:id="2199"/>
      <w:r w:rsidR="003F52C7">
        <w:rPr>
          <w:rStyle w:val="CommentReference"/>
          <w:i w:val="0"/>
          <w:iCs w:val="0"/>
          <w:color w:val="auto"/>
        </w:rPr>
        <w:commentReference w:id="2199"/>
      </w:r>
      <w:r w:rsidR="00B321B3" w:rsidRPr="00951267">
        <w:rPr>
          <w:rFonts w:ascii="Times New Roman" w:hAnsi="Times New Roman" w:cs="Times New Roman"/>
          <w:i w:val="0"/>
          <w:noProof/>
          <w:color w:val="auto"/>
          <w:sz w:val="24"/>
          <w:szCs w:val="24"/>
          <w:rPrChange w:id="2201" w:author="Unemo Magnus, USÖ Labmed länsklinik" w:date="2016-11-14T18:50:00Z">
            <w:rPr>
              <w:rFonts w:ascii="Times New Roman" w:hAnsi="Times New Roman" w:cs="Times New Roman"/>
              <w:i w:val="0"/>
              <w:noProof/>
            </w:rPr>
          </w:rPrChange>
        </w:rPr>
        <w:t>Minor errors resulting from misclassifications of intermedia</w:t>
      </w:r>
      <w:ins w:id="2202" w:author="Unemo Magnus, USÖ Labmed länsklinik" w:date="2016-11-17T17:39:00Z">
        <w:r w:rsidR="003F52C7">
          <w:rPr>
            <w:rFonts w:ascii="Times New Roman" w:hAnsi="Times New Roman" w:cs="Times New Roman"/>
            <w:i w:val="0"/>
            <w:noProof/>
            <w:color w:val="auto"/>
            <w:sz w:val="24"/>
            <w:szCs w:val="24"/>
          </w:rPr>
          <w:t>te</w:t>
        </w:r>
      </w:ins>
      <w:del w:id="2203" w:author="Unemo Magnus, USÖ Labmed länsklinik" w:date="2016-11-17T17:39:00Z">
        <w:r w:rsidR="00B321B3" w:rsidRPr="00951267" w:rsidDel="003F52C7">
          <w:rPr>
            <w:rFonts w:ascii="Times New Roman" w:hAnsi="Times New Roman" w:cs="Times New Roman"/>
            <w:i w:val="0"/>
            <w:noProof/>
            <w:color w:val="auto"/>
            <w:sz w:val="24"/>
            <w:szCs w:val="24"/>
            <w:rPrChange w:id="2204" w:author="Unemo Magnus, USÖ Labmed länsklinik" w:date="2016-11-14T18:50:00Z">
              <w:rPr>
                <w:rFonts w:ascii="Times New Roman" w:hAnsi="Times New Roman" w:cs="Times New Roman"/>
                <w:i w:val="0"/>
                <w:noProof/>
              </w:rPr>
            </w:rPrChange>
          </w:rPr>
          <w:delText>ry</w:delText>
        </w:r>
      </w:del>
      <w:r w:rsidR="00B321B3" w:rsidRPr="00951267">
        <w:rPr>
          <w:rFonts w:ascii="Times New Roman" w:hAnsi="Times New Roman" w:cs="Times New Roman"/>
          <w:i w:val="0"/>
          <w:noProof/>
          <w:color w:val="auto"/>
          <w:sz w:val="24"/>
          <w:szCs w:val="24"/>
          <w:rPrChange w:id="2205" w:author="Unemo Magnus, USÖ Labmed länsklinik" w:date="2016-11-14T18:50:00Z">
            <w:rPr>
              <w:rFonts w:ascii="Times New Roman" w:hAnsi="Times New Roman" w:cs="Times New Roman"/>
              <w:i w:val="0"/>
              <w:noProof/>
            </w:rPr>
          </w:rPrChange>
        </w:rPr>
        <w:t xml:space="preserve"> strains are dr</w:t>
      </w:r>
      <w:r w:rsidR="006F28DD" w:rsidRPr="00951267">
        <w:rPr>
          <w:rFonts w:ascii="Times New Roman" w:hAnsi="Times New Roman" w:cs="Times New Roman"/>
          <w:i w:val="0"/>
          <w:noProof/>
          <w:color w:val="auto"/>
          <w:sz w:val="24"/>
          <w:szCs w:val="24"/>
          <w:rPrChange w:id="2206" w:author="Unemo Magnus, USÖ Labmed länsklinik" w:date="2016-11-14T18:50:00Z">
            <w:rPr>
              <w:rFonts w:ascii="Times New Roman" w:hAnsi="Times New Roman" w:cs="Times New Roman"/>
              <w:i w:val="0"/>
              <w:noProof/>
            </w:rPr>
          </w:rPrChange>
        </w:rPr>
        <w:t>awn in blue.</w:t>
      </w:r>
      <w:r w:rsidR="000153BB" w:rsidRPr="00951267">
        <w:rPr>
          <w:rFonts w:ascii="Times New Roman" w:hAnsi="Times New Roman" w:cs="Times New Roman"/>
          <w:i w:val="0"/>
          <w:noProof/>
          <w:color w:val="auto"/>
          <w:sz w:val="24"/>
          <w:szCs w:val="24"/>
          <w:rPrChange w:id="2207" w:author="Unemo Magnus, USÖ Labmed länsklinik" w:date="2016-11-14T18:50:00Z">
            <w:rPr>
              <w:rFonts w:ascii="Times New Roman" w:hAnsi="Times New Roman" w:cs="Times New Roman"/>
              <w:i w:val="0"/>
              <w:noProof/>
            </w:rPr>
          </w:rPrChange>
        </w:rPr>
        <w:t xml:space="preserve"> Data below or above limit of detection were not included. </w:t>
      </w:r>
      <w:r w:rsidR="00664121" w:rsidRPr="00951267">
        <w:rPr>
          <w:rFonts w:ascii="Times New Roman" w:hAnsi="Times New Roman" w:cs="Times New Roman"/>
          <w:i w:val="0"/>
          <w:noProof/>
          <w:color w:val="auto"/>
          <w:sz w:val="24"/>
          <w:szCs w:val="24"/>
          <w:rPrChange w:id="2208" w:author="Unemo Magnus, USÖ Labmed länsklinik" w:date="2016-11-14T18:50:00Z">
            <w:rPr>
              <w:rFonts w:ascii="Times New Roman" w:hAnsi="Times New Roman" w:cs="Times New Roman"/>
              <w:i w:val="0"/>
              <w:noProof/>
            </w:rPr>
          </w:rPrChange>
        </w:rPr>
        <w:t>Gentamicin and Spectinomycin were excluded from this analysis.</w:t>
      </w:r>
      <w:r w:rsidR="00B276E4" w:rsidRPr="00951267">
        <w:rPr>
          <w:rFonts w:ascii="Times New Roman" w:hAnsi="Times New Roman" w:cs="Times New Roman"/>
          <w:i w:val="0"/>
          <w:noProof/>
          <w:color w:val="auto"/>
          <w:sz w:val="24"/>
          <w:szCs w:val="24"/>
          <w:rPrChange w:id="2209" w:author="Unemo Magnus, USÖ Labmed länsklinik" w:date="2016-11-14T18:50:00Z">
            <w:rPr>
              <w:rFonts w:ascii="Times New Roman" w:hAnsi="Times New Roman" w:cs="Times New Roman"/>
              <w:i w:val="0"/>
              <w:noProof/>
            </w:rPr>
          </w:rPrChange>
        </w:rPr>
        <w:t xml:space="preserve"> </w:t>
      </w:r>
    </w:p>
    <w:p w14:paraId="5CFC6FA8" w14:textId="77777777" w:rsidR="00721B9F" w:rsidRDefault="00721B9F" w:rsidP="00721B9F"/>
    <w:p w14:paraId="43EB8D6C" w14:textId="77777777" w:rsidR="00721B9F" w:rsidRDefault="00721B9F" w:rsidP="00721B9F"/>
    <w:p w14:paraId="015F34F4" w14:textId="77777777" w:rsidR="00721B9F" w:rsidRDefault="00721B9F" w:rsidP="00721B9F"/>
    <w:p w14:paraId="55990054" w14:textId="77777777" w:rsidR="00336F88" w:rsidRPr="001671A1" w:rsidRDefault="00336F88" w:rsidP="00A17D4C">
      <w:pPr>
        <w:spacing w:line="480" w:lineRule="auto"/>
        <w:rPr>
          <w:rFonts w:ascii="Times New Roman" w:hAnsi="Times New Roman" w:cs="Times New Roman"/>
          <w:sz w:val="24"/>
          <w:szCs w:val="24"/>
        </w:rPr>
      </w:pPr>
    </w:p>
    <w:sectPr w:rsidR="00336F88" w:rsidRPr="001671A1" w:rsidSect="00A17D4C">
      <w:footerReference w:type="default" r:id="rId13"/>
      <w:pgSz w:w="11906" w:h="16838"/>
      <w:pgMar w:top="1440" w:right="1440" w:bottom="1440" w:left="1440" w:header="708" w:footer="708" w:gutter="0"/>
      <w:lnNumType w:countBy="1" w:restart="continuous"/>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 w:author="Unemo Magnus, USÖ Labmed länsklinik" w:date="2016-11-17T17:01:00Z" w:initials="UMULl">
    <w:p w14:paraId="4E7E2229" w14:textId="2784A76D" w:rsidR="00032A9C" w:rsidRDefault="00032A9C">
      <w:pPr>
        <w:pStyle w:val="CommentText"/>
      </w:pPr>
      <w:r>
        <w:rPr>
          <w:rStyle w:val="CommentReference"/>
        </w:rPr>
        <w:annotationRef/>
      </w:r>
      <w:r>
        <w:t xml:space="preserve">I have optimised also the format for JAC. </w:t>
      </w:r>
    </w:p>
  </w:comment>
  <w:comment w:id="139" w:author="Unemo Magnus, USÖ Labmed länsklinik" w:date="2016-11-17T17:01:00Z" w:initials="UMULl">
    <w:p w14:paraId="57031D07" w14:textId="2D7D7621" w:rsidR="00032A9C" w:rsidRDefault="00032A9C">
      <w:pPr>
        <w:pStyle w:val="CommentText"/>
      </w:pPr>
      <w:r>
        <w:rPr>
          <w:rStyle w:val="CommentReference"/>
        </w:rPr>
        <w:annotationRef/>
      </w:r>
      <w:r>
        <w:t>Only 50 letters allowed!</w:t>
      </w:r>
    </w:p>
  </w:comment>
  <w:comment w:id="170" w:author="Unemo Magnus, USÖ Labmed länsklinik" w:date="2016-11-17T17:01:00Z" w:initials="UMULl">
    <w:p w14:paraId="69418702" w14:textId="08D8B6AB" w:rsidR="00032A9C" w:rsidRDefault="00032A9C">
      <w:pPr>
        <w:pStyle w:val="CommentText"/>
      </w:pPr>
      <w:r>
        <w:rPr>
          <w:rStyle w:val="CommentReference"/>
        </w:rPr>
        <w:annotationRef/>
      </w:r>
      <w:r>
        <w:t>Only 250 words allowed, so I have tried to shorten!</w:t>
      </w:r>
    </w:p>
  </w:comment>
  <w:comment w:id="212" w:author="Unemo Magnus, USÖ Labmed länsklinik" w:date="2016-11-17T17:01:00Z" w:initials="UMULl">
    <w:p w14:paraId="253CE0BB" w14:textId="77777777" w:rsidR="00032A9C" w:rsidRDefault="00032A9C" w:rsidP="00887567">
      <w:pPr>
        <w:pStyle w:val="CommentText"/>
      </w:pPr>
      <w:r>
        <w:rPr>
          <w:rStyle w:val="CommentReference"/>
        </w:rPr>
        <w:annotationRef/>
      </w:r>
      <w:r>
        <w:t>resorufin?</w:t>
      </w:r>
    </w:p>
  </w:comment>
  <w:comment w:id="226" w:author="Unemo Magnus, USÖ Labmed länsklinik" w:date="2016-11-17T17:01:00Z" w:initials="UMULl">
    <w:p w14:paraId="35020EED" w14:textId="2B036866" w:rsidR="00032A9C" w:rsidRDefault="00032A9C">
      <w:pPr>
        <w:pStyle w:val="CommentText"/>
      </w:pPr>
      <w:r>
        <w:rPr>
          <w:rStyle w:val="CommentReference"/>
        </w:rPr>
        <w:annotationRef/>
      </w:r>
      <w:r>
        <w:t>resorufin?</w:t>
      </w:r>
    </w:p>
  </w:comment>
  <w:comment w:id="250" w:author="Unemo Magnus, USÖ Labmed länsklinik" w:date="2016-11-17T17:01:00Z" w:initials="UMULl">
    <w:p w14:paraId="0271E1F3" w14:textId="7DD22073" w:rsidR="00032A9C" w:rsidRDefault="00032A9C">
      <w:pPr>
        <w:pStyle w:val="CommentText"/>
      </w:pPr>
      <w:r>
        <w:rPr>
          <w:rStyle w:val="CommentReference"/>
        </w:rPr>
        <w:annotationRef/>
      </w:r>
      <w:r>
        <w:t>You need to include how long the assay takes, i.e. so we can show that it is rapid!</w:t>
      </w:r>
    </w:p>
  </w:comment>
  <w:comment w:id="355" w:author="Unemo Magnus, USÖ Labmed länsklinik" w:date="2016-11-17T17:01:00Z" w:initials="UMULl">
    <w:p w14:paraId="2C416D92" w14:textId="77777777" w:rsidR="00032A9C" w:rsidRDefault="00032A9C" w:rsidP="00D308BE">
      <w:pPr>
        <w:pStyle w:val="desc"/>
        <w:numPr>
          <w:ilvl w:val="0"/>
          <w:numId w:val="4"/>
        </w:numPr>
        <w:spacing w:line="480" w:lineRule="auto"/>
        <w:jc w:val="both"/>
        <w:rPr>
          <w:rFonts w:ascii="Times New Roman" w:hAnsi="Times New Roman" w:cs="Times New Roman"/>
          <w:lang w:val="en-US"/>
        </w:rPr>
      </w:pPr>
      <w:r>
        <w:rPr>
          <w:rStyle w:val="CommentReference"/>
        </w:rPr>
        <w:annotationRef/>
      </w:r>
      <w:r w:rsidRPr="00EA33EA">
        <w:rPr>
          <w:rFonts w:ascii="Times New Roman" w:hAnsi="Times New Roman" w:cs="Times New Roman"/>
          <w:lang w:val="en-US"/>
        </w:rPr>
        <w:t>Newman L, Rowley J, Vander Hoorn S</w:t>
      </w:r>
      <w:r>
        <w:rPr>
          <w:rFonts w:ascii="Times New Roman" w:hAnsi="Times New Roman" w:cs="Times New Roman"/>
          <w:lang w:val="en-US"/>
        </w:rPr>
        <w:t xml:space="preserve"> </w:t>
      </w:r>
      <w:r>
        <w:rPr>
          <w:rFonts w:ascii="Times New Roman" w:hAnsi="Times New Roman" w:cs="Times New Roman"/>
          <w:i/>
          <w:lang w:val="en-US"/>
        </w:rPr>
        <w:t>et al</w:t>
      </w:r>
      <w:r w:rsidRPr="00EA33EA">
        <w:rPr>
          <w:rFonts w:ascii="Times New Roman" w:hAnsi="Times New Roman" w:cs="Times New Roman"/>
          <w:lang w:val="en-US"/>
        </w:rPr>
        <w:t>.</w:t>
      </w:r>
      <w:r>
        <w:rPr>
          <w:rFonts w:ascii="Times New Roman" w:hAnsi="Times New Roman" w:cs="Times New Roman"/>
          <w:lang w:val="en-US"/>
        </w:rPr>
        <w:t xml:space="preserve"> Global estimates of the prevalence and incidence of four curable sexually transmitted infections in 2012 based on systematic review and global r</w:t>
      </w:r>
      <w:r w:rsidRPr="00EA33EA">
        <w:rPr>
          <w:rFonts w:ascii="Times New Roman" w:hAnsi="Times New Roman" w:cs="Times New Roman"/>
          <w:lang w:val="en-US"/>
        </w:rPr>
        <w:t xml:space="preserve">eporting. </w:t>
      </w:r>
      <w:r w:rsidRPr="00E21774">
        <w:rPr>
          <w:rStyle w:val="jrnl"/>
          <w:rFonts w:ascii="Times New Roman" w:hAnsi="Times New Roman" w:cs="Times New Roman"/>
          <w:i/>
          <w:lang w:val="en-US"/>
        </w:rPr>
        <w:t>PLoS One</w:t>
      </w:r>
      <w:r w:rsidRPr="00EA33EA">
        <w:rPr>
          <w:rFonts w:ascii="Times New Roman" w:hAnsi="Times New Roman" w:cs="Times New Roman"/>
          <w:lang w:val="en-US"/>
        </w:rPr>
        <w:t xml:space="preserve"> 2015;</w:t>
      </w:r>
      <w:r>
        <w:rPr>
          <w:rFonts w:ascii="Times New Roman" w:hAnsi="Times New Roman" w:cs="Times New Roman"/>
          <w:lang w:val="en-US"/>
        </w:rPr>
        <w:t xml:space="preserve"> </w:t>
      </w:r>
      <w:r w:rsidRPr="00E21774">
        <w:rPr>
          <w:rFonts w:ascii="Times New Roman" w:hAnsi="Times New Roman" w:cs="Times New Roman"/>
          <w:b/>
          <w:lang w:val="en-US"/>
        </w:rPr>
        <w:t>10</w:t>
      </w:r>
      <w:r w:rsidRPr="00EA33EA">
        <w:rPr>
          <w:rFonts w:ascii="Times New Roman" w:hAnsi="Times New Roman" w:cs="Times New Roman"/>
          <w:lang w:val="en-US"/>
        </w:rPr>
        <w:t>:</w:t>
      </w:r>
      <w:r>
        <w:rPr>
          <w:rFonts w:ascii="Times New Roman" w:hAnsi="Times New Roman" w:cs="Times New Roman"/>
          <w:lang w:val="en-US"/>
        </w:rPr>
        <w:t xml:space="preserve"> e0143304. </w:t>
      </w:r>
    </w:p>
    <w:p w14:paraId="0D90BEEB" w14:textId="01F1972E" w:rsidR="00032A9C" w:rsidRPr="006B429E" w:rsidRDefault="00032A9C" w:rsidP="0086685F">
      <w:pPr>
        <w:pStyle w:val="desc"/>
        <w:numPr>
          <w:ilvl w:val="0"/>
          <w:numId w:val="4"/>
        </w:numPr>
        <w:spacing w:line="480" w:lineRule="auto"/>
        <w:jc w:val="both"/>
        <w:rPr>
          <w:rFonts w:ascii="Times New Roman" w:hAnsi="Times New Roman" w:cs="Times New Roman"/>
          <w:lang w:val="en-US"/>
        </w:rPr>
      </w:pPr>
      <w:r w:rsidRPr="006B429E">
        <w:rPr>
          <w:iCs/>
          <w:noProof/>
          <w:lang w:val="en-US"/>
        </w:rPr>
        <w:t xml:space="preserve">WHO. </w:t>
      </w:r>
      <w:bookmarkStart w:id="361" w:name="OLE_LINK68"/>
      <w:r w:rsidRPr="006B429E">
        <w:rPr>
          <w:iCs/>
          <w:noProof/>
          <w:lang w:val="en-US"/>
        </w:rPr>
        <w:t xml:space="preserve">Global action plan to control the spread and impact of antimicrobial resistance in </w:t>
      </w:r>
      <w:r w:rsidRPr="006B429E">
        <w:rPr>
          <w:i/>
          <w:iCs/>
          <w:noProof/>
          <w:lang w:val="en-US"/>
        </w:rPr>
        <w:t>Neisseria gonorrhoeae</w:t>
      </w:r>
      <w:bookmarkEnd w:id="361"/>
      <w:r w:rsidRPr="006B429E">
        <w:rPr>
          <w:iCs/>
          <w:noProof/>
          <w:lang w:val="en-US"/>
        </w:rPr>
        <w:t>. 2012.</w:t>
      </w:r>
      <w:r w:rsidRPr="006B429E">
        <w:rPr>
          <w:rFonts w:hint="eastAsia"/>
          <w:iCs/>
          <w:noProof/>
          <w:lang w:val="en-US"/>
        </w:rPr>
        <w:t xml:space="preserve">  </w:t>
      </w:r>
      <w:r w:rsidRPr="006B429E">
        <w:rPr>
          <w:iCs/>
          <w:noProof/>
          <w:lang w:val="en-US"/>
        </w:rPr>
        <w:t>http://whqlibdoc.who.int/publications/2012/9789241503501_eng.pdf?ua=1.</w:t>
      </w:r>
    </w:p>
    <w:p w14:paraId="3B89BBB3" w14:textId="2DF29D11" w:rsidR="00032A9C" w:rsidRDefault="00032A9C">
      <w:pPr>
        <w:pStyle w:val="CommentText"/>
      </w:pPr>
    </w:p>
  </w:comment>
  <w:comment w:id="372" w:author="Unemo Magnus, USÖ Labmed länsklinik" w:date="2016-11-17T17:01:00Z" w:initials="UMULl">
    <w:p w14:paraId="68A4ABE2" w14:textId="273BD29D" w:rsidR="00032A9C" w:rsidRDefault="00032A9C" w:rsidP="006B429E">
      <w:pPr>
        <w:numPr>
          <w:ilvl w:val="0"/>
          <w:numId w:val="4"/>
        </w:numPr>
        <w:spacing w:after="0" w:line="480" w:lineRule="auto"/>
        <w:jc w:val="both"/>
      </w:pPr>
      <w:r>
        <w:rPr>
          <w:rStyle w:val="CommentReference"/>
        </w:rPr>
        <w:annotationRef/>
      </w:r>
      <w:r w:rsidRPr="00392893">
        <w:rPr>
          <w:iCs/>
          <w:noProof/>
        </w:rPr>
        <w:t xml:space="preserve">Unemo M, Shafer WM. </w:t>
      </w:r>
      <w:bookmarkStart w:id="375" w:name="OLE_LINK49"/>
      <w:bookmarkStart w:id="376" w:name="OLE_LINK50"/>
      <w:r w:rsidRPr="00392893">
        <w:rPr>
          <w:iCs/>
          <w:noProof/>
        </w:rPr>
        <w:t xml:space="preserve">Antimicrobial resistance in </w:t>
      </w:r>
      <w:r w:rsidRPr="009A383E">
        <w:rPr>
          <w:i/>
          <w:iCs/>
          <w:noProof/>
        </w:rPr>
        <w:t>Neisseria gonorrhoeae</w:t>
      </w:r>
      <w:r w:rsidRPr="00392893">
        <w:rPr>
          <w:iCs/>
          <w:noProof/>
        </w:rPr>
        <w:t xml:space="preserve"> in the 21st century: past, evolution, and future</w:t>
      </w:r>
      <w:bookmarkEnd w:id="375"/>
      <w:bookmarkEnd w:id="376"/>
      <w:r w:rsidRPr="00392893">
        <w:rPr>
          <w:iCs/>
          <w:noProof/>
        </w:rPr>
        <w:t xml:space="preserve">. </w:t>
      </w:r>
      <w:r w:rsidRPr="00392893">
        <w:rPr>
          <w:i/>
          <w:iCs/>
          <w:noProof/>
        </w:rPr>
        <w:t xml:space="preserve">Clin Microbiol Rev </w:t>
      </w:r>
      <w:r w:rsidRPr="00392893">
        <w:rPr>
          <w:iCs/>
          <w:noProof/>
        </w:rPr>
        <w:t xml:space="preserve">2014; </w:t>
      </w:r>
      <w:r w:rsidRPr="0000627D">
        <w:rPr>
          <w:b/>
          <w:iCs/>
          <w:noProof/>
        </w:rPr>
        <w:t>27</w:t>
      </w:r>
      <w:r w:rsidRPr="00AB44B2">
        <w:rPr>
          <w:iCs/>
          <w:noProof/>
        </w:rPr>
        <w:t>: 587-613.</w:t>
      </w:r>
    </w:p>
  </w:comment>
  <w:comment w:id="440" w:author="Unemo Magnus, USÖ Labmed länsklinik" w:date="2016-11-17T17:01:00Z" w:initials="UMULl">
    <w:p w14:paraId="71F5D664" w14:textId="7F2EBD86" w:rsidR="00032A9C" w:rsidRDefault="00032A9C">
      <w:pPr>
        <w:pStyle w:val="CommentText"/>
      </w:pPr>
      <w:r>
        <w:rPr>
          <w:rStyle w:val="CommentReference"/>
        </w:rPr>
        <w:annotationRef/>
      </w:r>
      <w:r>
        <w:t>Renumber all references last!</w:t>
      </w:r>
    </w:p>
  </w:comment>
  <w:comment w:id="466" w:author="Unemo Magnus, USÖ Labmed länsklinik" w:date="2016-11-17T17:01:00Z" w:initials="UMULl">
    <w:p w14:paraId="52A521A3" w14:textId="24085B5C" w:rsidR="00032A9C" w:rsidRDefault="00032A9C">
      <w:pPr>
        <w:pStyle w:val="CommentText"/>
      </w:pPr>
      <w:r>
        <w:rPr>
          <w:rStyle w:val="CommentReference"/>
        </w:rPr>
        <w:annotationRef/>
      </w:r>
      <w:r>
        <w:t>Was this only for Etest and agar dilution, i.e. not taking into account disc diffusion.</w:t>
      </w:r>
    </w:p>
  </w:comment>
  <w:comment w:id="517" w:author="Unemo Magnus, USÖ Labmed länsklinik" w:date="2016-11-17T17:01:00Z" w:initials="UMULl">
    <w:p w14:paraId="44DF3588" w14:textId="53BB18BE" w:rsidR="00032A9C" w:rsidRDefault="00032A9C">
      <w:pPr>
        <w:pStyle w:val="CommentText"/>
      </w:pPr>
      <w:r>
        <w:rPr>
          <w:rStyle w:val="CommentReference"/>
        </w:rPr>
        <w:annotationRef/>
      </w:r>
      <w:r>
        <w:t>Include the original reference for the GW medium, i.e. ref 28 already here!</w:t>
      </w:r>
    </w:p>
  </w:comment>
  <w:comment w:id="599" w:author="Unemo Magnus, USÖ Labmed länsklinik" w:date="2016-11-17T17:01:00Z" w:initials="UMULl">
    <w:p w14:paraId="3B19A7E2" w14:textId="624A4BF0" w:rsidR="00032A9C" w:rsidRDefault="00032A9C">
      <w:pPr>
        <w:pStyle w:val="CommentText"/>
      </w:pPr>
      <w:r>
        <w:rPr>
          <w:rStyle w:val="CommentReference"/>
        </w:rPr>
        <w:annotationRef/>
      </w:r>
      <w:r>
        <w:t>resorufin?</w:t>
      </w:r>
    </w:p>
  </w:comment>
  <w:comment w:id="622" w:author="Unemo Magnus, USÖ Labmed länsklinik" w:date="2016-11-17T17:01:00Z" w:initials="UMULl">
    <w:p w14:paraId="40909AF3" w14:textId="77777777" w:rsidR="00032A9C" w:rsidRDefault="00032A9C" w:rsidP="00520661">
      <w:pPr>
        <w:pStyle w:val="CommentText"/>
      </w:pPr>
      <w:r>
        <w:rPr>
          <w:rStyle w:val="CommentReference"/>
        </w:rPr>
        <w:annotationRef/>
      </w:r>
      <w:r>
        <w:t>resorufin?</w:t>
      </w:r>
    </w:p>
  </w:comment>
  <w:comment w:id="642" w:author="Unemo Magnus, USÖ Labmed länsklinik" w:date="2016-11-17T17:01:00Z" w:initials="UMULl">
    <w:p w14:paraId="7966FB6F" w14:textId="7EC8B8CC" w:rsidR="00032A9C" w:rsidRDefault="00032A9C">
      <w:pPr>
        <w:pStyle w:val="CommentText"/>
      </w:pPr>
      <w:r>
        <w:rPr>
          <w:rStyle w:val="CommentReference"/>
        </w:rPr>
        <w:annotationRef/>
      </w:r>
      <w:r>
        <w:t>This is the exact name of these plates?</w:t>
      </w:r>
    </w:p>
  </w:comment>
  <w:comment w:id="671" w:author="Unemo Magnus, USÖ Labmed länsklinik" w:date="2016-11-17T17:01:00Z" w:initials="UMULl">
    <w:p w14:paraId="0C56A6DE" w14:textId="11EC3BB3" w:rsidR="00032A9C" w:rsidRDefault="00032A9C">
      <w:pPr>
        <w:pStyle w:val="CommentText"/>
      </w:pPr>
      <w:r>
        <w:rPr>
          <w:rStyle w:val="CommentReference"/>
        </w:rPr>
        <w:annotationRef/>
      </w:r>
      <w:r>
        <w:t xml:space="preserve">Write at least type of wells, e.g. round bottom, flat bottom, and size of wells. </w:t>
      </w:r>
    </w:p>
  </w:comment>
  <w:comment w:id="677" w:author="Unemo Magnus, USÖ Labmed länsklinik" w:date="2016-11-17T17:01:00Z" w:initials="UMULl">
    <w:p w14:paraId="3F580E74" w14:textId="54EDE933" w:rsidR="00032A9C" w:rsidRDefault="00032A9C">
      <w:pPr>
        <w:pStyle w:val="CommentText"/>
      </w:pPr>
      <w:r>
        <w:rPr>
          <w:rStyle w:val="CommentReference"/>
        </w:rPr>
        <w:annotationRef/>
      </w:r>
      <w:r>
        <w:t>GW medium including 1% TritonX-100?</w:t>
      </w:r>
    </w:p>
  </w:comment>
  <w:comment w:id="678" w:author="Unemo Magnus, USÖ Labmed länsklinik" w:date="2016-11-17T17:01:00Z" w:initials="UMULl">
    <w:p w14:paraId="27BA11C7" w14:textId="2848C25B" w:rsidR="00032A9C" w:rsidRDefault="00032A9C">
      <w:pPr>
        <w:pStyle w:val="CommentText"/>
      </w:pPr>
      <w:r>
        <w:rPr>
          <w:rStyle w:val="CommentReference"/>
        </w:rPr>
        <w:annotationRef/>
      </w:r>
      <w:r>
        <w:t>Explain of what!</w:t>
      </w:r>
    </w:p>
  </w:comment>
  <w:comment w:id="706" w:author="Unemo Magnus, USÖ Labmed länsklinik" w:date="2016-11-17T17:01:00Z" w:initials="UMULl">
    <w:p w14:paraId="144374FB" w14:textId="7AEB7029" w:rsidR="00032A9C" w:rsidRDefault="00032A9C">
      <w:pPr>
        <w:pStyle w:val="CommentText"/>
      </w:pPr>
      <w:r>
        <w:rPr>
          <w:rStyle w:val="CommentReference"/>
        </w:rPr>
        <w:annotationRef/>
      </w:r>
      <w:r>
        <w:t>This might be confusing when only mention 6 hours in the section above?</w:t>
      </w:r>
    </w:p>
  </w:comment>
  <w:comment w:id="761" w:author="Christian Althaus" w:date="2016-11-28T21:16:00Z" w:initials="CA">
    <w:p w14:paraId="30B853FF" w14:textId="3587706E" w:rsidR="00032A9C" w:rsidRDefault="00032A9C">
      <w:pPr>
        <w:pStyle w:val="CommentText"/>
      </w:pPr>
      <w:r>
        <w:rPr>
          <w:rStyle w:val="CommentReference"/>
        </w:rPr>
        <w:annotationRef/>
      </w:r>
      <w:r>
        <w:t>I would try to use single Latin or Greek letters for parameters, and not words (like Hill).</w:t>
      </w:r>
    </w:p>
  </w:comment>
  <w:comment w:id="763" w:author="Christian Althaus" w:date="2016-11-28T21:25:00Z" w:initials="CA">
    <w:p w14:paraId="0A4DC7A1" w14:textId="0F5A2DDE" w:rsidR="00032A9C" w:rsidRDefault="00032A9C">
      <w:pPr>
        <w:pStyle w:val="CommentText"/>
      </w:pPr>
      <w:r>
        <w:rPr>
          <w:rStyle w:val="CommentReference"/>
        </w:rPr>
        <w:annotationRef/>
      </w:r>
      <w:r>
        <w:t>You need to describe the function and its four parameters. There is also something wrong with the equation.</w:t>
      </w:r>
    </w:p>
  </w:comment>
  <w:comment w:id="861" w:author="sunny" w:date="2016-11-17T17:01:00Z" w:initials="s">
    <w:p w14:paraId="2D4E7EC3" w14:textId="77777777" w:rsidR="00032A9C" w:rsidRDefault="00032A9C">
      <w:pPr>
        <w:pStyle w:val="CommentText"/>
      </w:pPr>
      <w:r>
        <w:rPr>
          <w:rStyle w:val="CommentReference"/>
        </w:rPr>
        <w:annotationRef/>
      </w:r>
      <w:r>
        <w:t xml:space="preserve">This passage can be hopefully shortened I wrote it especially extensive with the hope that somebody has an idea how to improve the calculation of the confidence interval for the predicted values. </w:t>
      </w:r>
    </w:p>
    <w:p w14:paraId="2BAB3C12" w14:textId="58C03810" w:rsidR="00032A9C" w:rsidRDefault="00032A9C">
      <w:pPr>
        <w:pStyle w:val="CommentText"/>
      </w:pPr>
      <w:r>
        <w:t>If the EC50 standard error in the dose-response model is large enough then we draw some negative values when resampling. A negative EC50 doesn’t make any sense, and results in NA when taking the log. I don’t think we can take the log before resampling to solve the problem since that would also bias the values.</w:t>
      </w:r>
    </w:p>
  </w:comment>
  <w:comment w:id="794" w:author="sunny" w:date="2016-11-17T17:01:00Z" w:initials="s">
    <w:p w14:paraId="42CEBC06" w14:textId="77777777" w:rsidR="00032A9C" w:rsidRDefault="00032A9C" w:rsidP="00032A9C">
      <w:pPr>
        <w:pStyle w:val="CommentText"/>
      </w:pPr>
      <w:r>
        <w:rPr>
          <w:rStyle w:val="CommentReference"/>
        </w:rPr>
        <w:annotationRef/>
      </w:r>
      <w:r>
        <w:t xml:space="preserve">This passage can be hopefully shortened I wrote it especially extensive with the hope that somebody has an idea how to improve the calculation of the confidence interval for the predicted values. </w:t>
      </w:r>
    </w:p>
    <w:p w14:paraId="10100BA6" w14:textId="77777777" w:rsidR="00032A9C" w:rsidRDefault="00032A9C" w:rsidP="00032A9C">
      <w:pPr>
        <w:pStyle w:val="CommentText"/>
      </w:pPr>
      <w:r>
        <w:t>If the EC50 standard error in the dose-response model is large enough then we draw some negative values when resampling. A negative EC50 doesn’t make any sense, and results in NA when taking the log. I don’t think we can take the log before resampling to solve the problem since that would also bias the values.</w:t>
      </w:r>
    </w:p>
  </w:comment>
  <w:comment w:id="866" w:author="valdes" w:date="2016-12-04T12:38:00Z" w:initials="v">
    <w:p w14:paraId="4175AF95" w14:textId="7601AD18" w:rsidR="00032A9C" w:rsidRDefault="00032A9C">
      <w:pPr>
        <w:pStyle w:val="CommentText"/>
      </w:pPr>
      <w:r>
        <w:rPr>
          <w:rStyle w:val="CommentReference"/>
        </w:rPr>
        <w:annotationRef/>
      </w:r>
      <w:r>
        <w:t>We already use log values in the analysis as we are fitting a log-logistic model (LL.4 in the rdc package).</w:t>
      </w:r>
    </w:p>
    <w:p w14:paraId="395A6350" w14:textId="6659796C" w:rsidR="00032A9C" w:rsidRDefault="00032A9C">
      <w:pPr>
        <w:pStyle w:val="CommentText"/>
      </w:pPr>
      <w:r>
        <w:t xml:space="preserve">The solution is to fit a logistic model instead </w:t>
      </w:r>
      <w:r w:rsidR="007B1968">
        <w:t xml:space="preserve">(L.4) </w:t>
      </w:r>
      <w:r>
        <w:t>and manually use logs as inputs. By d</w:t>
      </w:r>
      <w:r w:rsidR="007B1968">
        <w:t>oing so we get the correct sd of EC50</w:t>
      </w:r>
      <w:r>
        <w:t xml:space="preserve"> in log</w:t>
      </w:r>
      <w:r w:rsidR="007B1968">
        <w:t>s, which is what we need for</w:t>
      </w:r>
      <w:r>
        <w:t xml:space="preserve"> resampling.</w:t>
      </w:r>
    </w:p>
  </w:comment>
  <w:comment w:id="867" w:author="Christian Althaus" w:date="2016-11-28T21:36:00Z" w:initials="CA">
    <w:p w14:paraId="285C714A" w14:textId="3DBC031D" w:rsidR="00032A9C" w:rsidRDefault="00032A9C">
      <w:pPr>
        <w:pStyle w:val="CommentText"/>
      </w:pPr>
      <w:r>
        <w:rPr>
          <w:rStyle w:val="CommentReference"/>
        </w:rPr>
        <w:annotationRef/>
      </w:r>
      <w:r>
        <w:t>I don’t see a problem with using log-values throughout the analyses. The data will most likely be log-normally and not normally distributed anyway.</w:t>
      </w:r>
    </w:p>
  </w:comment>
  <w:comment w:id="898" w:author="Unemo Magnus, USÖ Labmed länsklinik" w:date="2016-11-17T17:01:00Z" w:initials="UMULl">
    <w:p w14:paraId="1F0BA252" w14:textId="77777777" w:rsidR="00032A9C" w:rsidRPr="007B5733" w:rsidRDefault="00032A9C" w:rsidP="007B5733">
      <w:pPr>
        <w:autoSpaceDE w:val="0"/>
        <w:autoSpaceDN w:val="0"/>
        <w:adjustRightInd w:val="0"/>
        <w:spacing w:after="0" w:line="240" w:lineRule="auto"/>
        <w:rPr>
          <w:rFonts w:ascii="AdvOT0ccd8eac.I" w:hAnsi="AdvOT0ccd8eac.I" w:cs="AdvOT0ccd8eac.I"/>
          <w:sz w:val="16"/>
          <w:szCs w:val="16"/>
          <w:lang w:val="en-US"/>
        </w:rPr>
      </w:pPr>
      <w:r>
        <w:rPr>
          <w:rStyle w:val="CommentReference"/>
        </w:rPr>
        <w:annotationRef/>
      </w:r>
      <w:r>
        <w:t xml:space="preserve">For these error definitions: Include the reference: </w:t>
      </w:r>
      <w:r w:rsidRPr="007B5733">
        <w:rPr>
          <w:rFonts w:ascii="AdvOT303e83b8" w:hAnsi="AdvOT303e83b8" w:cs="AdvOT303e83b8"/>
          <w:sz w:val="16"/>
          <w:szCs w:val="16"/>
          <w:lang w:val="en-US"/>
        </w:rPr>
        <w:t xml:space="preserve">Clinical and Laboratory Standards Institute. </w:t>
      </w:r>
      <w:r w:rsidRPr="007B5733">
        <w:rPr>
          <w:rFonts w:ascii="AdvOT0ccd8eac.I" w:hAnsi="AdvOT0ccd8eac.I" w:cs="AdvOT0ccd8eac.I"/>
          <w:sz w:val="16"/>
          <w:szCs w:val="16"/>
          <w:lang w:val="en-US"/>
        </w:rPr>
        <w:t>Development of In Vitro</w:t>
      </w:r>
    </w:p>
    <w:p w14:paraId="1C5EE2BB" w14:textId="77777777" w:rsidR="00032A9C" w:rsidRPr="007B5733" w:rsidRDefault="00032A9C" w:rsidP="007B5733">
      <w:pPr>
        <w:autoSpaceDE w:val="0"/>
        <w:autoSpaceDN w:val="0"/>
        <w:adjustRightInd w:val="0"/>
        <w:spacing w:after="0" w:line="240" w:lineRule="auto"/>
        <w:rPr>
          <w:rFonts w:ascii="AdvOT303e83b8" w:hAnsi="AdvOT303e83b8" w:cs="AdvOT303e83b8"/>
          <w:sz w:val="16"/>
          <w:szCs w:val="16"/>
          <w:lang w:val="en-US"/>
        </w:rPr>
      </w:pPr>
      <w:r w:rsidRPr="007B5733">
        <w:rPr>
          <w:rFonts w:ascii="AdvOT0ccd8eac.I" w:hAnsi="AdvOT0ccd8eac.I" w:cs="AdvOT0ccd8eac.I"/>
          <w:sz w:val="16"/>
          <w:szCs w:val="16"/>
          <w:lang w:val="en-US"/>
        </w:rPr>
        <w:t>Susceptibility Testing Criteria and Quality Control Parameters</w:t>
      </w:r>
      <w:r w:rsidRPr="007B5733">
        <w:rPr>
          <w:rFonts w:ascii="AdvOT303e83b8" w:hAnsi="AdvOT303e83b8" w:cs="AdvOT303e83b8"/>
          <w:sz w:val="16"/>
          <w:szCs w:val="16"/>
          <w:lang w:val="en-US"/>
        </w:rPr>
        <w:t>, 2nd edn.</w:t>
      </w:r>
    </w:p>
    <w:p w14:paraId="12D1AE7D" w14:textId="7F2CE996" w:rsidR="00032A9C" w:rsidRDefault="00032A9C" w:rsidP="007B5733">
      <w:pPr>
        <w:pStyle w:val="CommentText"/>
      </w:pPr>
      <w:r w:rsidRPr="007B5733">
        <w:rPr>
          <w:rFonts w:ascii="AdvOT0ccd8eac.I" w:hAnsi="AdvOT0ccd8eac.I" w:cs="AdvOT0ccd8eac.I"/>
          <w:sz w:val="16"/>
          <w:szCs w:val="16"/>
          <w:lang w:val="en-US"/>
        </w:rPr>
        <w:t>Approved Guideline M23-A2</w:t>
      </w:r>
      <w:r w:rsidRPr="007B5733">
        <w:rPr>
          <w:rFonts w:ascii="AdvOT303e83b8" w:hAnsi="AdvOT303e83b8" w:cs="AdvOT303e83b8"/>
          <w:sz w:val="16"/>
          <w:szCs w:val="16"/>
          <w:lang w:val="en-US"/>
        </w:rPr>
        <w:t>. CLSI, Wayne, PA, USA, 2001.</w:t>
      </w:r>
    </w:p>
  </w:comment>
  <w:comment w:id="923" w:author="Unemo Magnus, USÖ Labmed länsklinik" w:date="2016-11-17T17:01:00Z" w:initials="UMULl">
    <w:p w14:paraId="1AA7DEF3" w14:textId="672611BA" w:rsidR="00032A9C" w:rsidRDefault="00032A9C">
      <w:pPr>
        <w:pStyle w:val="CommentText"/>
      </w:pPr>
      <w:r>
        <w:rPr>
          <w:rStyle w:val="CommentReference"/>
        </w:rPr>
        <w:annotationRef/>
      </w:r>
      <w:r>
        <w:t xml:space="preserve">I think you should introduce the parameters already in the dose response modelling section above. Otherwise, readers will not understand what the Hill slopes or parameter is when you mention it here. </w:t>
      </w:r>
    </w:p>
  </w:comment>
  <w:comment w:id="963" w:author="Unemo Magnus, USÖ Labmed länsklinik" w:date="2016-11-17T17:01:00Z" w:initials="UMULl">
    <w:p w14:paraId="240D9892" w14:textId="38A2D4C2" w:rsidR="00032A9C" w:rsidRDefault="00032A9C">
      <w:pPr>
        <w:pStyle w:val="CommentText"/>
      </w:pPr>
      <w:r>
        <w:rPr>
          <w:rStyle w:val="CommentReference"/>
        </w:rPr>
        <w:annotationRef/>
      </w:r>
      <w:r>
        <w:t>I have not got Figure S1!</w:t>
      </w:r>
    </w:p>
  </w:comment>
  <w:comment w:id="972" w:author="Unemo Magnus, USÖ Labmed länsklinik" w:date="2016-11-17T17:01:00Z" w:initials="UMULl">
    <w:p w14:paraId="294AB77D" w14:textId="75AA6F19" w:rsidR="00032A9C" w:rsidRDefault="00032A9C" w:rsidP="00B91DFF">
      <w:pPr>
        <w:pStyle w:val="CommentText"/>
      </w:pPr>
      <w:r>
        <w:rPr>
          <w:rStyle w:val="CommentReference"/>
        </w:rPr>
        <w:annotationRef/>
      </w:r>
      <w:r>
        <w:t>I have not got Figure S2 either!</w:t>
      </w:r>
    </w:p>
    <w:p w14:paraId="644CDE65" w14:textId="73FCB03D" w:rsidR="00032A9C" w:rsidRDefault="00032A9C">
      <w:pPr>
        <w:pStyle w:val="CommentText"/>
      </w:pPr>
    </w:p>
  </w:comment>
  <w:comment w:id="973" w:author="Christian Althaus" w:date="2016-11-29T10:53:00Z" w:initials="CA">
    <w:p w14:paraId="6FC632B6" w14:textId="1913EC6D" w:rsidR="00032A9C" w:rsidRDefault="00032A9C">
      <w:pPr>
        <w:pStyle w:val="CommentText"/>
      </w:pPr>
      <w:r>
        <w:rPr>
          <w:rStyle w:val="CommentReference"/>
        </w:rPr>
        <w:annotationRef/>
      </w:r>
      <w:r>
        <w:t>What do you want to say by reporting the CoV? Do you calculate it from the linear or log values?</w:t>
      </w:r>
    </w:p>
  </w:comment>
  <w:comment w:id="986" w:author="Christian Althaus" w:date="2016-11-29T10:57:00Z" w:initials="CA">
    <w:p w14:paraId="457B0348" w14:textId="35EDB8A0" w:rsidR="00032A9C" w:rsidRDefault="00032A9C">
      <w:pPr>
        <w:pStyle w:val="CommentText"/>
      </w:pPr>
      <w:r>
        <w:rPr>
          <w:rStyle w:val="CommentReference"/>
        </w:rPr>
        <w:annotationRef/>
      </w:r>
      <w:r>
        <w:t>Why are they blinded? I would assume you need the MIC's for the linear regression.</w:t>
      </w:r>
    </w:p>
  </w:comment>
  <w:comment w:id="988" w:author="Christian Althaus" w:date="2016-11-29T10:53:00Z" w:initials="CA">
    <w:p w14:paraId="0DFA1FEC" w14:textId="6B2C24BE" w:rsidR="00032A9C" w:rsidRDefault="00032A9C">
      <w:pPr>
        <w:pStyle w:val="CommentText"/>
      </w:pPr>
      <w:r>
        <w:rPr>
          <w:rStyle w:val="CommentReference"/>
        </w:rPr>
        <w:annotationRef/>
      </w:r>
      <w:r>
        <w:t>Why are there 280 observations?</w:t>
      </w:r>
    </w:p>
  </w:comment>
  <w:comment w:id="995" w:author="Unemo Magnus, USÖ Labmed länsklinik" w:date="2016-11-17T17:01:00Z" w:initials="UMULl">
    <w:p w14:paraId="225B318E" w14:textId="7E98A517" w:rsidR="00032A9C" w:rsidRDefault="00032A9C">
      <w:pPr>
        <w:pStyle w:val="CommentText"/>
      </w:pPr>
      <w:r>
        <w:rPr>
          <w:rStyle w:val="CommentReference"/>
        </w:rPr>
        <w:annotationRef/>
      </w:r>
      <w:r>
        <w:t>But was the correlation not better for the 40 strains examined with the final assay? Is that correlation not what you should show?</w:t>
      </w:r>
    </w:p>
  </w:comment>
  <w:comment w:id="1002" w:author="Christian Althaus" w:date="2016-11-29T10:55:00Z" w:initials="CA">
    <w:p w14:paraId="0E00804A" w14:textId="6E6F9F3B" w:rsidR="00032A9C" w:rsidRDefault="00032A9C">
      <w:pPr>
        <w:pStyle w:val="CommentText"/>
      </w:pPr>
      <w:r>
        <w:rPr>
          <w:rStyle w:val="CommentReference"/>
        </w:rPr>
        <w:annotationRef/>
      </w:r>
      <w:r>
        <w:t>Which parameters?</w:t>
      </w:r>
    </w:p>
  </w:comment>
  <w:comment w:id="1004" w:author="Unemo Magnus, USÖ Labmed länsklinik" w:date="2016-11-17T17:01:00Z" w:initials="UMULl">
    <w:p w14:paraId="33B2D571" w14:textId="6EB3241E" w:rsidR="00032A9C" w:rsidRDefault="00032A9C">
      <w:pPr>
        <w:pStyle w:val="CommentText"/>
      </w:pPr>
      <w:r>
        <w:rPr>
          <w:rStyle w:val="CommentReference"/>
        </w:rPr>
        <w:annotationRef/>
      </w:r>
      <w:r>
        <w:t>Predict what? finish the sentence.</w:t>
      </w:r>
    </w:p>
  </w:comment>
  <w:comment w:id="1018" w:author="Unemo Magnus, USÖ Labmed länsklinik" w:date="2016-11-17T17:01:00Z" w:initials="UMULl">
    <w:p w14:paraId="446723B1" w14:textId="43D1090E" w:rsidR="00032A9C" w:rsidRDefault="00032A9C">
      <w:pPr>
        <w:pStyle w:val="CommentText"/>
      </w:pPr>
      <w:r>
        <w:rPr>
          <w:rStyle w:val="CommentReference"/>
        </w:rPr>
        <w:annotationRef/>
      </w:r>
      <w:r>
        <w:t>Correct?</w:t>
      </w:r>
    </w:p>
  </w:comment>
  <w:comment w:id="1014" w:author="Christian Althaus" w:date="2016-11-29T10:58:00Z" w:initials="CA">
    <w:p w14:paraId="5310C1AC" w14:textId="4CF2992E" w:rsidR="00032A9C" w:rsidRDefault="00032A9C">
      <w:pPr>
        <w:pStyle w:val="CommentText"/>
      </w:pPr>
      <w:r>
        <w:rPr>
          <w:rStyle w:val="CommentReference"/>
        </w:rPr>
        <w:annotationRef/>
      </w:r>
      <w:r>
        <w:t>Which prediction, which median deviation, which distribution?</w:t>
      </w:r>
    </w:p>
  </w:comment>
  <w:comment w:id="1015" w:author="Unemo Magnus, USÖ Labmed länsklinik" w:date="2016-11-17T17:01:00Z" w:initials="UMULl">
    <w:p w14:paraId="5CE58EA5" w14:textId="699F365D" w:rsidR="00032A9C" w:rsidRDefault="00032A9C">
      <w:pPr>
        <w:pStyle w:val="CommentText"/>
      </w:pPr>
      <w:r>
        <w:rPr>
          <w:rStyle w:val="CommentReference"/>
        </w:rPr>
        <w:annotationRef/>
      </w:r>
      <w:r>
        <w:rPr>
          <w:rFonts w:ascii="Times New Roman" w:hAnsi="Times New Roman" w:cs="Times New Roman"/>
          <w:sz w:val="24"/>
          <w:szCs w:val="24"/>
        </w:rPr>
        <w:t xml:space="preserve">Did it also further improve the </w:t>
      </w:r>
      <w:r w:rsidRPr="006F644E">
        <w:rPr>
          <w:rFonts w:ascii="Times New Roman" w:hAnsi="Times New Roman" w:cs="Times New Roman"/>
          <w:sz w:val="24"/>
          <w:szCs w:val="24"/>
        </w:rPr>
        <w:t xml:space="preserve">correlation </w:t>
      </w:r>
      <w:r>
        <w:rPr>
          <w:rFonts w:ascii="Times New Roman" w:hAnsi="Times New Roman" w:cs="Times New Roman"/>
          <w:sz w:val="24"/>
          <w:szCs w:val="24"/>
        </w:rPr>
        <w:t>between the Etest MICs and EC</w:t>
      </w:r>
      <w:r>
        <w:rPr>
          <w:rFonts w:ascii="Times New Roman" w:hAnsi="Times New Roman" w:cs="Times New Roman"/>
          <w:sz w:val="24"/>
          <w:szCs w:val="24"/>
          <w:vertAlign w:val="subscript"/>
        </w:rPr>
        <w:t>50</w:t>
      </w:r>
      <w:r>
        <w:rPr>
          <w:rFonts w:ascii="Times New Roman" w:hAnsi="Times New Roman" w:cs="Times New Roman"/>
          <w:sz w:val="24"/>
          <w:szCs w:val="24"/>
        </w:rPr>
        <w:t xml:space="preserve"> values for all antimicrobials? </w:t>
      </w:r>
    </w:p>
  </w:comment>
  <w:comment w:id="1022" w:author="Unemo Magnus, USÖ Labmed länsklinik" w:date="2016-11-17T17:01:00Z" w:initials="UMULl">
    <w:p w14:paraId="12621D96" w14:textId="7849E64A" w:rsidR="00032A9C" w:rsidRDefault="00032A9C">
      <w:pPr>
        <w:pStyle w:val="CommentText"/>
      </w:pPr>
      <w:r>
        <w:rPr>
          <w:rStyle w:val="CommentReference"/>
        </w:rPr>
        <w:annotationRef/>
      </w:r>
      <w:r>
        <w:t>This sounds extremely bad and we need to discuss it in the discussion, i.e. essential agreement for exact MICs are low but still the accuracy in categorising into S or R is not so bad. This message we need to get a sclear as possible.</w:t>
      </w:r>
    </w:p>
  </w:comment>
  <w:comment w:id="1027" w:author="Unemo Magnus, USÖ Labmed länsklinik" w:date="2016-11-17T17:01:00Z" w:initials="UMULl">
    <w:p w14:paraId="4FA7C3A1" w14:textId="7208DC1D" w:rsidR="00032A9C" w:rsidRDefault="00032A9C">
      <w:pPr>
        <w:pStyle w:val="CommentText"/>
      </w:pPr>
      <w:r>
        <w:rPr>
          <w:rStyle w:val="CommentReference"/>
        </w:rPr>
        <w:annotationRef/>
      </w:r>
      <w:r>
        <w:t>why have you excluded gentamicin here?</w:t>
      </w:r>
    </w:p>
  </w:comment>
  <w:comment w:id="1054" w:author="Unemo Magnus, USÖ Labmed länsklinik" w:date="2016-11-17T17:01:00Z" w:initials="UMULl">
    <w:p w14:paraId="6FDBD869" w14:textId="345A0E51" w:rsidR="00032A9C" w:rsidRDefault="00032A9C">
      <w:pPr>
        <w:pStyle w:val="CommentText"/>
      </w:pPr>
      <w:r>
        <w:rPr>
          <w:rStyle w:val="CommentReference"/>
        </w:rPr>
        <w:annotationRef/>
      </w:r>
      <w:r>
        <w:t>But they could be included in the comparison of identified SIR categories despite that they cannot be included in any MIC comparisons and in Figure 2? All of these were correctly classified as R so I hope they are included in the sens and spec calculations? Am I misunderstanding something?</w:t>
      </w:r>
    </w:p>
  </w:comment>
  <w:comment w:id="1071" w:author="Unemo Magnus, USÖ Labmed länsklinik" w:date="2016-11-17T17:01:00Z" w:initials="UMULl">
    <w:p w14:paraId="21B719F3" w14:textId="086B5393" w:rsidR="00032A9C" w:rsidRDefault="00032A9C">
      <w:pPr>
        <w:pStyle w:val="CommentText"/>
      </w:pPr>
      <w:r>
        <w:rPr>
          <w:rStyle w:val="CommentReference"/>
        </w:rPr>
        <w:annotationRef/>
      </w:r>
      <w:r>
        <w:t>Was this not also the case for spectinomycin?</w:t>
      </w:r>
    </w:p>
  </w:comment>
  <w:comment w:id="1076" w:author="Unemo Magnus, USÖ Labmed länsklinik" w:date="2016-11-17T17:01:00Z" w:initials="UMULl">
    <w:p w14:paraId="0F28121B" w14:textId="724B91AB" w:rsidR="00032A9C" w:rsidRDefault="00032A9C">
      <w:pPr>
        <w:pStyle w:val="CommentText"/>
      </w:pPr>
      <w:r>
        <w:rPr>
          <w:rStyle w:val="CommentReference"/>
        </w:rPr>
        <w:annotationRef/>
      </w:r>
      <w:r>
        <w:t>Because this is the 1%  false positive misclassification you mention in the next sentence?</w:t>
      </w:r>
    </w:p>
  </w:comment>
  <w:comment w:id="1088" w:author="Unemo Magnus, USÖ Labmed länsklinik" w:date="2016-11-17T17:01:00Z" w:initials="UMULl">
    <w:p w14:paraId="3BED3C95" w14:textId="173A0403" w:rsidR="00032A9C" w:rsidRDefault="00032A9C">
      <w:pPr>
        <w:pStyle w:val="CommentText"/>
      </w:pPr>
      <w:r>
        <w:rPr>
          <w:rStyle w:val="CommentReference"/>
        </w:rPr>
        <w:annotationRef/>
      </w:r>
      <w:r>
        <w:t>How many misclassifications were there in total?</w:t>
      </w:r>
    </w:p>
  </w:comment>
  <w:comment w:id="1107" w:author="Unemo Magnus, USÖ Labmed länsklinik" w:date="2016-11-17T17:01:00Z" w:initials="UMULl">
    <w:p w14:paraId="459104D8" w14:textId="44FCC12D" w:rsidR="00032A9C" w:rsidRDefault="00032A9C">
      <w:pPr>
        <w:pStyle w:val="CommentText"/>
      </w:pPr>
      <w:r>
        <w:rPr>
          <w:rStyle w:val="CommentReference"/>
        </w:rPr>
        <w:annotationRef/>
      </w:r>
      <w:r>
        <w:t>As mentioned above, we need to introduce the Hill coefficient earlier in the manuscript, and describe what it reflects. Otherwise, readers will not understand why we have included this. As it reads now, you will not understand what this is adding to the manuscript, at least not before you reading the discussion. You can use some sentences from the discussion already in Methods section (or describe already in intro) to describe that Hill coefficient can potentially provide info about the PD properties of an antimicrobial…. , and some sentence regarding steepness of the Hill slope?</w:t>
      </w:r>
    </w:p>
  </w:comment>
  <w:comment w:id="1108" w:author="Christian Althaus" w:date="2016-11-29T11:05:00Z" w:initials="CA">
    <w:p w14:paraId="45CBF30A" w14:textId="3A5ADF7E" w:rsidR="00032A9C" w:rsidRDefault="00032A9C">
      <w:pPr>
        <w:pStyle w:val="CommentText"/>
      </w:pPr>
      <w:r>
        <w:rPr>
          <w:rStyle w:val="CommentReference"/>
        </w:rPr>
        <w:annotationRef/>
      </w:r>
      <w:r>
        <w:t>I agree with Magnus that you need to provide some rationale on why you want to look at Hill coefficients.</w:t>
      </w:r>
    </w:p>
  </w:comment>
  <w:comment w:id="1114" w:author="Unemo Magnus, USÖ Labmed länsklinik" w:date="2016-11-17T17:01:00Z" w:initials="UMULl">
    <w:p w14:paraId="608669D1" w14:textId="1F966CDE" w:rsidR="00032A9C" w:rsidRDefault="00032A9C">
      <w:pPr>
        <w:pStyle w:val="CommentText"/>
      </w:pPr>
      <w:r>
        <w:rPr>
          <w:rStyle w:val="CommentReference"/>
        </w:rPr>
        <w:annotationRef/>
      </w:r>
      <w:r>
        <w:t>Why have you excluded ciprofloxacin?</w:t>
      </w:r>
    </w:p>
  </w:comment>
  <w:comment w:id="1115" w:author="Christian Althaus" w:date="2016-11-29T11:06:00Z" w:initials="CA">
    <w:p w14:paraId="4DCAAC23" w14:textId="132F9D9D" w:rsidR="00032A9C" w:rsidRDefault="00032A9C">
      <w:pPr>
        <w:pStyle w:val="CommentText"/>
      </w:pPr>
      <w:r>
        <w:rPr>
          <w:rStyle w:val="CommentReference"/>
        </w:rPr>
        <w:annotationRef/>
      </w:r>
      <w:r>
        <w:t>But I guess this is not always the case.</w:t>
      </w:r>
    </w:p>
  </w:comment>
  <w:comment w:id="1120" w:author="Unemo Magnus, USÖ Labmed länsklinik" w:date="2016-11-17T17:01:00Z" w:initials="UMULl">
    <w:p w14:paraId="0652BF50" w14:textId="2F821EB4" w:rsidR="00032A9C" w:rsidRDefault="00032A9C">
      <w:pPr>
        <w:pStyle w:val="CommentText"/>
      </w:pPr>
      <w:r>
        <w:rPr>
          <w:rStyle w:val="CommentReference"/>
        </w:rPr>
        <w:annotationRef/>
      </w:r>
    </w:p>
  </w:comment>
  <w:comment w:id="1121" w:author="Unemo Magnus, USÖ Labmed länsklinik" w:date="2016-11-17T17:01:00Z" w:initials="UMULl">
    <w:p w14:paraId="3C981A58" w14:textId="3237719E" w:rsidR="00032A9C" w:rsidRDefault="00032A9C">
      <w:pPr>
        <w:pStyle w:val="CommentText"/>
      </w:pPr>
      <w:r>
        <w:rPr>
          <w:rStyle w:val="CommentReference"/>
        </w:rPr>
        <w:annotationRef/>
      </w:r>
      <w:r>
        <w:t>This you mention below so you can delete here!</w:t>
      </w:r>
    </w:p>
  </w:comment>
  <w:comment w:id="1134" w:author="Unemo Magnus, USÖ Labmed länsklinik" w:date="2016-11-17T18:08:00Z" w:initials="UMULl">
    <w:p w14:paraId="0DD52933" w14:textId="459A4D43" w:rsidR="00032A9C" w:rsidRDefault="00032A9C">
      <w:pPr>
        <w:pStyle w:val="CommentText"/>
      </w:pPr>
      <w:r>
        <w:rPr>
          <w:rStyle w:val="CommentReference"/>
        </w:rPr>
        <w:annotationRef/>
      </w:r>
      <w:r>
        <w:t>I would like to read and comment the discussion again after everyone commented.</w:t>
      </w:r>
    </w:p>
  </w:comment>
  <w:comment w:id="1141" w:author="Unemo Magnus, USÖ Labmed länsklinik" w:date="2016-11-17T17:43:00Z" w:initials="UMULl">
    <w:p w14:paraId="7F520780" w14:textId="08F6C026" w:rsidR="00032A9C" w:rsidRDefault="00032A9C">
      <w:pPr>
        <w:pStyle w:val="CommentText"/>
      </w:pPr>
      <w:r>
        <w:rPr>
          <w:rStyle w:val="CommentReference"/>
        </w:rPr>
        <w:annotationRef/>
      </w:r>
      <w:r>
        <w:t>Consider to include the number of hours!</w:t>
      </w:r>
    </w:p>
  </w:comment>
  <w:comment w:id="1166" w:author="Unemo Magnus, USÖ Labmed länsklinik" w:date="2016-11-17T17:56:00Z" w:initials="UMULl">
    <w:p w14:paraId="7DA79858" w14:textId="218C6C4B" w:rsidR="00032A9C" w:rsidRDefault="00032A9C">
      <w:pPr>
        <w:pStyle w:val="CommentText"/>
      </w:pPr>
      <w:r>
        <w:rPr>
          <w:rStyle w:val="CommentReference"/>
        </w:rPr>
        <w:annotationRef/>
      </w:r>
      <w:r>
        <w:t>Was it not excellent also for spectinomycin, i.e. in regards to categories despite that you could not get a predicted MIC?</w:t>
      </w:r>
    </w:p>
  </w:comment>
  <w:comment w:id="1267" w:author="Unemo Magnus, USÖ Labmed länsklinik" w:date="2016-11-17T17:48:00Z" w:initials="UMULl">
    <w:p w14:paraId="0FFACEF2" w14:textId="0F838240" w:rsidR="00032A9C" w:rsidRDefault="00032A9C">
      <w:pPr>
        <w:pStyle w:val="CommentText"/>
      </w:pPr>
      <w:r>
        <w:rPr>
          <w:rStyle w:val="CommentReference"/>
        </w:rPr>
        <w:annotationRef/>
      </w:r>
      <w:r>
        <w:t>To Methods or Intro? I.e. where you describe Hill coefficient.</w:t>
      </w:r>
    </w:p>
  </w:comment>
  <w:comment w:id="1272" w:author="Unemo Magnus, USÖ Labmed länsklinik" w:date="2016-11-17T18:43:00Z" w:initials="UMULl">
    <w:p w14:paraId="1655B654" w14:textId="71406DD5" w:rsidR="00032A9C" w:rsidRDefault="00032A9C">
      <w:pPr>
        <w:pStyle w:val="CommentText"/>
      </w:pPr>
      <w:r>
        <w:rPr>
          <w:rStyle w:val="CommentReference"/>
        </w:rPr>
        <w:annotationRef/>
      </w:r>
      <w:r>
        <w:t>With exception of tetracycline?</w:t>
      </w:r>
    </w:p>
  </w:comment>
  <w:comment w:id="1275" w:author="Unemo Magnus, USÖ Labmed länsklinik" w:date="2016-11-17T18:45:00Z" w:initials="UMULl">
    <w:p w14:paraId="6E333837" w14:textId="3E008998" w:rsidR="00032A9C" w:rsidRDefault="00032A9C">
      <w:pPr>
        <w:pStyle w:val="CommentText"/>
      </w:pPr>
      <w:r>
        <w:rPr>
          <w:rStyle w:val="CommentReference"/>
        </w:rPr>
        <w:annotationRef/>
      </w:r>
      <w:r>
        <w:t>I have in several places changed like this or similar to avoid that the reviewers just tell us to do these experiments before we submit the paper.</w:t>
      </w:r>
    </w:p>
  </w:comment>
  <w:comment w:id="1306" w:author="Unemo Magnus, USÖ Labmed länsklinik" w:date="2016-11-17T17:01:00Z" w:initials="UMULl">
    <w:p w14:paraId="239E7697" w14:textId="11384059" w:rsidR="00032A9C" w:rsidRDefault="00032A9C">
      <w:pPr>
        <w:pStyle w:val="CommentText"/>
      </w:pPr>
      <w:r>
        <w:rPr>
          <w:rStyle w:val="CommentReference"/>
        </w:rPr>
        <w:annotationRef/>
      </w:r>
      <w:r>
        <w:t>References 25 and 27 are identical!</w:t>
      </w:r>
    </w:p>
  </w:comment>
  <w:comment w:id="2049" w:author="Unemo Magnus, USÖ Labmed länsklinik" w:date="2016-11-17T17:01:00Z" w:initials="UMULl">
    <w:p w14:paraId="1B6A2778" w14:textId="546BCAC1" w:rsidR="00032A9C" w:rsidRDefault="00032A9C">
      <w:pPr>
        <w:pStyle w:val="CommentText"/>
      </w:pPr>
      <w:r>
        <w:rPr>
          <w:rStyle w:val="CommentReference"/>
        </w:rPr>
        <w:annotationRef/>
      </w:r>
      <w:r>
        <w:t>A. Have this a total Square and not a rectangle. B. write EC50 with 50 as subscript on x-axis. C. Write Penicillin G</w:t>
      </w:r>
    </w:p>
  </w:comment>
  <w:comment w:id="2065" w:author="Christian Althaus" w:date="2016-11-28T21:50:00Z" w:initials="CA">
    <w:p w14:paraId="373134DB" w14:textId="77E11F88" w:rsidR="00032A9C" w:rsidRDefault="00032A9C">
      <w:pPr>
        <w:pStyle w:val="CommentText"/>
      </w:pPr>
      <w:r>
        <w:rPr>
          <w:rStyle w:val="CommentReference"/>
        </w:rPr>
        <w:annotationRef/>
      </w:r>
      <w:r>
        <w:t>Note that the values on the axes are not transformed, you just use a logarithmic scale.</w:t>
      </w:r>
    </w:p>
  </w:comment>
  <w:comment w:id="2054" w:author="Unemo Magnus, USÖ Labmed länsklinik" w:date="2016-11-17T17:01:00Z" w:initials="UMULl">
    <w:p w14:paraId="55206E83" w14:textId="33F1A799" w:rsidR="00032A9C" w:rsidRDefault="00032A9C">
      <w:pPr>
        <w:pStyle w:val="CommentText"/>
      </w:pPr>
      <w:r>
        <w:rPr>
          <w:rStyle w:val="CommentReference"/>
        </w:rPr>
        <w:annotationRef/>
      </w:r>
      <w:r>
        <w:t>But was the correlation not better for the 40 strains examined with the final assay? Is that correlation not what you should show?</w:t>
      </w:r>
    </w:p>
  </w:comment>
  <w:comment w:id="2093" w:author="Unemo Magnus, USÖ Labmed länsklinik" w:date="2016-11-17T17:09:00Z" w:initials="UMULl">
    <w:p w14:paraId="18C8FA49" w14:textId="713679F7" w:rsidR="00032A9C" w:rsidRDefault="00032A9C">
      <w:pPr>
        <w:pStyle w:val="CommentText"/>
      </w:pPr>
      <w:r>
        <w:rPr>
          <w:rStyle w:val="CommentReference"/>
        </w:rPr>
        <w:annotationRef/>
      </w:r>
      <w:r>
        <w:t>But the validation data must have been better? If so, these are the ones we should show.</w:t>
      </w:r>
    </w:p>
  </w:comment>
  <w:comment w:id="2100" w:author="Unemo Magnus, USÖ Labmed länsklinik" w:date="2016-11-17T17:01:00Z" w:initials="UMULl">
    <w:p w14:paraId="2D8D4482" w14:textId="4C6AEE0E" w:rsidR="00032A9C" w:rsidRDefault="00032A9C">
      <w:pPr>
        <w:pStyle w:val="CommentText"/>
      </w:pPr>
      <w:r>
        <w:t xml:space="preserve"> </w:t>
      </w:r>
      <w:r>
        <w:rPr>
          <w:rStyle w:val="CommentReference"/>
        </w:rPr>
        <w:annotationRef/>
      </w:r>
      <w:r>
        <w:t>gentamicin is not included</w:t>
      </w:r>
    </w:p>
  </w:comment>
  <w:comment w:id="2122" w:author="Unemo Magnus, USÖ Labmed länsklinik" w:date="2016-11-17T17:15:00Z" w:initials="UMULl">
    <w:p w14:paraId="706CD740" w14:textId="0C147A13" w:rsidR="00032A9C" w:rsidRDefault="00032A9C" w:rsidP="00C30255">
      <w:pPr>
        <w:pStyle w:val="CommentText"/>
        <w:numPr>
          <w:ilvl w:val="0"/>
          <w:numId w:val="5"/>
        </w:numPr>
      </w:pPr>
      <w:r>
        <w:rPr>
          <w:rStyle w:val="CommentReference"/>
        </w:rPr>
        <w:annotationRef/>
      </w:r>
      <w:r>
        <w:t>Write penicillin G.</w:t>
      </w:r>
    </w:p>
  </w:comment>
  <w:comment w:id="2161" w:author="Unemo Magnus, USÖ Labmed länsklinik" w:date="2016-11-17T17:01:00Z" w:initials="UMULl">
    <w:p w14:paraId="48DABB7E" w14:textId="0A579B7B" w:rsidR="00032A9C" w:rsidRDefault="00032A9C">
      <w:pPr>
        <w:pStyle w:val="CommentText"/>
      </w:pPr>
      <w:r>
        <w:rPr>
          <w:rStyle w:val="CommentReference"/>
        </w:rPr>
        <w:annotationRef/>
      </w:r>
      <w:r>
        <w:t>Where are these?</w:t>
      </w:r>
    </w:p>
  </w:comment>
  <w:comment w:id="2171" w:author="Unemo Magnus, USÖ Labmed länsklinik" w:date="2016-11-17T17:35:00Z" w:initials="UMULl">
    <w:p w14:paraId="547009A9" w14:textId="6DC63CD4" w:rsidR="00032A9C" w:rsidRDefault="00032A9C" w:rsidP="003F52C7">
      <w:pPr>
        <w:pStyle w:val="CommentText"/>
        <w:numPr>
          <w:ilvl w:val="0"/>
          <w:numId w:val="6"/>
        </w:numPr>
      </w:pPr>
      <w:r>
        <w:rPr>
          <w:rStyle w:val="CommentReference"/>
        </w:rPr>
        <w:annotationRef/>
      </w:r>
      <w:r>
        <w:t>Write Penicillin G, B. Does this not also look better with only the 40 strains for validation, i.e. when the model optimised?</w:t>
      </w:r>
    </w:p>
  </w:comment>
  <w:comment w:id="2199" w:author="Unemo Magnus, USÖ Labmed länsklinik" w:date="2016-11-17T17:39:00Z" w:initials="UMULl">
    <w:p w14:paraId="307593FB" w14:textId="29BAE046" w:rsidR="00032A9C" w:rsidRDefault="00032A9C">
      <w:pPr>
        <w:pStyle w:val="CommentText"/>
      </w:pPr>
      <w:r>
        <w:rPr>
          <w:rStyle w:val="CommentReference"/>
        </w:rPr>
        <w:annotationRef/>
      </w:r>
      <w:r>
        <w:t>Would it be possible to distinguish these in the Figure, i.e. which will show that the very major errors are relatively few.</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E7E2229" w15:done="0"/>
  <w15:commentEx w15:paraId="57031D07" w15:done="0"/>
  <w15:commentEx w15:paraId="69418702" w15:done="0"/>
  <w15:commentEx w15:paraId="253CE0BB" w15:done="0"/>
  <w15:commentEx w15:paraId="35020EED" w15:done="0"/>
  <w15:commentEx w15:paraId="0271E1F3" w15:done="0"/>
  <w15:commentEx w15:paraId="3B89BBB3" w15:done="0"/>
  <w15:commentEx w15:paraId="68A4ABE2" w15:done="0"/>
  <w15:commentEx w15:paraId="71F5D664" w15:done="0"/>
  <w15:commentEx w15:paraId="52A521A3" w15:done="0"/>
  <w15:commentEx w15:paraId="44DF3588" w15:done="0"/>
  <w15:commentEx w15:paraId="3B19A7E2" w15:done="0"/>
  <w15:commentEx w15:paraId="40909AF3" w15:done="0"/>
  <w15:commentEx w15:paraId="7966FB6F" w15:done="0"/>
  <w15:commentEx w15:paraId="0C56A6DE" w15:done="0"/>
  <w15:commentEx w15:paraId="3F580E74" w15:done="0"/>
  <w15:commentEx w15:paraId="27BA11C7" w15:done="0"/>
  <w15:commentEx w15:paraId="144374FB" w15:done="0"/>
  <w15:commentEx w15:paraId="30B853FF" w15:done="0"/>
  <w15:commentEx w15:paraId="0A4DC7A1" w15:done="0"/>
  <w15:commentEx w15:paraId="2BAB3C12" w15:done="0"/>
  <w15:commentEx w15:paraId="10100BA6" w15:done="0"/>
  <w15:commentEx w15:paraId="395A6350" w15:done="0"/>
  <w15:commentEx w15:paraId="285C714A" w15:done="0"/>
  <w15:commentEx w15:paraId="12D1AE7D" w15:done="0"/>
  <w15:commentEx w15:paraId="1AA7DEF3" w15:done="0"/>
  <w15:commentEx w15:paraId="240D9892" w15:done="0"/>
  <w15:commentEx w15:paraId="644CDE65" w15:done="0"/>
  <w15:commentEx w15:paraId="6FC632B6" w15:done="0"/>
  <w15:commentEx w15:paraId="457B0348" w15:done="0"/>
  <w15:commentEx w15:paraId="0DFA1FEC" w15:done="0"/>
  <w15:commentEx w15:paraId="225B318E" w15:done="0"/>
  <w15:commentEx w15:paraId="0E00804A" w15:done="0"/>
  <w15:commentEx w15:paraId="33B2D571" w15:done="0"/>
  <w15:commentEx w15:paraId="446723B1" w15:done="0"/>
  <w15:commentEx w15:paraId="5310C1AC" w15:done="0"/>
  <w15:commentEx w15:paraId="5CE58EA5" w15:done="0"/>
  <w15:commentEx w15:paraId="12621D96" w15:done="0"/>
  <w15:commentEx w15:paraId="4FA7C3A1" w15:done="0"/>
  <w15:commentEx w15:paraId="6FDBD869" w15:done="0"/>
  <w15:commentEx w15:paraId="21B719F3" w15:done="0"/>
  <w15:commentEx w15:paraId="0F28121B" w15:done="0"/>
  <w15:commentEx w15:paraId="3BED3C95" w15:done="0"/>
  <w15:commentEx w15:paraId="459104D8" w15:done="0"/>
  <w15:commentEx w15:paraId="45CBF30A" w15:done="0"/>
  <w15:commentEx w15:paraId="608669D1" w15:done="0"/>
  <w15:commentEx w15:paraId="4DCAAC23" w15:done="0"/>
  <w15:commentEx w15:paraId="0652BF50" w15:done="0"/>
  <w15:commentEx w15:paraId="3C981A58" w15:done="0"/>
  <w15:commentEx w15:paraId="0DD52933" w15:done="0"/>
  <w15:commentEx w15:paraId="7F520780" w15:done="0"/>
  <w15:commentEx w15:paraId="7DA79858" w15:done="0"/>
  <w15:commentEx w15:paraId="0FFACEF2" w15:done="0"/>
  <w15:commentEx w15:paraId="1655B654" w15:done="0"/>
  <w15:commentEx w15:paraId="6E333837" w15:done="0"/>
  <w15:commentEx w15:paraId="239E7697" w15:done="0"/>
  <w15:commentEx w15:paraId="1B6A2778" w15:done="0"/>
  <w15:commentEx w15:paraId="373134DB" w15:done="0"/>
  <w15:commentEx w15:paraId="55206E83" w15:done="0"/>
  <w15:commentEx w15:paraId="18C8FA49" w15:done="0"/>
  <w15:commentEx w15:paraId="2D8D4482" w15:done="0"/>
  <w15:commentEx w15:paraId="706CD740" w15:done="0"/>
  <w15:commentEx w15:paraId="48DABB7E" w15:done="0"/>
  <w15:commentEx w15:paraId="547009A9" w15:done="0"/>
  <w15:commentEx w15:paraId="307593F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EEFF2D" w14:textId="77777777" w:rsidR="004F13DE" w:rsidRDefault="004F13DE" w:rsidP="00CF329C">
      <w:pPr>
        <w:spacing w:after="0" w:line="240" w:lineRule="auto"/>
      </w:pPr>
      <w:r>
        <w:separator/>
      </w:r>
    </w:p>
  </w:endnote>
  <w:endnote w:type="continuationSeparator" w:id="0">
    <w:p w14:paraId="757030E3" w14:textId="77777777" w:rsidR="004F13DE" w:rsidRDefault="004F13DE" w:rsidP="00CF32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AdvOT0ccd8eac.I">
    <w:altName w:val="Cambria"/>
    <w:panose1 w:val="00000000000000000000"/>
    <w:charset w:val="00"/>
    <w:family w:val="swiss"/>
    <w:notTrueType/>
    <w:pitch w:val="default"/>
    <w:sig w:usb0="00000003" w:usb1="00000000" w:usb2="00000000" w:usb3="00000000" w:csb0="00000001" w:csb1="00000000"/>
  </w:font>
  <w:font w:name="AdvOT303e83b8">
    <w:altName w:val="Cambria"/>
    <w:panose1 w:val="00000000000000000000"/>
    <w:charset w:val="00"/>
    <w:family w:val="swiss"/>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ustomXmlInsRangeStart w:id="2210" w:author="Unemo Magnus, USÖ Labmed länsklinik" w:date="2016-11-14T17:35:00Z"/>
  <w:sdt>
    <w:sdtPr>
      <w:id w:val="-1569717400"/>
      <w:docPartObj>
        <w:docPartGallery w:val="Page Numbers (Bottom of Page)"/>
        <w:docPartUnique/>
      </w:docPartObj>
    </w:sdtPr>
    <w:sdtEndPr/>
    <w:sdtContent>
      <w:customXmlInsRangeEnd w:id="2210"/>
      <w:p w14:paraId="016AF368" w14:textId="04DE1950" w:rsidR="00032A9C" w:rsidRDefault="00032A9C">
        <w:pPr>
          <w:pStyle w:val="Footer"/>
          <w:jc w:val="center"/>
          <w:rPr>
            <w:ins w:id="2211" w:author="Unemo Magnus, USÖ Labmed länsklinik" w:date="2016-11-14T17:35:00Z"/>
          </w:rPr>
        </w:pPr>
        <w:ins w:id="2212" w:author="Unemo Magnus, USÖ Labmed länsklinik" w:date="2016-11-14T17:35:00Z">
          <w:r>
            <w:fldChar w:fldCharType="begin"/>
          </w:r>
          <w:r>
            <w:instrText>PAGE   \* MERGEFORMAT</w:instrText>
          </w:r>
          <w:r>
            <w:fldChar w:fldCharType="separate"/>
          </w:r>
        </w:ins>
        <w:r w:rsidR="00664166" w:rsidRPr="00664166">
          <w:rPr>
            <w:noProof/>
            <w:lang w:val="sv-SE"/>
          </w:rPr>
          <w:t>17</w:t>
        </w:r>
        <w:ins w:id="2213" w:author="Unemo Magnus, USÖ Labmed länsklinik" w:date="2016-11-14T17:35:00Z">
          <w:r>
            <w:fldChar w:fldCharType="end"/>
          </w:r>
        </w:ins>
      </w:p>
      <w:customXmlInsRangeStart w:id="2214" w:author="Unemo Magnus, USÖ Labmed länsklinik" w:date="2016-11-14T17:35:00Z"/>
    </w:sdtContent>
  </w:sdt>
  <w:customXmlInsRangeEnd w:id="2214"/>
  <w:p w14:paraId="1C82B9D0" w14:textId="77777777" w:rsidR="00032A9C" w:rsidRDefault="00032A9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24FBAD" w14:textId="77777777" w:rsidR="004F13DE" w:rsidRDefault="004F13DE" w:rsidP="00CF329C">
      <w:pPr>
        <w:spacing w:after="0" w:line="240" w:lineRule="auto"/>
      </w:pPr>
      <w:r>
        <w:separator/>
      </w:r>
    </w:p>
  </w:footnote>
  <w:footnote w:type="continuationSeparator" w:id="0">
    <w:p w14:paraId="5F23F9A6" w14:textId="77777777" w:rsidR="004F13DE" w:rsidRDefault="004F13DE" w:rsidP="00CF329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6552E9"/>
    <w:multiLevelType w:val="hybridMultilevel"/>
    <w:tmpl w:val="1B4214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139907FC"/>
    <w:multiLevelType w:val="hybridMultilevel"/>
    <w:tmpl w:val="E3A25256"/>
    <w:lvl w:ilvl="0" w:tplc="041D0015">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
    <w:nsid w:val="1C5820EE"/>
    <w:multiLevelType w:val="hybridMultilevel"/>
    <w:tmpl w:val="F07C568A"/>
    <w:lvl w:ilvl="0" w:tplc="7B2CE058">
      <w:start w:val="1"/>
      <w:numFmt w:val="bullet"/>
      <w:lvlText w:val="•"/>
      <w:lvlJc w:val="left"/>
      <w:pPr>
        <w:tabs>
          <w:tab w:val="num" w:pos="720"/>
        </w:tabs>
        <w:ind w:left="720" w:hanging="360"/>
      </w:pPr>
      <w:rPr>
        <w:rFonts w:ascii="Arial" w:hAnsi="Arial" w:hint="default"/>
      </w:rPr>
    </w:lvl>
    <w:lvl w:ilvl="1" w:tplc="1E3C6562" w:tentative="1">
      <w:start w:val="1"/>
      <w:numFmt w:val="bullet"/>
      <w:lvlText w:val="•"/>
      <w:lvlJc w:val="left"/>
      <w:pPr>
        <w:tabs>
          <w:tab w:val="num" w:pos="1440"/>
        </w:tabs>
        <w:ind w:left="1440" w:hanging="360"/>
      </w:pPr>
      <w:rPr>
        <w:rFonts w:ascii="Arial" w:hAnsi="Arial" w:hint="default"/>
      </w:rPr>
    </w:lvl>
    <w:lvl w:ilvl="2" w:tplc="FB080E16" w:tentative="1">
      <w:start w:val="1"/>
      <w:numFmt w:val="bullet"/>
      <w:lvlText w:val="•"/>
      <w:lvlJc w:val="left"/>
      <w:pPr>
        <w:tabs>
          <w:tab w:val="num" w:pos="2160"/>
        </w:tabs>
        <w:ind w:left="2160" w:hanging="360"/>
      </w:pPr>
      <w:rPr>
        <w:rFonts w:ascii="Arial" w:hAnsi="Arial" w:hint="default"/>
      </w:rPr>
    </w:lvl>
    <w:lvl w:ilvl="3" w:tplc="9FBED1D8" w:tentative="1">
      <w:start w:val="1"/>
      <w:numFmt w:val="bullet"/>
      <w:lvlText w:val="•"/>
      <w:lvlJc w:val="left"/>
      <w:pPr>
        <w:tabs>
          <w:tab w:val="num" w:pos="2880"/>
        </w:tabs>
        <w:ind w:left="2880" w:hanging="360"/>
      </w:pPr>
      <w:rPr>
        <w:rFonts w:ascii="Arial" w:hAnsi="Arial" w:hint="default"/>
      </w:rPr>
    </w:lvl>
    <w:lvl w:ilvl="4" w:tplc="04C4275E" w:tentative="1">
      <w:start w:val="1"/>
      <w:numFmt w:val="bullet"/>
      <w:lvlText w:val="•"/>
      <w:lvlJc w:val="left"/>
      <w:pPr>
        <w:tabs>
          <w:tab w:val="num" w:pos="3600"/>
        </w:tabs>
        <w:ind w:left="3600" w:hanging="360"/>
      </w:pPr>
      <w:rPr>
        <w:rFonts w:ascii="Arial" w:hAnsi="Arial" w:hint="default"/>
      </w:rPr>
    </w:lvl>
    <w:lvl w:ilvl="5" w:tplc="C79425D6" w:tentative="1">
      <w:start w:val="1"/>
      <w:numFmt w:val="bullet"/>
      <w:lvlText w:val="•"/>
      <w:lvlJc w:val="left"/>
      <w:pPr>
        <w:tabs>
          <w:tab w:val="num" w:pos="4320"/>
        </w:tabs>
        <w:ind w:left="4320" w:hanging="360"/>
      </w:pPr>
      <w:rPr>
        <w:rFonts w:ascii="Arial" w:hAnsi="Arial" w:hint="default"/>
      </w:rPr>
    </w:lvl>
    <w:lvl w:ilvl="6" w:tplc="F97A62D2" w:tentative="1">
      <w:start w:val="1"/>
      <w:numFmt w:val="bullet"/>
      <w:lvlText w:val="•"/>
      <w:lvlJc w:val="left"/>
      <w:pPr>
        <w:tabs>
          <w:tab w:val="num" w:pos="5040"/>
        </w:tabs>
        <w:ind w:left="5040" w:hanging="360"/>
      </w:pPr>
      <w:rPr>
        <w:rFonts w:ascii="Arial" w:hAnsi="Arial" w:hint="default"/>
      </w:rPr>
    </w:lvl>
    <w:lvl w:ilvl="7" w:tplc="ADDAFC88" w:tentative="1">
      <w:start w:val="1"/>
      <w:numFmt w:val="bullet"/>
      <w:lvlText w:val="•"/>
      <w:lvlJc w:val="left"/>
      <w:pPr>
        <w:tabs>
          <w:tab w:val="num" w:pos="5760"/>
        </w:tabs>
        <w:ind w:left="5760" w:hanging="360"/>
      </w:pPr>
      <w:rPr>
        <w:rFonts w:ascii="Arial" w:hAnsi="Arial" w:hint="default"/>
      </w:rPr>
    </w:lvl>
    <w:lvl w:ilvl="8" w:tplc="9FE82CB4" w:tentative="1">
      <w:start w:val="1"/>
      <w:numFmt w:val="bullet"/>
      <w:lvlText w:val="•"/>
      <w:lvlJc w:val="left"/>
      <w:pPr>
        <w:tabs>
          <w:tab w:val="num" w:pos="6480"/>
        </w:tabs>
        <w:ind w:left="6480" w:hanging="360"/>
      </w:pPr>
      <w:rPr>
        <w:rFonts w:ascii="Arial" w:hAnsi="Arial" w:hint="default"/>
      </w:rPr>
    </w:lvl>
  </w:abstractNum>
  <w:abstractNum w:abstractNumId="3">
    <w:nsid w:val="29624D46"/>
    <w:multiLevelType w:val="hybridMultilevel"/>
    <w:tmpl w:val="2F58AE34"/>
    <w:lvl w:ilvl="0" w:tplc="041D0015">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
    <w:nsid w:val="643F0CF8"/>
    <w:multiLevelType w:val="hybridMultilevel"/>
    <w:tmpl w:val="70DAF45C"/>
    <w:lvl w:ilvl="0" w:tplc="F628231C">
      <w:start w:val="1"/>
      <w:numFmt w:val="bullet"/>
      <w:lvlText w:val="•"/>
      <w:lvlJc w:val="left"/>
      <w:pPr>
        <w:tabs>
          <w:tab w:val="num" w:pos="720"/>
        </w:tabs>
        <w:ind w:left="720" w:hanging="360"/>
      </w:pPr>
      <w:rPr>
        <w:rFonts w:ascii="Arial" w:hAnsi="Arial" w:hint="default"/>
      </w:rPr>
    </w:lvl>
    <w:lvl w:ilvl="1" w:tplc="63309860" w:tentative="1">
      <w:start w:val="1"/>
      <w:numFmt w:val="bullet"/>
      <w:lvlText w:val="•"/>
      <w:lvlJc w:val="left"/>
      <w:pPr>
        <w:tabs>
          <w:tab w:val="num" w:pos="1440"/>
        </w:tabs>
        <w:ind w:left="1440" w:hanging="360"/>
      </w:pPr>
      <w:rPr>
        <w:rFonts w:ascii="Arial" w:hAnsi="Arial" w:hint="default"/>
      </w:rPr>
    </w:lvl>
    <w:lvl w:ilvl="2" w:tplc="2FAE8796" w:tentative="1">
      <w:start w:val="1"/>
      <w:numFmt w:val="bullet"/>
      <w:lvlText w:val="•"/>
      <w:lvlJc w:val="left"/>
      <w:pPr>
        <w:tabs>
          <w:tab w:val="num" w:pos="2160"/>
        </w:tabs>
        <w:ind w:left="2160" w:hanging="360"/>
      </w:pPr>
      <w:rPr>
        <w:rFonts w:ascii="Arial" w:hAnsi="Arial" w:hint="default"/>
      </w:rPr>
    </w:lvl>
    <w:lvl w:ilvl="3" w:tplc="FEA6B7CC" w:tentative="1">
      <w:start w:val="1"/>
      <w:numFmt w:val="bullet"/>
      <w:lvlText w:val="•"/>
      <w:lvlJc w:val="left"/>
      <w:pPr>
        <w:tabs>
          <w:tab w:val="num" w:pos="2880"/>
        </w:tabs>
        <w:ind w:left="2880" w:hanging="360"/>
      </w:pPr>
      <w:rPr>
        <w:rFonts w:ascii="Arial" w:hAnsi="Arial" w:hint="default"/>
      </w:rPr>
    </w:lvl>
    <w:lvl w:ilvl="4" w:tplc="83967564" w:tentative="1">
      <w:start w:val="1"/>
      <w:numFmt w:val="bullet"/>
      <w:lvlText w:val="•"/>
      <w:lvlJc w:val="left"/>
      <w:pPr>
        <w:tabs>
          <w:tab w:val="num" w:pos="3600"/>
        </w:tabs>
        <w:ind w:left="3600" w:hanging="360"/>
      </w:pPr>
      <w:rPr>
        <w:rFonts w:ascii="Arial" w:hAnsi="Arial" w:hint="default"/>
      </w:rPr>
    </w:lvl>
    <w:lvl w:ilvl="5" w:tplc="1D62C0C4" w:tentative="1">
      <w:start w:val="1"/>
      <w:numFmt w:val="bullet"/>
      <w:lvlText w:val="•"/>
      <w:lvlJc w:val="left"/>
      <w:pPr>
        <w:tabs>
          <w:tab w:val="num" w:pos="4320"/>
        </w:tabs>
        <w:ind w:left="4320" w:hanging="360"/>
      </w:pPr>
      <w:rPr>
        <w:rFonts w:ascii="Arial" w:hAnsi="Arial" w:hint="default"/>
      </w:rPr>
    </w:lvl>
    <w:lvl w:ilvl="6" w:tplc="CD9C7D38" w:tentative="1">
      <w:start w:val="1"/>
      <w:numFmt w:val="bullet"/>
      <w:lvlText w:val="•"/>
      <w:lvlJc w:val="left"/>
      <w:pPr>
        <w:tabs>
          <w:tab w:val="num" w:pos="5040"/>
        </w:tabs>
        <w:ind w:left="5040" w:hanging="360"/>
      </w:pPr>
      <w:rPr>
        <w:rFonts w:ascii="Arial" w:hAnsi="Arial" w:hint="default"/>
      </w:rPr>
    </w:lvl>
    <w:lvl w:ilvl="7" w:tplc="53EA9156" w:tentative="1">
      <w:start w:val="1"/>
      <w:numFmt w:val="bullet"/>
      <w:lvlText w:val="•"/>
      <w:lvlJc w:val="left"/>
      <w:pPr>
        <w:tabs>
          <w:tab w:val="num" w:pos="5760"/>
        </w:tabs>
        <w:ind w:left="5760" w:hanging="360"/>
      </w:pPr>
      <w:rPr>
        <w:rFonts w:ascii="Arial" w:hAnsi="Arial" w:hint="default"/>
      </w:rPr>
    </w:lvl>
    <w:lvl w:ilvl="8" w:tplc="2B803940" w:tentative="1">
      <w:start w:val="1"/>
      <w:numFmt w:val="bullet"/>
      <w:lvlText w:val="•"/>
      <w:lvlJc w:val="left"/>
      <w:pPr>
        <w:tabs>
          <w:tab w:val="num" w:pos="6480"/>
        </w:tabs>
        <w:ind w:left="6480" w:hanging="360"/>
      </w:pPr>
      <w:rPr>
        <w:rFonts w:ascii="Arial" w:hAnsi="Arial" w:hint="default"/>
      </w:rPr>
    </w:lvl>
  </w:abstractNum>
  <w:abstractNum w:abstractNumId="5">
    <w:nsid w:val="712D0902"/>
    <w:multiLevelType w:val="hybridMultilevel"/>
    <w:tmpl w:val="C5D8A666"/>
    <w:lvl w:ilvl="0" w:tplc="041D000F">
      <w:start w:val="1"/>
      <w:numFmt w:val="decimal"/>
      <w:lvlText w:val="%1."/>
      <w:lvlJc w:val="left"/>
      <w:pPr>
        <w:tabs>
          <w:tab w:val="num" w:pos="720"/>
        </w:tabs>
        <w:ind w:left="720" w:hanging="360"/>
      </w:pPr>
    </w:lvl>
    <w:lvl w:ilvl="1" w:tplc="041D0019">
      <w:start w:val="1"/>
      <w:numFmt w:val="decimal"/>
      <w:lvlText w:val="%2."/>
      <w:lvlJc w:val="left"/>
      <w:pPr>
        <w:tabs>
          <w:tab w:val="num" w:pos="1440"/>
        </w:tabs>
        <w:ind w:left="1440" w:hanging="360"/>
      </w:pPr>
    </w:lvl>
    <w:lvl w:ilvl="2" w:tplc="041D001B">
      <w:start w:val="1"/>
      <w:numFmt w:val="decimal"/>
      <w:lvlText w:val="%3."/>
      <w:lvlJc w:val="left"/>
      <w:pPr>
        <w:tabs>
          <w:tab w:val="num" w:pos="2160"/>
        </w:tabs>
        <w:ind w:left="2160" w:hanging="360"/>
      </w:pPr>
    </w:lvl>
    <w:lvl w:ilvl="3" w:tplc="041D000F">
      <w:start w:val="1"/>
      <w:numFmt w:val="decimal"/>
      <w:lvlText w:val="%4."/>
      <w:lvlJc w:val="left"/>
      <w:pPr>
        <w:tabs>
          <w:tab w:val="num" w:pos="2880"/>
        </w:tabs>
        <w:ind w:left="2880" w:hanging="360"/>
      </w:pPr>
    </w:lvl>
    <w:lvl w:ilvl="4" w:tplc="041D0019">
      <w:start w:val="1"/>
      <w:numFmt w:val="decimal"/>
      <w:lvlText w:val="%5."/>
      <w:lvlJc w:val="left"/>
      <w:pPr>
        <w:tabs>
          <w:tab w:val="num" w:pos="3600"/>
        </w:tabs>
        <w:ind w:left="3600" w:hanging="360"/>
      </w:pPr>
    </w:lvl>
    <w:lvl w:ilvl="5" w:tplc="041D001B">
      <w:start w:val="1"/>
      <w:numFmt w:val="decimal"/>
      <w:lvlText w:val="%6."/>
      <w:lvlJc w:val="left"/>
      <w:pPr>
        <w:tabs>
          <w:tab w:val="num" w:pos="4320"/>
        </w:tabs>
        <w:ind w:left="4320" w:hanging="360"/>
      </w:pPr>
    </w:lvl>
    <w:lvl w:ilvl="6" w:tplc="041D000F">
      <w:start w:val="1"/>
      <w:numFmt w:val="decimal"/>
      <w:lvlText w:val="%7."/>
      <w:lvlJc w:val="left"/>
      <w:pPr>
        <w:tabs>
          <w:tab w:val="num" w:pos="5040"/>
        </w:tabs>
        <w:ind w:left="5040" w:hanging="360"/>
      </w:pPr>
    </w:lvl>
    <w:lvl w:ilvl="7" w:tplc="041D0019">
      <w:start w:val="1"/>
      <w:numFmt w:val="decimal"/>
      <w:lvlText w:val="%8."/>
      <w:lvlJc w:val="left"/>
      <w:pPr>
        <w:tabs>
          <w:tab w:val="num" w:pos="5760"/>
        </w:tabs>
        <w:ind w:left="5760" w:hanging="360"/>
      </w:pPr>
    </w:lvl>
    <w:lvl w:ilvl="8" w:tplc="041D001B">
      <w:start w:val="1"/>
      <w:numFmt w:val="decimal"/>
      <w:lvlText w:val="%9."/>
      <w:lvlJc w:val="left"/>
      <w:pPr>
        <w:tabs>
          <w:tab w:val="num" w:pos="6480"/>
        </w:tabs>
        <w:ind w:left="6480" w:hanging="360"/>
      </w:pPr>
    </w:lvl>
  </w:abstractNum>
  <w:num w:numId="1">
    <w:abstractNumId w:val="4"/>
  </w:num>
  <w:num w:numId="2">
    <w:abstractNumId w:val="2"/>
  </w:num>
  <w:num w:numId="3">
    <w:abstractNumId w:val="0"/>
  </w:num>
  <w:num w:numId="4">
    <w:abstractNumId w:val="5"/>
  </w:num>
  <w:num w:numId="5">
    <w:abstractNumId w:val="1"/>
  </w:num>
  <w:num w:numId="6">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valdes">
    <w15:presenceInfo w15:providerId="None" w15:userId="valdes"/>
  </w15:person>
  <w15:person w15:author="sunny">
    <w15:presenceInfo w15:providerId="None" w15:userId="sunn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6"/>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5C9"/>
    <w:rsid w:val="000050DC"/>
    <w:rsid w:val="0001147F"/>
    <w:rsid w:val="000153BB"/>
    <w:rsid w:val="00021385"/>
    <w:rsid w:val="00030684"/>
    <w:rsid w:val="00032A9C"/>
    <w:rsid w:val="00040E63"/>
    <w:rsid w:val="00042B1B"/>
    <w:rsid w:val="00042C1C"/>
    <w:rsid w:val="00046D65"/>
    <w:rsid w:val="00047654"/>
    <w:rsid w:val="00050298"/>
    <w:rsid w:val="00053A05"/>
    <w:rsid w:val="000550C0"/>
    <w:rsid w:val="000622EA"/>
    <w:rsid w:val="000663CC"/>
    <w:rsid w:val="00080445"/>
    <w:rsid w:val="00080F43"/>
    <w:rsid w:val="000821FA"/>
    <w:rsid w:val="000878D6"/>
    <w:rsid w:val="0009745E"/>
    <w:rsid w:val="000A49B6"/>
    <w:rsid w:val="000A7C6B"/>
    <w:rsid w:val="000B117D"/>
    <w:rsid w:val="000B39BB"/>
    <w:rsid w:val="000B46D8"/>
    <w:rsid w:val="000B5EA7"/>
    <w:rsid w:val="000B6FC2"/>
    <w:rsid w:val="000C0C07"/>
    <w:rsid w:val="000C7E73"/>
    <w:rsid w:val="000D7E2E"/>
    <w:rsid w:val="000E195E"/>
    <w:rsid w:val="000E62D0"/>
    <w:rsid w:val="000E6350"/>
    <w:rsid w:val="000E7EF8"/>
    <w:rsid w:val="000F10F9"/>
    <w:rsid w:val="000F5D03"/>
    <w:rsid w:val="00106FB5"/>
    <w:rsid w:val="00111FD3"/>
    <w:rsid w:val="001243A3"/>
    <w:rsid w:val="0014390C"/>
    <w:rsid w:val="00143D32"/>
    <w:rsid w:val="00150A4E"/>
    <w:rsid w:val="001565BA"/>
    <w:rsid w:val="001671A1"/>
    <w:rsid w:val="00167A89"/>
    <w:rsid w:val="001702DD"/>
    <w:rsid w:val="00171A47"/>
    <w:rsid w:val="001742D9"/>
    <w:rsid w:val="00185EF8"/>
    <w:rsid w:val="00192E55"/>
    <w:rsid w:val="00194270"/>
    <w:rsid w:val="0019453D"/>
    <w:rsid w:val="0019472E"/>
    <w:rsid w:val="00196E3F"/>
    <w:rsid w:val="001A21FD"/>
    <w:rsid w:val="001A5C4D"/>
    <w:rsid w:val="001A68B3"/>
    <w:rsid w:val="001B15B4"/>
    <w:rsid w:val="001B1D98"/>
    <w:rsid w:val="001B6558"/>
    <w:rsid w:val="001B7F86"/>
    <w:rsid w:val="001C2BAA"/>
    <w:rsid w:val="001C4FB2"/>
    <w:rsid w:val="001D17C7"/>
    <w:rsid w:val="001D531D"/>
    <w:rsid w:val="001D53E2"/>
    <w:rsid w:val="001D62D1"/>
    <w:rsid w:val="001E426A"/>
    <w:rsid w:val="001E76CD"/>
    <w:rsid w:val="001F3F41"/>
    <w:rsid w:val="00200F7A"/>
    <w:rsid w:val="00205056"/>
    <w:rsid w:val="00206AFA"/>
    <w:rsid w:val="00210816"/>
    <w:rsid w:val="00210FDA"/>
    <w:rsid w:val="00214145"/>
    <w:rsid w:val="0022061C"/>
    <w:rsid w:val="00222A48"/>
    <w:rsid w:val="00225A7E"/>
    <w:rsid w:val="00240E9B"/>
    <w:rsid w:val="002525C9"/>
    <w:rsid w:val="00254C15"/>
    <w:rsid w:val="00261C59"/>
    <w:rsid w:val="00264CB6"/>
    <w:rsid w:val="002748F4"/>
    <w:rsid w:val="00276404"/>
    <w:rsid w:val="00276F9D"/>
    <w:rsid w:val="00277E1A"/>
    <w:rsid w:val="002959E8"/>
    <w:rsid w:val="00296EF9"/>
    <w:rsid w:val="002A3CD9"/>
    <w:rsid w:val="002A45A8"/>
    <w:rsid w:val="002B45F7"/>
    <w:rsid w:val="002B4A68"/>
    <w:rsid w:val="002C2B85"/>
    <w:rsid w:val="002E07DB"/>
    <w:rsid w:val="002E09BD"/>
    <w:rsid w:val="002E2ADE"/>
    <w:rsid w:val="002E3277"/>
    <w:rsid w:val="002E6491"/>
    <w:rsid w:val="002F02C3"/>
    <w:rsid w:val="002F12C0"/>
    <w:rsid w:val="00310B24"/>
    <w:rsid w:val="00311A19"/>
    <w:rsid w:val="0031629D"/>
    <w:rsid w:val="0032341E"/>
    <w:rsid w:val="00323C03"/>
    <w:rsid w:val="00323F3F"/>
    <w:rsid w:val="00323F88"/>
    <w:rsid w:val="00330CD4"/>
    <w:rsid w:val="00336F88"/>
    <w:rsid w:val="003370C7"/>
    <w:rsid w:val="00337DA5"/>
    <w:rsid w:val="003433B3"/>
    <w:rsid w:val="00344E8C"/>
    <w:rsid w:val="00347680"/>
    <w:rsid w:val="003548CA"/>
    <w:rsid w:val="00361A37"/>
    <w:rsid w:val="00362424"/>
    <w:rsid w:val="003642A7"/>
    <w:rsid w:val="003648BA"/>
    <w:rsid w:val="0036498D"/>
    <w:rsid w:val="00365260"/>
    <w:rsid w:val="00377ED5"/>
    <w:rsid w:val="00377FDC"/>
    <w:rsid w:val="00381EBB"/>
    <w:rsid w:val="00381EFD"/>
    <w:rsid w:val="003828C6"/>
    <w:rsid w:val="00384077"/>
    <w:rsid w:val="00390A2C"/>
    <w:rsid w:val="00393060"/>
    <w:rsid w:val="003966B9"/>
    <w:rsid w:val="003979B5"/>
    <w:rsid w:val="00397AA6"/>
    <w:rsid w:val="003A06DF"/>
    <w:rsid w:val="003A279D"/>
    <w:rsid w:val="003B02B6"/>
    <w:rsid w:val="003B1A80"/>
    <w:rsid w:val="003B4010"/>
    <w:rsid w:val="003B4FBC"/>
    <w:rsid w:val="003C187E"/>
    <w:rsid w:val="003D6B4D"/>
    <w:rsid w:val="003D73F2"/>
    <w:rsid w:val="003E005E"/>
    <w:rsid w:val="003E0CDD"/>
    <w:rsid w:val="003E417D"/>
    <w:rsid w:val="003E5081"/>
    <w:rsid w:val="003F4EFB"/>
    <w:rsid w:val="003F52C7"/>
    <w:rsid w:val="003F785B"/>
    <w:rsid w:val="004020D1"/>
    <w:rsid w:val="0040212C"/>
    <w:rsid w:val="0040408D"/>
    <w:rsid w:val="00404B18"/>
    <w:rsid w:val="004101F5"/>
    <w:rsid w:val="00414F14"/>
    <w:rsid w:val="004158EB"/>
    <w:rsid w:val="00417462"/>
    <w:rsid w:val="0042419C"/>
    <w:rsid w:val="004244F3"/>
    <w:rsid w:val="00425192"/>
    <w:rsid w:val="00425DF7"/>
    <w:rsid w:val="004300CC"/>
    <w:rsid w:val="004308B7"/>
    <w:rsid w:val="004333CD"/>
    <w:rsid w:val="00434C3A"/>
    <w:rsid w:val="00444695"/>
    <w:rsid w:val="00453AE6"/>
    <w:rsid w:val="00454FE8"/>
    <w:rsid w:val="00457E63"/>
    <w:rsid w:val="00462474"/>
    <w:rsid w:val="004627F7"/>
    <w:rsid w:val="0046582B"/>
    <w:rsid w:val="004677BC"/>
    <w:rsid w:val="004725AF"/>
    <w:rsid w:val="00483712"/>
    <w:rsid w:val="00484C8E"/>
    <w:rsid w:val="00490B1D"/>
    <w:rsid w:val="00497D73"/>
    <w:rsid w:val="004B1F68"/>
    <w:rsid w:val="004B316F"/>
    <w:rsid w:val="004B33FA"/>
    <w:rsid w:val="004B65B2"/>
    <w:rsid w:val="004C13CE"/>
    <w:rsid w:val="004D4657"/>
    <w:rsid w:val="004D6E5D"/>
    <w:rsid w:val="004E5B49"/>
    <w:rsid w:val="004F13DE"/>
    <w:rsid w:val="004F3ADB"/>
    <w:rsid w:val="004F40FC"/>
    <w:rsid w:val="0050239E"/>
    <w:rsid w:val="00507FDE"/>
    <w:rsid w:val="005113EF"/>
    <w:rsid w:val="005133B3"/>
    <w:rsid w:val="005134EB"/>
    <w:rsid w:val="00513910"/>
    <w:rsid w:val="00520661"/>
    <w:rsid w:val="00530FF4"/>
    <w:rsid w:val="00532747"/>
    <w:rsid w:val="00535CD7"/>
    <w:rsid w:val="005408D8"/>
    <w:rsid w:val="0054156B"/>
    <w:rsid w:val="00544641"/>
    <w:rsid w:val="00551DC0"/>
    <w:rsid w:val="0056621E"/>
    <w:rsid w:val="00566C48"/>
    <w:rsid w:val="00567959"/>
    <w:rsid w:val="00572750"/>
    <w:rsid w:val="0058000A"/>
    <w:rsid w:val="005828EF"/>
    <w:rsid w:val="00585375"/>
    <w:rsid w:val="00585507"/>
    <w:rsid w:val="005859C1"/>
    <w:rsid w:val="00593594"/>
    <w:rsid w:val="005A0079"/>
    <w:rsid w:val="005A27B6"/>
    <w:rsid w:val="005C36F0"/>
    <w:rsid w:val="005C4685"/>
    <w:rsid w:val="005C7312"/>
    <w:rsid w:val="005D0B1C"/>
    <w:rsid w:val="005E3260"/>
    <w:rsid w:val="005F3BBC"/>
    <w:rsid w:val="005F707F"/>
    <w:rsid w:val="00612DD2"/>
    <w:rsid w:val="00615EB5"/>
    <w:rsid w:val="006218CE"/>
    <w:rsid w:val="00621D27"/>
    <w:rsid w:val="00626654"/>
    <w:rsid w:val="00636BB0"/>
    <w:rsid w:val="00640CA9"/>
    <w:rsid w:val="0064693A"/>
    <w:rsid w:val="00664076"/>
    <w:rsid w:val="00664121"/>
    <w:rsid w:val="00664166"/>
    <w:rsid w:val="00664B98"/>
    <w:rsid w:val="00664BEB"/>
    <w:rsid w:val="006660F5"/>
    <w:rsid w:val="00677C2F"/>
    <w:rsid w:val="00683A49"/>
    <w:rsid w:val="00684AC9"/>
    <w:rsid w:val="0069083D"/>
    <w:rsid w:val="00693867"/>
    <w:rsid w:val="00693B94"/>
    <w:rsid w:val="006A0B46"/>
    <w:rsid w:val="006A110D"/>
    <w:rsid w:val="006B429E"/>
    <w:rsid w:val="006C0DB6"/>
    <w:rsid w:val="006C2F74"/>
    <w:rsid w:val="006C59A1"/>
    <w:rsid w:val="006D26B9"/>
    <w:rsid w:val="006D4EF1"/>
    <w:rsid w:val="006E0D18"/>
    <w:rsid w:val="006F02BF"/>
    <w:rsid w:val="006F28DD"/>
    <w:rsid w:val="006F367B"/>
    <w:rsid w:val="006F4495"/>
    <w:rsid w:val="006F644E"/>
    <w:rsid w:val="006F7E29"/>
    <w:rsid w:val="007078E3"/>
    <w:rsid w:val="00720B38"/>
    <w:rsid w:val="00721B9F"/>
    <w:rsid w:val="0073312A"/>
    <w:rsid w:val="00733D8B"/>
    <w:rsid w:val="007452FA"/>
    <w:rsid w:val="00753CB3"/>
    <w:rsid w:val="00760526"/>
    <w:rsid w:val="00762D6C"/>
    <w:rsid w:val="00771F0E"/>
    <w:rsid w:val="0077499E"/>
    <w:rsid w:val="00785636"/>
    <w:rsid w:val="007A1537"/>
    <w:rsid w:val="007A5328"/>
    <w:rsid w:val="007B1968"/>
    <w:rsid w:val="007B2EEB"/>
    <w:rsid w:val="007B4AD2"/>
    <w:rsid w:val="007B5733"/>
    <w:rsid w:val="007B6AE8"/>
    <w:rsid w:val="007B7100"/>
    <w:rsid w:val="007C5470"/>
    <w:rsid w:val="007C68A7"/>
    <w:rsid w:val="007D40C7"/>
    <w:rsid w:val="007D6550"/>
    <w:rsid w:val="007E0193"/>
    <w:rsid w:val="007E43E7"/>
    <w:rsid w:val="007E4A28"/>
    <w:rsid w:val="007E5852"/>
    <w:rsid w:val="00802133"/>
    <w:rsid w:val="00807F60"/>
    <w:rsid w:val="00813AAE"/>
    <w:rsid w:val="00820AA6"/>
    <w:rsid w:val="00820F71"/>
    <w:rsid w:val="00824304"/>
    <w:rsid w:val="008327C8"/>
    <w:rsid w:val="00834365"/>
    <w:rsid w:val="00836117"/>
    <w:rsid w:val="008570CF"/>
    <w:rsid w:val="00862E40"/>
    <w:rsid w:val="0086685F"/>
    <w:rsid w:val="008716B0"/>
    <w:rsid w:val="00871D92"/>
    <w:rsid w:val="008773B4"/>
    <w:rsid w:val="00877AA8"/>
    <w:rsid w:val="00886A71"/>
    <w:rsid w:val="00886FB7"/>
    <w:rsid w:val="008870F7"/>
    <w:rsid w:val="00887567"/>
    <w:rsid w:val="008930B3"/>
    <w:rsid w:val="008937E7"/>
    <w:rsid w:val="00893ED8"/>
    <w:rsid w:val="00896F85"/>
    <w:rsid w:val="008A6928"/>
    <w:rsid w:val="008A6B73"/>
    <w:rsid w:val="008A7793"/>
    <w:rsid w:val="008C043B"/>
    <w:rsid w:val="008C10BD"/>
    <w:rsid w:val="008C2D1E"/>
    <w:rsid w:val="008C34A4"/>
    <w:rsid w:val="008C6175"/>
    <w:rsid w:val="008D1147"/>
    <w:rsid w:val="008D2E67"/>
    <w:rsid w:val="008D31A8"/>
    <w:rsid w:val="008D7C42"/>
    <w:rsid w:val="008F0B93"/>
    <w:rsid w:val="008F548E"/>
    <w:rsid w:val="00903EFE"/>
    <w:rsid w:val="00910D6E"/>
    <w:rsid w:val="009155D4"/>
    <w:rsid w:val="009169AB"/>
    <w:rsid w:val="009206A7"/>
    <w:rsid w:val="00923047"/>
    <w:rsid w:val="00926840"/>
    <w:rsid w:val="00931C16"/>
    <w:rsid w:val="009320D1"/>
    <w:rsid w:val="00935664"/>
    <w:rsid w:val="00935F54"/>
    <w:rsid w:val="009361A1"/>
    <w:rsid w:val="00950C4A"/>
    <w:rsid w:val="00951267"/>
    <w:rsid w:val="00954348"/>
    <w:rsid w:val="00954C68"/>
    <w:rsid w:val="00954EC4"/>
    <w:rsid w:val="00956798"/>
    <w:rsid w:val="00973579"/>
    <w:rsid w:val="00973D19"/>
    <w:rsid w:val="009743EB"/>
    <w:rsid w:val="00974FEA"/>
    <w:rsid w:val="00981C27"/>
    <w:rsid w:val="009911EF"/>
    <w:rsid w:val="009951EB"/>
    <w:rsid w:val="009A23DD"/>
    <w:rsid w:val="009A4AFC"/>
    <w:rsid w:val="009A4F7D"/>
    <w:rsid w:val="009B4D4B"/>
    <w:rsid w:val="009C0E1F"/>
    <w:rsid w:val="009D0DEF"/>
    <w:rsid w:val="009D2557"/>
    <w:rsid w:val="009D6496"/>
    <w:rsid w:val="009D6900"/>
    <w:rsid w:val="009D6E75"/>
    <w:rsid w:val="009E4A85"/>
    <w:rsid w:val="009E7819"/>
    <w:rsid w:val="009F2CCE"/>
    <w:rsid w:val="009F5278"/>
    <w:rsid w:val="00A0120A"/>
    <w:rsid w:val="00A0136E"/>
    <w:rsid w:val="00A12BD3"/>
    <w:rsid w:val="00A131AB"/>
    <w:rsid w:val="00A13FB1"/>
    <w:rsid w:val="00A149CF"/>
    <w:rsid w:val="00A17CFE"/>
    <w:rsid w:val="00A17D4C"/>
    <w:rsid w:val="00A20858"/>
    <w:rsid w:val="00A23B49"/>
    <w:rsid w:val="00A23E1F"/>
    <w:rsid w:val="00A2742E"/>
    <w:rsid w:val="00A34F84"/>
    <w:rsid w:val="00A369D3"/>
    <w:rsid w:val="00A37277"/>
    <w:rsid w:val="00A40029"/>
    <w:rsid w:val="00A51682"/>
    <w:rsid w:val="00A5313B"/>
    <w:rsid w:val="00A5380D"/>
    <w:rsid w:val="00A70C7B"/>
    <w:rsid w:val="00A7720A"/>
    <w:rsid w:val="00A83069"/>
    <w:rsid w:val="00A8407B"/>
    <w:rsid w:val="00A90C80"/>
    <w:rsid w:val="00A94997"/>
    <w:rsid w:val="00A96F38"/>
    <w:rsid w:val="00AA2384"/>
    <w:rsid w:val="00AA4816"/>
    <w:rsid w:val="00AA5220"/>
    <w:rsid w:val="00AA77CE"/>
    <w:rsid w:val="00AB48B8"/>
    <w:rsid w:val="00AB7EEC"/>
    <w:rsid w:val="00AC5CE9"/>
    <w:rsid w:val="00AC751C"/>
    <w:rsid w:val="00AD0299"/>
    <w:rsid w:val="00AD378B"/>
    <w:rsid w:val="00AE0C4C"/>
    <w:rsid w:val="00AE2507"/>
    <w:rsid w:val="00AE51B3"/>
    <w:rsid w:val="00AE51C2"/>
    <w:rsid w:val="00AF166B"/>
    <w:rsid w:val="00AF429B"/>
    <w:rsid w:val="00AF6E2E"/>
    <w:rsid w:val="00AF7C37"/>
    <w:rsid w:val="00AF7CEB"/>
    <w:rsid w:val="00B04223"/>
    <w:rsid w:val="00B0573F"/>
    <w:rsid w:val="00B06E80"/>
    <w:rsid w:val="00B10161"/>
    <w:rsid w:val="00B146EE"/>
    <w:rsid w:val="00B1508A"/>
    <w:rsid w:val="00B15DD7"/>
    <w:rsid w:val="00B212E5"/>
    <w:rsid w:val="00B27563"/>
    <w:rsid w:val="00B276E4"/>
    <w:rsid w:val="00B30377"/>
    <w:rsid w:val="00B321B3"/>
    <w:rsid w:val="00B47E2E"/>
    <w:rsid w:val="00B51367"/>
    <w:rsid w:val="00B6403F"/>
    <w:rsid w:val="00B67BB2"/>
    <w:rsid w:val="00B71F1F"/>
    <w:rsid w:val="00B752EB"/>
    <w:rsid w:val="00B83156"/>
    <w:rsid w:val="00B850A8"/>
    <w:rsid w:val="00B91BC7"/>
    <w:rsid w:val="00B91DFF"/>
    <w:rsid w:val="00B93847"/>
    <w:rsid w:val="00BA3620"/>
    <w:rsid w:val="00BA498B"/>
    <w:rsid w:val="00BB144D"/>
    <w:rsid w:val="00BB3F89"/>
    <w:rsid w:val="00BC0387"/>
    <w:rsid w:val="00BC210A"/>
    <w:rsid w:val="00BD001F"/>
    <w:rsid w:val="00BD14BB"/>
    <w:rsid w:val="00BE47DB"/>
    <w:rsid w:val="00BE63C8"/>
    <w:rsid w:val="00BE76BE"/>
    <w:rsid w:val="00BF3748"/>
    <w:rsid w:val="00BF5F65"/>
    <w:rsid w:val="00BF754E"/>
    <w:rsid w:val="00BF79C7"/>
    <w:rsid w:val="00C07B67"/>
    <w:rsid w:val="00C125B6"/>
    <w:rsid w:val="00C1579A"/>
    <w:rsid w:val="00C157F5"/>
    <w:rsid w:val="00C22907"/>
    <w:rsid w:val="00C232A3"/>
    <w:rsid w:val="00C2338D"/>
    <w:rsid w:val="00C30255"/>
    <w:rsid w:val="00C33A14"/>
    <w:rsid w:val="00C34F55"/>
    <w:rsid w:val="00C35612"/>
    <w:rsid w:val="00C36A1F"/>
    <w:rsid w:val="00C3708C"/>
    <w:rsid w:val="00C419EF"/>
    <w:rsid w:val="00C4260D"/>
    <w:rsid w:val="00C42B34"/>
    <w:rsid w:val="00C4506F"/>
    <w:rsid w:val="00C46CC7"/>
    <w:rsid w:val="00C47FE7"/>
    <w:rsid w:val="00C532F7"/>
    <w:rsid w:val="00C552DE"/>
    <w:rsid w:val="00C66E78"/>
    <w:rsid w:val="00C67235"/>
    <w:rsid w:val="00C70B4E"/>
    <w:rsid w:val="00C767B9"/>
    <w:rsid w:val="00C84D96"/>
    <w:rsid w:val="00C85C27"/>
    <w:rsid w:val="00C8642A"/>
    <w:rsid w:val="00C868FE"/>
    <w:rsid w:val="00C877C4"/>
    <w:rsid w:val="00C906C1"/>
    <w:rsid w:val="00C93A0C"/>
    <w:rsid w:val="00C96726"/>
    <w:rsid w:val="00C96919"/>
    <w:rsid w:val="00CA491E"/>
    <w:rsid w:val="00CB2B1F"/>
    <w:rsid w:val="00CC4705"/>
    <w:rsid w:val="00CE0435"/>
    <w:rsid w:val="00CE2D5B"/>
    <w:rsid w:val="00CE4665"/>
    <w:rsid w:val="00CE4825"/>
    <w:rsid w:val="00CF329C"/>
    <w:rsid w:val="00CF3932"/>
    <w:rsid w:val="00CF506D"/>
    <w:rsid w:val="00D0596A"/>
    <w:rsid w:val="00D064E0"/>
    <w:rsid w:val="00D11E58"/>
    <w:rsid w:val="00D15E8D"/>
    <w:rsid w:val="00D25995"/>
    <w:rsid w:val="00D308BE"/>
    <w:rsid w:val="00D434F9"/>
    <w:rsid w:val="00D45A50"/>
    <w:rsid w:val="00D45D8F"/>
    <w:rsid w:val="00D46DAF"/>
    <w:rsid w:val="00D51836"/>
    <w:rsid w:val="00D60DBE"/>
    <w:rsid w:val="00D627D8"/>
    <w:rsid w:val="00D6568A"/>
    <w:rsid w:val="00D80527"/>
    <w:rsid w:val="00D90EAA"/>
    <w:rsid w:val="00D919FE"/>
    <w:rsid w:val="00D9437B"/>
    <w:rsid w:val="00DA1D57"/>
    <w:rsid w:val="00DA390C"/>
    <w:rsid w:val="00DA5979"/>
    <w:rsid w:val="00DB7E10"/>
    <w:rsid w:val="00DC2BC7"/>
    <w:rsid w:val="00DC43B1"/>
    <w:rsid w:val="00DD38E0"/>
    <w:rsid w:val="00DD4F35"/>
    <w:rsid w:val="00DD713F"/>
    <w:rsid w:val="00DE1411"/>
    <w:rsid w:val="00DE2EE7"/>
    <w:rsid w:val="00DE2FB4"/>
    <w:rsid w:val="00DE7899"/>
    <w:rsid w:val="00DE7EF0"/>
    <w:rsid w:val="00DF07A4"/>
    <w:rsid w:val="00DF0D2A"/>
    <w:rsid w:val="00E010EB"/>
    <w:rsid w:val="00E016A1"/>
    <w:rsid w:val="00E12DD6"/>
    <w:rsid w:val="00E15EEB"/>
    <w:rsid w:val="00E16086"/>
    <w:rsid w:val="00E16672"/>
    <w:rsid w:val="00E205A7"/>
    <w:rsid w:val="00E22F24"/>
    <w:rsid w:val="00E33509"/>
    <w:rsid w:val="00E40548"/>
    <w:rsid w:val="00E417B6"/>
    <w:rsid w:val="00E4256E"/>
    <w:rsid w:val="00E47B41"/>
    <w:rsid w:val="00E57E2C"/>
    <w:rsid w:val="00E606CC"/>
    <w:rsid w:val="00E643EC"/>
    <w:rsid w:val="00E700AA"/>
    <w:rsid w:val="00E74271"/>
    <w:rsid w:val="00E758B1"/>
    <w:rsid w:val="00E75B44"/>
    <w:rsid w:val="00E82349"/>
    <w:rsid w:val="00E90AD7"/>
    <w:rsid w:val="00E932A8"/>
    <w:rsid w:val="00E941DE"/>
    <w:rsid w:val="00E94E02"/>
    <w:rsid w:val="00E952AE"/>
    <w:rsid w:val="00E953FF"/>
    <w:rsid w:val="00E96569"/>
    <w:rsid w:val="00EA224B"/>
    <w:rsid w:val="00EA6594"/>
    <w:rsid w:val="00EB366D"/>
    <w:rsid w:val="00EB3954"/>
    <w:rsid w:val="00EB6B83"/>
    <w:rsid w:val="00EB7B6F"/>
    <w:rsid w:val="00EC4238"/>
    <w:rsid w:val="00EC6753"/>
    <w:rsid w:val="00ED1D75"/>
    <w:rsid w:val="00EF20B1"/>
    <w:rsid w:val="00EF3010"/>
    <w:rsid w:val="00EF6E7F"/>
    <w:rsid w:val="00F03431"/>
    <w:rsid w:val="00F05E45"/>
    <w:rsid w:val="00F07649"/>
    <w:rsid w:val="00F10D32"/>
    <w:rsid w:val="00F158C2"/>
    <w:rsid w:val="00F20167"/>
    <w:rsid w:val="00F2224F"/>
    <w:rsid w:val="00F25789"/>
    <w:rsid w:val="00F27082"/>
    <w:rsid w:val="00F47E29"/>
    <w:rsid w:val="00F512D5"/>
    <w:rsid w:val="00F51945"/>
    <w:rsid w:val="00F5346C"/>
    <w:rsid w:val="00F538FE"/>
    <w:rsid w:val="00F7685E"/>
    <w:rsid w:val="00F83C03"/>
    <w:rsid w:val="00F87CFA"/>
    <w:rsid w:val="00F87EC7"/>
    <w:rsid w:val="00F945D1"/>
    <w:rsid w:val="00FA786E"/>
    <w:rsid w:val="00FB2905"/>
    <w:rsid w:val="00FB37A5"/>
    <w:rsid w:val="00FB7C9D"/>
    <w:rsid w:val="00FC36F6"/>
    <w:rsid w:val="00FD02D1"/>
    <w:rsid w:val="00FD51FD"/>
    <w:rsid w:val="00FE2A24"/>
    <w:rsid w:val="00FE6559"/>
    <w:rsid w:val="00FF1302"/>
    <w:rsid w:val="00FF2C6A"/>
    <w:rsid w:val="00FF5A21"/>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05B8C4A"/>
  <w15:docId w15:val="{EFE44AA5-9B5A-4746-9429-6D158C89E0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1A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EA6594"/>
    <w:rPr>
      <w:i/>
      <w:iCs/>
    </w:rPr>
  </w:style>
  <w:style w:type="character" w:styleId="Hyperlink">
    <w:name w:val="Hyperlink"/>
    <w:basedOn w:val="DefaultParagraphFont"/>
    <w:uiPriority w:val="99"/>
    <w:unhideWhenUsed/>
    <w:rsid w:val="00EA6594"/>
    <w:rPr>
      <w:color w:val="0000FF"/>
      <w:u w:val="single"/>
    </w:rPr>
  </w:style>
  <w:style w:type="paragraph" w:styleId="ListParagraph">
    <w:name w:val="List Paragraph"/>
    <w:basedOn w:val="Normal"/>
    <w:uiPriority w:val="34"/>
    <w:qFormat/>
    <w:rsid w:val="008F0B93"/>
    <w:pPr>
      <w:spacing w:after="0" w:line="240" w:lineRule="auto"/>
      <w:ind w:left="720"/>
      <w:contextualSpacing/>
    </w:pPr>
    <w:rPr>
      <w:rFonts w:ascii="Times New Roman" w:eastAsia="Times New Roman" w:hAnsi="Times New Roman" w:cs="Times New Roman"/>
      <w:sz w:val="24"/>
      <w:szCs w:val="24"/>
      <w:lang w:eastAsia="en-GB"/>
    </w:rPr>
  </w:style>
  <w:style w:type="paragraph" w:styleId="NormalWeb">
    <w:name w:val="Normal (Web)"/>
    <w:basedOn w:val="Normal"/>
    <w:uiPriority w:val="99"/>
    <w:semiHidden/>
    <w:unhideWhenUsed/>
    <w:rsid w:val="00AB48B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0B46D8"/>
    <w:pPr>
      <w:spacing w:after="240" w:line="240" w:lineRule="auto"/>
    </w:pPr>
  </w:style>
  <w:style w:type="character" w:styleId="LineNumber">
    <w:name w:val="line number"/>
    <w:basedOn w:val="DefaultParagraphFont"/>
    <w:uiPriority w:val="99"/>
    <w:semiHidden/>
    <w:unhideWhenUsed/>
    <w:rsid w:val="00A17D4C"/>
  </w:style>
  <w:style w:type="paragraph" w:styleId="HTMLPreformatted">
    <w:name w:val="HTML Preformatted"/>
    <w:basedOn w:val="Normal"/>
    <w:link w:val="HTMLPreformattedChar"/>
    <w:uiPriority w:val="99"/>
    <w:unhideWhenUsed/>
    <w:rsid w:val="003930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393060"/>
    <w:rPr>
      <w:rFonts w:ascii="Courier New" w:eastAsia="Times New Roman" w:hAnsi="Courier New" w:cs="Courier New"/>
      <w:sz w:val="20"/>
      <w:szCs w:val="20"/>
      <w:lang w:eastAsia="en-GB"/>
    </w:rPr>
  </w:style>
  <w:style w:type="character" w:customStyle="1" w:styleId="gem3dmtclgb">
    <w:name w:val="gem3dmtclgb"/>
    <w:basedOn w:val="DefaultParagraphFont"/>
    <w:rsid w:val="00393060"/>
  </w:style>
  <w:style w:type="character" w:customStyle="1" w:styleId="gem3dmtclfb">
    <w:name w:val="gem3dmtclfb"/>
    <w:basedOn w:val="DefaultParagraphFont"/>
    <w:rsid w:val="00393060"/>
  </w:style>
  <w:style w:type="paragraph" w:styleId="BodyText">
    <w:name w:val="Body Text"/>
    <w:basedOn w:val="Normal"/>
    <w:link w:val="BodyTextChar"/>
    <w:uiPriority w:val="1"/>
    <w:qFormat/>
    <w:rsid w:val="000F5D03"/>
    <w:pPr>
      <w:autoSpaceDE w:val="0"/>
      <w:autoSpaceDN w:val="0"/>
      <w:adjustRightInd w:val="0"/>
      <w:spacing w:after="0" w:line="240" w:lineRule="auto"/>
      <w:ind w:left="39"/>
    </w:pPr>
    <w:rPr>
      <w:rFonts w:ascii="Century" w:hAnsi="Century" w:cs="Century"/>
      <w:sz w:val="18"/>
      <w:szCs w:val="18"/>
    </w:rPr>
  </w:style>
  <w:style w:type="character" w:customStyle="1" w:styleId="BodyTextChar">
    <w:name w:val="Body Text Char"/>
    <w:basedOn w:val="DefaultParagraphFont"/>
    <w:link w:val="BodyText"/>
    <w:uiPriority w:val="1"/>
    <w:rsid w:val="000F5D03"/>
    <w:rPr>
      <w:rFonts w:ascii="Century" w:hAnsi="Century" w:cs="Century"/>
      <w:sz w:val="18"/>
      <w:szCs w:val="18"/>
    </w:rPr>
  </w:style>
  <w:style w:type="character" w:customStyle="1" w:styleId="st1">
    <w:name w:val="st1"/>
    <w:basedOn w:val="DefaultParagraphFont"/>
    <w:rsid w:val="000F5D03"/>
  </w:style>
  <w:style w:type="character" w:styleId="CommentReference">
    <w:name w:val="annotation reference"/>
    <w:basedOn w:val="DefaultParagraphFont"/>
    <w:uiPriority w:val="99"/>
    <w:semiHidden/>
    <w:unhideWhenUsed/>
    <w:rsid w:val="00535CD7"/>
    <w:rPr>
      <w:sz w:val="16"/>
      <w:szCs w:val="16"/>
    </w:rPr>
  </w:style>
  <w:style w:type="paragraph" w:styleId="CommentText">
    <w:name w:val="annotation text"/>
    <w:basedOn w:val="Normal"/>
    <w:link w:val="CommentTextChar"/>
    <w:uiPriority w:val="99"/>
    <w:semiHidden/>
    <w:unhideWhenUsed/>
    <w:rsid w:val="00535CD7"/>
    <w:pPr>
      <w:spacing w:line="240" w:lineRule="auto"/>
    </w:pPr>
    <w:rPr>
      <w:sz w:val="20"/>
      <w:szCs w:val="20"/>
    </w:rPr>
  </w:style>
  <w:style w:type="character" w:customStyle="1" w:styleId="CommentTextChar">
    <w:name w:val="Comment Text Char"/>
    <w:basedOn w:val="DefaultParagraphFont"/>
    <w:link w:val="CommentText"/>
    <w:uiPriority w:val="99"/>
    <w:semiHidden/>
    <w:rsid w:val="00535CD7"/>
    <w:rPr>
      <w:sz w:val="20"/>
      <w:szCs w:val="20"/>
    </w:rPr>
  </w:style>
  <w:style w:type="paragraph" w:styleId="CommentSubject">
    <w:name w:val="annotation subject"/>
    <w:basedOn w:val="CommentText"/>
    <w:next w:val="CommentText"/>
    <w:link w:val="CommentSubjectChar"/>
    <w:uiPriority w:val="99"/>
    <w:semiHidden/>
    <w:unhideWhenUsed/>
    <w:rsid w:val="00535CD7"/>
    <w:rPr>
      <w:b/>
      <w:bCs/>
    </w:rPr>
  </w:style>
  <w:style w:type="character" w:customStyle="1" w:styleId="CommentSubjectChar">
    <w:name w:val="Comment Subject Char"/>
    <w:basedOn w:val="CommentTextChar"/>
    <w:link w:val="CommentSubject"/>
    <w:uiPriority w:val="99"/>
    <w:semiHidden/>
    <w:rsid w:val="00535CD7"/>
    <w:rPr>
      <w:b/>
      <w:bCs/>
      <w:sz w:val="20"/>
      <w:szCs w:val="20"/>
    </w:rPr>
  </w:style>
  <w:style w:type="paragraph" w:styleId="BalloonText">
    <w:name w:val="Balloon Text"/>
    <w:basedOn w:val="Normal"/>
    <w:link w:val="BalloonTextChar"/>
    <w:uiPriority w:val="99"/>
    <w:semiHidden/>
    <w:unhideWhenUsed/>
    <w:rsid w:val="00535CD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35CD7"/>
    <w:rPr>
      <w:rFonts w:ascii="Segoe UI" w:hAnsi="Segoe UI" w:cs="Segoe UI"/>
      <w:sz w:val="18"/>
      <w:szCs w:val="18"/>
    </w:rPr>
  </w:style>
  <w:style w:type="paragraph" w:styleId="Caption">
    <w:name w:val="caption"/>
    <w:basedOn w:val="Normal"/>
    <w:next w:val="Normal"/>
    <w:uiPriority w:val="35"/>
    <w:unhideWhenUsed/>
    <w:qFormat/>
    <w:rsid w:val="00336F88"/>
    <w:pPr>
      <w:spacing w:after="200" w:line="240" w:lineRule="auto"/>
    </w:pPr>
    <w:rPr>
      <w:i/>
      <w:iCs/>
      <w:color w:val="44546A" w:themeColor="text2"/>
      <w:sz w:val="18"/>
      <w:szCs w:val="18"/>
    </w:rPr>
  </w:style>
  <w:style w:type="paragraph" w:styleId="Header">
    <w:name w:val="header"/>
    <w:basedOn w:val="Normal"/>
    <w:link w:val="HeaderChar"/>
    <w:uiPriority w:val="99"/>
    <w:unhideWhenUsed/>
    <w:rsid w:val="00CF329C"/>
    <w:pPr>
      <w:tabs>
        <w:tab w:val="center" w:pos="4536"/>
        <w:tab w:val="right" w:pos="9072"/>
      </w:tabs>
      <w:spacing w:after="0" w:line="240" w:lineRule="auto"/>
    </w:pPr>
  </w:style>
  <w:style w:type="character" w:customStyle="1" w:styleId="HeaderChar">
    <w:name w:val="Header Char"/>
    <w:basedOn w:val="DefaultParagraphFont"/>
    <w:link w:val="Header"/>
    <w:uiPriority w:val="99"/>
    <w:rsid w:val="00CF329C"/>
  </w:style>
  <w:style w:type="paragraph" w:styleId="Footer">
    <w:name w:val="footer"/>
    <w:basedOn w:val="Normal"/>
    <w:link w:val="FooterChar"/>
    <w:uiPriority w:val="99"/>
    <w:unhideWhenUsed/>
    <w:rsid w:val="00CF329C"/>
    <w:pPr>
      <w:tabs>
        <w:tab w:val="center" w:pos="4536"/>
        <w:tab w:val="right" w:pos="9072"/>
      </w:tabs>
      <w:spacing w:after="0" w:line="240" w:lineRule="auto"/>
    </w:pPr>
  </w:style>
  <w:style w:type="character" w:customStyle="1" w:styleId="FooterChar">
    <w:name w:val="Footer Char"/>
    <w:basedOn w:val="DefaultParagraphFont"/>
    <w:link w:val="Footer"/>
    <w:uiPriority w:val="99"/>
    <w:rsid w:val="00CF329C"/>
  </w:style>
  <w:style w:type="paragraph" w:styleId="Revision">
    <w:name w:val="Revision"/>
    <w:hidden/>
    <w:uiPriority w:val="99"/>
    <w:semiHidden/>
    <w:rsid w:val="006F644E"/>
    <w:pPr>
      <w:spacing w:after="0" w:line="240" w:lineRule="auto"/>
    </w:pPr>
  </w:style>
  <w:style w:type="character" w:customStyle="1" w:styleId="jrnl">
    <w:name w:val="jrnl"/>
    <w:basedOn w:val="DefaultParagraphFont"/>
    <w:rsid w:val="002C2B85"/>
  </w:style>
  <w:style w:type="paragraph" w:customStyle="1" w:styleId="desc">
    <w:name w:val="desc"/>
    <w:basedOn w:val="Normal"/>
    <w:rsid w:val="0086685F"/>
    <w:pPr>
      <w:spacing w:before="100" w:beforeAutospacing="1" w:after="100" w:afterAutospacing="1" w:line="240" w:lineRule="auto"/>
    </w:pPr>
    <w:rPr>
      <w:rFonts w:ascii="Arial Unicode MS" w:eastAsia="Arial Unicode MS" w:hAnsi="Arial Unicode MS" w:cs="Arial Unicode MS"/>
      <w:sz w:val="24"/>
      <w:szCs w:val="24"/>
      <w:lang w:val="sv-SE" w:eastAsia="sv-S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3587009">
      <w:bodyDiv w:val="1"/>
      <w:marLeft w:val="0"/>
      <w:marRight w:val="0"/>
      <w:marTop w:val="0"/>
      <w:marBottom w:val="0"/>
      <w:divBdr>
        <w:top w:val="none" w:sz="0" w:space="0" w:color="auto"/>
        <w:left w:val="none" w:sz="0" w:space="0" w:color="auto"/>
        <w:bottom w:val="none" w:sz="0" w:space="0" w:color="auto"/>
        <w:right w:val="none" w:sz="0" w:space="0" w:color="auto"/>
      </w:divBdr>
    </w:div>
    <w:div w:id="303391110">
      <w:bodyDiv w:val="1"/>
      <w:marLeft w:val="0"/>
      <w:marRight w:val="0"/>
      <w:marTop w:val="0"/>
      <w:marBottom w:val="0"/>
      <w:divBdr>
        <w:top w:val="none" w:sz="0" w:space="0" w:color="auto"/>
        <w:left w:val="none" w:sz="0" w:space="0" w:color="auto"/>
        <w:bottom w:val="none" w:sz="0" w:space="0" w:color="auto"/>
        <w:right w:val="none" w:sz="0" w:space="0" w:color="auto"/>
      </w:divBdr>
      <w:divsChild>
        <w:div w:id="216090878">
          <w:marLeft w:val="360"/>
          <w:marRight w:val="0"/>
          <w:marTop w:val="200"/>
          <w:marBottom w:val="0"/>
          <w:divBdr>
            <w:top w:val="none" w:sz="0" w:space="0" w:color="auto"/>
            <w:left w:val="none" w:sz="0" w:space="0" w:color="auto"/>
            <w:bottom w:val="none" w:sz="0" w:space="0" w:color="auto"/>
            <w:right w:val="none" w:sz="0" w:space="0" w:color="auto"/>
          </w:divBdr>
        </w:div>
        <w:div w:id="261958846">
          <w:marLeft w:val="360"/>
          <w:marRight w:val="0"/>
          <w:marTop w:val="200"/>
          <w:marBottom w:val="0"/>
          <w:divBdr>
            <w:top w:val="none" w:sz="0" w:space="0" w:color="auto"/>
            <w:left w:val="none" w:sz="0" w:space="0" w:color="auto"/>
            <w:bottom w:val="none" w:sz="0" w:space="0" w:color="auto"/>
            <w:right w:val="none" w:sz="0" w:space="0" w:color="auto"/>
          </w:divBdr>
        </w:div>
        <w:div w:id="560290115">
          <w:marLeft w:val="360"/>
          <w:marRight w:val="0"/>
          <w:marTop w:val="200"/>
          <w:marBottom w:val="0"/>
          <w:divBdr>
            <w:top w:val="none" w:sz="0" w:space="0" w:color="auto"/>
            <w:left w:val="none" w:sz="0" w:space="0" w:color="auto"/>
            <w:bottom w:val="none" w:sz="0" w:space="0" w:color="auto"/>
            <w:right w:val="none" w:sz="0" w:space="0" w:color="auto"/>
          </w:divBdr>
        </w:div>
        <w:div w:id="598030529">
          <w:marLeft w:val="360"/>
          <w:marRight w:val="0"/>
          <w:marTop w:val="200"/>
          <w:marBottom w:val="0"/>
          <w:divBdr>
            <w:top w:val="none" w:sz="0" w:space="0" w:color="auto"/>
            <w:left w:val="none" w:sz="0" w:space="0" w:color="auto"/>
            <w:bottom w:val="none" w:sz="0" w:space="0" w:color="auto"/>
            <w:right w:val="none" w:sz="0" w:space="0" w:color="auto"/>
          </w:divBdr>
        </w:div>
        <w:div w:id="851917103">
          <w:marLeft w:val="360"/>
          <w:marRight w:val="0"/>
          <w:marTop w:val="200"/>
          <w:marBottom w:val="0"/>
          <w:divBdr>
            <w:top w:val="none" w:sz="0" w:space="0" w:color="auto"/>
            <w:left w:val="none" w:sz="0" w:space="0" w:color="auto"/>
            <w:bottom w:val="none" w:sz="0" w:space="0" w:color="auto"/>
            <w:right w:val="none" w:sz="0" w:space="0" w:color="auto"/>
          </w:divBdr>
        </w:div>
        <w:div w:id="1360937557">
          <w:marLeft w:val="360"/>
          <w:marRight w:val="0"/>
          <w:marTop w:val="200"/>
          <w:marBottom w:val="0"/>
          <w:divBdr>
            <w:top w:val="none" w:sz="0" w:space="0" w:color="auto"/>
            <w:left w:val="none" w:sz="0" w:space="0" w:color="auto"/>
            <w:bottom w:val="none" w:sz="0" w:space="0" w:color="auto"/>
            <w:right w:val="none" w:sz="0" w:space="0" w:color="auto"/>
          </w:divBdr>
        </w:div>
        <w:div w:id="1710955897">
          <w:marLeft w:val="360"/>
          <w:marRight w:val="0"/>
          <w:marTop w:val="200"/>
          <w:marBottom w:val="0"/>
          <w:divBdr>
            <w:top w:val="none" w:sz="0" w:space="0" w:color="auto"/>
            <w:left w:val="none" w:sz="0" w:space="0" w:color="auto"/>
            <w:bottom w:val="none" w:sz="0" w:space="0" w:color="auto"/>
            <w:right w:val="none" w:sz="0" w:space="0" w:color="auto"/>
          </w:divBdr>
        </w:div>
      </w:divsChild>
    </w:div>
    <w:div w:id="483816076">
      <w:bodyDiv w:val="1"/>
      <w:marLeft w:val="0"/>
      <w:marRight w:val="0"/>
      <w:marTop w:val="0"/>
      <w:marBottom w:val="0"/>
      <w:divBdr>
        <w:top w:val="none" w:sz="0" w:space="0" w:color="auto"/>
        <w:left w:val="none" w:sz="0" w:space="0" w:color="auto"/>
        <w:bottom w:val="none" w:sz="0" w:space="0" w:color="auto"/>
        <w:right w:val="none" w:sz="0" w:space="0" w:color="auto"/>
      </w:divBdr>
    </w:div>
    <w:div w:id="940649368">
      <w:bodyDiv w:val="1"/>
      <w:marLeft w:val="0"/>
      <w:marRight w:val="0"/>
      <w:marTop w:val="0"/>
      <w:marBottom w:val="0"/>
      <w:divBdr>
        <w:top w:val="none" w:sz="0" w:space="0" w:color="auto"/>
        <w:left w:val="none" w:sz="0" w:space="0" w:color="auto"/>
        <w:bottom w:val="none" w:sz="0" w:space="0" w:color="auto"/>
        <w:right w:val="none" w:sz="0" w:space="0" w:color="auto"/>
      </w:divBdr>
      <w:divsChild>
        <w:div w:id="260262820">
          <w:marLeft w:val="360"/>
          <w:marRight w:val="0"/>
          <w:marTop w:val="200"/>
          <w:marBottom w:val="0"/>
          <w:divBdr>
            <w:top w:val="none" w:sz="0" w:space="0" w:color="auto"/>
            <w:left w:val="none" w:sz="0" w:space="0" w:color="auto"/>
            <w:bottom w:val="none" w:sz="0" w:space="0" w:color="auto"/>
            <w:right w:val="none" w:sz="0" w:space="0" w:color="auto"/>
          </w:divBdr>
        </w:div>
        <w:div w:id="1299801838">
          <w:marLeft w:val="360"/>
          <w:marRight w:val="0"/>
          <w:marTop w:val="200"/>
          <w:marBottom w:val="0"/>
          <w:divBdr>
            <w:top w:val="none" w:sz="0" w:space="0" w:color="auto"/>
            <w:left w:val="none" w:sz="0" w:space="0" w:color="auto"/>
            <w:bottom w:val="none" w:sz="0" w:space="0" w:color="auto"/>
            <w:right w:val="none" w:sz="0" w:space="0" w:color="auto"/>
          </w:divBdr>
        </w:div>
        <w:div w:id="1499229762">
          <w:marLeft w:val="360"/>
          <w:marRight w:val="0"/>
          <w:marTop w:val="200"/>
          <w:marBottom w:val="0"/>
          <w:divBdr>
            <w:top w:val="none" w:sz="0" w:space="0" w:color="auto"/>
            <w:left w:val="none" w:sz="0" w:space="0" w:color="auto"/>
            <w:bottom w:val="none" w:sz="0" w:space="0" w:color="auto"/>
            <w:right w:val="none" w:sz="0" w:space="0" w:color="auto"/>
          </w:divBdr>
        </w:div>
        <w:div w:id="1710296743">
          <w:marLeft w:val="360"/>
          <w:marRight w:val="0"/>
          <w:marTop w:val="200"/>
          <w:marBottom w:val="0"/>
          <w:divBdr>
            <w:top w:val="none" w:sz="0" w:space="0" w:color="auto"/>
            <w:left w:val="none" w:sz="0" w:space="0" w:color="auto"/>
            <w:bottom w:val="none" w:sz="0" w:space="0" w:color="auto"/>
            <w:right w:val="none" w:sz="0" w:space="0" w:color="auto"/>
          </w:divBdr>
        </w:div>
        <w:div w:id="2047831564">
          <w:marLeft w:val="360"/>
          <w:marRight w:val="0"/>
          <w:marTop w:val="200"/>
          <w:marBottom w:val="0"/>
          <w:divBdr>
            <w:top w:val="none" w:sz="0" w:space="0" w:color="auto"/>
            <w:left w:val="none" w:sz="0" w:space="0" w:color="auto"/>
            <w:bottom w:val="none" w:sz="0" w:space="0" w:color="auto"/>
            <w:right w:val="none" w:sz="0" w:space="0" w:color="auto"/>
          </w:divBdr>
        </w:div>
        <w:div w:id="2088335242">
          <w:marLeft w:val="360"/>
          <w:marRight w:val="0"/>
          <w:marTop w:val="200"/>
          <w:marBottom w:val="0"/>
          <w:divBdr>
            <w:top w:val="none" w:sz="0" w:space="0" w:color="auto"/>
            <w:left w:val="none" w:sz="0" w:space="0" w:color="auto"/>
            <w:bottom w:val="none" w:sz="0" w:space="0" w:color="auto"/>
            <w:right w:val="none" w:sz="0" w:space="0" w:color="auto"/>
          </w:divBdr>
        </w:div>
      </w:divsChild>
    </w:div>
    <w:div w:id="948076465">
      <w:bodyDiv w:val="1"/>
      <w:marLeft w:val="0"/>
      <w:marRight w:val="0"/>
      <w:marTop w:val="0"/>
      <w:marBottom w:val="0"/>
      <w:divBdr>
        <w:top w:val="none" w:sz="0" w:space="0" w:color="auto"/>
        <w:left w:val="none" w:sz="0" w:space="0" w:color="auto"/>
        <w:bottom w:val="none" w:sz="0" w:space="0" w:color="auto"/>
        <w:right w:val="none" w:sz="0" w:space="0" w:color="auto"/>
      </w:divBdr>
      <w:divsChild>
        <w:div w:id="73479340">
          <w:marLeft w:val="1440"/>
          <w:marRight w:val="0"/>
          <w:marTop w:val="0"/>
          <w:marBottom w:val="0"/>
          <w:divBdr>
            <w:top w:val="none" w:sz="0" w:space="0" w:color="auto"/>
            <w:left w:val="none" w:sz="0" w:space="0" w:color="auto"/>
            <w:bottom w:val="none" w:sz="0" w:space="0" w:color="auto"/>
            <w:right w:val="none" w:sz="0" w:space="0" w:color="auto"/>
          </w:divBdr>
        </w:div>
        <w:div w:id="1068695798">
          <w:marLeft w:val="1440"/>
          <w:marRight w:val="0"/>
          <w:marTop w:val="0"/>
          <w:marBottom w:val="0"/>
          <w:divBdr>
            <w:top w:val="none" w:sz="0" w:space="0" w:color="auto"/>
            <w:left w:val="none" w:sz="0" w:space="0" w:color="auto"/>
            <w:bottom w:val="none" w:sz="0" w:space="0" w:color="auto"/>
            <w:right w:val="none" w:sz="0" w:space="0" w:color="auto"/>
          </w:divBdr>
        </w:div>
        <w:div w:id="1098595771">
          <w:marLeft w:val="1440"/>
          <w:marRight w:val="0"/>
          <w:marTop w:val="0"/>
          <w:marBottom w:val="0"/>
          <w:divBdr>
            <w:top w:val="none" w:sz="0" w:space="0" w:color="auto"/>
            <w:left w:val="none" w:sz="0" w:space="0" w:color="auto"/>
            <w:bottom w:val="none" w:sz="0" w:space="0" w:color="auto"/>
            <w:right w:val="none" w:sz="0" w:space="0" w:color="auto"/>
          </w:divBdr>
        </w:div>
        <w:div w:id="1358459531">
          <w:marLeft w:val="1440"/>
          <w:marRight w:val="0"/>
          <w:marTop w:val="0"/>
          <w:marBottom w:val="0"/>
          <w:divBdr>
            <w:top w:val="none" w:sz="0" w:space="0" w:color="auto"/>
            <w:left w:val="none" w:sz="0" w:space="0" w:color="auto"/>
            <w:bottom w:val="none" w:sz="0" w:space="0" w:color="auto"/>
            <w:right w:val="none" w:sz="0" w:space="0" w:color="auto"/>
          </w:divBdr>
        </w:div>
        <w:div w:id="1397050949">
          <w:marLeft w:val="1440"/>
          <w:marRight w:val="0"/>
          <w:marTop w:val="0"/>
          <w:marBottom w:val="0"/>
          <w:divBdr>
            <w:top w:val="none" w:sz="0" w:space="0" w:color="auto"/>
            <w:left w:val="none" w:sz="0" w:space="0" w:color="auto"/>
            <w:bottom w:val="none" w:sz="0" w:space="0" w:color="auto"/>
            <w:right w:val="none" w:sz="0" w:space="0" w:color="auto"/>
          </w:divBdr>
        </w:div>
        <w:div w:id="1599563479">
          <w:marLeft w:val="1440"/>
          <w:marRight w:val="0"/>
          <w:marTop w:val="0"/>
          <w:marBottom w:val="0"/>
          <w:divBdr>
            <w:top w:val="none" w:sz="0" w:space="0" w:color="auto"/>
            <w:left w:val="none" w:sz="0" w:space="0" w:color="auto"/>
            <w:bottom w:val="none" w:sz="0" w:space="0" w:color="auto"/>
            <w:right w:val="none" w:sz="0" w:space="0" w:color="auto"/>
          </w:divBdr>
        </w:div>
        <w:div w:id="1937901473">
          <w:marLeft w:val="1440"/>
          <w:marRight w:val="0"/>
          <w:marTop w:val="0"/>
          <w:marBottom w:val="0"/>
          <w:divBdr>
            <w:top w:val="none" w:sz="0" w:space="0" w:color="auto"/>
            <w:left w:val="none" w:sz="0" w:space="0" w:color="auto"/>
            <w:bottom w:val="none" w:sz="0" w:space="0" w:color="auto"/>
            <w:right w:val="none" w:sz="0" w:space="0" w:color="auto"/>
          </w:divBdr>
        </w:div>
        <w:div w:id="2006392373">
          <w:marLeft w:val="1440"/>
          <w:marRight w:val="0"/>
          <w:marTop w:val="0"/>
          <w:marBottom w:val="0"/>
          <w:divBdr>
            <w:top w:val="none" w:sz="0" w:space="0" w:color="auto"/>
            <w:left w:val="none" w:sz="0" w:space="0" w:color="auto"/>
            <w:bottom w:val="none" w:sz="0" w:space="0" w:color="auto"/>
            <w:right w:val="none" w:sz="0" w:space="0" w:color="auto"/>
          </w:divBdr>
        </w:div>
        <w:div w:id="2098089320">
          <w:marLeft w:val="1440"/>
          <w:marRight w:val="0"/>
          <w:marTop w:val="0"/>
          <w:marBottom w:val="0"/>
          <w:divBdr>
            <w:top w:val="none" w:sz="0" w:space="0" w:color="auto"/>
            <w:left w:val="none" w:sz="0" w:space="0" w:color="auto"/>
            <w:bottom w:val="none" w:sz="0" w:space="0" w:color="auto"/>
            <w:right w:val="none" w:sz="0" w:space="0" w:color="auto"/>
          </w:divBdr>
        </w:div>
      </w:divsChild>
    </w:div>
    <w:div w:id="1157112453">
      <w:bodyDiv w:val="1"/>
      <w:marLeft w:val="0"/>
      <w:marRight w:val="0"/>
      <w:marTop w:val="0"/>
      <w:marBottom w:val="0"/>
      <w:divBdr>
        <w:top w:val="none" w:sz="0" w:space="0" w:color="auto"/>
        <w:left w:val="none" w:sz="0" w:space="0" w:color="auto"/>
        <w:bottom w:val="none" w:sz="0" w:space="0" w:color="auto"/>
        <w:right w:val="none" w:sz="0" w:space="0" w:color="auto"/>
      </w:divBdr>
    </w:div>
    <w:div w:id="1158572976">
      <w:bodyDiv w:val="1"/>
      <w:marLeft w:val="0"/>
      <w:marRight w:val="0"/>
      <w:marTop w:val="0"/>
      <w:marBottom w:val="0"/>
      <w:divBdr>
        <w:top w:val="none" w:sz="0" w:space="0" w:color="auto"/>
        <w:left w:val="none" w:sz="0" w:space="0" w:color="auto"/>
        <w:bottom w:val="none" w:sz="0" w:space="0" w:color="auto"/>
        <w:right w:val="none" w:sz="0" w:space="0" w:color="auto"/>
      </w:divBdr>
    </w:div>
    <w:div w:id="1229195168">
      <w:bodyDiv w:val="1"/>
      <w:marLeft w:val="0"/>
      <w:marRight w:val="0"/>
      <w:marTop w:val="0"/>
      <w:marBottom w:val="0"/>
      <w:divBdr>
        <w:top w:val="none" w:sz="0" w:space="0" w:color="auto"/>
        <w:left w:val="none" w:sz="0" w:space="0" w:color="auto"/>
        <w:bottom w:val="none" w:sz="0" w:space="0" w:color="auto"/>
        <w:right w:val="none" w:sz="0" w:space="0" w:color="auto"/>
      </w:divBdr>
    </w:div>
    <w:div w:id="1383678342">
      <w:bodyDiv w:val="1"/>
      <w:marLeft w:val="0"/>
      <w:marRight w:val="0"/>
      <w:marTop w:val="0"/>
      <w:marBottom w:val="0"/>
      <w:divBdr>
        <w:top w:val="none" w:sz="0" w:space="0" w:color="auto"/>
        <w:left w:val="none" w:sz="0" w:space="0" w:color="auto"/>
        <w:bottom w:val="none" w:sz="0" w:space="0" w:color="auto"/>
        <w:right w:val="none" w:sz="0" w:space="0" w:color="auto"/>
      </w:divBdr>
    </w:div>
    <w:div w:id="1502574979">
      <w:bodyDiv w:val="1"/>
      <w:marLeft w:val="0"/>
      <w:marRight w:val="0"/>
      <w:marTop w:val="0"/>
      <w:marBottom w:val="0"/>
      <w:divBdr>
        <w:top w:val="none" w:sz="0" w:space="0" w:color="auto"/>
        <w:left w:val="none" w:sz="0" w:space="0" w:color="auto"/>
        <w:bottom w:val="none" w:sz="0" w:space="0" w:color="auto"/>
        <w:right w:val="none" w:sz="0" w:space="0" w:color="auto"/>
      </w:divBdr>
    </w:div>
    <w:div w:id="1542325584">
      <w:bodyDiv w:val="1"/>
      <w:marLeft w:val="0"/>
      <w:marRight w:val="0"/>
      <w:marTop w:val="0"/>
      <w:marBottom w:val="0"/>
      <w:divBdr>
        <w:top w:val="none" w:sz="0" w:space="0" w:color="auto"/>
        <w:left w:val="none" w:sz="0" w:space="0" w:color="auto"/>
        <w:bottom w:val="none" w:sz="0" w:space="0" w:color="auto"/>
        <w:right w:val="none" w:sz="0" w:space="0" w:color="auto"/>
      </w:divBdr>
      <w:divsChild>
        <w:div w:id="1774592349">
          <w:marLeft w:val="0"/>
          <w:marRight w:val="0"/>
          <w:marTop w:val="0"/>
          <w:marBottom w:val="0"/>
          <w:divBdr>
            <w:top w:val="none" w:sz="0" w:space="0" w:color="auto"/>
            <w:left w:val="none" w:sz="0" w:space="0" w:color="auto"/>
            <w:bottom w:val="none" w:sz="0" w:space="0" w:color="auto"/>
            <w:right w:val="none" w:sz="0" w:space="0" w:color="auto"/>
          </w:divBdr>
        </w:div>
      </w:divsChild>
    </w:div>
    <w:div w:id="1594167160">
      <w:bodyDiv w:val="1"/>
      <w:marLeft w:val="0"/>
      <w:marRight w:val="0"/>
      <w:marTop w:val="0"/>
      <w:marBottom w:val="0"/>
      <w:divBdr>
        <w:top w:val="none" w:sz="0" w:space="0" w:color="auto"/>
        <w:left w:val="none" w:sz="0" w:space="0" w:color="auto"/>
        <w:bottom w:val="none" w:sz="0" w:space="0" w:color="auto"/>
        <w:right w:val="none" w:sz="0" w:space="0" w:color="auto"/>
      </w:divBdr>
    </w:div>
    <w:div w:id="1726443692">
      <w:bodyDiv w:val="1"/>
      <w:marLeft w:val="0"/>
      <w:marRight w:val="0"/>
      <w:marTop w:val="0"/>
      <w:marBottom w:val="0"/>
      <w:divBdr>
        <w:top w:val="none" w:sz="0" w:space="0" w:color="auto"/>
        <w:left w:val="none" w:sz="0" w:space="0" w:color="auto"/>
        <w:bottom w:val="none" w:sz="0" w:space="0" w:color="auto"/>
        <w:right w:val="none" w:sz="0" w:space="0" w:color="auto"/>
      </w:divBdr>
    </w:div>
    <w:div w:id="1738092331">
      <w:bodyDiv w:val="1"/>
      <w:marLeft w:val="0"/>
      <w:marRight w:val="0"/>
      <w:marTop w:val="0"/>
      <w:marBottom w:val="0"/>
      <w:divBdr>
        <w:top w:val="none" w:sz="0" w:space="0" w:color="auto"/>
        <w:left w:val="none" w:sz="0" w:space="0" w:color="auto"/>
        <w:bottom w:val="none" w:sz="0" w:space="0" w:color="auto"/>
        <w:right w:val="none" w:sz="0" w:space="0" w:color="auto"/>
      </w:divBdr>
    </w:div>
    <w:div w:id="1751542825">
      <w:bodyDiv w:val="1"/>
      <w:marLeft w:val="0"/>
      <w:marRight w:val="0"/>
      <w:marTop w:val="0"/>
      <w:marBottom w:val="0"/>
      <w:divBdr>
        <w:top w:val="none" w:sz="0" w:space="0" w:color="auto"/>
        <w:left w:val="none" w:sz="0" w:space="0" w:color="auto"/>
        <w:bottom w:val="none" w:sz="0" w:space="0" w:color="auto"/>
        <w:right w:val="none" w:sz="0" w:space="0" w:color="auto"/>
      </w:divBdr>
    </w:div>
    <w:div w:id="2041589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microsoft.com/office/2011/relationships/people" Target="people.xml"/><Relationship Id="rId10" Type="http://schemas.openxmlformats.org/officeDocument/2006/relationships/image" Target="media/image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F3D255-4924-4292-A56F-ED16006F7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24</Pages>
  <Words>19421</Words>
  <Characters>110700</Characters>
  <Application>Microsoft Office Word</Application>
  <DocSecurity>0</DocSecurity>
  <Lines>922</Lines>
  <Paragraphs>259</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Örebro läns landsting</Company>
  <LinksUpToDate>false</LinksUpToDate>
  <CharactersWithSpaces>129862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sunny</dc:creator>
  <cp:lastModifiedBy>sunny</cp:lastModifiedBy>
  <cp:revision>2</cp:revision>
  <cp:lastPrinted>2016-11-14T16:29:00Z</cp:lastPrinted>
  <dcterms:created xsi:type="dcterms:W3CDTF">2016-12-06T12:59:00Z</dcterms:created>
  <dcterms:modified xsi:type="dcterms:W3CDTF">2016-12-06T12:59:00Z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id="qx1DSWGH"/&gt;&lt;style id="http://www.zotero.org/styles/journal-of-antimicrobial-chemotherapy" hasBibliography="1" bibliographyStyleHasBeenSet="1"/&gt;&lt;prefs&gt;&lt;pref name="fieldType" value="Field"/&gt;&lt;pre</vt:lpwstr>
  </property>
  <property fmtid="{D5CDD505-2E9C-101B-9397-08002B2CF9AE}" pid="3" name="ZOTERO_PREF_2">
    <vt:lpwstr>f name="storeReferences" value="true"/&gt;&lt;pref name="automaticJournalAbbreviations" value="true"/&gt;&lt;pref name="noteType" value=""/&gt;&lt;/prefs&gt;&lt;/data&gt;</vt:lpwstr>
  </property>
</Properties>
</file>