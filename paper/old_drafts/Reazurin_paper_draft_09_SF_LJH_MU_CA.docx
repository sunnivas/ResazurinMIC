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w:t>
      </w:r>
      <w:proofErr w:type="spellStart"/>
      <w:r w:rsidRPr="00527ECD">
        <w:rPr>
          <w:rFonts w:ascii="Times New Roman" w:hAnsi="Times New Roman" w:cs="Times New Roman"/>
          <w:b/>
          <w:sz w:val="28"/>
          <w:szCs w:val="28"/>
        </w:rPr>
        <w:t>resazurin</w:t>
      </w:r>
      <w:proofErr w:type="spellEnd"/>
      <w:r w:rsidRPr="00527ECD">
        <w:rPr>
          <w:rFonts w:ascii="Times New Roman" w:hAnsi="Times New Roman" w:cs="Times New Roman"/>
          <w:b/>
          <w:sz w:val="28"/>
          <w:szCs w:val="28"/>
        </w:rPr>
        <w:t xml:space="preserve">-based </w:t>
      </w:r>
      <w:commentRangeStart w:id="0"/>
      <w:proofErr w:type="spellStart"/>
      <w:r w:rsidRPr="00527ECD">
        <w:rPr>
          <w:rFonts w:ascii="Times New Roman" w:hAnsi="Times New Roman" w:cs="Times New Roman"/>
          <w:b/>
          <w:sz w:val="28"/>
          <w:szCs w:val="28"/>
        </w:rPr>
        <w:t>microdilution</w:t>
      </w:r>
      <w:proofErr w:type="spellEnd"/>
      <w:r w:rsidRPr="00527ECD">
        <w:rPr>
          <w:rFonts w:ascii="Times New Roman" w:hAnsi="Times New Roman" w:cs="Times New Roman"/>
          <w:b/>
          <w:sz w:val="28"/>
          <w:szCs w:val="28"/>
        </w:rPr>
        <w:t xml:space="preserve">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 xml:space="preserve">sseria </w:t>
      </w:r>
      <w:proofErr w:type="spellStart"/>
      <w:r w:rsidRPr="00527ECD">
        <w:rPr>
          <w:rFonts w:ascii="Times New Roman" w:hAnsi="Times New Roman" w:cs="Times New Roman"/>
          <w:b/>
          <w:i/>
          <w:iCs/>
          <w:sz w:val="28"/>
          <w:szCs w:val="28"/>
        </w:rPr>
        <w:t>gonorrhoeae</w:t>
      </w:r>
      <w:proofErr w:type="spellEnd"/>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proofErr w:type="spellStart"/>
      <w:r w:rsidRPr="00527ECD">
        <w:rPr>
          <w:rFonts w:ascii="Times New Roman" w:hAnsi="Times New Roman" w:cs="Times New Roman"/>
          <w:b/>
          <w:iCs/>
          <w:sz w:val="24"/>
          <w:szCs w:val="24"/>
        </w:rPr>
        <w:t>Sunniva</w:t>
      </w:r>
      <w:proofErr w:type="spellEnd"/>
      <w:r w:rsidRPr="00527ECD">
        <w:rPr>
          <w:rFonts w:ascii="Times New Roman" w:hAnsi="Times New Roman" w:cs="Times New Roman"/>
          <w:b/>
          <w:iCs/>
          <w:sz w:val="24"/>
          <w:szCs w:val="24"/>
        </w:rPr>
        <w:t xml:space="preserve"> Förster</w:t>
      </w:r>
      <w:r w:rsidRPr="00527ECD">
        <w:rPr>
          <w:rFonts w:ascii="Times New Roman" w:hAnsi="Times New Roman" w:cs="Times New Roman"/>
          <w:b/>
          <w:iCs/>
          <w:sz w:val="24"/>
          <w:szCs w:val="24"/>
          <w:vertAlign w:val="superscript"/>
        </w:rPr>
        <w:t>1</w:t>
      </w:r>
      <w:proofErr w:type="gramStart"/>
      <w:r w:rsidRPr="00527ECD">
        <w:rPr>
          <w:rFonts w:ascii="Times New Roman" w:hAnsi="Times New Roman" w:cs="Times New Roman"/>
          <w:b/>
          <w:iCs/>
          <w:sz w:val="24"/>
          <w:szCs w:val="24"/>
          <w:vertAlign w:val="superscript"/>
        </w:rPr>
        <w:t>,</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proofErr w:type="gramEnd"/>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w:t>
      </w:r>
      <w:proofErr w:type="spellStart"/>
      <w:r w:rsidR="00E90AD7" w:rsidRPr="006522D1">
        <w:rPr>
          <w:rFonts w:ascii="Times New Roman" w:hAnsi="Times New Roman" w:cs="Times New Roman"/>
          <w:i/>
          <w:sz w:val="24"/>
          <w:szCs w:val="24"/>
          <w:lang w:val="en-US"/>
        </w:rPr>
        <w:t>Gonorrhoea</w:t>
      </w:r>
      <w:proofErr w:type="spellEnd"/>
      <w:r w:rsidR="00E90AD7" w:rsidRPr="006522D1">
        <w:rPr>
          <w:rFonts w:ascii="Times New Roman" w:hAnsi="Times New Roman" w:cs="Times New Roman"/>
          <w:i/>
          <w:sz w:val="24"/>
          <w:szCs w:val="24"/>
          <w:lang w:val="en-US"/>
        </w:rPr>
        <w:t xml:space="preserve"> and other STIs, </w:t>
      </w:r>
      <w:proofErr w:type="spellStart"/>
      <w:r w:rsidR="00E90AD7" w:rsidRPr="006522D1">
        <w:rPr>
          <w:rFonts w:ascii="Times New Roman" w:hAnsi="Times New Roman" w:cs="Times New Roman"/>
          <w:i/>
          <w:sz w:val="24"/>
          <w:szCs w:val="24"/>
          <w:lang w:val="en-US"/>
        </w:rPr>
        <w:t>Örebro</w:t>
      </w:r>
      <w:proofErr w:type="spellEnd"/>
      <w:r w:rsidR="00E90AD7" w:rsidRPr="006522D1">
        <w:rPr>
          <w:rFonts w:ascii="Times New Roman" w:hAnsi="Times New Roman" w:cs="Times New Roman"/>
          <w:i/>
          <w:sz w:val="24"/>
          <w:szCs w:val="24"/>
          <w:lang w:val="en-US"/>
        </w:rPr>
        <w:t xml:space="preserve"> University, </w:t>
      </w:r>
      <w:proofErr w:type="spellStart"/>
      <w:r w:rsidR="00B1508A">
        <w:rPr>
          <w:rFonts w:ascii="Times New Roman" w:hAnsi="Times New Roman" w:cs="Times New Roman"/>
          <w:i/>
          <w:sz w:val="24"/>
          <w:szCs w:val="24"/>
          <w:lang w:val="en-US"/>
        </w:rPr>
        <w:t>Örebro</w:t>
      </w:r>
      <w:proofErr w:type="spellEnd"/>
      <w:r w:rsidR="00B1508A">
        <w:rPr>
          <w:rFonts w:ascii="Times New Roman" w:hAnsi="Times New Roman" w:cs="Times New Roman"/>
          <w:i/>
          <w:sz w:val="24"/>
          <w:szCs w:val="24"/>
          <w:lang w:val="en-US"/>
        </w:rPr>
        <w:t xml:space="preserve">,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proofErr w:type="spellStart"/>
      <w:r w:rsidR="00E205A7" w:rsidRPr="00527ECD">
        <w:rPr>
          <w:rFonts w:ascii="Times New Roman" w:hAnsi="Times New Roman" w:cs="Times New Roman"/>
          <w:sz w:val="24"/>
          <w:szCs w:val="24"/>
        </w:rPr>
        <w:t>Finkelhubelweg</w:t>
      </w:r>
      <w:proofErr w:type="spellEnd"/>
      <w:r w:rsidR="00E205A7" w:rsidRPr="00527ECD">
        <w:rPr>
          <w:rFonts w:ascii="Times New Roman" w:hAnsi="Times New Roman" w:cs="Times New Roman"/>
          <w:sz w:val="24"/>
          <w:szCs w:val="24"/>
        </w:rPr>
        <w:t xml:space="preserve">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proofErr w:type="spellStart"/>
      <w:r w:rsidR="006F644E" w:rsidRPr="00527ECD">
        <w:rPr>
          <w:rFonts w:ascii="Times New Roman" w:hAnsi="Times New Roman" w:cs="Times New Roman"/>
          <w:color w:val="FF0000"/>
          <w:sz w:val="24"/>
          <w:szCs w:val="24"/>
        </w:rPr>
        <w:t>xxxxxxx</w:t>
      </w:r>
      <w:proofErr w:type="spellEnd"/>
      <w:r w:rsidR="006F644E">
        <w:rPr>
          <w:rFonts w:ascii="Times New Roman" w:hAnsi="Times New Roman" w:cs="Times New Roman"/>
          <w:sz w:val="24"/>
          <w:szCs w:val="24"/>
        </w:rPr>
        <w:t xml:space="preserve">; Fax: </w:t>
      </w:r>
      <w:proofErr w:type="spellStart"/>
      <w:r w:rsidR="006F644E" w:rsidRPr="00527ECD">
        <w:rPr>
          <w:rFonts w:ascii="Times New Roman" w:hAnsi="Times New Roman" w:cs="Times New Roman"/>
          <w:color w:val="FF0000"/>
          <w:sz w:val="24"/>
          <w:szCs w:val="24"/>
        </w:rPr>
        <w:t>xxxxxxx</w:t>
      </w:r>
      <w:proofErr w:type="spellEnd"/>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proofErr w:type="spellStart"/>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proofErr w:type="spellEnd"/>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proofErr w:type="spellStart"/>
      <w:r w:rsidR="0086685F">
        <w:rPr>
          <w:rFonts w:ascii="Times New Roman" w:hAnsi="Times New Roman" w:cs="Times New Roman"/>
          <w:iCs/>
          <w:color w:val="FF0000"/>
          <w:sz w:val="24"/>
          <w:szCs w:val="24"/>
        </w:rPr>
        <w:t>xxxx</w:t>
      </w:r>
      <w:proofErr w:type="spellEnd"/>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7E01ED" w:rsidP="00527ECD">
      <w:pPr>
        <w:spacing w:after="0" w:line="480" w:lineRule="auto"/>
        <w:rPr>
          <w:rFonts w:ascii="Times New Roman" w:hAnsi="Times New Roman" w:cs="Times New Roman"/>
          <w:i/>
          <w:sz w:val="24"/>
          <w:szCs w:val="24"/>
        </w:rPr>
      </w:pPr>
      <w:hyperlink r:id="rId10" w:history="1"/>
    </w:p>
    <w:p w14:paraId="27A46731" w14:textId="29CE1D53"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w:t>
      </w:r>
      <w:proofErr w:type="spellStart"/>
      <w:r w:rsidR="003D73F2" w:rsidRPr="002E07DB">
        <w:rPr>
          <w:rFonts w:ascii="Times New Roman" w:hAnsi="Times New Roman" w:cs="Times New Roman"/>
          <w:i/>
          <w:sz w:val="24"/>
          <w:szCs w:val="24"/>
        </w:rPr>
        <w:t>gonorrhoeae</w:t>
      </w:r>
      <w:proofErr w:type="spellEnd"/>
      <w:r w:rsidR="003D73F2" w:rsidRPr="002E07DB">
        <w:rPr>
          <w:rFonts w:ascii="Times New Roman" w:hAnsi="Times New Roman" w:cs="Times New Roman"/>
          <w:i/>
          <w:sz w:val="24"/>
          <w:szCs w:val="24"/>
        </w:rPr>
        <w:t xml:space="preserv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w:t>
      </w:r>
      <w:proofErr w:type="spellStart"/>
      <w:r w:rsidR="003D73F2" w:rsidRPr="002E07DB">
        <w:rPr>
          <w:rFonts w:ascii="Times New Roman" w:hAnsi="Times New Roman" w:cs="Times New Roman"/>
          <w:sz w:val="24"/>
          <w:szCs w:val="24"/>
        </w:rPr>
        <w:t>Etest</w:t>
      </w:r>
      <w:proofErr w:type="spellEnd"/>
      <w:r w:rsidR="003D73F2" w:rsidRPr="002E07DB">
        <w:rPr>
          <w:rFonts w:ascii="Times New Roman" w:hAnsi="Times New Roman" w:cs="Times New Roman"/>
          <w:sz w:val="24"/>
          <w:szCs w:val="24"/>
        </w:rPr>
        <w:t xml:space="preserve">,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proofErr w:type="spellStart"/>
      <w:r w:rsidR="003D73F2" w:rsidRPr="002E07DB">
        <w:rPr>
          <w:rFonts w:ascii="Times New Roman" w:hAnsi="Times New Roman" w:cs="Times New Roman"/>
          <w:sz w:val="24"/>
          <w:szCs w:val="24"/>
        </w:rPr>
        <w:t>microdilution</w:t>
      </w:r>
      <w:proofErr w:type="spellEnd"/>
      <w:r w:rsidR="003D73F2" w:rsidRPr="002E07DB">
        <w:rPr>
          <w:rFonts w:ascii="Times New Roman" w:hAnsi="Times New Roman" w:cs="Times New Roman"/>
          <w:sz w:val="24"/>
          <w:szCs w:val="24"/>
        </w:rPr>
        <w:t xml:space="preserve"> assay using </w:t>
      </w:r>
      <w:proofErr w:type="spellStart"/>
      <w:r w:rsidR="003D73F2" w:rsidRPr="002E07DB">
        <w:rPr>
          <w:rFonts w:ascii="Times New Roman" w:hAnsi="Times New Roman" w:cs="Times New Roman"/>
          <w:sz w:val="24"/>
          <w:szCs w:val="24"/>
        </w:rPr>
        <w:t>resazurin</w:t>
      </w:r>
      <w:proofErr w:type="spellEnd"/>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proofErr w:type="spellStart"/>
      <w:r w:rsidR="00B1508A" w:rsidRPr="002E07DB">
        <w:rPr>
          <w:rFonts w:ascii="Times New Roman" w:hAnsi="Times New Roman" w:cs="Times New Roman"/>
          <w:sz w:val="24"/>
          <w:szCs w:val="24"/>
        </w:rPr>
        <w:t>resorufin</w:t>
      </w:r>
      <w:proofErr w:type="spellEnd"/>
      <w:r w:rsidR="00B1508A" w:rsidRPr="002E07DB">
        <w:rPr>
          <w:rFonts w:ascii="Times New Roman" w:hAnsi="Times New Roman" w:cs="Times New Roman"/>
          <w:sz w:val="24"/>
          <w:szCs w:val="24"/>
        </w:rPr>
        <w:t xml:space="preserve">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AF166B">
        <w:rPr>
          <w:rFonts w:ascii="Times New Roman" w:hAnsi="Times New Roman" w:cs="Times New Roman"/>
          <w:sz w:val="24"/>
          <w:szCs w:val="24"/>
        </w:rPr>
        <w:t>to</w:t>
      </w:r>
      <w:r w:rsidR="00AF166B"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3D73F2" w:rsidRPr="002E07DB">
        <w:rPr>
          <w:rFonts w:ascii="Times New Roman" w:hAnsi="Times New Roman" w:cs="Times New Roman"/>
          <w:sz w:val="24"/>
          <w:szCs w:val="24"/>
        </w:rPr>
        <w:t>isolates.</w:t>
      </w:r>
    </w:p>
    <w:p w14:paraId="4699B703" w14:textId="3C131DF7"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1"/>
      <w:commentRangeStart w:id="2"/>
      <w:proofErr w:type="spellStart"/>
      <w:r w:rsidR="00887567">
        <w:rPr>
          <w:rFonts w:ascii="Times New Roman" w:hAnsi="Times New Roman" w:cs="Times New Roman"/>
          <w:sz w:val="24"/>
          <w:szCs w:val="24"/>
        </w:rPr>
        <w:t>resazurin</w:t>
      </w:r>
      <w:proofErr w:type="spellEnd"/>
      <w:r w:rsidR="00887567">
        <w:rPr>
          <w:rFonts w:ascii="Times New Roman" w:hAnsi="Times New Roman" w:cs="Times New Roman"/>
          <w:sz w:val="24"/>
          <w:szCs w:val="24"/>
        </w:rPr>
        <w:t xml:space="preserve">-based </w:t>
      </w:r>
      <w:commentRangeEnd w:id="1"/>
      <w:r w:rsidR="00887567">
        <w:rPr>
          <w:rStyle w:val="CommentReference"/>
        </w:rPr>
        <w:commentReference w:id="1"/>
      </w:r>
      <w:commentRangeEnd w:id="2"/>
      <w:r w:rsidR="002210CD">
        <w:rPr>
          <w:rStyle w:val="CommentReference"/>
        </w:rPr>
        <w:commentReference w:id="2"/>
      </w:r>
      <w:r w:rsidR="00626654">
        <w:rPr>
          <w:rFonts w:ascii="Times New Roman" w:hAnsi="Times New Roman" w:cs="Times New Roman"/>
          <w:sz w:val="24"/>
          <w:szCs w:val="24"/>
        </w:rPr>
        <w:t xml:space="preserve">broth </w:t>
      </w:r>
      <w:proofErr w:type="spellStart"/>
      <w:r w:rsidR="00626654">
        <w:rPr>
          <w:rFonts w:ascii="Times New Roman" w:hAnsi="Times New Roman" w:cs="Times New Roman"/>
          <w:sz w:val="24"/>
          <w:szCs w:val="24"/>
        </w:rPr>
        <w:t>microdilution</w:t>
      </w:r>
      <w:proofErr w:type="spellEnd"/>
      <w:r w:rsidR="00626654">
        <w:rPr>
          <w:rFonts w:ascii="Times New Roman" w:hAnsi="Times New Roman" w:cs="Times New Roman"/>
          <w:sz w:val="24"/>
          <w:szCs w:val="24"/>
        </w:rPr>
        <w:t xml:space="preserve">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 xml:space="preserve">using the 2008 WHO </w:t>
      </w:r>
      <w:proofErr w:type="spellStart"/>
      <w:r w:rsidR="00887567">
        <w:rPr>
          <w:rFonts w:ascii="Times New Roman" w:hAnsi="Times New Roman" w:cs="Times New Roman"/>
          <w:sz w:val="24"/>
          <w:szCs w:val="24"/>
        </w:rPr>
        <w:t>gonococcal</w:t>
      </w:r>
      <w:proofErr w:type="spellEnd"/>
      <w:r w:rsidR="00887567">
        <w:rPr>
          <w:rFonts w:ascii="Times New Roman" w:hAnsi="Times New Roman" w:cs="Times New Roman"/>
          <w:sz w:val="24"/>
          <w:szCs w:val="24"/>
        </w:rPr>
        <w:t xml:space="preserve">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 xml:space="preserve">ceftriaxone, </w:t>
      </w:r>
      <w:proofErr w:type="spellStart"/>
      <w:r w:rsidR="00887567">
        <w:rPr>
          <w:rFonts w:ascii="Times New Roman" w:hAnsi="Times New Roman" w:cs="Times New Roman"/>
          <w:sz w:val="24"/>
          <w:szCs w:val="24"/>
        </w:rPr>
        <w:t>cefixime</w:t>
      </w:r>
      <w:proofErr w:type="spellEnd"/>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proofErr w:type="spellStart"/>
      <w:r w:rsidR="00887567" w:rsidRPr="002E07DB">
        <w:rPr>
          <w:rFonts w:ascii="Times New Roman" w:hAnsi="Times New Roman" w:cs="Times New Roman"/>
          <w:sz w:val="24"/>
          <w:szCs w:val="24"/>
        </w:rPr>
        <w:t>spectinomycin</w:t>
      </w:r>
      <w:proofErr w:type="spellEnd"/>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4D6E5D">
        <w:rPr>
          <w:rFonts w:ascii="Times New Roman" w:hAnsi="Times New Roman" w:cs="Times New Roman"/>
          <w:sz w:val="24"/>
          <w:szCs w:val="24"/>
        </w:rPr>
        <w:t xml:space="preserve"> A</w:t>
      </w:r>
      <w:r w:rsidR="002F02C3">
        <w:rPr>
          <w:rFonts w:ascii="Times New Roman" w:hAnsi="Times New Roman" w:cs="Times New Roman"/>
          <w:sz w:val="24"/>
          <w:szCs w:val="24"/>
        </w:rPr>
        <w:t>n</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initial </w:t>
      </w:r>
      <w:r w:rsidR="004D6E5D">
        <w:rPr>
          <w:rFonts w:ascii="Times New Roman" w:hAnsi="Times New Roman" w:cs="Times New Roman"/>
          <w:sz w:val="24"/>
          <w:szCs w:val="24"/>
        </w:rPr>
        <w:t xml:space="preserve">dataset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proofErr w:type="spellStart"/>
      <w:r w:rsidR="002F02C3">
        <w:rPr>
          <w:rFonts w:ascii="Times New Roman" w:hAnsi="Times New Roman" w:cs="Times New Roman"/>
          <w:sz w:val="24"/>
          <w:szCs w:val="24"/>
        </w:rPr>
        <w:t>gonococcal</w:t>
      </w:r>
      <w:proofErr w:type="spellEnd"/>
      <w:r w:rsidR="002F02C3">
        <w:rPr>
          <w:rFonts w:ascii="Times New Roman" w:hAnsi="Times New Roman" w:cs="Times New Roman"/>
          <w:sz w:val="24"/>
          <w:szCs w:val="24"/>
        </w:rPr>
        <w:t xml:space="preserve">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692D7718"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commentRangeStart w:id="3"/>
      <w:commentRangeStart w:id="4"/>
      <w:commentRangeStart w:id="5"/>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response curves was correlat</w:t>
      </w:r>
      <w:r w:rsidR="00323F88">
        <w:rPr>
          <w:rFonts w:ascii="Times New Roman" w:hAnsi="Times New Roman" w:cs="Times New Roman"/>
          <w:sz w:val="24"/>
          <w:szCs w:val="24"/>
        </w:rPr>
        <w:t>ing</w:t>
      </w:r>
      <w:r w:rsidR="00871D92">
        <w:rPr>
          <w:rFonts w:ascii="Times New Roman" w:hAnsi="Times New Roman" w:cs="Times New Roman"/>
          <w:sz w:val="24"/>
          <w:szCs w:val="24"/>
        </w:rPr>
        <w:t xml:space="preserv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w:t>
      </w:r>
      <w:del w:id="6" w:author="sunny" w:date="2016-12-06T12:22:00Z">
        <w:r w:rsidR="00820F71" w:rsidDel="002210CD">
          <w:rPr>
            <w:rFonts w:ascii="Times New Roman" w:hAnsi="Times New Roman" w:cs="Times New Roman"/>
            <w:sz w:val="24"/>
            <w:szCs w:val="24"/>
          </w:rPr>
          <w:delText>83</w:delText>
        </w:r>
      </w:del>
      <w:ins w:id="7" w:author="sunny" w:date="2016-12-06T12:22:00Z">
        <w:r w:rsidR="002210CD">
          <w:rPr>
            <w:rFonts w:ascii="Times New Roman" w:hAnsi="Times New Roman" w:cs="Times New Roman"/>
            <w:sz w:val="24"/>
            <w:szCs w:val="24"/>
          </w:rPr>
          <w:t>8</w:t>
        </w:r>
      </w:ins>
      <w:ins w:id="8" w:author="sunny" w:date="2016-12-08T01:24:00Z">
        <w:r w:rsidR="00D6110A">
          <w:rPr>
            <w:rFonts w:ascii="Times New Roman" w:hAnsi="Times New Roman" w:cs="Times New Roman"/>
            <w:sz w:val="24"/>
            <w:szCs w:val="24"/>
          </w:rPr>
          <w:t>7</w:t>
        </w:r>
      </w:ins>
      <w:r w:rsidR="00820F71">
        <w:rPr>
          <w:rFonts w:ascii="Times New Roman" w:hAnsi="Times New Roman" w:cs="Times New Roman"/>
          <w:sz w:val="24"/>
          <w:szCs w:val="24"/>
        </w:rPr>
        <w:t>)</w:t>
      </w:r>
      <w:r w:rsidR="00871D92">
        <w:rPr>
          <w:rFonts w:ascii="Times New Roman" w:hAnsi="Times New Roman" w:cs="Times New Roman"/>
          <w:sz w:val="24"/>
          <w:szCs w:val="24"/>
        </w:rPr>
        <w:t xml:space="preserve"> </w:t>
      </w:r>
      <w:proofErr w:type="gramStart"/>
      <w:r w:rsidR="00871D92">
        <w:rPr>
          <w:rFonts w:ascii="Times New Roman" w:hAnsi="Times New Roman" w:cs="Times New Roman"/>
          <w:sz w:val="24"/>
          <w:szCs w:val="24"/>
        </w:rPr>
        <w:t>with</w:t>
      </w:r>
      <w:proofErr w:type="gramEnd"/>
      <w:r w:rsidR="00871D92">
        <w:rPr>
          <w:rFonts w:ascii="Times New Roman" w:hAnsi="Times New Roman" w:cs="Times New Roman"/>
          <w:sz w:val="24"/>
          <w:szCs w:val="24"/>
        </w:rPr>
        <w:t xml:space="preserve"> </w:t>
      </w:r>
      <w:r w:rsidR="00323F88">
        <w:rPr>
          <w:rFonts w:ascii="Times New Roman" w:hAnsi="Times New Roman" w:cs="Times New Roman"/>
          <w:sz w:val="24"/>
          <w:szCs w:val="24"/>
        </w:rPr>
        <w:t xml:space="preserve">the </w:t>
      </w:r>
      <w:r w:rsidR="00871D92">
        <w:rPr>
          <w:rFonts w:ascii="Times New Roman" w:hAnsi="Times New Roman" w:cs="Times New Roman"/>
          <w:sz w:val="24"/>
          <w:szCs w:val="24"/>
        </w:rPr>
        <w:t xml:space="preserve">MICs measured </w:t>
      </w:r>
      <w:r w:rsidR="00323F88">
        <w:rPr>
          <w:rFonts w:ascii="Times New Roman" w:hAnsi="Times New Roman" w:cs="Times New Roman"/>
          <w:sz w:val="24"/>
          <w:szCs w:val="24"/>
        </w:rPr>
        <w:t xml:space="preserve">using </w:t>
      </w:r>
      <w:r w:rsidR="00871D92">
        <w:rPr>
          <w:rFonts w:ascii="Times New Roman" w:hAnsi="Times New Roman" w:cs="Times New Roman"/>
          <w:sz w:val="24"/>
          <w:szCs w:val="24"/>
        </w:rPr>
        <w:t xml:space="preserve">the </w:t>
      </w:r>
      <w:proofErr w:type="spellStart"/>
      <w:r w:rsidR="00871D92">
        <w:rPr>
          <w:rFonts w:ascii="Times New Roman" w:hAnsi="Times New Roman" w:cs="Times New Roman"/>
          <w:sz w:val="24"/>
          <w:szCs w:val="24"/>
        </w:rPr>
        <w:t>Etest</w:t>
      </w:r>
      <w:proofErr w:type="spellEnd"/>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w:t>
      </w:r>
      <w:r w:rsidR="00323F88">
        <w:rPr>
          <w:rFonts w:ascii="Times New Roman" w:hAnsi="Times New Roman" w:cs="Times New Roman"/>
          <w:sz w:val="24"/>
          <w:szCs w:val="24"/>
        </w:rPr>
        <w:t xml:space="preserve">i.e. </w:t>
      </w:r>
      <w:r w:rsidR="00C84D96">
        <w:rPr>
          <w:rFonts w:ascii="Times New Roman" w:hAnsi="Times New Roman" w:cs="Times New Roman"/>
          <w:sz w:val="24"/>
          <w:szCs w:val="24"/>
        </w:rPr>
        <w:t xml:space="preserve">correctly classifying resistant strains, was 99.4%. The specificity was </w:t>
      </w:r>
      <w:del w:id="9" w:author="sunny" w:date="2016-12-08T01:27:00Z">
        <w:r w:rsidR="00C84D96" w:rsidDel="00D6110A">
          <w:rPr>
            <w:rFonts w:ascii="Times New Roman" w:hAnsi="Times New Roman" w:cs="Times New Roman"/>
            <w:sz w:val="24"/>
            <w:szCs w:val="24"/>
          </w:rPr>
          <w:delText>72</w:delText>
        </w:r>
      </w:del>
      <w:ins w:id="10" w:author="sunny" w:date="2016-12-08T01:27:00Z">
        <w:r w:rsidR="00D6110A">
          <w:rPr>
            <w:rFonts w:ascii="Times New Roman" w:hAnsi="Times New Roman" w:cs="Times New Roman"/>
            <w:sz w:val="24"/>
            <w:szCs w:val="24"/>
          </w:rPr>
          <w:t>87</w:t>
        </w:r>
      </w:ins>
      <w:del w:id="11" w:author="sunny" w:date="2016-12-08T01:27:00Z">
        <w:r w:rsidR="00C84D96" w:rsidDel="00D6110A">
          <w:rPr>
            <w:rFonts w:ascii="Times New Roman" w:hAnsi="Times New Roman" w:cs="Times New Roman"/>
            <w:sz w:val="24"/>
            <w:szCs w:val="24"/>
          </w:rPr>
          <w:delText>.5</w:delText>
        </w:r>
      </w:del>
      <w:r w:rsidR="00C84D96">
        <w:rPr>
          <w:rFonts w:ascii="Times New Roman" w:hAnsi="Times New Roman" w:cs="Times New Roman"/>
          <w:sz w:val="24"/>
          <w:szCs w:val="24"/>
        </w:rPr>
        <w:t>%</w:t>
      </w:r>
      <w:r w:rsidR="00507FDE">
        <w:rPr>
          <w:rFonts w:ascii="Times New Roman" w:hAnsi="Times New Roman" w:cs="Times New Roman"/>
          <w:sz w:val="24"/>
          <w:szCs w:val="24"/>
        </w:rPr>
        <w:t xml:space="preserve">. The </w:t>
      </w:r>
      <w:r w:rsidR="00AF166B">
        <w:rPr>
          <w:rFonts w:ascii="Times New Roman" w:hAnsi="Times New Roman" w:cs="Times New Roman"/>
          <w:sz w:val="24"/>
          <w:szCs w:val="24"/>
        </w:rPr>
        <w:t xml:space="preserve">Hill </w:t>
      </w:r>
      <w:r w:rsidR="00507FDE">
        <w:rPr>
          <w:rFonts w:ascii="Times New Roman" w:hAnsi="Times New Roman" w:cs="Times New Roman"/>
          <w:sz w:val="24"/>
          <w:szCs w:val="24"/>
        </w:rPr>
        <w:t>slopes of the dose</w:t>
      </w:r>
      <w:r w:rsidR="00323F88">
        <w:rPr>
          <w:rFonts w:ascii="Times New Roman" w:hAnsi="Times New Roman" w:cs="Times New Roman"/>
          <w:sz w:val="24"/>
          <w:szCs w:val="24"/>
        </w:rPr>
        <w:t>-</w:t>
      </w:r>
      <w:r w:rsidR="00507FDE">
        <w:rPr>
          <w:rFonts w:ascii="Times New Roman" w:hAnsi="Times New Roman" w:cs="Times New Roman"/>
          <w:sz w:val="24"/>
          <w:szCs w:val="24"/>
        </w:rPr>
        <w:t xml:space="preserve">response curves were significantly lower for the </w:t>
      </w:r>
      <w:r w:rsidR="00323F88">
        <w:rPr>
          <w:rFonts w:ascii="Times New Roman" w:hAnsi="Times New Roman" w:cs="Times New Roman"/>
          <w:sz w:val="24"/>
          <w:szCs w:val="24"/>
        </w:rPr>
        <w:sym w:font="Symbol" w:char="F062"/>
      </w:r>
      <w:r w:rsidR="00507FDE">
        <w:rPr>
          <w:rFonts w:ascii="Times New Roman" w:hAnsi="Times New Roman" w:cs="Times New Roman"/>
          <w:sz w:val="24"/>
          <w:szCs w:val="24"/>
        </w:rPr>
        <w:t>-lactams ceftriaxone</w:t>
      </w:r>
      <w:r w:rsidR="00323F88">
        <w:rPr>
          <w:rFonts w:ascii="Times New Roman" w:hAnsi="Times New Roman" w:cs="Times New Roman"/>
          <w:sz w:val="24"/>
          <w:szCs w:val="24"/>
        </w:rPr>
        <w:t xml:space="preserve">, </w:t>
      </w:r>
      <w:proofErr w:type="spellStart"/>
      <w:r w:rsidR="00507FDE">
        <w:rPr>
          <w:rFonts w:ascii="Times New Roman" w:hAnsi="Times New Roman" w:cs="Times New Roman"/>
          <w:sz w:val="24"/>
          <w:szCs w:val="24"/>
        </w:rPr>
        <w:t>cefixime</w:t>
      </w:r>
      <w:proofErr w:type="spellEnd"/>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w:t>
      </w:r>
      <w:r w:rsidR="00323F88">
        <w:rPr>
          <w:rFonts w:ascii="Times New Roman" w:hAnsi="Times New Roman" w:cs="Times New Roman"/>
          <w:sz w:val="24"/>
          <w:szCs w:val="24"/>
        </w:rPr>
        <w:t xml:space="preserve">for </w:t>
      </w:r>
      <w:r w:rsidR="00C84D96">
        <w:rPr>
          <w:rFonts w:ascii="Times New Roman" w:hAnsi="Times New Roman" w:cs="Times New Roman"/>
          <w:sz w:val="24"/>
          <w:szCs w:val="24"/>
        </w:rPr>
        <w:t xml:space="preserve">azithromycin, gentamicin, ciprofloxacin, </w:t>
      </w:r>
      <w:proofErr w:type="spellStart"/>
      <w:r w:rsidR="00C84D96">
        <w:rPr>
          <w:rFonts w:ascii="Times New Roman" w:hAnsi="Times New Roman" w:cs="Times New Roman"/>
          <w:sz w:val="24"/>
          <w:szCs w:val="24"/>
        </w:rPr>
        <w:t>spectinomycin</w:t>
      </w:r>
      <w:proofErr w:type="spellEnd"/>
      <w:r w:rsidR="00C84D96">
        <w:rPr>
          <w:rFonts w:ascii="Times New Roman" w:hAnsi="Times New Roman" w:cs="Times New Roman"/>
          <w:sz w:val="24"/>
          <w:szCs w:val="24"/>
        </w:rPr>
        <w:t xml:space="preserve"> </w:t>
      </w:r>
      <w:commentRangeEnd w:id="3"/>
      <w:r w:rsidR="00C46CC7">
        <w:rPr>
          <w:rStyle w:val="CommentReference"/>
        </w:rPr>
        <w:commentReference w:id="3"/>
      </w:r>
      <w:commentRangeEnd w:id="4"/>
      <w:r w:rsidR="002210CD">
        <w:rPr>
          <w:rStyle w:val="CommentReference"/>
        </w:rPr>
        <w:commentReference w:id="4"/>
      </w:r>
      <w:commentRangeEnd w:id="5"/>
      <w:r w:rsidR="00D6110A">
        <w:rPr>
          <w:rStyle w:val="CommentReference"/>
        </w:rPr>
        <w:commentReference w:id="5"/>
      </w:r>
      <w:r w:rsidR="00C84D96">
        <w:rPr>
          <w:rFonts w:ascii="Times New Roman" w:hAnsi="Times New Roman" w:cs="Times New Roman"/>
          <w:sz w:val="24"/>
          <w:szCs w:val="24"/>
        </w:rPr>
        <w:t>and tetracycline</w:t>
      </w:r>
      <w:r w:rsidR="00D80527">
        <w:rPr>
          <w:rFonts w:ascii="Times New Roman" w:hAnsi="Times New Roman" w:cs="Times New Roman"/>
          <w:sz w:val="24"/>
          <w:szCs w:val="24"/>
        </w:rPr>
        <w:t xml:space="preserve">. </w:t>
      </w:r>
      <w:ins w:id="12" w:author="sunny" w:date="2016-12-06T12:20:00Z">
        <w:r w:rsidR="002210CD">
          <w:rPr>
            <w:rFonts w:ascii="Times New Roman" w:hAnsi="Times New Roman" w:cs="Times New Roman"/>
            <w:sz w:val="24"/>
            <w:szCs w:val="24"/>
          </w:rPr>
          <w:t xml:space="preserve">Results were obtained in </w:t>
        </w:r>
      </w:ins>
      <w:ins w:id="13" w:author="sunny" w:date="2016-12-08T01:28:00Z">
        <w:r w:rsidR="00D6110A">
          <w:rPr>
            <w:rFonts w:ascii="Times New Roman" w:hAnsi="Times New Roman" w:cs="Times New Roman"/>
            <w:sz w:val="24"/>
            <w:szCs w:val="24"/>
          </w:rPr>
          <w:t>approximately 7.5 hours</w:t>
        </w:r>
      </w:ins>
      <w:ins w:id="14" w:author="sunny" w:date="2016-12-06T12:21:00Z">
        <w:r w:rsidR="002210CD">
          <w:rPr>
            <w:rFonts w:ascii="Times New Roman" w:hAnsi="Times New Roman" w:cs="Times New Roman"/>
            <w:sz w:val="24"/>
            <w:szCs w:val="24"/>
          </w:rPr>
          <w:t>.</w:t>
        </w:r>
      </w:ins>
    </w:p>
    <w:p w14:paraId="2E67A9D1" w14:textId="41C301DF" w:rsidR="00507FDE" w:rsidRPr="00507FDE" w:rsidDel="006F644E" w:rsidRDefault="00507FDE" w:rsidP="00A17D4C">
      <w:pPr>
        <w:spacing w:after="0" w:line="480" w:lineRule="auto"/>
        <w:jc w:val="both"/>
        <w:rPr>
          <w:del w:id="15"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16"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17" w:author="Unemo Magnus, USÖ Labmed länsklinik" w:date="2016-11-14T17:48:00Z">
        <w:r>
          <w:rPr>
            <w:rFonts w:ascii="Times New Roman" w:hAnsi="Times New Roman" w:cs="Times New Roman"/>
            <w:b/>
            <w:sz w:val="24"/>
            <w:szCs w:val="24"/>
          </w:rPr>
          <w:t xml:space="preserve">: </w:t>
        </w:r>
      </w:ins>
    </w:p>
    <w:p w14:paraId="3A556550" w14:textId="631CAE00"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the specificity might remain suboptimal for some antimicrobials.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xml:space="preserve">, </w:t>
      </w:r>
      <w:r w:rsidR="007B7100">
        <w:rPr>
          <w:rFonts w:ascii="Times New Roman" w:hAnsi="Times New Roman" w:cs="Times New Roman"/>
          <w:sz w:val="24"/>
          <w:szCs w:val="24"/>
        </w:rPr>
        <w:lastRenderedPageBreak/>
        <w:t>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proofErr w:type="spellStart"/>
      <w:r w:rsidRPr="00AB0E68">
        <w:rPr>
          <w:rFonts w:ascii="Times New Roman" w:hAnsi="Times New Roman"/>
          <w:sz w:val="24"/>
          <w:szCs w:val="24"/>
        </w:rPr>
        <w:t>resazurin</w:t>
      </w:r>
      <w:proofErr w:type="spellEnd"/>
      <w:r w:rsidRPr="00AB0E68">
        <w:rPr>
          <w:rFonts w:ascii="Times New Roman" w:hAnsi="Times New Roman"/>
          <w:sz w:val="24"/>
          <w:szCs w:val="24"/>
        </w:rPr>
        <w:t xml:space="preserve">, broth </w:t>
      </w:r>
      <w:proofErr w:type="spellStart"/>
      <w:r w:rsidRPr="00AB0E68">
        <w:rPr>
          <w:rFonts w:ascii="Times New Roman" w:hAnsi="Times New Roman"/>
          <w:sz w:val="24"/>
          <w:szCs w:val="24"/>
        </w:rPr>
        <w:t>microdilution</w:t>
      </w:r>
      <w:proofErr w:type="spellEnd"/>
      <w:r w:rsidRPr="00AB0E68">
        <w:rPr>
          <w:rFonts w:ascii="Times New Roman" w:hAnsi="Times New Roman"/>
          <w:sz w:val="24"/>
          <w:szCs w:val="24"/>
        </w:rPr>
        <w:t xml:space="preserve">,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18"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57895CEC"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 xml:space="preserve">Neisseria </w:t>
      </w:r>
      <w:proofErr w:type="spellStart"/>
      <w:r w:rsidRPr="006F644E">
        <w:rPr>
          <w:rFonts w:ascii="Times New Roman" w:hAnsi="Times New Roman" w:cs="Times New Roman"/>
          <w:i/>
          <w:sz w:val="24"/>
          <w:szCs w:val="24"/>
        </w:rPr>
        <w:t>gonorrhoeae</w:t>
      </w:r>
      <w:proofErr w:type="spellEnd"/>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ins w:id="19"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ins>
      <w:del w:id="20"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w:t>
      </w:r>
      <w:proofErr w:type="spellStart"/>
      <w:r w:rsidR="0086685F" w:rsidRPr="003B42CC">
        <w:rPr>
          <w:rFonts w:ascii="Times New Roman" w:hAnsi="Times New Roman" w:cs="Times New Roman"/>
          <w:i/>
          <w:sz w:val="24"/>
          <w:szCs w:val="24"/>
        </w:rPr>
        <w:t>gonorrhoeae</w:t>
      </w:r>
      <w:proofErr w:type="spellEnd"/>
      <w:r w:rsidR="0086685F" w:rsidRPr="003B42CC">
        <w:rPr>
          <w:rFonts w:ascii="Times New Roman" w:hAnsi="Times New Roman" w:cs="Times New Roman"/>
          <w:i/>
          <w:sz w:val="24"/>
          <w:szCs w:val="24"/>
        </w:rPr>
        <w:t xml:space="preserv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21"/>
      <w:r w:rsidR="0086685F">
        <w:t xml:space="preserve"> </w:t>
      </w:r>
      <w:commentRangeEnd w:id="21"/>
      <w:r w:rsidR="0086685F">
        <w:rPr>
          <w:rStyle w:val="CommentReference"/>
        </w:rPr>
        <w:commentReference w:id="21"/>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w:t>
      </w:r>
      <w:proofErr w:type="spellStart"/>
      <w:r w:rsidR="00DE7EF0" w:rsidRPr="003B42CC">
        <w:rPr>
          <w:rFonts w:ascii="Times New Roman" w:hAnsi="Times New Roman" w:cs="Times New Roman"/>
          <w:i/>
          <w:sz w:val="24"/>
          <w:szCs w:val="24"/>
        </w:rPr>
        <w:t>gonorrhoeae</w:t>
      </w:r>
      <w:proofErr w:type="spellEnd"/>
      <w:r w:rsidR="00DE7EF0" w:rsidRPr="003B42CC">
        <w:rPr>
          <w:rFonts w:ascii="Times New Roman" w:hAnsi="Times New Roman" w:cs="Times New Roman"/>
          <w:i/>
          <w:sz w:val="24"/>
          <w:szCs w:val="24"/>
        </w:rPr>
        <w:t xml:space="preserv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24"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25"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26"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proofErr w:type="spellStart"/>
      <w:r w:rsidR="00DE7EF0" w:rsidRPr="00DE7EF0">
        <w:rPr>
          <w:rFonts w:ascii="Times New Roman" w:hAnsi="Times New Roman" w:cs="Times New Roman"/>
          <w:sz w:val="24"/>
          <w:szCs w:val="24"/>
        </w:rPr>
        <w:t>ethods</w:t>
      </w:r>
      <w:proofErr w:type="spellEnd"/>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(if treatment is initiated after laboratory results are available) 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0EE349F9"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 xml:space="preserve">N. </w:t>
      </w:r>
      <w:proofErr w:type="spellStart"/>
      <w:r w:rsidR="00B30377" w:rsidRPr="006F644E">
        <w:rPr>
          <w:rFonts w:ascii="Times New Roman" w:hAnsi="Times New Roman" w:cs="Times New Roman"/>
          <w:i/>
          <w:sz w:val="24"/>
          <w:szCs w:val="24"/>
        </w:rPr>
        <w:t>gonorrhoeae</w:t>
      </w:r>
      <w:proofErr w:type="spellEnd"/>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proofErr w:type="spellStart"/>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est</w:t>
      </w:r>
      <w:proofErr w:type="spellEnd"/>
      <w:r w:rsidR="00B30377" w:rsidRPr="006F644E">
        <w:rPr>
          <w:rFonts w:ascii="Times New Roman" w:hAnsi="Times New Roman" w:cs="Times New Roman"/>
          <w:sz w:val="24"/>
          <w:szCs w:val="24"/>
        </w:rPr>
        <w:t xml:space="preserve">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27"/>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27"/>
      <w:r w:rsidR="00040E63">
        <w:rPr>
          <w:rStyle w:val="CommentReference"/>
        </w:rPr>
        <w:commentReference w:id="27"/>
      </w:r>
      <w:r w:rsidR="00DC2BC7" w:rsidRPr="006F644E">
        <w:rPr>
          <w:rFonts w:ascii="Times New Roman" w:hAnsi="Times New Roman" w:cs="Times New Roman"/>
          <w:sz w:val="24"/>
          <w:szCs w:val="24"/>
        </w:rPr>
        <w:t xml:space="preserve"> </w:t>
      </w:r>
      <w:proofErr w:type="spellStart"/>
      <w:r w:rsidR="00E941DE" w:rsidRPr="006F644E">
        <w:rPr>
          <w:rFonts w:ascii="Times New Roman" w:hAnsi="Times New Roman" w:cs="Times New Roman"/>
          <w:sz w:val="24"/>
          <w:szCs w:val="24"/>
        </w:rPr>
        <w:t>Etest</w:t>
      </w:r>
      <w:proofErr w:type="spellEnd"/>
      <w:r w:rsidR="00E941DE" w:rsidRPr="006F644E">
        <w:rPr>
          <w:rFonts w:ascii="Times New Roman" w:hAnsi="Times New Roman" w:cs="Times New Roman"/>
          <w:sz w:val="24"/>
          <w:szCs w:val="24"/>
        </w:rPr>
        <w:t xml:space="preserve">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6F644E">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A8407B">
        <w:rPr>
          <w:rFonts w:ascii="Times New Roman" w:hAnsi="Times New Roman" w:cs="Times New Roman"/>
          <w:sz w:val="24"/>
          <w:szCs w:val="24"/>
        </w:rPr>
        <w:t xml:space="preserve">, despite use of different media and protocols, the </w:t>
      </w:r>
      <w:r w:rsidR="001A5C4D" w:rsidRPr="006F644E">
        <w:rPr>
          <w:rFonts w:ascii="Times New Roman" w:hAnsi="Times New Roman" w:cs="Times New Roman"/>
          <w:sz w:val="24"/>
          <w:szCs w:val="24"/>
        </w:rPr>
        <w:t xml:space="preserve">overall </w:t>
      </w:r>
      <w:ins w:id="28" w:author="sunny" w:date="2016-12-08T12:56:00Z">
        <w:r w:rsidR="00F16059">
          <w:rPr>
            <w:rFonts w:ascii="Times New Roman" w:hAnsi="Times New Roman" w:cs="Times New Roman"/>
            <w:sz w:val="24"/>
            <w:szCs w:val="24"/>
          </w:rPr>
          <w:t xml:space="preserve">essential </w:t>
        </w:r>
      </w:ins>
      <w:r w:rsidR="001A5C4D" w:rsidRPr="006F644E">
        <w:rPr>
          <w:rFonts w:ascii="Times New Roman" w:hAnsi="Times New Roman" w:cs="Times New Roman"/>
          <w:sz w:val="24"/>
          <w:szCs w:val="24"/>
        </w:rPr>
        <w:t xml:space="preserve">agreement </w:t>
      </w:r>
      <w:r w:rsidR="00935664" w:rsidRPr="006F644E">
        <w:rPr>
          <w:rFonts w:ascii="Times New Roman" w:hAnsi="Times New Roman" w:cs="Times New Roman"/>
          <w:sz w:val="24"/>
          <w:szCs w:val="24"/>
        </w:rPr>
        <w:t xml:space="preserve">between the </w:t>
      </w:r>
      <w:del w:id="29" w:author="sunny" w:date="2016-12-08T12:56:00Z">
        <w:r w:rsidR="00935664" w:rsidRPr="006F644E" w:rsidDel="00F16059">
          <w:rPr>
            <w:rFonts w:ascii="Times New Roman" w:hAnsi="Times New Roman" w:cs="Times New Roman"/>
            <w:sz w:val="24"/>
            <w:szCs w:val="24"/>
          </w:rPr>
          <w:delText>different methods</w:delText>
        </w:r>
      </w:del>
      <w:ins w:id="30" w:author="sunny" w:date="2016-12-08T12:56:00Z">
        <w:r w:rsidR="00F16059">
          <w:rPr>
            <w:rFonts w:ascii="Times New Roman" w:hAnsi="Times New Roman" w:cs="Times New Roman"/>
            <w:sz w:val="24"/>
            <w:szCs w:val="24"/>
          </w:rPr>
          <w:t>agar dilution, disk diffusion,</w:t>
        </w:r>
      </w:ins>
      <w:r w:rsidR="00935664" w:rsidRPr="006F644E">
        <w:rPr>
          <w:rFonts w:ascii="Times New Roman" w:hAnsi="Times New Roman" w:cs="Times New Roman"/>
          <w:sz w:val="24"/>
          <w:szCs w:val="24"/>
        </w:rPr>
        <w:t xml:space="preserve"> </w:t>
      </w:r>
      <w:r w:rsidR="00A8407B">
        <w:rPr>
          <w:rFonts w:ascii="Times New Roman" w:hAnsi="Times New Roman" w:cs="Times New Roman"/>
          <w:sz w:val="24"/>
          <w:szCs w:val="24"/>
        </w:rPr>
        <w:t>was</w:t>
      </w:r>
      <w:r w:rsidR="00A8407B" w:rsidRPr="006F644E">
        <w:rPr>
          <w:rFonts w:ascii="Times New Roman" w:hAnsi="Times New Roman" w:cs="Times New Roman"/>
          <w:sz w:val="24"/>
          <w:szCs w:val="24"/>
        </w:rPr>
        <w:t xml:space="preserve"> </w:t>
      </w:r>
      <w:commentRangeStart w:id="31"/>
      <w:commentRangeStart w:id="32"/>
      <w:r w:rsidR="00935664" w:rsidRPr="006F644E">
        <w:rPr>
          <w:rFonts w:ascii="Times New Roman" w:hAnsi="Times New Roman" w:cs="Times New Roman"/>
          <w:sz w:val="24"/>
          <w:szCs w:val="24"/>
        </w:rPr>
        <w:t>&gt;70%</w:t>
      </w:r>
      <w:commentRangeEnd w:id="31"/>
      <w:r w:rsidR="00A8407B">
        <w:rPr>
          <w:rStyle w:val="CommentReference"/>
        </w:rPr>
        <w:commentReference w:id="31"/>
      </w:r>
      <w:commentRangeEnd w:id="32"/>
      <w:r w:rsidR="006E6548">
        <w:rPr>
          <w:rStyle w:val="CommentReference"/>
        </w:rPr>
        <w:commentReference w:id="32"/>
      </w:r>
      <w:r w:rsidR="006F644E">
        <w:rPr>
          <w:rFonts w:ascii="Times New Roman" w:hAnsi="Times New Roman" w:cs="Times New Roman"/>
          <w:sz w:val="24"/>
          <w:szCs w:val="24"/>
        </w:rPr>
        <w:t>.</w:t>
      </w:r>
      <w:r w:rsidR="00240E9B"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on the same day have been developed for other bacteria</w:t>
      </w:r>
      <w:ins w:id="33" w:author="sunny" w:date="2016-12-06T17:47:00Z">
        <w:r w:rsidR="00FE2A90">
          <w:rPr>
            <w:rFonts w:ascii="Times New Roman" w:hAnsi="Times New Roman" w:cs="Times New Roman"/>
            <w:sz w:val="24"/>
            <w:szCs w:val="24"/>
          </w:rPr>
          <w:fldChar w:fldCharType="begin"/>
        </w:r>
      </w:ins>
      <w:ins w:id="34" w:author="sunny" w:date="2016-12-06T17:48:00Z">
        <w:r w:rsidR="00FE2A90">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ins>
      <w:r w:rsidR="00FE2A90">
        <w:rPr>
          <w:rFonts w:ascii="Times New Roman" w:hAnsi="Times New Roman" w:cs="Times New Roman"/>
          <w:sz w:val="24"/>
          <w:szCs w:val="24"/>
        </w:rPr>
        <w:fldChar w:fldCharType="separate"/>
      </w:r>
      <w:ins w:id="35" w:author="sunny" w:date="2016-12-06T17:48:00Z">
        <w:r w:rsidR="00FE2A90" w:rsidRPr="00FE2A90">
          <w:rPr>
            <w:rFonts w:ascii="Times New Roman" w:hAnsi="Times New Roman" w:cs="Times New Roman"/>
            <w:sz w:val="24"/>
            <w:szCs w:val="24"/>
            <w:vertAlign w:val="superscript"/>
          </w:rPr>
          <w:t>10,11</w:t>
        </w:r>
      </w:ins>
      <w:ins w:id="36" w:author="sunny" w:date="2016-12-06T17:47:00Z">
        <w:r w:rsidR="00FE2A90">
          <w:rPr>
            <w:rFonts w:ascii="Times New Roman" w:hAnsi="Times New Roman" w:cs="Times New Roman"/>
            <w:sz w:val="24"/>
            <w:szCs w:val="24"/>
          </w:rPr>
          <w:fldChar w:fldCharType="end"/>
        </w:r>
      </w:ins>
      <w:del w:id="37"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proofErr w:type="spellStart"/>
      <w:r w:rsidR="006F644E">
        <w:rPr>
          <w:rFonts w:ascii="Times New Roman" w:hAnsi="Times New Roman" w:cs="Times New Roman"/>
          <w:i/>
          <w:sz w:val="24"/>
          <w:szCs w:val="24"/>
        </w:rPr>
        <w:t>gonorrhoeae</w:t>
      </w:r>
      <w:proofErr w:type="spellEnd"/>
      <w:r w:rsidR="00EB3954" w:rsidRPr="006F644E">
        <w:rPr>
          <w:rFonts w:ascii="Times New Roman" w:hAnsi="Times New Roman" w:cs="Times New Roman"/>
          <w:sz w:val="24"/>
          <w:szCs w:val="24"/>
        </w:rPr>
        <w:t>.</w:t>
      </w:r>
    </w:p>
    <w:p w14:paraId="3AD4460A" w14:textId="3709981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38" w:author="sunny" w:date="2016-12-06T17:48:00Z">
        <w:r w:rsidR="00FE2A90">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39"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40" w:author="sunny" w:date="2016-12-06T17:48:00Z">
        <w:r w:rsidR="00FE2A90" w:rsidRPr="00FE2A90">
          <w:rPr>
            <w:rFonts w:ascii="Times New Roman" w:hAnsi="Times New Roman" w:cs="Times New Roman"/>
            <w:sz w:val="24"/>
            <w:szCs w:val="24"/>
            <w:vertAlign w:val="superscript"/>
          </w:rPr>
          <w:t>12,13</w:t>
        </w:r>
      </w:ins>
      <w:del w:id="41"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method also for </w:t>
      </w:r>
      <w:r w:rsidR="0019472E" w:rsidRPr="006F644E">
        <w:rPr>
          <w:rFonts w:ascii="Times New Roman" w:hAnsi="Times New Roman" w:cs="Times New Roman"/>
          <w:i/>
          <w:sz w:val="24"/>
          <w:szCs w:val="24"/>
        </w:rPr>
        <w:t xml:space="preserve">N. </w:t>
      </w:r>
      <w:proofErr w:type="spellStart"/>
      <w:r w:rsidR="008327C8">
        <w:rPr>
          <w:rFonts w:ascii="Times New Roman" w:hAnsi="Times New Roman" w:cs="Times New Roman"/>
          <w:i/>
          <w:sz w:val="24"/>
          <w:szCs w:val="24"/>
        </w:rPr>
        <w:t>gonorrhoeae</w:t>
      </w:r>
      <w:proofErr w:type="spellEnd"/>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047654">
        <w:rPr>
          <w:rFonts w:ascii="Times New Roman" w:hAnsi="Times New Roman" w:cs="Times New Roman"/>
          <w:sz w:val="24"/>
          <w:szCs w:val="24"/>
        </w:rPr>
        <w:t xml:space="preserve"> developed methods have been 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42" w:author="sunny" w:date="2016-12-06T17:48:00Z">
        <w:r w:rsidR="00FE2A90">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ins>
      <w:del w:id="43"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44" w:author="sunny" w:date="2016-12-06T17:48:00Z">
        <w:r w:rsidR="00FE2A90" w:rsidRPr="00FE2A90">
          <w:rPr>
            <w:rFonts w:ascii="Times New Roman" w:hAnsi="Times New Roman" w:cs="Times New Roman"/>
            <w:sz w:val="24"/>
            <w:szCs w:val="24"/>
            <w:vertAlign w:val="superscript"/>
          </w:rPr>
          <w:t>14–16</w:t>
        </w:r>
      </w:ins>
      <w:del w:id="45"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w:t>
      </w:r>
      <w:proofErr w:type="spellStart"/>
      <w:r w:rsidR="00D308BE">
        <w:rPr>
          <w:rFonts w:ascii="Times New Roman" w:hAnsi="Times New Roman" w:cs="Times New Roman"/>
          <w:i/>
          <w:sz w:val="24"/>
          <w:szCs w:val="24"/>
        </w:rPr>
        <w:t>gonorrhoeae</w:t>
      </w:r>
      <w:proofErr w:type="spellEnd"/>
      <w:r w:rsidR="00D308BE">
        <w:rPr>
          <w:rFonts w:ascii="Times New Roman" w:hAnsi="Times New Roman" w:cs="Times New Roman"/>
          <w:i/>
          <w:sz w:val="24"/>
          <w:szCs w:val="24"/>
        </w:rPr>
        <w:t xml:space="preserv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46" w:author="sunny" w:date="2016-12-06T17:48:00Z">
        <w:r w:rsidR="00FE2A90">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ins>
      <w:del w:id="47"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48" w:author="sunny" w:date="2016-12-06T17:48:00Z">
        <w:r w:rsidR="00FE2A90" w:rsidRPr="00FE2A90">
          <w:rPr>
            <w:rFonts w:ascii="Times New Roman" w:hAnsi="Times New Roman" w:cs="Times New Roman"/>
            <w:sz w:val="24"/>
            <w:szCs w:val="24"/>
            <w:vertAlign w:val="superscript"/>
          </w:rPr>
          <w:t>17–19</w:t>
        </w:r>
      </w:ins>
      <w:del w:id="49"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50" w:author="sunny" w:date="2016-12-06T17:49:00Z">
        <w:r w:rsidR="00591E0F">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r w:rsidR="00591E0F">
        <w:rPr>
          <w:rFonts w:ascii="Times New Roman" w:hAnsi="Times New Roman" w:cs="Times New Roman"/>
          <w:sz w:val="24"/>
          <w:szCs w:val="24"/>
        </w:rPr>
        <w:fldChar w:fldCharType="separate"/>
      </w:r>
      <w:ins w:id="51"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52"/>
      <w:del w:id="53"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52"/>
        <w:r w:rsidR="00D308BE" w:rsidDel="00591E0F">
          <w:rPr>
            <w:rStyle w:val="CommentReference"/>
          </w:rPr>
          <w:commentReference w:id="52"/>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proofErr w:type="spellStart"/>
      <w:r w:rsidR="001D53E2" w:rsidRPr="006F644E">
        <w:rPr>
          <w:rFonts w:ascii="Times New Roman" w:hAnsi="Times New Roman" w:cs="Times New Roman"/>
          <w:sz w:val="24"/>
          <w:szCs w:val="24"/>
        </w:rPr>
        <w:t>phylogenetically</w:t>
      </w:r>
      <w:proofErr w:type="spellEnd"/>
      <w:r w:rsidR="001D53E2" w:rsidRPr="006F644E">
        <w:rPr>
          <w:rFonts w:ascii="Times New Roman" w:hAnsi="Times New Roman" w:cs="Times New Roman"/>
          <w:sz w:val="24"/>
          <w:szCs w:val="24"/>
        </w:rPr>
        <w:t xml:space="preserve"> diverse </w:t>
      </w:r>
      <w:proofErr w:type="spellStart"/>
      <w:r w:rsidR="001D53E2" w:rsidRPr="006F644E">
        <w:rPr>
          <w:rFonts w:ascii="Times New Roman" w:hAnsi="Times New Roman" w:cs="Times New Roman"/>
          <w:sz w:val="24"/>
          <w:szCs w:val="24"/>
        </w:rPr>
        <w:t>auxotypes</w:t>
      </w:r>
      <w:proofErr w:type="spellEnd"/>
      <w:r w:rsidR="001D53E2" w:rsidRPr="006F644E">
        <w:rPr>
          <w:rFonts w:ascii="Times New Roman" w:hAnsi="Times New Roman" w:cs="Times New Roman"/>
          <w:sz w:val="24"/>
          <w:szCs w:val="24"/>
        </w:rPr>
        <w:t xml:space="preserve">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54"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55"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56" w:author="sunny" w:date="2016-12-06T17:49:00Z">
        <w:r w:rsidR="00591E0F" w:rsidRPr="00591E0F">
          <w:rPr>
            <w:rFonts w:ascii="Times New Roman" w:hAnsi="Times New Roman" w:cs="Times New Roman"/>
            <w:sz w:val="24"/>
            <w:szCs w:val="24"/>
            <w:vertAlign w:val="superscript"/>
          </w:rPr>
          <w:t>21</w:t>
        </w:r>
        <w:proofErr w:type="gramStart"/>
        <w:r w:rsidR="00591E0F" w:rsidRPr="00591E0F">
          <w:rPr>
            <w:rFonts w:ascii="Times New Roman" w:hAnsi="Times New Roman" w:cs="Times New Roman"/>
            <w:sz w:val="24"/>
            <w:szCs w:val="24"/>
            <w:vertAlign w:val="superscript"/>
          </w:rPr>
          <w:t>,22</w:t>
        </w:r>
      </w:ins>
      <w:proofErr w:type="gramEnd"/>
      <w:del w:id="57"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00EF094D"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58" w:author="sunny" w:date="2016-12-06T17:49:00Z">
        <w:r w:rsidR="00591E0F">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ins>
      <w:del w:id="59"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60" w:author="sunny" w:date="2016-12-06T17:49:00Z">
        <w:r w:rsidR="00591E0F" w:rsidRPr="00591E0F">
          <w:rPr>
            <w:rFonts w:ascii="Times New Roman" w:hAnsi="Times New Roman" w:cs="Times New Roman"/>
            <w:sz w:val="24"/>
            <w:szCs w:val="24"/>
            <w:vertAlign w:val="superscript"/>
          </w:rPr>
          <w:t>23</w:t>
        </w:r>
      </w:ins>
      <w:del w:id="61"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 xml:space="preserve">(CIs) </w:t>
      </w:r>
      <w:r w:rsidR="006A110D" w:rsidRPr="006F644E">
        <w:rPr>
          <w:rFonts w:ascii="Times New Roman" w:hAnsi="Times New Roman" w:cs="Times New Roman"/>
          <w:sz w:val="24"/>
          <w:szCs w:val="24"/>
        </w:rPr>
        <w:t>and do not rely on doubling dilutions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this benchmark dose approach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largely replaced methods that rely on dis</w:t>
      </w:r>
      <w:r w:rsidR="00A149CF" w:rsidRPr="006F644E">
        <w:rPr>
          <w:rFonts w:ascii="Times New Roman" w:hAnsi="Times New Roman" w:cs="Times New Roman"/>
          <w:sz w:val="24"/>
          <w:szCs w:val="24"/>
        </w:rPr>
        <w:t>crete dose spacing because of its statistical superiority</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62" w:author="sunny" w:date="2016-12-06T17:49:00Z">
        <w:r w:rsidR="00591E0F">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ins>
      <w:del w:id="63"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64" w:author="sunny" w:date="2016-12-06T17:49:00Z">
        <w:r w:rsidR="00591E0F" w:rsidRPr="00591E0F">
          <w:rPr>
            <w:rFonts w:ascii="Times New Roman" w:hAnsi="Times New Roman" w:cs="Times New Roman"/>
            <w:sz w:val="24"/>
            <w:szCs w:val="24"/>
            <w:vertAlign w:val="superscript"/>
          </w:rPr>
          <w:t>24–27</w:t>
        </w:r>
      </w:ins>
      <w:del w:id="65"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shape of the </w:t>
      </w:r>
      <w:proofErr w:type="spellStart"/>
      <w:r w:rsidR="00CE2D5B" w:rsidRPr="006F644E">
        <w:rPr>
          <w:rFonts w:ascii="Times New Roman" w:hAnsi="Times New Roman" w:cs="Times New Roman"/>
          <w:sz w:val="24"/>
          <w:szCs w:val="24"/>
        </w:rPr>
        <w:t>pharmacodynamic</w:t>
      </w:r>
      <w:proofErr w:type="spellEnd"/>
      <w:r w:rsidR="00CE2D5B" w:rsidRPr="006F644E">
        <w:rPr>
          <w:rFonts w:ascii="Times New Roman" w:hAnsi="Times New Roman" w:cs="Times New Roman"/>
          <w:sz w:val="24"/>
          <w:szCs w:val="24"/>
        </w:rPr>
        <w:t xml:space="preserve"> curve potentially provides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66" w:author="sunny" w:date="2016-12-06T17:49:00Z">
        <w:r w:rsidR="00591E0F">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ins>
      <w:del w:id="67"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68" w:author="sunny" w:date="2016-12-06T17:49:00Z">
        <w:r w:rsidR="00591E0F" w:rsidRPr="00591E0F">
          <w:rPr>
            <w:rFonts w:ascii="Times New Roman" w:hAnsi="Times New Roman" w:cs="Times New Roman"/>
            <w:sz w:val="24"/>
            <w:szCs w:val="24"/>
            <w:vertAlign w:val="superscript"/>
          </w:rPr>
          <w:t>28</w:t>
        </w:r>
      </w:ins>
      <w:del w:id="69"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p>
    <w:p w14:paraId="0225A544" w14:textId="548C77C5"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Alamar</w:t>
      </w:r>
      <w:proofErr w:type="spellEnd"/>
      <w:r w:rsidRPr="006F644E">
        <w:rPr>
          <w:rFonts w:ascii="Times New Roman" w:hAnsi="Times New Roman" w:cs="Times New Roman"/>
          <w:sz w:val="24"/>
          <w:szCs w:val="24"/>
        </w:rPr>
        <w:t xml:space="preserve">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indirectly correlate with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70" w:author="sunny" w:date="2016-12-06T17:49:00Z">
        <w:r w:rsidR="00591E0F">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ins>
      <w:del w:id="71"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72" w:author="sunny" w:date="2016-12-06T17:49:00Z">
        <w:r w:rsidR="00591E0F" w:rsidRPr="00591E0F">
          <w:rPr>
            <w:rFonts w:ascii="Times New Roman" w:hAnsi="Times New Roman" w:cs="Times New Roman"/>
            <w:sz w:val="24"/>
            <w:szCs w:val="24"/>
            <w:vertAlign w:val="superscript"/>
          </w:rPr>
          <w:t>29</w:t>
        </w:r>
      </w:ins>
      <w:del w:id="73"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is a blue dye that is converted to pink fluorescent </w:t>
      </w:r>
      <w:proofErr w:type="spellStart"/>
      <w:r w:rsidRPr="006F644E">
        <w:rPr>
          <w:rFonts w:ascii="Times New Roman" w:hAnsi="Times New Roman" w:cs="Times New Roman"/>
          <w:sz w:val="24"/>
          <w:szCs w:val="24"/>
        </w:rPr>
        <w:t>res</w:t>
      </w:r>
      <w:r w:rsidR="003979B5">
        <w:rPr>
          <w:rFonts w:ascii="Times New Roman" w:hAnsi="Times New Roman" w:cs="Times New Roman"/>
          <w:sz w:val="24"/>
          <w:szCs w:val="24"/>
        </w:rPr>
        <w:t>orufin</w:t>
      </w:r>
      <w:proofErr w:type="spellEnd"/>
      <w:r w:rsidRPr="006F644E">
        <w:rPr>
          <w:rFonts w:ascii="Times New Roman" w:hAnsi="Times New Roman" w:cs="Times New Roman"/>
          <w:sz w:val="24"/>
          <w:szCs w:val="24"/>
        </w:rPr>
        <w:t xml:space="preserve"> in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74" w:author="sunny" w:date="2016-12-06T17:49:00Z">
        <w:r w:rsidR="00591E0F">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ins>
      <w:del w:id="75"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76" w:author="sunny" w:date="2016-12-06T17:49:00Z">
        <w:r w:rsidR="00591E0F" w:rsidRPr="00591E0F">
          <w:rPr>
            <w:rFonts w:ascii="Times New Roman" w:hAnsi="Times New Roman" w:cs="Times New Roman"/>
            <w:sz w:val="24"/>
            <w:szCs w:val="24"/>
            <w:vertAlign w:val="superscript"/>
          </w:rPr>
          <w:t>30</w:t>
        </w:r>
        <w:proofErr w:type="gramStart"/>
        <w:r w:rsidR="00591E0F" w:rsidRPr="00591E0F">
          <w:rPr>
            <w:rFonts w:ascii="Times New Roman" w:hAnsi="Times New Roman" w:cs="Times New Roman"/>
            <w:sz w:val="24"/>
            <w:szCs w:val="24"/>
            <w:vertAlign w:val="superscript"/>
          </w:rPr>
          <w:t>,31</w:t>
        </w:r>
      </w:ins>
      <w:proofErr w:type="gramEnd"/>
      <w:del w:id="77"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 that </w:t>
      </w:r>
      <w:r w:rsidR="003979B5" w:rsidRPr="000663CC">
        <w:rPr>
          <w:rFonts w:ascii="Times New Roman" w:hAnsi="Times New Roman" w:cs="Times New Roman"/>
          <w:sz w:val="24"/>
          <w:szCs w:val="24"/>
        </w:rPr>
        <w:t xml:space="preserve">is 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proofErr w:type="spellStart"/>
      <w:r w:rsidR="003979B5">
        <w:rPr>
          <w:rFonts w:ascii="Times New Roman" w:hAnsi="Times New Roman" w:cs="Times New Roman"/>
          <w:sz w:val="24"/>
          <w:szCs w:val="24"/>
        </w:rPr>
        <w:t>Resazurin</w:t>
      </w:r>
      <w:proofErr w:type="spellEnd"/>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has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 xml:space="preserve">in screenings for toxicity testing, high throughput applications and MIC testing </w:t>
      </w:r>
      <w:r w:rsidR="00A369D3">
        <w:rPr>
          <w:rFonts w:ascii="Times New Roman" w:hAnsi="Times New Roman" w:cs="Times New Roman"/>
          <w:sz w:val="24"/>
          <w:szCs w:val="24"/>
        </w:rPr>
        <w:t xml:space="preserve">of </w:t>
      </w:r>
      <w:r w:rsidR="00A369D3">
        <w:rPr>
          <w:rFonts w:ascii="Times New Roman" w:hAnsi="Times New Roman" w:cs="Times New Roman"/>
          <w:i/>
          <w:sz w:val="24"/>
          <w:szCs w:val="24"/>
        </w:rPr>
        <w:lastRenderedPageBreak/>
        <w:t>Mycobacterium tuberculosis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78" w:author="sunny" w:date="2016-12-06T17:49:00Z">
        <w:r w:rsidR="00591E0F">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79"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80" w:author="sunny" w:date="2016-12-06T17:49:00Z">
        <w:r w:rsidR="00591E0F" w:rsidRPr="00591E0F">
          <w:rPr>
            <w:rFonts w:ascii="Times New Roman" w:hAnsi="Times New Roman" w:cs="Times New Roman"/>
            <w:sz w:val="24"/>
            <w:szCs w:val="24"/>
            <w:vertAlign w:val="superscript"/>
          </w:rPr>
          <w:t>30</w:t>
        </w:r>
        <w:proofErr w:type="gramStart"/>
        <w:r w:rsidR="00591E0F" w:rsidRPr="00591E0F">
          <w:rPr>
            <w:rFonts w:ascii="Times New Roman" w:hAnsi="Times New Roman" w:cs="Times New Roman"/>
            <w:sz w:val="24"/>
            <w:szCs w:val="24"/>
            <w:vertAlign w:val="superscript"/>
          </w:rPr>
          <w:t>,32</w:t>
        </w:r>
      </w:ins>
      <w:proofErr w:type="gramEnd"/>
      <w:del w:id="81"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 xml:space="preserve">The use of </w:t>
      </w:r>
      <w:proofErr w:type="spellStart"/>
      <w:r w:rsidR="00A149CF" w:rsidRPr="006F644E">
        <w:rPr>
          <w:rFonts w:ascii="Times New Roman" w:hAnsi="Times New Roman" w:cs="Times New Roman"/>
          <w:sz w:val="24"/>
          <w:szCs w:val="24"/>
        </w:rPr>
        <w:t>resazurin</w:t>
      </w:r>
      <w:proofErr w:type="spellEnd"/>
      <w:r w:rsidR="000878D6"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might allow</w:t>
      </w:r>
      <w:r w:rsidR="000878D6" w:rsidRPr="006F644E">
        <w:rPr>
          <w:rFonts w:ascii="Times New Roman" w:hAnsi="Times New Roman" w:cs="Times New Roman"/>
          <w:sz w:val="24"/>
          <w:szCs w:val="24"/>
        </w:rPr>
        <w:t xml:space="preserve"> </w:t>
      </w:r>
      <w:r w:rsidR="000B6FC2" w:rsidRPr="006F644E">
        <w:rPr>
          <w:rFonts w:ascii="Times New Roman" w:hAnsi="Times New Roman" w:cs="Times New Roman"/>
          <w:sz w:val="24"/>
          <w:szCs w:val="24"/>
        </w:rPr>
        <w:t xml:space="preserve">the measurement of </w:t>
      </w:r>
      <w:r w:rsidR="000878D6" w:rsidRPr="006F644E">
        <w:rPr>
          <w:rFonts w:ascii="Times New Roman" w:hAnsi="Times New Roman" w:cs="Times New Roman"/>
          <w:sz w:val="24"/>
          <w:szCs w:val="24"/>
        </w:rPr>
        <w:t>MIC at earlier time-points</w:t>
      </w:r>
      <w:r w:rsidR="00150A4E" w:rsidRPr="006F644E">
        <w:rPr>
          <w:rFonts w:ascii="Times New Roman" w:hAnsi="Times New Roman" w:cs="Times New Roman"/>
          <w:sz w:val="24"/>
          <w:szCs w:val="24"/>
        </w:rPr>
        <w:t xml:space="preserve"> and </w:t>
      </w:r>
      <w:r w:rsidR="005F3BBC">
        <w:rPr>
          <w:rFonts w:ascii="Times New Roman" w:hAnsi="Times New Roman" w:cs="Times New Roman"/>
          <w:sz w:val="24"/>
          <w:szCs w:val="24"/>
        </w:rPr>
        <w:t>determination of</w:t>
      </w:r>
      <w:r w:rsidR="005F3BBC" w:rsidRPr="006F644E">
        <w:rPr>
          <w:rFonts w:ascii="Times New Roman" w:hAnsi="Times New Roman" w:cs="Times New Roman"/>
          <w:sz w:val="24"/>
          <w:szCs w:val="24"/>
        </w:rPr>
        <w:t xml:space="preserve"> </w:t>
      </w:r>
      <w:r w:rsidR="00150A4E" w:rsidRPr="006F644E">
        <w:rPr>
          <w:rFonts w:ascii="Times New Roman" w:hAnsi="Times New Roman" w:cs="Times New Roman"/>
          <w:sz w:val="24"/>
          <w:szCs w:val="24"/>
        </w:rPr>
        <w:t>the viability of bacteria over time</w:t>
      </w:r>
      <w:r w:rsidR="000878D6" w:rsidRPr="006F644E">
        <w:rPr>
          <w:rFonts w:ascii="Times New Roman" w:hAnsi="Times New Roman" w:cs="Times New Roman"/>
          <w:sz w:val="24"/>
          <w:szCs w:val="24"/>
        </w:rPr>
        <w:t>.</w:t>
      </w:r>
      <w:r w:rsidR="00C125B6" w:rsidRPr="006F644E">
        <w:rPr>
          <w:rFonts w:ascii="Times New Roman" w:hAnsi="Times New Roman" w:cs="Times New Roman"/>
          <w:sz w:val="24"/>
          <w:szCs w:val="24"/>
        </w:rPr>
        <w:t xml:space="preserve"> </w:t>
      </w:r>
    </w:p>
    <w:p w14:paraId="7DAEB6EE" w14:textId="299943BA"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-based </w:t>
      </w:r>
      <w:r w:rsidRPr="006F644E">
        <w:rPr>
          <w:rFonts w:ascii="Times New Roman" w:hAnsi="Times New Roman" w:cs="Times New Roman"/>
          <w:sz w:val="24"/>
          <w:szCs w:val="24"/>
        </w:rPr>
        <w:t xml:space="preserve">broth </w:t>
      </w:r>
      <w:proofErr w:type="spellStart"/>
      <w:r w:rsidRPr="006F644E">
        <w:rPr>
          <w:rFonts w:ascii="Times New Roman" w:hAnsi="Times New Roman" w:cs="Times New Roman"/>
          <w:sz w:val="24"/>
          <w:szCs w:val="24"/>
        </w:rPr>
        <w:t>microdilution</w:t>
      </w:r>
      <w:proofErr w:type="spellEnd"/>
      <w:r w:rsidRPr="006F644E">
        <w:rPr>
          <w:rFonts w:ascii="Times New Roman" w:hAnsi="Times New Roman" w:cs="Times New Roman"/>
          <w:sz w:val="24"/>
          <w:szCs w:val="24"/>
        </w:rPr>
        <w:t xml:space="preserve">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proofErr w:type="spellStart"/>
      <w:r>
        <w:rPr>
          <w:rFonts w:ascii="Times New Roman" w:hAnsi="Times New Roman" w:cs="Times New Roman"/>
          <w:i/>
          <w:sz w:val="24"/>
          <w:szCs w:val="24"/>
        </w:rPr>
        <w:t>gonorrhoeae</w:t>
      </w:r>
      <w:proofErr w:type="spellEnd"/>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high-throughput, </w:t>
      </w:r>
      <w:r w:rsidRPr="006F644E">
        <w:rPr>
          <w:rFonts w:ascii="Times New Roman" w:hAnsi="Times New Roman" w:cs="Times New Roman"/>
          <w:sz w:val="24"/>
          <w:szCs w:val="24"/>
        </w:rPr>
        <w:t xml:space="preserve">quantitative and inexpensive. </w:t>
      </w:r>
      <w:r w:rsidR="005F3BBC">
        <w:rPr>
          <w:rStyle w:val="CommentReference"/>
        </w:rPr>
        <w:commentReference w:id="82"/>
      </w:r>
      <w:r w:rsidR="0077499E" w:rsidRPr="006F644E">
        <w:rPr>
          <w:rFonts w:ascii="Times New Roman" w:hAnsi="Times New Roman" w:cs="Times New Roman"/>
          <w:sz w:val="24"/>
          <w:szCs w:val="24"/>
        </w:rPr>
        <w:t xml:space="preserve"> </w:t>
      </w:r>
    </w:p>
    <w:p w14:paraId="2720D52C" w14:textId="77777777" w:rsidR="006F644E" w:rsidRDefault="006F644E">
      <w:pPr>
        <w:spacing w:after="0" w:line="480" w:lineRule="auto"/>
        <w:jc w:val="both"/>
        <w:rPr>
          <w:ins w:id="83" w:author="Unemo Magnus, USÖ Labmed länsklinik" w:date="2016-11-14T17:55:00Z"/>
          <w:rFonts w:ascii="Times New Roman" w:hAnsi="Times New Roman" w:cs="Times New Roman"/>
          <w:b/>
          <w:sz w:val="24"/>
          <w:szCs w:val="24"/>
        </w:rPr>
        <w:pPrChange w:id="84"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w:t>
      </w:r>
      <w:proofErr w:type="spellStart"/>
      <w:r w:rsidR="005F707F">
        <w:rPr>
          <w:rFonts w:ascii="Times New Roman" w:hAnsi="Times New Roman" w:cs="Times New Roman"/>
          <w:b/>
          <w:i/>
          <w:sz w:val="24"/>
          <w:szCs w:val="24"/>
        </w:rPr>
        <w:t>microdilution</w:t>
      </w:r>
      <w:proofErr w:type="spellEnd"/>
      <w:r w:rsidR="005F707F">
        <w:rPr>
          <w:rFonts w:ascii="Times New Roman" w:hAnsi="Times New Roman" w:cs="Times New Roman"/>
          <w:b/>
          <w:i/>
          <w:sz w:val="24"/>
          <w:szCs w:val="24"/>
        </w:rPr>
        <w:t xml:space="preserve"> assay</w:t>
      </w:r>
    </w:p>
    <w:p w14:paraId="0D237A98" w14:textId="5A7A7D6A" w:rsidR="003F3150" w:rsidRDefault="00520661" w:rsidP="0005220D">
      <w:pPr>
        <w:spacing w:after="0" w:line="480" w:lineRule="auto"/>
        <w:jc w:val="both"/>
        <w:rPr>
          <w:ins w:id="85" w:author="sunny" w:date="2016-12-06T13:37:00Z"/>
          <w:rFonts w:ascii="Times New Roman" w:hAnsi="Times New Roman" w:cs="Times New Roman"/>
          <w:sz w:val="24"/>
          <w:szCs w:val="24"/>
        </w:rPr>
      </w:pPr>
      <w:r>
        <w:rPr>
          <w:rFonts w:ascii="Times New Roman" w:hAnsi="Times New Roman" w:cs="Times New Roman"/>
          <w:sz w:val="24"/>
          <w:szCs w:val="24"/>
        </w:rPr>
        <w:t xml:space="preserve">The </w:t>
      </w:r>
      <w:r>
        <w:rPr>
          <w:rStyle w:val="CommentReference"/>
        </w:rPr>
        <w:commentReference w:id="86"/>
      </w:r>
      <w:proofErr w:type="spellStart"/>
      <w:ins w:id="87" w:author="sunny" w:date="2016-12-06T12:44:00Z">
        <w:r w:rsidR="0005220D">
          <w:rPr>
            <w:rFonts w:ascii="Times New Roman" w:hAnsi="Times New Roman" w:cs="Times New Roman"/>
            <w:sz w:val="24"/>
            <w:szCs w:val="24"/>
          </w:rPr>
          <w:t>resazurin</w:t>
        </w:r>
        <w:proofErr w:type="spellEnd"/>
        <w:r w:rsidR="0005220D">
          <w:rPr>
            <w:rFonts w:ascii="Times New Roman" w:hAnsi="Times New Roman" w:cs="Times New Roman"/>
            <w:sz w:val="24"/>
            <w:szCs w:val="24"/>
          </w:rPr>
          <w:t xml:space="preserve"> </w:t>
        </w:r>
      </w:ins>
      <w:r>
        <w:rPr>
          <w:rFonts w:ascii="Times New Roman" w:hAnsi="Times New Roman" w:cs="Times New Roman"/>
          <w:sz w:val="24"/>
          <w:szCs w:val="24"/>
        </w:rPr>
        <w:t xml:space="preserve">assay was established using the 2008 WHO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reference strains (n=8)</w:t>
      </w:r>
      <w:ins w:id="88" w:author="sunny" w:date="2016-12-07T01:37:00Z">
        <w:r w:rsidR="00B42FFB">
          <w:rPr>
            <w:rFonts w:ascii="Times New Roman" w:hAnsi="Times New Roman" w:cs="Times New Roman"/>
            <w:sz w:val="24"/>
            <w:szCs w:val="24"/>
          </w:rPr>
          <w:fldChar w:fldCharType="begin"/>
        </w:r>
      </w:ins>
      <w:ins w:id="89" w:author="sunny" w:date="2016-12-07T01:38:00Z">
        <w:r w:rsidR="00B42FFB">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PMID":"27432602","PMCID":"PMC5079299"},"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PMID":"19318360"},"label":"page"}],"schema":"https://github.com/citation-style-language/schema/raw/master/csl-citation.json"} </w:instrText>
        </w:r>
      </w:ins>
      <w:r w:rsidR="00B42FFB">
        <w:rPr>
          <w:rFonts w:ascii="Times New Roman" w:hAnsi="Times New Roman" w:cs="Times New Roman"/>
          <w:sz w:val="24"/>
          <w:szCs w:val="24"/>
        </w:rPr>
        <w:fldChar w:fldCharType="separate"/>
      </w:r>
      <w:ins w:id="90" w:author="sunny" w:date="2016-12-07T01:38:00Z">
        <w:r w:rsidR="00B42FFB" w:rsidRPr="00B42FFB">
          <w:rPr>
            <w:rFonts w:ascii="Times New Roman" w:hAnsi="Times New Roman" w:cs="Times New Roman"/>
            <w:sz w:val="24"/>
            <w:szCs w:val="24"/>
            <w:vertAlign w:val="superscript"/>
          </w:rPr>
          <w:t>33,34</w:t>
        </w:r>
      </w:ins>
      <w:ins w:id="91" w:author="sunny" w:date="2016-12-07T01:37:00Z">
        <w:r w:rsidR="00B42FFB">
          <w:rPr>
            <w:rFonts w:ascii="Times New Roman" w:hAnsi="Times New Roman" w:cs="Times New Roman"/>
            <w:sz w:val="24"/>
            <w:szCs w:val="24"/>
          </w:rPr>
          <w:fldChar w:fldCharType="end"/>
        </w:r>
      </w:ins>
      <w:del w:id="92"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w:t>
      </w:r>
      <w:proofErr w:type="spellStart"/>
      <w:r>
        <w:rPr>
          <w:rFonts w:ascii="Times New Roman" w:hAnsi="Times New Roman" w:cs="Times New Roman"/>
          <w:sz w:val="24"/>
          <w:szCs w:val="24"/>
        </w:rPr>
        <w:t>cefixime</w:t>
      </w:r>
      <w:proofErr w:type="spellEnd"/>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 xml:space="preserve">zithromycin, </w:t>
      </w:r>
      <w:proofErr w:type="spellStart"/>
      <w:r w:rsidRPr="002E07DB">
        <w:rPr>
          <w:rFonts w:ascii="Times New Roman" w:hAnsi="Times New Roman" w:cs="Times New Roman"/>
          <w:sz w:val="24"/>
          <w:szCs w:val="24"/>
        </w:rPr>
        <w:t>spectinomycin</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93" w:author="sunny" w:date="2016-12-06T13:37:00Z" w:name="move468794759"/>
      <w:moveTo w:id="94" w:author="sunny" w:date="2016-12-06T13:37:00Z">
        <w:r w:rsidR="003F3150">
          <w:rPr>
            <w:rFonts w:ascii="Times New Roman" w:hAnsi="Times New Roman" w:cs="Times New Roman"/>
            <w:sz w:val="24"/>
            <w:szCs w:val="24"/>
          </w:rPr>
          <w:t xml:space="preserve">During development of the assay, </w:t>
        </w:r>
        <w:commentRangeStart w:id="95"/>
        <w:r w:rsidR="003F3150">
          <w:rPr>
            <w:rFonts w:ascii="Times New Roman" w:hAnsi="Times New Roman" w:cs="Times New Roman"/>
            <w:sz w:val="24"/>
            <w:szCs w:val="24"/>
          </w:rPr>
          <w:t>a</w:t>
        </w:r>
        <w:r w:rsidR="003F3150" w:rsidRPr="006F644E">
          <w:rPr>
            <w:rFonts w:ascii="Times New Roman" w:hAnsi="Times New Roman" w:cs="Times New Roman"/>
            <w:sz w:val="24"/>
            <w:szCs w:val="24"/>
          </w:rPr>
          <w:t xml:space="preserve"> time course from 0</w:t>
        </w:r>
        <w:r w:rsidR="003F3150">
          <w:rPr>
            <w:rFonts w:ascii="Times New Roman" w:hAnsi="Times New Roman" w:cs="Times New Roman"/>
            <w:sz w:val="24"/>
            <w:szCs w:val="24"/>
          </w:rPr>
          <w:t xml:space="preserve"> to </w:t>
        </w:r>
        <w:r w:rsidR="003F3150" w:rsidRPr="006F644E">
          <w:rPr>
            <w:rFonts w:ascii="Times New Roman" w:hAnsi="Times New Roman" w:cs="Times New Roman"/>
            <w:sz w:val="24"/>
            <w:szCs w:val="24"/>
          </w:rPr>
          <w:t>15 hours was made and OD</w:t>
        </w:r>
        <w:r w:rsidR="003F3150" w:rsidRPr="0005220D">
          <w:rPr>
            <w:rFonts w:ascii="Times New Roman" w:hAnsi="Times New Roman" w:cs="Times New Roman"/>
            <w:sz w:val="24"/>
            <w:szCs w:val="24"/>
            <w:vertAlign w:val="subscript"/>
          </w:rPr>
          <w:t>600</w:t>
        </w:r>
        <w:r w:rsidR="003F3150" w:rsidRPr="006F644E">
          <w:rPr>
            <w:rFonts w:ascii="Times New Roman" w:hAnsi="Times New Roman" w:cs="Times New Roman"/>
            <w:sz w:val="24"/>
            <w:szCs w:val="24"/>
          </w:rPr>
          <w:t xml:space="preserve"> values were measured in parallel. </w:t>
        </w:r>
        <w:commentRangeEnd w:id="95"/>
        <w:r w:rsidR="003F3150">
          <w:rPr>
            <w:rStyle w:val="CommentReference"/>
          </w:rPr>
          <w:commentReference w:id="95"/>
        </w:r>
      </w:moveTo>
      <w:moveToRangeEnd w:id="93"/>
    </w:p>
    <w:p w14:paraId="4DA897A4" w14:textId="303959D1" w:rsidR="001702DD" w:rsidRPr="006F644E" w:rsidRDefault="00520661" w:rsidP="000522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An initial dataset including 84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 was then used to develop a regression model for estimating the MIC after six hours incubation time. The assay was finally validated with 40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w:t>
      </w:r>
      <w:proofErr w:type="spellStart"/>
      <w:r w:rsidR="00F538FE">
        <w:rPr>
          <w:rFonts w:ascii="Times New Roman" w:hAnsi="Times New Roman" w:cs="Times New Roman"/>
          <w:sz w:val="24"/>
          <w:szCs w:val="24"/>
        </w:rPr>
        <w:t>antibiograms</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96" w:author="sunny" w:date="2016-12-06T12:45:00Z">
        <w:r w:rsidR="0005220D" w:rsidRPr="0005220D">
          <w:rPr>
            <w:rFonts w:ascii="Times New Roman" w:hAnsi="Times New Roman" w:cs="Times New Roman"/>
            <w:sz w:val="24"/>
            <w:szCs w:val="24"/>
            <w:rPrChange w:id="97" w:author="sunny" w:date="2016-12-06T12:45:00Z">
              <w:rPr>
                <w:rFonts w:ascii="Arial" w:hAnsi="Arial" w:cs="Arial"/>
                <w:b/>
                <w:bCs/>
                <w:color w:val="B3B540"/>
                <w:sz w:val="27"/>
                <w:szCs w:val="27"/>
                <w:shd w:val="clear" w:color="auto" w:fill="FFFFFF"/>
              </w:rPr>
            </w:rPrChange>
          </w:rPr>
          <w:t xml:space="preserve">Chocolate agar </w:t>
        </w:r>
        <w:proofErr w:type="spellStart"/>
        <w:r w:rsidR="0005220D" w:rsidRPr="0005220D">
          <w:rPr>
            <w:rFonts w:ascii="Times New Roman" w:hAnsi="Times New Roman" w:cs="Times New Roman"/>
            <w:sz w:val="24"/>
            <w:szCs w:val="24"/>
            <w:rPrChange w:id="98" w:author="sunny" w:date="2016-12-06T12:45:00Z">
              <w:rPr>
                <w:rFonts w:ascii="Arial" w:hAnsi="Arial" w:cs="Arial"/>
                <w:b/>
                <w:bCs/>
                <w:color w:val="B3B540"/>
                <w:sz w:val="27"/>
                <w:szCs w:val="27"/>
                <w:shd w:val="clear" w:color="auto" w:fill="FFFFFF"/>
              </w:rPr>
            </w:rPrChange>
          </w:rPr>
          <w:t>PolyViteX</w:t>
        </w:r>
        <w:proofErr w:type="spellEnd"/>
        <w:r w:rsidR="0005220D" w:rsidRPr="006F644E" w:rsidDel="0005220D">
          <w:rPr>
            <w:rFonts w:ascii="Times New Roman" w:hAnsi="Times New Roman" w:cs="Times New Roman"/>
            <w:sz w:val="24"/>
            <w:szCs w:val="24"/>
          </w:rPr>
          <w:t xml:space="preserve"> </w:t>
        </w:r>
      </w:ins>
      <w:commentRangeStart w:id="99"/>
      <w:del w:id="100" w:author="sunny" w:date="2016-12-06T12:45:00Z">
        <w:r w:rsidR="00C66E78" w:rsidRPr="006F644E" w:rsidDel="0005220D">
          <w:rPr>
            <w:rFonts w:ascii="Times New Roman" w:hAnsi="Times New Roman" w:cs="Times New Roman"/>
            <w:sz w:val="24"/>
            <w:szCs w:val="24"/>
          </w:rPr>
          <w:delText xml:space="preserve">Choc-Agar Plates </w:delText>
        </w:r>
        <w:commentRangeEnd w:id="99"/>
        <w:r w:rsidR="00F538FE" w:rsidDel="0005220D">
          <w:rPr>
            <w:rStyle w:val="CommentReference"/>
          </w:rPr>
          <w:commentReference w:id="99"/>
        </w:r>
      </w:del>
      <w:r w:rsidR="00C66E78" w:rsidRPr="006F644E">
        <w:rPr>
          <w:rFonts w:ascii="Times New Roman" w:hAnsi="Times New Roman" w:cs="Times New Roman"/>
          <w:sz w:val="24"/>
          <w:szCs w:val="24"/>
        </w:rPr>
        <w:t>(</w:t>
      </w:r>
      <w:proofErr w:type="spellStart"/>
      <w:r w:rsidR="00C66E78" w:rsidRPr="006F644E">
        <w:rPr>
          <w:rFonts w:ascii="Times New Roman" w:hAnsi="Times New Roman" w:cs="Times New Roman"/>
          <w:sz w:val="24"/>
          <w:szCs w:val="24"/>
        </w:rPr>
        <w:t>Biomerieux</w:t>
      </w:r>
      <w:proofErr w:type="spellEnd"/>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 xml:space="preserve">Marcy </w:t>
      </w:r>
      <w:proofErr w:type="spellStart"/>
      <w:r w:rsidR="00C67235" w:rsidRPr="006F644E">
        <w:rPr>
          <w:rStyle w:val="st1"/>
          <w:rFonts w:ascii="Times New Roman" w:hAnsi="Times New Roman" w:cs="Times New Roman"/>
          <w:sz w:val="24"/>
          <w:szCs w:val="24"/>
        </w:rPr>
        <w:t>l'Etoile</w:t>
      </w:r>
      <w:proofErr w:type="spellEnd"/>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101" w:author="sunny" w:date="2016-12-06T17:49:00Z">
        <w:r w:rsidR="00591E0F">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del w:id="102"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103" w:author="sunny" w:date="2016-12-06T17:49:00Z">
        <w:r w:rsidR="00591E0F" w:rsidRPr="00591E0F">
          <w:rPr>
            <w:rFonts w:ascii="Times New Roman" w:hAnsi="Times New Roman" w:cs="Times New Roman"/>
            <w:sz w:val="24"/>
            <w:szCs w:val="24"/>
            <w:vertAlign w:val="superscript"/>
          </w:rPr>
          <w:t>20</w:t>
        </w:r>
      </w:ins>
      <w:del w:id="104"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 xml:space="preserve">m </w:t>
      </w:r>
      <w:proofErr w:type="spellStart"/>
      <w:r w:rsidR="00C75B7C" w:rsidRPr="00AE50F0">
        <w:rPr>
          <w:rFonts w:ascii="Times New Roman" w:hAnsi="Times New Roman" w:cs="Times New Roman"/>
          <w:sz w:val="24"/>
          <w:szCs w:val="24"/>
        </w:rPr>
        <w:t>microtiter</w:t>
      </w:r>
      <w:proofErr w:type="spellEnd"/>
      <w:r w:rsidR="00C75B7C" w:rsidRPr="00AE50F0">
        <w:rPr>
          <w:rFonts w:ascii="Times New Roman" w:hAnsi="Times New Roman" w:cs="Times New Roman"/>
          <w:sz w:val="24"/>
          <w:szCs w:val="24"/>
        </w:rPr>
        <w:t xml:space="preserve"> plates (360 </w:t>
      </w:r>
      <w:proofErr w:type="spellStart"/>
      <w:r w:rsidR="00C75B7C" w:rsidRPr="00AE50F0">
        <w:rPr>
          <w:rFonts w:ascii="Times New Roman" w:hAnsi="Times New Roman" w:cs="Times New Roman"/>
          <w:sz w:val="24"/>
          <w:szCs w:val="24"/>
        </w:rPr>
        <w:t>μL</w:t>
      </w:r>
      <w:proofErr w:type="spellEnd"/>
      <w:r w:rsidR="00C75B7C" w:rsidRPr="00AE50F0">
        <w:rPr>
          <w:rFonts w:ascii="Times New Roman" w:hAnsi="Times New Roman" w:cs="Times New Roman"/>
          <w:sz w:val="24"/>
          <w:szCs w:val="24"/>
        </w:rPr>
        <w:t xml:space="preserve">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105" w:author="sunny" w:date="2016-12-06T13:16:00Z">
        <w:r w:rsidR="00AE50F0">
          <w:rPr>
            <w:rFonts w:ascii="Times New Roman" w:hAnsi="Times New Roman" w:cs="Times New Roman"/>
            <w:sz w:val="24"/>
            <w:szCs w:val="24"/>
          </w:rPr>
          <w:t xml:space="preserve">GW medium </w:t>
        </w:r>
      </w:ins>
      <w:commentRangeStart w:id="106"/>
      <w:commentRangeStart w:id="107"/>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06"/>
      <w:r w:rsidR="001B1D98">
        <w:rPr>
          <w:rStyle w:val="CommentReference"/>
        </w:rPr>
        <w:commentReference w:id="106"/>
      </w:r>
      <w:commentRangeEnd w:id="107"/>
      <w:r w:rsidR="00AE50F0">
        <w:rPr>
          <w:rStyle w:val="CommentReference"/>
        </w:rPr>
        <w:commentReference w:id="107"/>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xml:space="preserve">) were added </w:t>
      </w:r>
      <w:r w:rsidR="00DE2EE7" w:rsidRPr="006F644E">
        <w:rPr>
          <w:rFonts w:ascii="Times New Roman" w:hAnsi="Times New Roman" w:cs="Times New Roman"/>
          <w:sz w:val="24"/>
          <w:szCs w:val="24"/>
        </w:rPr>
        <w:lastRenderedPageBreak/>
        <w:t>to the first and last well, respectively.</w:t>
      </w:r>
      <w:r w:rsidR="000E7EF8" w:rsidRPr="006F644E">
        <w:rPr>
          <w:rFonts w:ascii="Times New Roman" w:hAnsi="Times New Roman" w:cs="Times New Roman"/>
          <w:sz w:val="24"/>
          <w:szCs w:val="24"/>
        </w:rPr>
        <w:t xml:space="preserve"> 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Resazurin</w:t>
      </w:r>
      <w:proofErr w:type="spellEnd"/>
      <w:r w:rsidRPr="0005220D">
        <w:rPr>
          <w:rFonts w:ascii="Times New Roman" w:hAnsi="Times New Roman" w:cs="Times New Roman"/>
          <w:b/>
          <w:i/>
          <w:sz w:val="24"/>
          <w:szCs w:val="24"/>
        </w:rPr>
        <w:t xml:space="preserve"> </w:t>
      </w:r>
      <w:r w:rsidR="005F707F">
        <w:rPr>
          <w:rFonts w:ascii="Times New Roman" w:hAnsi="Times New Roman" w:cs="Times New Roman"/>
          <w:b/>
          <w:i/>
          <w:sz w:val="24"/>
          <w:szCs w:val="24"/>
        </w:rPr>
        <w:t>readouts</w:t>
      </w:r>
    </w:p>
    <w:p w14:paraId="7B18981A" w14:textId="36925CA3" w:rsidR="00BC0387" w:rsidRPr="006F644E" w:rsidRDefault="000E7EF8" w:rsidP="0005220D">
      <w:pPr>
        <w:spacing w:after="0" w:line="480" w:lineRule="auto"/>
        <w:jc w:val="both"/>
        <w:rPr>
          <w:rFonts w:ascii="Times New Roman" w:hAnsi="Times New Roman" w:cs="Times New Roman"/>
          <w:sz w:val="24"/>
          <w:szCs w:val="24"/>
        </w:rPr>
      </w:pP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5F3BBC">
        <w:rPr>
          <w:rFonts w:ascii="Times New Roman" w:hAnsi="Times New Roman" w:cs="Times New Roman"/>
          <w:sz w:val="24"/>
          <w:szCs w:val="24"/>
        </w:rPr>
        <w:t xml:space="preserve"> and</w:t>
      </w:r>
      <w:r w:rsidR="00434C3A">
        <w:rPr>
          <w:rFonts w:ascii="Times New Roman" w:hAnsi="Times New Roman" w:cs="Times New Roman"/>
          <w:sz w:val="24"/>
          <w:szCs w:val="24"/>
        </w:rPr>
        <w:t xml:space="preserve">, after </w:t>
      </w:r>
      <w:r w:rsidR="00C67235">
        <w:rPr>
          <w:rFonts w:ascii="Times New Roman" w:hAnsi="Times New Roman" w:cs="Times New Roman"/>
          <w:sz w:val="24"/>
          <w:szCs w:val="24"/>
        </w:rPr>
        <w:t xml:space="preserve">incubation of the broth </w:t>
      </w:r>
      <w:proofErr w:type="spellStart"/>
      <w:r w:rsidR="00C67235">
        <w:rPr>
          <w:rFonts w:ascii="Times New Roman" w:hAnsi="Times New Roman" w:cs="Times New Roman"/>
          <w:sz w:val="24"/>
          <w:szCs w:val="24"/>
        </w:rPr>
        <w:t>microdilution</w:t>
      </w:r>
      <w:proofErr w:type="spellEnd"/>
      <w:r w:rsidR="00C67235">
        <w:rPr>
          <w:rFonts w:ascii="Times New Roman" w:hAnsi="Times New Roman" w:cs="Times New Roman"/>
          <w:sz w:val="24"/>
          <w:szCs w:val="24"/>
        </w:rPr>
        <w:t xml:space="preserve">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 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w:t>
      </w:r>
      <w:proofErr w:type="spellStart"/>
      <w:r w:rsidR="00C1579A" w:rsidRPr="006F644E">
        <w:rPr>
          <w:rFonts w:ascii="Times New Roman" w:hAnsi="Times New Roman" w:cs="Times New Roman"/>
          <w:sz w:val="24"/>
          <w:szCs w:val="24"/>
        </w:rPr>
        <w:t>Varioskan</w:t>
      </w:r>
      <w:proofErr w:type="spellEnd"/>
      <w:r w:rsidR="00C1579A" w:rsidRPr="006F644E">
        <w:rPr>
          <w:rFonts w:ascii="Times New Roman" w:hAnsi="Times New Roman" w:cs="Times New Roman"/>
          <w:sz w:val="24"/>
          <w:szCs w:val="24"/>
        </w:rPr>
        <w:t xml:space="preserve"> Flash, Thermo Scientific).</w:t>
      </w:r>
      <w:r w:rsidR="005A27B6" w:rsidRPr="006F644E">
        <w:rPr>
          <w:rFonts w:ascii="Times New Roman" w:hAnsi="Times New Roman" w:cs="Times New Roman"/>
          <w:sz w:val="24"/>
          <w:szCs w:val="24"/>
        </w:rPr>
        <w:t xml:space="preserve"> </w:t>
      </w:r>
      <w:moveFromRangeStart w:id="108" w:author="sunny" w:date="2016-12-06T13:37:00Z" w:name="move468794759"/>
      <w:moveFrom w:id="109" w:author="sunny" w:date="2016-12-06T13:37:00Z">
        <w:r w:rsidR="00C67235" w:rsidDel="003F3150">
          <w:rPr>
            <w:rFonts w:ascii="Times New Roman" w:hAnsi="Times New Roman" w:cs="Times New Roman"/>
            <w:sz w:val="24"/>
            <w:szCs w:val="24"/>
          </w:rPr>
          <w:t xml:space="preserve">During development of the assay, </w:t>
        </w:r>
        <w:commentRangeStart w:id="110"/>
        <w:commentRangeStart w:id="111"/>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110"/>
        <w:r w:rsidR="00434C3A" w:rsidDel="003F3150">
          <w:rPr>
            <w:rStyle w:val="CommentReference"/>
          </w:rPr>
          <w:commentReference w:id="110"/>
        </w:r>
      </w:moveFrom>
      <w:moveFromRangeEnd w:id="108"/>
      <w:commentRangeEnd w:id="111"/>
      <w:r w:rsidR="003F3150">
        <w:rPr>
          <w:rStyle w:val="CommentReference"/>
        </w:rPr>
        <w:commentReference w:id="111"/>
      </w:r>
      <w:r w:rsidR="00E40548" w:rsidRPr="006F644E">
        <w:rPr>
          <w:rFonts w:ascii="Times New Roman" w:hAnsi="Times New Roman" w:cs="Times New Roman"/>
          <w:sz w:val="24"/>
          <w:szCs w:val="24"/>
        </w:rPr>
        <w:t xml:space="preserve">Every three hours an endpoint was measured by adding </w:t>
      </w:r>
      <w:proofErr w:type="spellStart"/>
      <w:r w:rsidR="00E40548" w:rsidRPr="006F644E">
        <w:rPr>
          <w:rFonts w:ascii="Times New Roman" w:hAnsi="Times New Roman" w:cs="Times New Roman"/>
          <w:sz w:val="24"/>
          <w:szCs w:val="24"/>
        </w:rPr>
        <w:t>resazurin</w:t>
      </w:r>
      <w:proofErr w:type="spellEnd"/>
      <w:r w:rsidR="00E40548" w:rsidRPr="006F644E">
        <w:rPr>
          <w:rFonts w:ascii="Times New Roman" w:hAnsi="Times New Roman" w:cs="Times New Roman"/>
          <w:sz w:val="24"/>
          <w:szCs w:val="24"/>
        </w:rPr>
        <w:t xml:space="preserve"> to the </w:t>
      </w:r>
      <w:r w:rsidR="00C67235">
        <w:rPr>
          <w:rFonts w:ascii="Times New Roman" w:hAnsi="Times New Roman" w:cs="Times New Roman"/>
          <w:sz w:val="24"/>
          <w:szCs w:val="24"/>
        </w:rPr>
        <w:t>wells</w:t>
      </w:r>
      <w:r w:rsidR="00C67235" w:rsidRPr="006F644E">
        <w:rPr>
          <w:rFonts w:ascii="Times New Roman" w:hAnsi="Times New Roman" w:cs="Times New Roman"/>
          <w:sz w:val="24"/>
          <w:szCs w:val="24"/>
        </w:rPr>
        <w:t xml:space="preserve"> </w:t>
      </w:r>
      <w:r w:rsidR="00E40548" w:rsidRPr="006F644E">
        <w:rPr>
          <w:rFonts w:ascii="Times New Roman" w:hAnsi="Times New Roman" w:cs="Times New Roman"/>
          <w:sz w:val="24"/>
          <w:szCs w:val="24"/>
        </w:rPr>
        <w:t xml:space="preserve">and the plate was discarded afterwards. </w:t>
      </w:r>
      <w:r w:rsidR="001702DD" w:rsidRPr="006F644E">
        <w:rPr>
          <w:rFonts w:ascii="Times New Roman" w:hAnsi="Times New Roman" w:cs="Times New Roman"/>
          <w:sz w:val="24"/>
          <w:szCs w:val="24"/>
        </w:rPr>
        <w:t xml:space="preserve">The reference panel of eight WHO strains was </w:t>
      </w:r>
      <w:r w:rsidR="00E010EB">
        <w:rPr>
          <w:rFonts w:ascii="Times New Roman" w:hAnsi="Times New Roman" w:cs="Times New Roman"/>
          <w:sz w:val="24"/>
          <w:szCs w:val="24"/>
        </w:rPr>
        <w:t>examined</w:t>
      </w:r>
      <w:r w:rsidR="00E010EB" w:rsidRPr="006F644E">
        <w:rPr>
          <w:rFonts w:ascii="Times New Roman" w:hAnsi="Times New Roman" w:cs="Times New Roman"/>
          <w:sz w:val="24"/>
          <w:szCs w:val="24"/>
        </w:rPr>
        <w:t xml:space="preserve"> </w:t>
      </w:r>
      <w:r w:rsidR="005F3BBC">
        <w:rPr>
          <w:rFonts w:ascii="Times New Roman" w:hAnsi="Times New Roman" w:cs="Times New Roman"/>
          <w:sz w:val="24"/>
          <w:szCs w:val="24"/>
        </w:rPr>
        <w:t>in</w:t>
      </w:r>
      <w:r w:rsidR="001702DD" w:rsidRPr="006F644E">
        <w:rPr>
          <w:rFonts w:ascii="Times New Roman" w:hAnsi="Times New Roman" w:cs="Times New Roman"/>
          <w:sz w:val="24"/>
          <w:szCs w:val="24"/>
        </w:rPr>
        <w:t xml:space="preserve"> three independent experiments </w:t>
      </w:r>
      <w:r w:rsidR="005F3BBC">
        <w:rPr>
          <w:rFonts w:ascii="Times New Roman" w:hAnsi="Times New Roman" w:cs="Times New Roman"/>
          <w:sz w:val="24"/>
          <w:szCs w:val="24"/>
        </w:rPr>
        <w:t>with</w:t>
      </w:r>
      <w:r w:rsidR="005F3BBC" w:rsidRPr="006F644E">
        <w:rPr>
          <w:rFonts w:ascii="Times New Roman" w:hAnsi="Times New Roman" w:cs="Times New Roman"/>
          <w:sz w:val="24"/>
          <w:szCs w:val="24"/>
        </w:rPr>
        <w:t xml:space="preserve"> </w:t>
      </w:r>
      <w:r w:rsidR="001702DD" w:rsidRPr="006F644E">
        <w:rPr>
          <w:rFonts w:ascii="Times New Roman" w:hAnsi="Times New Roman" w:cs="Times New Roman"/>
          <w:sz w:val="24"/>
          <w:szCs w:val="24"/>
        </w:rPr>
        <w:t>an endpoint of six hours to test the reproducibility of the assay.</w:t>
      </w:r>
      <w:r w:rsidR="00E40548" w:rsidRPr="006F644E">
        <w:rPr>
          <w:rFonts w:ascii="Times New Roman" w:hAnsi="Times New Roman" w:cs="Times New Roman"/>
          <w:sz w:val="24"/>
          <w:szCs w:val="24"/>
        </w:rPr>
        <w:t xml:space="preserve"> </w:t>
      </w:r>
      <w:r w:rsidR="005F3BBC">
        <w:rPr>
          <w:rFonts w:ascii="Times New Roman" w:hAnsi="Times New Roman" w:cs="Times New Roman"/>
          <w:sz w:val="24"/>
          <w:szCs w:val="24"/>
        </w:rPr>
        <w:t xml:space="preserve">The values for the </w:t>
      </w:r>
      <w:r w:rsidR="00E40548" w:rsidRPr="006F644E">
        <w:rPr>
          <w:rFonts w:ascii="Times New Roman" w:hAnsi="Times New Roman" w:cs="Times New Roman"/>
          <w:sz w:val="24"/>
          <w:szCs w:val="24"/>
        </w:rPr>
        <w:t xml:space="preserve">124 clinical isolates </w:t>
      </w:r>
      <w:r w:rsidR="005F3BBC">
        <w:rPr>
          <w:rFonts w:ascii="Times New Roman" w:hAnsi="Times New Roman" w:cs="Times New Roman"/>
          <w:sz w:val="24"/>
          <w:szCs w:val="24"/>
        </w:rPr>
        <w:t xml:space="preserve">were </w:t>
      </w:r>
      <w:r w:rsidR="00E40548" w:rsidRPr="006F644E">
        <w:rPr>
          <w:rFonts w:ascii="Times New Roman" w:hAnsi="Times New Roman" w:cs="Times New Roman"/>
          <w:sz w:val="24"/>
          <w:szCs w:val="24"/>
        </w:rPr>
        <w:t>measured</w:t>
      </w:r>
      <w:r w:rsidR="005F3BBC">
        <w:rPr>
          <w:rFonts w:ascii="Times New Roman" w:hAnsi="Times New Roman" w:cs="Times New Roman"/>
          <w:sz w:val="24"/>
          <w:szCs w:val="24"/>
        </w:rPr>
        <w:t xml:space="preserve"> once</w:t>
      </w:r>
      <w:r w:rsidR="00E40548" w:rsidRPr="006F644E">
        <w:rPr>
          <w:rFonts w:ascii="Times New Roman" w:hAnsi="Times New Roman" w:cs="Times New Roman"/>
          <w:sz w:val="24"/>
          <w:szCs w:val="24"/>
        </w:rPr>
        <w:t>.</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Etest</w:t>
      </w:r>
      <w:proofErr w:type="spellEnd"/>
      <w:r w:rsidRPr="0005220D">
        <w:rPr>
          <w:rFonts w:ascii="Times New Roman" w:hAnsi="Times New Roman" w:cs="Times New Roman"/>
          <w:b/>
          <w:i/>
          <w:sz w:val="24"/>
          <w:szCs w:val="24"/>
        </w:rPr>
        <w:t xml:space="preserve">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proofErr w:type="spellStart"/>
      <w:r w:rsidR="000F5D03" w:rsidRPr="006F644E">
        <w:rPr>
          <w:rFonts w:ascii="Times New Roman" w:hAnsi="Times New Roman" w:cs="Times New Roman"/>
          <w:sz w:val="24"/>
          <w:szCs w:val="24"/>
          <w:lang w:val="en-US"/>
        </w:rPr>
        <w:t>Etest</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proofErr w:type="spellStart"/>
      <w:r w:rsidR="000F5D03" w:rsidRPr="006F644E">
        <w:rPr>
          <w:rStyle w:val="st1"/>
          <w:rFonts w:ascii="Times New Roman" w:hAnsi="Times New Roman" w:cs="Times New Roman"/>
          <w:sz w:val="24"/>
          <w:szCs w:val="24"/>
        </w:rPr>
        <w:t>bioMérieux</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proofErr w:type="spellStart"/>
      <w:r w:rsidR="000F5D03" w:rsidRPr="006F644E">
        <w:rPr>
          <w:rFonts w:ascii="Times New Roman" w:hAnsi="Times New Roman" w:cs="Times New Roman"/>
          <w:iCs/>
          <w:sz w:val="24"/>
          <w:szCs w:val="24"/>
        </w:rPr>
        <w:t>Difco</w:t>
      </w:r>
      <w:proofErr w:type="spellEnd"/>
      <w:r w:rsidR="000F5D03" w:rsidRPr="006F644E">
        <w:rPr>
          <w:rFonts w:ascii="Times New Roman" w:hAnsi="Times New Roman" w:cs="Times New Roman"/>
          <w:iCs/>
          <w:sz w:val="24"/>
          <w:szCs w:val="24"/>
        </w:rPr>
        <w:t xml:space="preserve"> GC Medium Base agar [BD, Diagnostics</w:t>
      </w:r>
      <w:r w:rsidR="00C67235">
        <w:rPr>
          <w:rFonts w:ascii="Times New Roman" w:hAnsi="Times New Roman" w:cs="Times New Roman"/>
          <w:iCs/>
          <w:sz w:val="24"/>
          <w:szCs w:val="24"/>
        </w:rPr>
        <w:t xml:space="preserve">, </w:t>
      </w:r>
      <w:proofErr w:type="gramStart"/>
      <w:r w:rsidR="00C67235">
        <w:rPr>
          <w:rFonts w:ascii="Times New Roman" w:hAnsi="Times New Roman" w:cs="Times New Roman"/>
          <w:iCs/>
          <w:sz w:val="24"/>
          <w:szCs w:val="24"/>
        </w:rPr>
        <w:t>Sparks</w:t>
      </w:r>
      <w:proofErr w:type="gramEnd"/>
      <w:r w:rsidR="00C67235">
        <w:rPr>
          <w:rFonts w:ascii="Times New Roman" w:hAnsi="Times New Roman" w:cs="Times New Roman"/>
          <w:iCs/>
          <w:sz w:val="24"/>
          <w:szCs w:val="24"/>
        </w:rPr>
        <w:t>,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 xml:space="preserve">emoglobin [BD, Diagnostics] and 1% </w:t>
      </w:r>
      <w:proofErr w:type="spellStart"/>
      <w:r w:rsidR="000F5D03" w:rsidRPr="006F644E">
        <w:rPr>
          <w:rFonts w:ascii="Times New Roman" w:hAnsi="Times New Roman" w:cs="Times New Roman"/>
          <w:iCs/>
          <w:sz w:val="24"/>
          <w:szCs w:val="24"/>
        </w:rPr>
        <w:t>IsoVitalex</w:t>
      </w:r>
      <w:proofErr w:type="spellEnd"/>
      <w:r w:rsidR="000F5D03" w:rsidRPr="006F644E">
        <w:rPr>
          <w:rFonts w:ascii="Times New Roman" w:hAnsi="Times New Roman" w:cs="Times New Roman"/>
          <w:iCs/>
          <w:sz w:val="24"/>
          <w:szCs w:val="24"/>
        </w:rPr>
        <w:t xml:space="preserve">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12"/>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12"/>
      <w:r w:rsidR="002611E7">
        <w:rPr>
          <w:rStyle w:val="CommentReference"/>
        </w:rPr>
        <w:commentReference w:id="112"/>
      </w:r>
    </w:p>
    <w:p w14:paraId="6501E510" w14:textId="06398242"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w:t>
      </w:r>
      <w:proofErr w:type="gramStart"/>
      <w:r w:rsidR="00076502">
        <w:rPr>
          <w:rFonts w:ascii="Times New Roman" w:hAnsi="Times New Roman" w:cs="Times New Roman"/>
          <w:sz w:val="24"/>
          <w:szCs w:val="24"/>
        </w:rPr>
        <w:t>curves</w:t>
      </w:r>
      <w:proofErr w:type="gramEnd"/>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t>
      </w:r>
      <w:r w:rsidR="001128A2">
        <w:rPr>
          <w:rFonts w:ascii="Times New Roman" w:hAnsi="Times New Roman" w:cs="Times New Roman"/>
          <w:sz w:val="24"/>
          <w:szCs w:val="24"/>
        </w:rPr>
        <w:lastRenderedPageBreak/>
        <w:t>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762040">
        <w:rPr>
          <w:rFonts w:ascii="Times New Roman" w:hAnsi="Times New Roman" w:cs="Times New Roman"/>
          <w:sz w:val="24"/>
          <w:szCs w:val="24"/>
        </w:rPr>
        <w: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762040" w:rsidRPr="006F644E">
        <w:rPr>
          <w:rFonts w:ascii="Times New Roman" w:hAnsi="Times New Roman" w:cs="Times New Roman"/>
          <w:sz w:val="24"/>
          <w:szCs w:val="24"/>
        </w:rPr>
        <w:fldChar w:fldCharType="separate"/>
      </w:r>
      <w:r w:rsidR="00762040" w:rsidRPr="00B42FFB">
        <w:rPr>
          <w:rFonts w:ascii="Times New Roman" w:hAnsi="Times New Roman" w:cs="Times New Roman"/>
          <w:sz w:val="24"/>
          <w:szCs w:val="24"/>
          <w:vertAlign w:val="superscript"/>
        </w:rPr>
        <w:t>35</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5E805F8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Arial"/>
            <w:color w:val="000000"/>
            <w:sz w:val="20"/>
            <w:szCs w:val="20"/>
          </w:rPr>
          <m:t xml:space="preserve">f(x) = </m:t>
        </m:r>
        <m:r>
          <w:rPr>
            <w:rFonts w:ascii="Cambria Math" w:hAnsi="Cambria Math" w:cs="Arial"/>
            <w:color w:val="000000"/>
            <w:sz w:val="20"/>
            <w:szCs w:val="20"/>
          </w:rPr>
          <m:t>u</m:t>
        </m:r>
        <m:r>
          <w:rPr>
            <w:rFonts w:ascii="Cambria Math" w:hAnsi="Cambria Math" w:cs="Arial"/>
            <w:color w:val="000000"/>
            <w:sz w:val="20"/>
            <w:szCs w:val="20"/>
          </w:rPr>
          <m:t xml:space="preserve"> + </m:t>
        </m:r>
        <m:f>
          <m:fPr>
            <m:ctrlPr>
              <w:rPr>
                <w:rFonts w:ascii="Cambria Math" w:hAnsi="Cambria Math" w:cs="Arial"/>
                <w:i/>
                <w:iCs/>
                <w:color w:val="000000"/>
                <w:sz w:val="20"/>
                <w:szCs w:val="20"/>
              </w:rPr>
            </m:ctrlPr>
          </m:fPr>
          <m:num>
            <m:r>
              <w:rPr>
                <w:rFonts w:ascii="Cambria Math" w:hAnsi="Cambria Math" w:cs="Arial"/>
                <w:color w:val="000000"/>
                <w:sz w:val="20"/>
                <w:szCs w:val="20"/>
              </w:rPr>
              <m:t>l</m:t>
            </m:r>
            <m:r>
              <w:rPr>
                <w:rFonts w:ascii="Cambria Math" w:hAnsi="Cambria Math" w:cs="Arial"/>
                <w:color w:val="000000"/>
                <w:sz w:val="20"/>
                <w:szCs w:val="20"/>
              </w:rPr>
              <m:t>-</m:t>
            </m:r>
            <m:r>
              <w:rPr>
                <w:rFonts w:ascii="Cambria Math" w:hAnsi="Cambria Math" w:cs="Arial"/>
                <w:color w:val="000000"/>
                <w:sz w:val="20"/>
                <w:szCs w:val="20"/>
              </w:rPr>
              <m:t>u</m:t>
            </m:r>
          </m:num>
          <m:den>
            <m:r>
              <w:rPr>
                <w:rFonts w:ascii="Cambria Math" w:hAnsi="Cambria Math" w:cs="Arial"/>
                <w:color w:val="000000"/>
                <w:sz w:val="20"/>
                <w:szCs w:val="20"/>
              </w:rPr>
              <m:t>1+</m:t>
            </m:r>
            <m:sSup>
              <m:sSupPr>
                <m:ctrlPr>
                  <w:rPr>
                    <w:rFonts w:ascii="Cambria Math" w:hAnsi="Cambria Math" w:cs="Arial"/>
                    <w:i/>
                    <w:iCs/>
                    <w:color w:val="000000"/>
                    <w:sz w:val="20"/>
                    <w:szCs w:val="20"/>
                  </w:rPr>
                </m:ctrlPr>
              </m:sSupPr>
              <m:e>
                <m:r>
                  <w:rPr>
                    <w:rFonts w:ascii="Cambria Math" w:hAnsi="Cambria Math" w:cs="Arial"/>
                    <w:color w:val="000000"/>
                    <w:sz w:val="20"/>
                    <w:szCs w:val="20"/>
                  </w:rPr>
                  <m:t>EC50</m:t>
                </m:r>
              </m:e>
              <m:sup>
                <m:r>
                  <w:rPr>
                    <w:rFonts w:ascii="Cambria Math" w:hAnsi="Cambria Math" w:cs="Arial"/>
                    <w:color w:val="000000"/>
                    <w:sz w:val="20"/>
                    <w:szCs w:val="20"/>
                  </w:rPr>
                  <m:t>H</m:t>
                </m:r>
                <m:r>
                  <w:rPr>
                    <w:rFonts w:ascii="Cambria Math" w:hAnsi="Cambria Math" w:cs="Arial"/>
                    <w:color w:val="000000"/>
                    <w:sz w:val="20"/>
                    <w:szCs w:val="20"/>
                  </w:rPr>
                  <m:t xml:space="preserve">(x - </m:t>
                </m:r>
                <m:r>
                  <w:rPr>
                    <w:rFonts w:ascii="Cambria Math" w:hAnsi="Cambria Math" w:cs="Arial"/>
                    <w:color w:val="000000"/>
                    <w:sz w:val="20"/>
                    <w:szCs w:val="20"/>
                  </w:rPr>
                  <m:t>EC50</m:t>
                </m:r>
                <m:r>
                  <w:rPr>
                    <w:rFonts w:ascii="Cambria Math" w:hAnsi="Cambria Math" w:cs="Arial"/>
                    <w:color w:val="000000"/>
                    <w:sz w:val="20"/>
                    <w:szCs w:val="20"/>
                  </w:rPr>
                  <m:t>)</m:t>
                </m:r>
              </m:sup>
            </m:sSup>
          </m:den>
        </m:f>
      </m:oMath>
      <w:r w:rsidRPr="006F644E">
        <w:rPr>
          <w:rFonts w:ascii="Times New Roman" w:hAnsi="Times New Roman" w:cs="Times New Roman"/>
          <w:sz w:val="24"/>
          <w:szCs w:val="24"/>
          <w:lang w:val="en-US"/>
        </w:rPr>
        <w:t xml:space="preserve">  </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4A3EC196" w14:textId="32A36372" w:rsidR="00762040" w:rsidRDefault="00E10C91" w:rsidP="000522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proofErr w:type="gramStart"/>
      <w:r w:rsidR="00B84E56">
        <w:rPr>
          <w:rFonts w:ascii="Times New Roman" w:hAnsi="Times New Roman" w:cs="Times New Roman"/>
          <w:sz w:val="24"/>
          <w:szCs w:val="24"/>
        </w:rPr>
        <w:t>EC</w:t>
      </w:r>
      <w:r w:rsidR="00B84E56">
        <w:rPr>
          <w:rFonts w:ascii="Times New Roman" w:hAnsi="Times New Roman" w:cs="Times New Roman"/>
          <w:sz w:val="24"/>
          <w:szCs w:val="24"/>
          <w:vertAlign w:val="subscript"/>
        </w:rPr>
        <w:t xml:space="preserve">50 </w:t>
      </w:r>
      <w:r w:rsidR="00B84E56">
        <w:rPr>
          <w:rFonts w:ascii="Times New Roman" w:hAnsi="Times New Roman" w:cs="Times New Roman"/>
          <w:sz w:val="24"/>
          <w:szCs w:val="24"/>
        </w:rPr>
        <w:t>.</w:t>
      </w:r>
      <w:proofErr w:type="gramEnd"/>
      <w:r w:rsidR="00B84E56">
        <w:rPr>
          <w:rFonts w:ascii="Times New Roman" w:hAnsi="Times New Roman" w:cs="Times New Roman"/>
          <w:sz w:val="24"/>
          <w:szCs w:val="24"/>
        </w:rPr>
        <w:t xml:space="preserve"> </w:t>
      </w:r>
    </w:p>
    <w:p w14:paraId="2B5CCEA5" w14:textId="683FCEFE"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reduced viability by less than 20%.</w:t>
      </w:r>
      <w:r w:rsidR="009F2CC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 xml:space="preserve">In cases </w:t>
      </w:r>
      <w:r w:rsidR="005F3BBC">
        <w:rPr>
          <w:rFonts w:ascii="Times New Roman" w:hAnsi="Times New Roman" w:cs="Times New Roman"/>
          <w:sz w:val="24"/>
          <w:szCs w:val="24"/>
        </w:rPr>
        <w:t xml:space="preserve">where </w:t>
      </w:r>
      <w:r w:rsidR="001B7F86" w:rsidRPr="006F644E">
        <w:rPr>
          <w:rFonts w:ascii="Times New Roman" w:hAnsi="Times New Roman" w:cs="Times New Roman"/>
          <w:sz w:val="24"/>
          <w:szCs w:val="24"/>
        </w:rPr>
        <w:t>the upper asymptote was not defined (</w:t>
      </w:r>
      <w:r w:rsidR="009A23DD" w:rsidRPr="006F644E">
        <w:rPr>
          <w:rFonts w:ascii="Times New Roman" w:hAnsi="Times New Roman" w:cs="Times New Roman"/>
          <w:sz w:val="24"/>
          <w:szCs w:val="24"/>
        </w:rPr>
        <w:t>the lowest concentration reduced viability by more than 80%</w:t>
      </w:r>
      <w:r w:rsidR="001B7F86" w:rsidRPr="006F644E">
        <w:rPr>
          <w:rFonts w:ascii="Times New Roman" w:hAnsi="Times New Roman" w:cs="Times New Roman"/>
          <w:sz w:val="24"/>
          <w:szCs w:val="24"/>
        </w:rPr>
        <w:t xml:space="preserve">) or the </w:t>
      </w:r>
      <w:r w:rsidR="005F3BBC">
        <w:rPr>
          <w:rFonts w:ascii="Times New Roman" w:hAnsi="Times New Roman" w:cs="Times New Roman"/>
          <w:sz w:val="24"/>
          <w:szCs w:val="24"/>
        </w:rPr>
        <w:t xml:space="preserve">values could not be modelled </w:t>
      </w:r>
      <w:r w:rsidR="001B7F86" w:rsidRPr="006F644E">
        <w:rPr>
          <w:rFonts w:ascii="Times New Roman" w:hAnsi="Times New Roman" w:cs="Times New Roman"/>
          <w:sz w:val="24"/>
          <w:szCs w:val="24"/>
        </w:rPr>
        <w:t>due to poor data quality the sample was not included in the analysis</w:t>
      </w:r>
      <w:r w:rsidR="009A23DD" w:rsidRPr="006F644E">
        <w:rPr>
          <w:rFonts w:ascii="Times New Roman" w:hAnsi="Times New Roman" w:cs="Times New Roman"/>
          <w:sz w:val="24"/>
          <w:szCs w:val="24"/>
        </w:rPr>
        <w:t>.</w:t>
      </w:r>
      <w:r w:rsidR="002E2AD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The E</w:t>
      </w:r>
      <w:r w:rsidR="00935F54" w:rsidRPr="006F644E">
        <w:rPr>
          <w:rFonts w:ascii="Times New Roman" w:hAnsi="Times New Roman" w:cs="Times New Roman"/>
          <w:sz w:val="24"/>
          <w:szCs w:val="24"/>
        </w:rPr>
        <w:t>C</w:t>
      </w:r>
      <w:r w:rsidR="00935F54" w:rsidRPr="006F644E">
        <w:rPr>
          <w:rFonts w:ascii="Times New Roman" w:hAnsi="Times New Roman" w:cs="Times New Roman"/>
          <w:sz w:val="24"/>
          <w:szCs w:val="24"/>
          <w:vertAlign w:val="subscript"/>
        </w:rPr>
        <w:t xml:space="preserve">50 </w:t>
      </w:r>
      <w:r w:rsidR="00935F54" w:rsidRPr="006F644E">
        <w:rPr>
          <w:rFonts w:ascii="Times New Roman" w:hAnsi="Times New Roman" w:cs="Times New Roman"/>
          <w:sz w:val="24"/>
          <w:szCs w:val="24"/>
        </w:rPr>
        <w:t>was measured for each of the anti</w:t>
      </w:r>
      <w:r w:rsidR="00425DF7" w:rsidRPr="006F644E">
        <w:rPr>
          <w:rFonts w:ascii="Times New Roman" w:hAnsi="Times New Roman" w:cs="Times New Roman"/>
          <w:sz w:val="24"/>
          <w:szCs w:val="24"/>
        </w:rPr>
        <w:t>microbial</w:t>
      </w:r>
      <w:r w:rsidR="00E010EB">
        <w:rPr>
          <w:rFonts w:ascii="Times New Roman" w:hAnsi="Times New Roman" w:cs="Times New Roman"/>
          <w:sz w:val="24"/>
          <w:szCs w:val="24"/>
        </w:rPr>
        <w:t>-</w:t>
      </w:r>
      <w:r w:rsidR="00425DF7" w:rsidRPr="006F644E">
        <w:rPr>
          <w:rFonts w:ascii="Times New Roman" w:hAnsi="Times New Roman" w:cs="Times New Roman"/>
          <w:sz w:val="24"/>
          <w:szCs w:val="24"/>
        </w:rPr>
        <w:t>strain combinations</w:t>
      </w:r>
      <w:r w:rsidR="005C7312" w:rsidRPr="006F644E">
        <w:rPr>
          <w:rFonts w:ascii="Times New Roman" w:hAnsi="Times New Roman" w:cs="Times New Roman"/>
          <w:sz w:val="24"/>
          <w:szCs w:val="24"/>
        </w:rPr>
        <w:t>.</w:t>
      </w:r>
      <w:r w:rsidR="007C5470" w:rsidRPr="006F644E">
        <w:rPr>
          <w:rFonts w:ascii="Times New Roman" w:hAnsi="Times New Roman" w:cs="Times New Roman"/>
          <w:sz w:val="24"/>
          <w:szCs w:val="24"/>
        </w:rPr>
        <w:t xml:space="preserve">  </w:t>
      </w:r>
    </w:p>
    <w:p w14:paraId="41CFF4B2" w14:textId="08B34451" w:rsidR="0005220D" w:rsidRDefault="00A0136E" w:rsidP="000522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w:t>
      </w:r>
      <w:proofErr w:type="spellStart"/>
      <w:r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was analysed using log-log regression. For each EC</w:t>
      </w:r>
      <w:r w:rsidRPr="006F644E">
        <w:rPr>
          <w:rFonts w:ascii="Times New Roman" w:hAnsi="Times New Roman" w:cs="Times New Roman"/>
          <w:sz w:val="24"/>
          <w:szCs w:val="24"/>
          <w:vertAlign w:val="subscript"/>
        </w:rPr>
        <w:t>50</w:t>
      </w:r>
      <w:r w:rsidR="00E010EB">
        <w:rPr>
          <w:rFonts w:ascii="Times New Roman" w:hAnsi="Times New Roman" w:cs="Times New Roman"/>
          <w:sz w:val="24"/>
          <w:szCs w:val="24"/>
        </w:rPr>
        <w:t>,</w:t>
      </w:r>
      <w:r w:rsidRPr="006F644E">
        <w:rPr>
          <w:rFonts w:ascii="Times New Roman" w:hAnsi="Times New Roman" w:cs="Times New Roman"/>
          <w:sz w:val="24"/>
          <w:szCs w:val="24"/>
        </w:rPr>
        <w:t xml:space="preserve"> a corresponding </w:t>
      </w:r>
      <w:r w:rsidR="00E010EB">
        <w:rPr>
          <w:rFonts w:ascii="Times New Roman" w:hAnsi="Times New Roman" w:cs="Times New Roman"/>
          <w:sz w:val="24"/>
          <w:szCs w:val="24"/>
        </w:rPr>
        <w:t>MIC</w:t>
      </w:r>
      <w:r w:rsidR="00E010EB"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predicted using the regression parameters of the </w:t>
      </w:r>
      <w:r w:rsidR="00E010EB">
        <w:rPr>
          <w:rFonts w:ascii="Times New Roman" w:hAnsi="Times New Roman" w:cs="Times New Roman"/>
          <w:sz w:val="24"/>
          <w:szCs w:val="24"/>
        </w:rPr>
        <w:t>initial</w:t>
      </w:r>
      <w:r w:rsidR="00E010EB" w:rsidRPr="006F644E">
        <w:rPr>
          <w:rFonts w:ascii="Times New Roman" w:hAnsi="Times New Roman" w:cs="Times New Roman"/>
          <w:sz w:val="24"/>
          <w:szCs w:val="24"/>
        </w:rPr>
        <w:t xml:space="preserve"> </w:t>
      </w:r>
      <w:r w:rsidRPr="006F644E">
        <w:rPr>
          <w:rFonts w:ascii="Times New Roman" w:hAnsi="Times New Roman" w:cs="Times New Roman"/>
          <w:sz w:val="24"/>
          <w:szCs w:val="24"/>
        </w:rPr>
        <w:t>data</w:t>
      </w:r>
      <w:r w:rsidR="00E010EB">
        <w:rPr>
          <w:rFonts w:ascii="Times New Roman" w:hAnsi="Times New Roman" w:cs="Times New Roman"/>
          <w:sz w:val="24"/>
          <w:szCs w:val="24"/>
        </w:rPr>
        <w:t xml:space="preserve">set (84 blinded </w:t>
      </w:r>
      <w:proofErr w:type="spellStart"/>
      <w:r w:rsidR="00E010EB">
        <w:rPr>
          <w:rFonts w:ascii="Times New Roman" w:hAnsi="Times New Roman" w:cs="Times New Roman"/>
          <w:sz w:val="24"/>
          <w:szCs w:val="24"/>
        </w:rPr>
        <w:t>gonococcal</w:t>
      </w:r>
      <w:proofErr w:type="spellEnd"/>
      <w:r w:rsidR="00E010EB">
        <w:rPr>
          <w:rFonts w:ascii="Times New Roman" w:hAnsi="Times New Roman" w:cs="Times New Roman"/>
          <w:sz w:val="24"/>
          <w:szCs w:val="24"/>
        </w:rPr>
        <w:t xml:space="preserve"> strains)</w:t>
      </w:r>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Essential agreement was defined as the percentage of strains </w:t>
      </w:r>
      <w:r w:rsidR="00AF6E2E">
        <w:rPr>
          <w:rFonts w:ascii="Times New Roman" w:hAnsi="Times New Roman" w:cs="Times New Roman"/>
          <w:sz w:val="24"/>
          <w:szCs w:val="24"/>
        </w:rPr>
        <w:t>with predicted MICs</w:t>
      </w:r>
      <w:r w:rsidR="00AF6E2E" w:rsidRPr="006F644E">
        <w:rPr>
          <w:rFonts w:ascii="Times New Roman" w:hAnsi="Times New Roman" w:cs="Times New Roman"/>
          <w:sz w:val="24"/>
          <w:szCs w:val="24"/>
        </w:rPr>
        <w:t xml:space="preserve"> </w:t>
      </w:r>
      <w:r w:rsidR="00FE6559" w:rsidRPr="006F644E">
        <w:rPr>
          <w:rFonts w:ascii="Times New Roman" w:hAnsi="Times New Roman" w:cs="Times New Roman"/>
          <w:sz w:val="24"/>
          <w:szCs w:val="24"/>
        </w:rPr>
        <w:t xml:space="preserve">within </w:t>
      </w:r>
      <w:r w:rsidR="00E010EB">
        <w:rPr>
          <w:rFonts w:ascii="Times New Roman" w:hAnsi="Times New Roman" w:cs="Times New Roman"/>
          <w:sz w:val="24"/>
          <w:szCs w:val="24"/>
        </w:rPr>
        <w:t>±1</w:t>
      </w:r>
      <w:r w:rsidR="00FE6559" w:rsidRPr="006F644E">
        <w:rPr>
          <w:rFonts w:ascii="Times New Roman" w:hAnsi="Times New Roman" w:cs="Times New Roman"/>
          <w:sz w:val="24"/>
          <w:szCs w:val="24"/>
        </w:rPr>
        <w:t xml:space="preserve"> doubling dilution </w:t>
      </w:r>
      <w:r w:rsidR="00B6403F">
        <w:rPr>
          <w:rFonts w:ascii="Times New Roman" w:hAnsi="Times New Roman" w:cs="Times New Roman"/>
          <w:sz w:val="24"/>
          <w:szCs w:val="24"/>
        </w:rPr>
        <w:t xml:space="preserve">of </w:t>
      </w:r>
      <w:proofErr w:type="spellStart"/>
      <w:r w:rsidR="00B6403F">
        <w:rPr>
          <w:rFonts w:ascii="Times New Roman" w:hAnsi="Times New Roman" w:cs="Times New Roman"/>
          <w:sz w:val="24"/>
          <w:szCs w:val="24"/>
        </w:rPr>
        <w:t>Etest</w:t>
      </w:r>
      <w:proofErr w:type="spellEnd"/>
      <w:r w:rsidR="00B6403F">
        <w:rPr>
          <w:rFonts w:ascii="Times New Roman" w:hAnsi="Times New Roman" w:cs="Times New Roman"/>
          <w:sz w:val="24"/>
          <w:szCs w:val="24"/>
        </w:rPr>
        <w:t xml:space="preserve"> MICs </w:t>
      </w:r>
      <w:r w:rsidR="00FE6559" w:rsidRPr="006F644E">
        <w:rPr>
          <w:rFonts w:ascii="Times New Roman" w:hAnsi="Times New Roman" w:cs="Times New Roman"/>
          <w:sz w:val="24"/>
          <w:szCs w:val="24"/>
        </w:rPr>
        <w:t xml:space="preserve">of evaluable strains (not above or below limit of detection). </w:t>
      </w:r>
    </w:p>
    <w:p w14:paraId="356BC8F3" w14:textId="77777777" w:rsidR="0005220D" w:rsidRDefault="0005220D" w:rsidP="0005220D">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Given that both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obtained in the dose-response model and the parameters used in the prediction are random variables, confidence intervals (CI) were calculated using bootstrapping.  Firstly, </w:t>
      </w:r>
      <w:r w:rsidRPr="006F644E">
        <w:rPr>
          <w:rFonts w:ascii="Times New Roman" w:hAnsi="Times New Roman" w:cs="Times New Roman"/>
          <w:sz w:val="24"/>
          <w:szCs w:val="24"/>
        </w:rPr>
        <w:t>10</w:t>
      </w:r>
      <w:r w:rsidRPr="006F644E">
        <w:rPr>
          <w:rFonts w:ascii="Times New Roman" w:hAnsi="Times New Roman" w:cs="Times New Roman"/>
          <w:sz w:val="24"/>
          <w:szCs w:val="24"/>
          <w:vertAlign w:val="superscript"/>
        </w:rPr>
        <w:t>5</w:t>
      </w:r>
      <w:r>
        <w:rPr>
          <w:rFonts w:ascii="Times New Roman" w:hAnsi="Times New Roman" w:cs="Times New Roman"/>
          <w:sz w:val="24"/>
          <w:szCs w:val="24"/>
          <w:vertAlign w:val="superscript"/>
        </w:rPr>
        <w:t xml:space="preserv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values were obtained by resampling from a normal distribution, with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its standard error as parameters.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two dimensional normal distribution, using as parameters the variance-covariance matrix of the log-log regression. Combining the two yields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predicted </w:t>
      </w:r>
      <w:r>
        <w:rPr>
          <w:rFonts w:ascii="Times New Roman" w:hAnsi="Times New Roman" w:cs="Times New Roman"/>
          <w:sz w:val="24"/>
          <w:szCs w:val="24"/>
        </w:rPr>
        <w:t>MIC</w:t>
      </w:r>
      <w:r w:rsidRPr="006F644E">
        <w:rPr>
          <w:rFonts w:ascii="Times New Roman" w:hAnsi="Times New Roman" w:cs="Times New Roman"/>
          <w:sz w:val="24"/>
          <w:szCs w:val="24"/>
        </w:rPr>
        <w:t xml:space="preserve"> values, from which the 0.025 and 0.975 percentiles </w:t>
      </w:r>
      <w:r>
        <w:rPr>
          <w:rFonts w:ascii="Times New Roman" w:hAnsi="Times New Roman" w:cs="Times New Roman"/>
          <w:sz w:val="24"/>
          <w:szCs w:val="24"/>
        </w:rPr>
        <w:t>were</w:t>
      </w:r>
      <w:r w:rsidRPr="006F644E">
        <w:rPr>
          <w:rFonts w:ascii="Times New Roman" w:hAnsi="Times New Roman" w:cs="Times New Roman"/>
          <w:sz w:val="24"/>
          <w:szCs w:val="24"/>
        </w:rPr>
        <w:t xml:space="preserve"> computed to estimate 95% CI.</w:t>
      </w:r>
      <w:del w:id="114" w:author="sunny" w:date="2016-12-06T13:43:00Z">
        <w:r w:rsidRPr="006F644E" w:rsidDel="003F3150">
          <w:rPr>
            <w:rFonts w:ascii="Times New Roman" w:hAnsi="Times New Roman" w:cs="Times New Roman"/>
            <w:sz w:val="24"/>
            <w:szCs w:val="24"/>
          </w:rPr>
          <w:delText xml:space="preserve"> </w:delText>
        </w:r>
      </w:del>
    </w:p>
    <w:p w14:paraId="7A7A73A9" w14:textId="514D4CA0" w:rsidR="00046D65" w:rsidRDefault="00046D65">
      <w:pPr>
        <w:spacing w:after="0" w:line="480" w:lineRule="auto"/>
        <w:ind w:firstLine="426"/>
        <w:jc w:val="both"/>
        <w:rPr>
          <w:ins w:id="115" w:author="Unemo Magnus, USÖ Labmed länsklinik" w:date="2016-11-14T17:57:00Z"/>
          <w:rFonts w:ascii="Times New Roman" w:hAnsi="Times New Roman" w:cs="Times New Roman"/>
          <w:b/>
          <w:sz w:val="24"/>
          <w:szCs w:val="24"/>
        </w:rPr>
        <w:pPrChange w:id="116" w:author="Unemo Magnus, USÖ Labmed länsklinik" w:date="2016-11-14T17:5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w:t>
      </w:r>
      <w:proofErr w:type="spellStart"/>
      <w:r w:rsidRPr="003F3150">
        <w:rPr>
          <w:rFonts w:ascii="Times New Roman" w:hAnsi="Times New Roman" w:cs="Times New Roman"/>
          <w:b/>
          <w:i/>
          <w:sz w:val="24"/>
          <w:szCs w:val="24"/>
        </w:rPr>
        <w:t>Etest</w:t>
      </w:r>
      <w:proofErr w:type="spellEnd"/>
    </w:p>
    <w:p w14:paraId="6275ED4F" w14:textId="4290BB02" w:rsidR="00425DF7" w:rsidRPr="006F644E" w:rsidRDefault="004B33FA"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D</w:t>
      </w:r>
      <w:r w:rsidR="007B2EEB" w:rsidRPr="006F644E">
        <w:rPr>
          <w:rFonts w:ascii="Times New Roman" w:hAnsi="Times New Roman" w:cs="Times New Roman"/>
          <w:sz w:val="24"/>
          <w:szCs w:val="24"/>
        </w:rPr>
        <w:t>eviation</w:t>
      </w:r>
      <w:r w:rsidR="009E4A85">
        <w:rPr>
          <w:rFonts w:ascii="Times New Roman" w:hAnsi="Times New Roman" w:cs="Times New Roman"/>
          <w:sz w:val="24"/>
          <w:szCs w:val="24"/>
        </w:rPr>
        <w:t>s</w:t>
      </w:r>
      <w:r w:rsidR="007B2EEB" w:rsidRPr="006F644E">
        <w:rPr>
          <w:rFonts w:ascii="Times New Roman" w:hAnsi="Times New Roman" w:cs="Times New Roman"/>
          <w:sz w:val="24"/>
          <w:szCs w:val="24"/>
        </w:rPr>
        <w:t xml:space="preserve"> from </w:t>
      </w:r>
      <w:r w:rsidR="00B6403F">
        <w:rPr>
          <w:rFonts w:ascii="Times New Roman" w:hAnsi="Times New Roman" w:cs="Times New Roman"/>
          <w:sz w:val="24"/>
          <w:szCs w:val="24"/>
        </w:rPr>
        <w:t xml:space="preserve">the </w:t>
      </w:r>
      <w:proofErr w:type="spellStart"/>
      <w:r w:rsidR="007B2EEB"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t>
      </w:r>
      <w:r w:rsidR="00B6403F">
        <w:rPr>
          <w:rFonts w:ascii="Times New Roman" w:hAnsi="Times New Roman" w:cs="Times New Roman"/>
          <w:sz w:val="24"/>
          <w:szCs w:val="24"/>
        </w:rPr>
        <w:t xml:space="preserve">MICs </w:t>
      </w:r>
      <w:r w:rsidRPr="006F644E">
        <w:rPr>
          <w:rFonts w:ascii="Times New Roman" w:hAnsi="Times New Roman" w:cs="Times New Roman"/>
          <w:sz w:val="24"/>
          <w:szCs w:val="24"/>
        </w:rPr>
        <w:t>were calculated as</w:t>
      </w:r>
      <w:r w:rsidR="00720B38" w:rsidRPr="006F644E">
        <w:rPr>
          <w:rFonts w:ascii="Times New Roman" w:hAnsi="Times New Roman" w:cs="Times New Roman"/>
          <w:sz w:val="24"/>
          <w:szCs w:val="24"/>
        </w:rPr>
        <w:t xml:space="preserve"> log</w:t>
      </w:r>
      <w:r w:rsidR="00E700AA" w:rsidRPr="006F644E">
        <w:rPr>
          <w:rFonts w:ascii="Times New Roman" w:hAnsi="Times New Roman" w:cs="Times New Roman"/>
          <w:sz w:val="24"/>
          <w:szCs w:val="24"/>
        </w:rPr>
        <w:t>2</w:t>
      </w:r>
      <w:r w:rsidR="00720B38" w:rsidRPr="006F644E">
        <w:rPr>
          <w:rFonts w:ascii="Times New Roman" w:hAnsi="Times New Roman" w:cs="Times New Roman"/>
          <w:sz w:val="24"/>
          <w:szCs w:val="24"/>
          <w:vertAlign w:val="subscript"/>
        </w:rPr>
        <w:t xml:space="preserve"> </w:t>
      </w:r>
      <w:r w:rsidR="00720B38" w:rsidRPr="006F644E">
        <w:rPr>
          <w:rFonts w:ascii="Times New Roman" w:hAnsi="Times New Roman" w:cs="Times New Roman"/>
          <w:sz w:val="24"/>
          <w:szCs w:val="24"/>
        </w:rPr>
        <w:t xml:space="preserve">differences from the </w:t>
      </w:r>
      <w:r w:rsidR="00E700AA" w:rsidRPr="006F644E">
        <w:rPr>
          <w:rFonts w:ascii="Times New Roman" w:hAnsi="Times New Roman" w:cs="Times New Roman"/>
          <w:sz w:val="24"/>
          <w:szCs w:val="24"/>
        </w:rPr>
        <w:t>predicted</w:t>
      </w:r>
      <w:r w:rsidR="00720B38" w:rsidRPr="006F644E">
        <w:rPr>
          <w:rFonts w:ascii="Times New Roman" w:hAnsi="Times New Roman" w:cs="Times New Roman"/>
          <w:sz w:val="24"/>
          <w:szCs w:val="24"/>
        </w:rPr>
        <w:t xml:space="preserve"> EC</w:t>
      </w:r>
      <w:r w:rsidR="00720B38" w:rsidRPr="006F644E">
        <w:rPr>
          <w:rFonts w:ascii="Times New Roman" w:hAnsi="Times New Roman" w:cs="Times New Roman"/>
          <w:sz w:val="24"/>
          <w:szCs w:val="24"/>
          <w:vertAlign w:val="subscript"/>
        </w:rPr>
        <w:t>50</w:t>
      </w:r>
      <w:r w:rsidR="00720B3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951EB"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009951EB"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B42FFB">
        <w:rPr>
          <w:rFonts w:ascii="Times New Roman" w:hAnsi="Times New Roman" w:cs="Times New Roman"/>
          <w:sz w:val="24"/>
          <w:szCs w:val="24"/>
        </w:rPr>
        <w: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B42FFB" w:rsidRPr="00B42FFB">
        <w:rPr>
          <w:rFonts w:ascii="Times New Roman" w:hAnsi="Times New Roman" w:cs="Times New Roman"/>
          <w:sz w:val="24"/>
          <w:szCs w:val="24"/>
          <w:vertAlign w:val="superscript"/>
        </w:rPr>
        <w:t>36</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37</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117"/>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w:t>
      </w:r>
      <w:proofErr w:type="gramStart"/>
      <w:r w:rsidR="00824304">
        <w:rPr>
          <w:rFonts w:ascii="Times New Roman" w:hAnsi="Times New Roman" w:cs="Times New Roman"/>
          <w:sz w:val="24"/>
          <w:szCs w:val="24"/>
        </w:rPr>
        <w:t>resistant</w:t>
      </w:r>
      <w:proofErr w:type="gramEnd"/>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117"/>
      <w:r w:rsidR="007B5733">
        <w:rPr>
          <w:rStyle w:val="CommentReference"/>
        </w:rPr>
        <w:commentReference w:id="117"/>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The EC</w:t>
      </w:r>
      <w:r w:rsidR="0014390C" w:rsidRPr="006F644E">
        <w:rPr>
          <w:rFonts w:ascii="Times New Roman" w:hAnsi="Times New Roman" w:cs="Times New Roman"/>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 for the resistant (positive values) and susceptible strains (negative values) but not for the intermedia</w:t>
      </w:r>
      <w:r w:rsidR="007B5733">
        <w:rPr>
          <w:rFonts w:ascii="Times New Roman" w:hAnsi="Times New Roman" w:cs="Times New Roman"/>
          <w:sz w:val="24"/>
          <w:szCs w:val="24"/>
        </w:rPr>
        <w:t>te</w:t>
      </w:r>
      <w:r w:rsidR="0040408D" w:rsidRPr="006F644E">
        <w:rPr>
          <w:rFonts w:ascii="Times New Roman" w:hAnsi="Times New Roman" w:cs="Times New Roman"/>
          <w:sz w:val="24"/>
          <w:szCs w:val="24"/>
        </w:rPr>
        <w:t xml:space="preserve"> strains</w:t>
      </w:r>
      <w:r w:rsidR="00046D65">
        <w:rPr>
          <w:rFonts w:ascii="Times New Roman" w:hAnsi="Times New Roman" w:cs="Times New Roman"/>
          <w:sz w:val="24"/>
          <w:szCs w:val="24"/>
        </w:rPr>
        <w:t>.</w:t>
      </w:r>
      <w:r w:rsidR="00404B18"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38</w:t>
      </w:r>
      <w:r w:rsidR="00404B18" w:rsidRPr="006F644E">
        <w:rPr>
          <w:rFonts w:ascii="Times New Roman" w:hAnsi="Times New Roman" w:cs="Times New Roman"/>
          <w:sz w:val="24"/>
          <w:szCs w:val="24"/>
        </w:rPr>
        <w:fldChar w:fldCharType="end"/>
      </w:r>
    </w:p>
    <w:p w14:paraId="2F8F5039" w14:textId="77777777" w:rsidR="00046D65" w:rsidRDefault="00046D65">
      <w:pPr>
        <w:spacing w:after="0" w:line="480" w:lineRule="auto"/>
        <w:jc w:val="both"/>
        <w:rPr>
          <w:ins w:id="118" w:author="Unemo Magnus, USÖ Labmed länsklinik" w:date="2016-11-14T17:57:00Z"/>
          <w:rFonts w:ascii="Times New Roman" w:hAnsi="Times New Roman" w:cs="Times New Roman"/>
          <w:b/>
          <w:sz w:val="24"/>
          <w:szCs w:val="24"/>
        </w:rPr>
        <w:pPrChange w:id="119" w:author="Unemo Magnus, USÖ Labmed länsklinik" w:date="2016-11-14T17:52:00Z">
          <w:pPr>
            <w:spacing w:line="480" w:lineRule="auto"/>
            <w:jc w:val="both"/>
          </w:pPr>
        </w:pPrChange>
      </w:pPr>
    </w:p>
    <w:p w14:paraId="60B30439" w14:textId="65D27DC5" w:rsidR="00935F54" w:rsidRPr="00046D65" w:rsidRDefault="0073312A">
      <w:pPr>
        <w:spacing w:after="0" w:line="480" w:lineRule="auto"/>
        <w:jc w:val="both"/>
        <w:rPr>
          <w:rFonts w:ascii="Times New Roman" w:hAnsi="Times New Roman" w:cs="Times New Roman"/>
          <w:i/>
          <w:sz w:val="24"/>
          <w:szCs w:val="24"/>
          <w:rPrChange w:id="120" w:author="Unemo Magnus, USÖ Labmed länsklinik" w:date="2016-11-14T17:57:00Z">
            <w:rPr>
              <w:rFonts w:ascii="Times New Roman" w:hAnsi="Times New Roman" w:cs="Times New Roman"/>
              <w:sz w:val="24"/>
              <w:szCs w:val="24"/>
            </w:rPr>
          </w:rPrChange>
        </w:rPr>
        <w:pPrChange w:id="121" w:author="Unemo Magnus, USÖ Labmed länsklinik" w:date="2016-11-14T17:52:00Z">
          <w:pPr>
            <w:spacing w:line="480" w:lineRule="auto"/>
            <w:jc w:val="both"/>
          </w:pPr>
        </w:pPrChange>
      </w:pPr>
      <w:commentRangeStart w:id="122"/>
      <w:r w:rsidRPr="00046D65">
        <w:rPr>
          <w:rFonts w:ascii="Times New Roman" w:hAnsi="Times New Roman" w:cs="Times New Roman"/>
          <w:b/>
          <w:i/>
          <w:sz w:val="24"/>
          <w:szCs w:val="24"/>
          <w:rPrChange w:id="123" w:author="Unemo Magnus, USÖ Labmed länsklinik" w:date="2016-11-14T17:57:00Z">
            <w:rPr>
              <w:rFonts w:ascii="Times New Roman" w:hAnsi="Times New Roman" w:cs="Times New Roman"/>
              <w:b/>
              <w:sz w:val="24"/>
              <w:szCs w:val="24"/>
            </w:rPr>
          </w:rPrChange>
        </w:rPr>
        <w:t>Hill slopes</w:t>
      </w:r>
      <w:commentRangeEnd w:id="122"/>
      <w:r w:rsidR="00B6403F">
        <w:rPr>
          <w:rStyle w:val="CommentReference"/>
        </w:rPr>
        <w:commentReference w:id="122"/>
      </w:r>
    </w:p>
    <w:p w14:paraId="641AD915" w14:textId="697213A6" w:rsidR="007D6550" w:rsidRPr="006F644E" w:rsidRDefault="00621D27" w:rsidP="0008584B">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Pairwise t-test</w:t>
      </w:r>
      <w:r w:rsidR="00CF3932" w:rsidRPr="006F644E">
        <w:rPr>
          <w:rFonts w:ascii="Times New Roman" w:hAnsi="Times New Roman" w:cs="Times New Roman"/>
          <w:sz w:val="24"/>
          <w:szCs w:val="24"/>
        </w:rPr>
        <w:t xml:space="preserve"> of the me</w:t>
      </w:r>
      <w:r w:rsidR="00A40029" w:rsidRPr="006F644E">
        <w:rPr>
          <w:rFonts w:ascii="Times New Roman" w:hAnsi="Times New Roman" w:cs="Times New Roman"/>
          <w:sz w:val="24"/>
          <w:szCs w:val="24"/>
        </w:rPr>
        <w:t>an</w:t>
      </w:r>
      <w:r w:rsidR="00CF3932" w:rsidRPr="006F644E">
        <w:rPr>
          <w:rFonts w:ascii="Times New Roman" w:hAnsi="Times New Roman" w:cs="Times New Roman"/>
          <w:sz w:val="24"/>
          <w:szCs w:val="24"/>
        </w:rPr>
        <w:t xml:space="preserve"> of the </w:t>
      </w:r>
      <w:del w:id="124" w:author="Unemo Magnus, USÖ Labmed länsklinik" w:date="2016-11-15T15:07:00Z">
        <w:r w:rsidR="00CF3932" w:rsidRPr="006F644E" w:rsidDel="00AF166B">
          <w:rPr>
            <w:rFonts w:ascii="Times New Roman" w:hAnsi="Times New Roman" w:cs="Times New Roman"/>
            <w:sz w:val="24"/>
            <w:szCs w:val="24"/>
          </w:rPr>
          <w:delText xml:space="preserve">hill </w:delText>
        </w:r>
      </w:del>
      <w:ins w:id="125"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CF3932" w:rsidRPr="006F644E">
        <w:rPr>
          <w:rFonts w:ascii="Times New Roman" w:hAnsi="Times New Roman" w:cs="Times New Roman"/>
          <w:sz w:val="24"/>
          <w:szCs w:val="24"/>
        </w:rPr>
        <w:t>slopes</w:t>
      </w:r>
      <w:r w:rsidR="00A40029" w:rsidRPr="006F644E">
        <w:rPr>
          <w:rFonts w:ascii="Times New Roman" w:hAnsi="Times New Roman" w:cs="Times New Roman"/>
          <w:sz w:val="24"/>
          <w:szCs w:val="24"/>
        </w:rPr>
        <w:t xml:space="preserve"> for each of the tested antimicrobials</w:t>
      </w:r>
      <w:r w:rsidRPr="006F644E">
        <w:rPr>
          <w:rFonts w:ascii="Times New Roman" w:hAnsi="Times New Roman" w:cs="Times New Roman"/>
          <w:sz w:val="24"/>
          <w:szCs w:val="24"/>
        </w:rPr>
        <w:t xml:space="preserve"> </w:t>
      </w:r>
      <w:del w:id="126" w:author="Unemo Magnus, USÖ Labmed länsklinik" w:date="2016-11-17T13:00:00Z">
        <w:r w:rsidRPr="006F644E" w:rsidDel="00BE47DB">
          <w:rPr>
            <w:rFonts w:ascii="Times New Roman" w:hAnsi="Times New Roman" w:cs="Times New Roman"/>
            <w:sz w:val="24"/>
            <w:szCs w:val="24"/>
          </w:rPr>
          <w:delText xml:space="preserve">were </w:delText>
        </w:r>
      </w:del>
      <w:ins w:id="127" w:author="Unemo Magnus, USÖ Labmed länsklinik" w:date="2016-11-17T13:00:00Z">
        <w:r w:rsidR="00BE47DB">
          <w:rPr>
            <w:rFonts w:ascii="Times New Roman" w:hAnsi="Times New Roman" w:cs="Times New Roman"/>
            <w:sz w:val="24"/>
            <w:szCs w:val="24"/>
          </w:rPr>
          <w:t>was</w:t>
        </w:r>
        <w:r w:rsidR="00BE47DB" w:rsidRPr="006F644E">
          <w:rPr>
            <w:rFonts w:ascii="Times New Roman" w:hAnsi="Times New Roman" w:cs="Times New Roman"/>
            <w:sz w:val="24"/>
            <w:szCs w:val="24"/>
          </w:rPr>
          <w:t xml:space="preserve"> </w:t>
        </w:r>
      </w:ins>
      <w:del w:id="128" w:author="Unemo Magnus, USÖ Labmed länsklinik" w:date="2016-11-17T13:00:00Z">
        <w:r w:rsidR="00CF3932" w:rsidRPr="006F644E" w:rsidDel="00BE47DB">
          <w:rPr>
            <w:rFonts w:ascii="Times New Roman" w:hAnsi="Times New Roman" w:cs="Times New Roman"/>
            <w:sz w:val="24"/>
            <w:szCs w:val="24"/>
          </w:rPr>
          <w:delText>made</w:delText>
        </w:r>
        <w:r w:rsidRPr="006F644E" w:rsidDel="00BE47DB">
          <w:rPr>
            <w:rFonts w:ascii="Times New Roman" w:hAnsi="Times New Roman" w:cs="Times New Roman"/>
            <w:sz w:val="24"/>
            <w:szCs w:val="24"/>
          </w:rPr>
          <w:delText xml:space="preserve"> </w:delText>
        </w:r>
      </w:del>
      <w:ins w:id="129" w:author="Unemo Magnus, USÖ Labmed länsklinik" w:date="2016-11-17T13:00:00Z">
        <w:r w:rsidR="00BE47DB">
          <w:rPr>
            <w:rFonts w:ascii="Times New Roman" w:hAnsi="Times New Roman" w:cs="Times New Roman"/>
            <w:sz w:val="24"/>
            <w:szCs w:val="24"/>
          </w:rPr>
          <w:t>performed</w:t>
        </w:r>
        <w:r w:rsidR="00BE47D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to test </w:t>
      </w:r>
      <w:r w:rsidR="00A40029" w:rsidRPr="006F644E">
        <w:rPr>
          <w:rFonts w:ascii="Times New Roman" w:hAnsi="Times New Roman" w:cs="Times New Roman"/>
          <w:sz w:val="24"/>
          <w:szCs w:val="24"/>
        </w:rPr>
        <w:t xml:space="preserve">if the differences found in this parameter </w:t>
      </w:r>
      <w:del w:id="130" w:author="Unemo Magnus, USÖ Labmed länsklinik" w:date="2016-11-17T13:00:00Z">
        <w:r w:rsidR="00A40029" w:rsidRPr="006F644E" w:rsidDel="00BE47DB">
          <w:rPr>
            <w:rFonts w:ascii="Times New Roman" w:hAnsi="Times New Roman" w:cs="Times New Roman"/>
            <w:sz w:val="24"/>
            <w:szCs w:val="24"/>
          </w:rPr>
          <w:delText xml:space="preserve">are </w:delText>
        </w:r>
      </w:del>
      <w:ins w:id="131" w:author="Unemo Magnus, USÖ Labmed länsklinik" w:date="2016-11-17T13:00:00Z">
        <w:r w:rsidR="00BE47DB">
          <w:rPr>
            <w:rFonts w:ascii="Times New Roman" w:hAnsi="Times New Roman" w:cs="Times New Roman"/>
            <w:sz w:val="24"/>
            <w:szCs w:val="24"/>
          </w:rPr>
          <w:t>were</w:t>
        </w:r>
        <w:r w:rsidR="00BE47DB" w:rsidRPr="006F644E">
          <w:rPr>
            <w:rFonts w:ascii="Times New Roman" w:hAnsi="Times New Roman" w:cs="Times New Roman"/>
            <w:sz w:val="24"/>
            <w:szCs w:val="24"/>
          </w:rPr>
          <w:t xml:space="preserve"> </w:t>
        </w:r>
      </w:ins>
      <w:r w:rsidR="00A40029" w:rsidRPr="006F644E">
        <w:rPr>
          <w:rFonts w:ascii="Times New Roman" w:hAnsi="Times New Roman" w:cs="Times New Roman"/>
          <w:sz w:val="24"/>
          <w:szCs w:val="24"/>
        </w:rPr>
        <w:t>significant</w:t>
      </w:r>
      <w:r w:rsidRPr="006F644E">
        <w:rPr>
          <w:rFonts w:ascii="Times New Roman" w:hAnsi="Times New Roman" w:cs="Times New Roman"/>
          <w:sz w:val="24"/>
          <w:szCs w:val="24"/>
        </w:rPr>
        <w:t>.</w:t>
      </w:r>
      <w:r w:rsidR="00A40029" w:rsidRPr="006F644E">
        <w:rPr>
          <w:rFonts w:ascii="Times New Roman" w:hAnsi="Times New Roman" w:cs="Times New Roman"/>
          <w:sz w:val="24"/>
          <w:szCs w:val="24"/>
        </w:rPr>
        <w:t xml:space="preserve"> </w:t>
      </w:r>
      <w:del w:id="132" w:author="Unemo Magnus, USÖ Labmed länsklinik" w:date="2016-11-17T13:00:00Z">
        <w:r w:rsidR="00A40029" w:rsidRPr="006F644E" w:rsidDel="00BE47DB">
          <w:rPr>
            <w:rFonts w:ascii="Times New Roman" w:hAnsi="Times New Roman" w:cs="Times New Roman"/>
            <w:sz w:val="24"/>
            <w:szCs w:val="24"/>
          </w:rPr>
          <w:delText xml:space="preserve"> </w:delText>
        </w:r>
      </w:del>
      <w:r w:rsidR="00935F54" w:rsidRPr="006F644E">
        <w:rPr>
          <w:rFonts w:ascii="Times New Roman" w:hAnsi="Times New Roman" w:cs="Times New Roman"/>
          <w:sz w:val="24"/>
          <w:szCs w:val="24"/>
        </w:rPr>
        <w:t>Hierarchical complete linkage clustering</w:t>
      </w:r>
      <w:r w:rsidRPr="006F644E">
        <w:rPr>
          <w:rFonts w:ascii="Times New Roman" w:hAnsi="Times New Roman" w:cs="Times New Roman"/>
          <w:sz w:val="24"/>
          <w:szCs w:val="24"/>
        </w:rPr>
        <w:t xml:space="preserve"> of the </w:t>
      </w:r>
      <w:del w:id="133" w:author="Unemo Magnus, USÖ Labmed länsklinik" w:date="2016-11-15T15:07:00Z">
        <w:r w:rsidRPr="006F644E" w:rsidDel="00AF166B">
          <w:rPr>
            <w:rFonts w:ascii="Times New Roman" w:hAnsi="Times New Roman" w:cs="Times New Roman"/>
            <w:sz w:val="24"/>
            <w:szCs w:val="24"/>
          </w:rPr>
          <w:delText xml:space="preserve">hill </w:delText>
        </w:r>
      </w:del>
      <w:ins w:id="134"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slopes </w:t>
      </w:r>
      <w:r w:rsidR="00935F54" w:rsidRPr="006F644E">
        <w:rPr>
          <w:rFonts w:ascii="Times New Roman" w:hAnsi="Times New Roman" w:cs="Times New Roman"/>
          <w:sz w:val="24"/>
          <w:szCs w:val="24"/>
        </w:rPr>
        <w:t>was used to compare the antimicrobials</w:t>
      </w:r>
      <w:r w:rsidRPr="006F644E">
        <w:rPr>
          <w:rFonts w:ascii="Times New Roman" w:hAnsi="Times New Roman" w:cs="Times New Roman"/>
          <w:sz w:val="24"/>
          <w:szCs w:val="24"/>
        </w:rPr>
        <w:t xml:space="preserve"> as previously described</w:t>
      </w:r>
      <w:ins w:id="135" w:author="Unemo Magnus, USÖ Labmed länsklinik" w:date="2016-11-14T17:58:00Z">
        <w:r w:rsidR="00046D65">
          <w:rPr>
            <w:rFonts w:ascii="Times New Roman" w:hAnsi="Times New Roman" w:cs="Times New Roman"/>
            <w:sz w:val="24"/>
            <w:szCs w:val="24"/>
          </w:rPr>
          <w:t>.</w:t>
        </w:r>
      </w:ins>
      <w:r w:rsidR="00935F54" w:rsidRPr="006F644E">
        <w:rPr>
          <w:rFonts w:ascii="Times New Roman" w:hAnsi="Times New Roman" w:cs="Times New Roman"/>
          <w:sz w:val="24"/>
          <w:szCs w:val="24"/>
        </w:rPr>
        <w:fldChar w:fldCharType="begin"/>
      </w:r>
      <w:ins w:id="136" w:author="sunny" w:date="2016-12-07T21:54:00Z">
        <w:r w:rsidR="00AB7E40">
          <w:rPr>
            <w:rFonts w:ascii="Times New Roman" w:hAnsi="Times New Roman" w:cs="Times New Roman"/>
            <w:sz w:val="24"/>
            <w:szCs w:val="24"/>
          </w:rPr>
          <w:instrText xml:space="preserve"> ADDIN ZOTERO_ITEM CSL_CITATION {"citationID":"1ft91rars7","properties":{"formattedCitation":"{\\rtf \\super 21,39\\nosupersub{}}","plainCitation":"21,39"},"citationItems":[{"id":233,"uris":["http://zotero.org/users/1321783/items/JKKUIUNK"],"uri":["http://zotero.org/users/1321783/items/JKKUIUNK"],"itemData":{"id":233,"type":"article-journal","title":"Genetic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ins>
      <w:del w:id="137" w:author="sunny" w:date="2016-12-06T16:14:00Z">
        <w:r w:rsidR="00377FDC" w:rsidRPr="006F644E" w:rsidDel="00C63D81">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377FDC" w:rsidRPr="006F644E" w:rsidDel="00C63D81">
          <w:rPr>
            <w:rFonts w:ascii="Cambria Math" w:hAnsi="Cambria Math" w:cs="Cambria Math"/>
            <w:sz w:val="24"/>
            <w:szCs w:val="24"/>
          </w:rPr>
          <w:delInstrText>ﬄ</w:delInstrText>
        </w:r>
        <w:r w:rsidR="00377FDC" w:rsidRPr="006F644E" w:rsidDel="00C63D81">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377FDC" w:rsidRPr="006F644E" w:rsidDel="00C63D81">
          <w:rPr>
            <w:rFonts w:ascii="Cambria Math" w:hAnsi="Cambria Math" w:cs="Cambria Math"/>
            <w:sz w:val="24"/>
            <w:szCs w:val="24"/>
          </w:rPr>
          <w:delInstrText>ﬄ</w:delInstrText>
        </w:r>
        <w:r w:rsidR="00377FDC" w:rsidRPr="006F644E" w:rsidDel="00C63D81">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935F54" w:rsidRPr="006F644E">
        <w:rPr>
          <w:rFonts w:ascii="Times New Roman" w:hAnsi="Times New Roman" w:cs="Times New Roman"/>
          <w:sz w:val="24"/>
          <w:szCs w:val="24"/>
        </w:rPr>
        <w:fldChar w:fldCharType="separate"/>
      </w:r>
      <w:ins w:id="138" w:author="sunny" w:date="2016-12-07T21:54:00Z">
        <w:r w:rsidR="00AB7E40" w:rsidRPr="00AB7E40">
          <w:rPr>
            <w:rFonts w:ascii="Times New Roman" w:hAnsi="Times New Roman" w:cs="Times New Roman"/>
            <w:sz w:val="24"/>
            <w:szCs w:val="24"/>
            <w:vertAlign w:val="superscript"/>
          </w:rPr>
          <w:t>21</w:t>
        </w:r>
        <w:proofErr w:type="gramStart"/>
        <w:r w:rsidR="00AB7E40" w:rsidRPr="00AB7E40">
          <w:rPr>
            <w:rFonts w:ascii="Times New Roman" w:hAnsi="Times New Roman" w:cs="Times New Roman"/>
            <w:sz w:val="24"/>
            <w:szCs w:val="24"/>
            <w:vertAlign w:val="superscript"/>
          </w:rPr>
          <w:t>,39</w:t>
        </w:r>
      </w:ins>
      <w:proofErr w:type="gramEnd"/>
      <w:del w:id="139" w:author="sunny" w:date="2016-12-06T16:14:00Z">
        <w:r w:rsidR="00377FDC" w:rsidRPr="006F644E" w:rsidDel="00C63D81">
          <w:rPr>
            <w:rFonts w:ascii="Times New Roman" w:hAnsi="Times New Roman" w:cs="Times New Roman"/>
            <w:sz w:val="24"/>
            <w:szCs w:val="24"/>
            <w:vertAlign w:val="superscript"/>
          </w:rPr>
          <w:delText>15,32</w:delText>
        </w:r>
      </w:del>
      <w:r w:rsidR="00935F54" w:rsidRPr="006F644E">
        <w:rPr>
          <w:rFonts w:ascii="Times New Roman" w:hAnsi="Times New Roman" w:cs="Times New Roman"/>
          <w:sz w:val="24"/>
          <w:szCs w:val="24"/>
        </w:rPr>
        <w:fldChar w:fldCharType="end"/>
      </w:r>
      <w:del w:id="140" w:author="Unemo Magnus, USÖ Labmed länsklinik" w:date="2016-11-14T17:58:00Z">
        <w:r w:rsidR="00935F54" w:rsidRPr="006F644E" w:rsidDel="00046D65">
          <w:rPr>
            <w:rFonts w:ascii="Times New Roman" w:hAnsi="Times New Roman" w:cs="Times New Roman"/>
            <w:sz w:val="24"/>
            <w:szCs w:val="24"/>
          </w:rPr>
          <w:delText>.</w:delText>
        </w:r>
      </w:del>
      <w:r w:rsidR="00935F54" w:rsidRPr="006F644E">
        <w:rPr>
          <w:rFonts w:ascii="Times New Roman" w:hAnsi="Times New Roman" w:cs="Times New Roman"/>
          <w:sz w:val="24"/>
          <w:szCs w:val="24"/>
        </w:rPr>
        <w:t xml:space="preserve"> </w:t>
      </w:r>
    </w:p>
    <w:p w14:paraId="23E2E2C8" w14:textId="77777777" w:rsidR="006F644E" w:rsidRDefault="006F644E">
      <w:pPr>
        <w:spacing w:after="0" w:line="480" w:lineRule="auto"/>
        <w:jc w:val="both"/>
        <w:rPr>
          <w:ins w:id="141" w:author="Unemo Magnus, USÖ Labmed länsklinik" w:date="2016-11-14T17:51:00Z"/>
          <w:rFonts w:ascii="Times New Roman" w:hAnsi="Times New Roman" w:cs="Times New Roman"/>
          <w:b/>
          <w:sz w:val="24"/>
          <w:szCs w:val="24"/>
        </w:rPr>
        <w:pPrChange w:id="142"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143"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3557D4BA" w14:textId="4D4F55E2" w:rsidR="0014390C" w:rsidRPr="006F644E"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 xml:space="preserve">ceftriaxone, </w:t>
      </w:r>
      <w:proofErr w:type="spellStart"/>
      <w:r w:rsidR="00B91DFF">
        <w:rPr>
          <w:rFonts w:ascii="Times New Roman" w:hAnsi="Times New Roman" w:cs="Times New Roman"/>
          <w:sz w:val="24"/>
          <w:szCs w:val="24"/>
        </w:rPr>
        <w:t>cefixime</w:t>
      </w:r>
      <w:proofErr w:type="spellEnd"/>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 xml:space="preserve">zithromycin, </w:t>
      </w:r>
      <w:proofErr w:type="spellStart"/>
      <w:r w:rsidR="00B91DFF" w:rsidRPr="002E07DB">
        <w:rPr>
          <w:rFonts w:ascii="Times New Roman" w:hAnsi="Times New Roman" w:cs="Times New Roman"/>
          <w:sz w:val="24"/>
          <w:szCs w:val="24"/>
        </w:rPr>
        <w:t>spectinomycin</w:t>
      </w:r>
      <w:proofErr w:type="spellEnd"/>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144"/>
      <w:r w:rsidRPr="006F644E">
        <w:rPr>
          <w:rFonts w:ascii="Times New Roman" w:hAnsi="Times New Roman" w:cs="Times New Roman"/>
          <w:sz w:val="24"/>
          <w:szCs w:val="24"/>
        </w:rPr>
        <w:t>Figure S1</w:t>
      </w:r>
      <w:commentRangeEnd w:id="144"/>
      <w:r w:rsidR="00B91DFF">
        <w:rPr>
          <w:rStyle w:val="CommentReference"/>
        </w:rPr>
        <w:commentReference w:id="144"/>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proofErr w:type="spellStart"/>
      <w:r w:rsidR="00B91DFF">
        <w:rPr>
          <w:rFonts w:ascii="Times New Roman" w:hAnsi="Times New Roman" w:cs="Times New Roman"/>
          <w:sz w:val="24"/>
          <w:szCs w:val="24"/>
        </w:rPr>
        <w:t>gonococcal</w:t>
      </w:r>
      <w:proofErr w:type="spellEnd"/>
      <w:r w:rsidR="00B91DFF">
        <w:rPr>
          <w:rFonts w:ascii="Times New Roman" w:hAnsi="Times New Roman" w:cs="Times New Roman"/>
          <w:sz w:val="24"/>
          <w:szCs w:val="24"/>
        </w:rPr>
        <w:t xml:space="preserve">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endpoint of </w:t>
      </w:r>
      <w:r w:rsidRPr="006F644E">
        <w:rPr>
          <w:rFonts w:ascii="Times New Roman" w:hAnsi="Times New Roman" w:cs="Times New Roman"/>
          <w:sz w:val="24"/>
          <w:szCs w:val="24"/>
        </w:rPr>
        <w:lastRenderedPageBreak/>
        <w:t>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of three independent experiments (</w:t>
      </w:r>
      <w:commentRangeStart w:id="145"/>
      <w:r w:rsidRPr="006F644E">
        <w:rPr>
          <w:rFonts w:ascii="Times New Roman" w:hAnsi="Times New Roman" w:cs="Times New Roman"/>
          <w:sz w:val="24"/>
          <w:szCs w:val="24"/>
        </w:rPr>
        <w:t>Figure S2</w:t>
      </w:r>
      <w:commentRangeEnd w:id="145"/>
      <w:r w:rsidR="00B91DFF">
        <w:rPr>
          <w:rStyle w:val="CommentReference"/>
        </w:rPr>
        <w:commentReference w:id="145"/>
      </w:r>
      <w:r w:rsidRPr="006F644E">
        <w:rPr>
          <w:rFonts w:ascii="Times New Roman" w:hAnsi="Times New Roman" w:cs="Times New Roman"/>
          <w:sz w:val="24"/>
          <w:szCs w:val="24"/>
        </w:rPr>
        <w:t xml:space="preserve">). </w:t>
      </w:r>
      <w:commentRangeStart w:id="146"/>
      <w:r w:rsidRPr="006F644E">
        <w:rPr>
          <w:rFonts w:ascii="Times New Roman" w:hAnsi="Times New Roman" w:cs="Times New Roman"/>
          <w:sz w:val="24"/>
          <w:szCs w:val="24"/>
        </w:rPr>
        <w:t xml:space="preserve">The coefficient of variation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1.80%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101%, the mean was 30%.</w:t>
      </w:r>
      <w:commentRangeEnd w:id="146"/>
      <w:r w:rsidR="003966B9">
        <w:rPr>
          <w:rStyle w:val="CommentReference"/>
        </w:rPr>
        <w:commentReference w:id="146"/>
      </w:r>
      <w:r w:rsidRPr="006F644E">
        <w:rPr>
          <w:rFonts w:ascii="Times New Roman" w:hAnsi="Times New Roman" w:cs="Times New Roman"/>
          <w:sz w:val="24"/>
          <w:szCs w:val="24"/>
        </w:rPr>
        <w:t xml:space="preserve"> </w:t>
      </w:r>
      <w:r w:rsidR="00E94E02" w:rsidRPr="006F644E">
        <w:rPr>
          <w:rFonts w:ascii="Times New Roman" w:hAnsi="Times New Roman" w:cs="Times New Roman"/>
          <w:sz w:val="24"/>
          <w:szCs w:val="24"/>
        </w:rPr>
        <w:t>A</w:t>
      </w:r>
      <w:r w:rsidR="00BB3F89">
        <w:rPr>
          <w:rFonts w:ascii="Times New Roman" w:hAnsi="Times New Roman" w:cs="Times New Roman"/>
          <w:sz w:val="24"/>
          <w:szCs w:val="24"/>
        </w:rPr>
        <w:t xml:space="preserve">n initial dataset including </w:t>
      </w:r>
      <w:r w:rsidR="00664BEB" w:rsidRPr="006F644E">
        <w:rPr>
          <w:rFonts w:ascii="Times New Roman" w:hAnsi="Times New Roman" w:cs="Times New Roman"/>
          <w:sz w:val="24"/>
          <w:szCs w:val="24"/>
        </w:rPr>
        <w:t>8</w:t>
      </w:r>
      <w:r w:rsidR="00E94E02" w:rsidRPr="006F644E">
        <w:rPr>
          <w:rFonts w:ascii="Times New Roman" w:hAnsi="Times New Roman" w:cs="Times New Roman"/>
          <w:sz w:val="24"/>
          <w:szCs w:val="24"/>
        </w:rPr>
        <w:t>4</w:t>
      </w:r>
      <w:r w:rsidR="00664BEB" w:rsidRPr="006F644E">
        <w:rPr>
          <w:rFonts w:ascii="Times New Roman" w:hAnsi="Times New Roman" w:cs="Times New Roman"/>
          <w:sz w:val="24"/>
          <w:szCs w:val="24"/>
        </w:rPr>
        <w:t xml:space="preserve"> clinical </w:t>
      </w:r>
      <w:commentRangeStart w:id="147"/>
      <w:r w:rsidR="00BB3F89">
        <w:rPr>
          <w:rFonts w:ascii="Times New Roman" w:hAnsi="Times New Roman" w:cs="Times New Roman"/>
          <w:sz w:val="24"/>
          <w:szCs w:val="24"/>
        </w:rPr>
        <w:t xml:space="preserve">blinded </w:t>
      </w:r>
      <w:commentRangeEnd w:id="147"/>
      <w:r w:rsidR="003966B9">
        <w:rPr>
          <w:rStyle w:val="CommentReference"/>
        </w:rPr>
        <w:commentReference w:id="147"/>
      </w:r>
      <w:r w:rsidR="00664BEB" w:rsidRPr="006F644E">
        <w:rPr>
          <w:rFonts w:ascii="Times New Roman" w:hAnsi="Times New Roman" w:cs="Times New Roman"/>
          <w:sz w:val="24"/>
          <w:szCs w:val="24"/>
        </w:rPr>
        <w:t>isolates</w:t>
      </w:r>
      <w:r w:rsidR="00E94E02" w:rsidRPr="006F644E">
        <w:rPr>
          <w:rFonts w:ascii="Times New Roman" w:hAnsi="Times New Roman" w:cs="Times New Roman"/>
          <w:sz w:val="24"/>
          <w:szCs w:val="24"/>
        </w:rPr>
        <w:t xml:space="preserve"> was analysed (</w:t>
      </w:r>
      <w:commentRangeStart w:id="148"/>
      <w:r w:rsidR="00E94E02" w:rsidRPr="006F644E">
        <w:rPr>
          <w:rFonts w:ascii="Times New Roman" w:hAnsi="Times New Roman" w:cs="Times New Roman"/>
          <w:sz w:val="24"/>
          <w:szCs w:val="24"/>
        </w:rPr>
        <w:t>280 observations</w:t>
      </w:r>
      <w:commentRangeEnd w:id="148"/>
      <w:r w:rsidR="003966B9">
        <w:rPr>
          <w:rStyle w:val="CommentReference"/>
        </w:rPr>
        <w:commentReference w:id="148"/>
      </w:r>
      <w:r w:rsidR="00E94E02" w:rsidRPr="006F644E">
        <w:rPr>
          <w:rFonts w:ascii="Times New Roman" w:hAnsi="Times New Roman" w:cs="Times New Roman"/>
          <w:sz w:val="24"/>
          <w:szCs w:val="24"/>
        </w:rPr>
        <w:t>)</w:t>
      </w:r>
      <w:r w:rsidR="00BB3F89">
        <w:rPr>
          <w:rFonts w:ascii="Times New Roman" w:hAnsi="Times New Roman" w:cs="Times New Roman"/>
          <w:sz w:val="24"/>
          <w:szCs w:val="24"/>
        </w:rPr>
        <w:t xml:space="preserve"> to develop a regression model for estimating the MIC</w:t>
      </w:r>
      <w:r w:rsidR="00664BEB" w:rsidRPr="006F644E">
        <w:rPr>
          <w:rFonts w:ascii="Times New Roman" w:hAnsi="Times New Roman" w:cs="Times New Roman"/>
          <w:sz w:val="24"/>
          <w:szCs w:val="24"/>
        </w:rPr>
        <w:t>. In resistant strains</w:t>
      </w:r>
      <w:r w:rsidR="00BB3F89">
        <w:rPr>
          <w:rFonts w:ascii="Times New Roman" w:hAnsi="Times New Roman" w:cs="Times New Roman"/>
          <w:sz w:val="24"/>
          <w:szCs w:val="24"/>
        </w:rPr>
        <w:t>,</w:t>
      </w:r>
      <w:r w:rsidR="00664BEB" w:rsidRPr="006F644E">
        <w:rPr>
          <w:rFonts w:ascii="Times New Roman" w:hAnsi="Times New Roman" w:cs="Times New Roman"/>
          <w:sz w:val="24"/>
          <w:szCs w:val="24"/>
        </w:rPr>
        <w:t xml:space="preserve"> the </w:t>
      </w:r>
      <w:r w:rsidR="003966B9">
        <w:rPr>
          <w:rFonts w:ascii="Times New Roman" w:hAnsi="Times New Roman" w:cs="Times New Roman"/>
          <w:sz w:val="24"/>
          <w:szCs w:val="24"/>
        </w:rPr>
        <w:t xml:space="preserve">dose-response </w:t>
      </w:r>
      <w:r w:rsidR="00664BEB" w:rsidRPr="006F644E">
        <w:rPr>
          <w:rFonts w:ascii="Times New Roman" w:hAnsi="Times New Roman" w:cs="Times New Roman"/>
          <w:sz w:val="24"/>
          <w:szCs w:val="24"/>
        </w:rPr>
        <w:t xml:space="preserve">curves were shifted towards higher concentrations, indicating </w:t>
      </w:r>
      <w:r w:rsidR="003966B9">
        <w:rPr>
          <w:rFonts w:ascii="Times New Roman" w:hAnsi="Times New Roman" w:cs="Times New Roman"/>
          <w:sz w:val="24"/>
          <w:szCs w:val="24"/>
        </w:rPr>
        <w:t>de</w:t>
      </w:r>
      <w:r w:rsidR="00664BEB" w:rsidRPr="006F644E">
        <w:rPr>
          <w:rFonts w:ascii="Times New Roman" w:hAnsi="Times New Roman" w:cs="Times New Roman"/>
          <w:sz w:val="24"/>
          <w:szCs w:val="24"/>
        </w:rPr>
        <w:t xml:space="preserve">creased potency. </w:t>
      </w:r>
      <w:commentRangeStart w:id="149"/>
      <w:commentRangeStart w:id="150"/>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w:t>
      </w:r>
      <w:proofErr w:type="spellStart"/>
      <w:r w:rsidR="00BB3F89">
        <w:rPr>
          <w:rFonts w:ascii="Times New Roman" w:hAnsi="Times New Roman" w:cs="Times New Roman"/>
          <w:sz w:val="24"/>
          <w:szCs w:val="24"/>
        </w:rPr>
        <w:t>Etest</w:t>
      </w:r>
      <w:proofErr w:type="spellEnd"/>
      <w:r w:rsidR="00BB3F89">
        <w:rPr>
          <w:rFonts w:ascii="Times New Roman" w:hAnsi="Times New Roman" w:cs="Times New Roman"/>
          <w:sz w:val="24"/>
          <w:szCs w:val="24"/>
        </w:rPr>
        <w:t xml:space="preserve"> MICs and EC</w:t>
      </w:r>
      <w:r w:rsidR="00BB3F89">
        <w:rPr>
          <w:rFonts w:ascii="Times New Roman" w:hAnsi="Times New Roman" w:cs="Times New Roman"/>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together was 0.</w:t>
      </w:r>
      <w:del w:id="151" w:author="sunny" w:date="2016-12-08T01:52:00Z">
        <w:r w:rsidR="005133B3" w:rsidRPr="006F644E" w:rsidDel="002611E7">
          <w:rPr>
            <w:rFonts w:ascii="Times New Roman" w:hAnsi="Times New Roman" w:cs="Times New Roman"/>
            <w:sz w:val="24"/>
            <w:szCs w:val="24"/>
          </w:rPr>
          <w:delText xml:space="preserve">83 </w:delText>
        </w:r>
      </w:del>
      <w:ins w:id="152"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1A). </w:t>
      </w:r>
      <w:commentRangeEnd w:id="149"/>
      <w:r w:rsidR="00454FE8">
        <w:rPr>
          <w:rStyle w:val="CommentReference"/>
        </w:rPr>
        <w:commentReference w:id="149"/>
      </w:r>
      <w:commentRangeEnd w:id="150"/>
      <w:r w:rsidR="002611E7">
        <w:rPr>
          <w:rStyle w:val="CommentReference"/>
        </w:rPr>
        <w:commentReference w:id="150"/>
      </w:r>
      <w:r w:rsidR="005133B3" w:rsidRPr="006F644E">
        <w:rPr>
          <w:rFonts w:ascii="Times New Roman" w:hAnsi="Times New Roman" w:cs="Times New Roman"/>
          <w:sz w:val="24"/>
          <w:szCs w:val="24"/>
        </w:rPr>
        <w:t xml:space="preserve">Compared to the </w:t>
      </w:r>
      <w:proofErr w:type="spellStart"/>
      <w:r w:rsidR="005133B3" w:rsidRPr="006F644E">
        <w:rPr>
          <w:rFonts w:ascii="Times New Roman" w:hAnsi="Times New Roman" w:cs="Times New Roman"/>
          <w:sz w:val="24"/>
          <w:szCs w:val="24"/>
        </w:rPr>
        <w:t>Etest</w:t>
      </w:r>
      <w:proofErr w:type="spellEnd"/>
      <w:r w:rsidR="005133B3" w:rsidRPr="006F644E">
        <w:rPr>
          <w:rFonts w:ascii="Times New Roman" w:hAnsi="Times New Roman" w:cs="Times New Roman"/>
          <w:sz w:val="24"/>
          <w:szCs w:val="24"/>
        </w:rPr>
        <w:t xml:space="preserve">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EC</w:t>
      </w:r>
      <w:r w:rsidR="005133B3" w:rsidRPr="006F644E">
        <w:rPr>
          <w:rFonts w:ascii="Times New Roman" w:hAnsi="Times New Roman" w:cs="Times New Roman"/>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67</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 xml:space="preserve">doubling dilution </w:t>
      </w:r>
      <w:r w:rsidR="000B5EA7" w:rsidRPr="006F644E">
        <w:rPr>
          <w:rFonts w:ascii="Times New Roman" w:hAnsi="Times New Roman" w:cs="Times New Roman"/>
          <w:sz w:val="24"/>
          <w:szCs w:val="24"/>
        </w:rPr>
        <w:t>(Figure 1B).</w:t>
      </w:r>
      <w:r w:rsidR="005133B3" w:rsidRPr="006F644E">
        <w:rPr>
          <w:rFonts w:ascii="Times New Roman" w:hAnsi="Times New Roman" w:cs="Times New Roman"/>
          <w:sz w:val="24"/>
          <w:szCs w:val="24"/>
        </w:rPr>
        <w:t xml:space="preserve"> </w:t>
      </w:r>
      <w:commentRangeStart w:id="153"/>
      <w:del w:id="154" w:author="sunny" w:date="2016-12-08T02:00:00Z">
        <w:r w:rsidR="00664BEB" w:rsidRPr="006F644E" w:rsidDel="0008584B">
          <w:rPr>
            <w:rFonts w:ascii="Times New Roman" w:hAnsi="Times New Roman" w:cs="Times New Roman"/>
            <w:sz w:val="24"/>
            <w:szCs w:val="24"/>
          </w:rPr>
          <w:delText>The</w:delText>
        </w:r>
        <w:r w:rsidR="00B47E2E" w:rsidDel="0008584B">
          <w:rPr>
            <w:rFonts w:ascii="Times New Roman" w:hAnsi="Times New Roman" w:cs="Times New Roman"/>
            <w:sz w:val="24"/>
            <w:szCs w:val="24"/>
          </w:rPr>
          <w:delText>se</w:delText>
        </w:r>
        <w:r w:rsidR="00664BEB" w:rsidRPr="006F644E" w:rsidDel="0008584B">
          <w:rPr>
            <w:rFonts w:ascii="Times New Roman" w:hAnsi="Times New Roman" w:cs="Times New Roman"/>
            <w:sz w:val="24"/>
            <w:szCs w:val="24"/>
          </w:rPr>
          <w:delText xml:space="preserve"> parameters </w:delText>
        </w:r>
        <w:commentRangeEnd w:id="153"/>
        <w:r w:rsidR="003966B9" w:rsidDel="0008584B">
          <w:rPr>
            <w:rStyle w:val="CommentReference"/>
          </w:rPr>
          <w:commentReference w:id="153"/>
        </w:r>
      </w:del>
      <w:ins w:id="155" w:author="sunny" w:date="2016-12-08T02:00:00Z">
        <w:r w:rsidR="0008584B">
          <w:rPr>
            <w:rFonts w:ascii="Times New Roman" w:hAnsi="Times New Roman" w:cs="Times New Roman"/>
            <w:sz w:val="24"/>
            <w:szCs w:val="24"/>
          </w:rPr>
          <w:t xml:space="preserve">Slope and intercept of the linear regression </w:t>
        </w:r>
      </w:ins>
      <w:r w:rsidR="00664BEB" w:rsidRPr="006F644E">
        <w:rPr>
          <w:rFonts w:ascii="Times New Roman" w:hAnsi="Times New Roman" w:cs="Times New Roman"/>
          <w:sz w:val="24"/>
          <w:szCs w:val="24"/>
        </w:rPr>
        <w:t xml:space="preserve">were used </w:t>
      </w:r>
      <w:commentRangeStart w:id="156"/>
      <w:r w:rsidR="00664BEB" w:rsidRPr="00B91DFF">
        <w:rPr>
          <w:rFonts w:ascii="Times New Roman" w:hAnsi="Times New Roman" w:cs="Times New Roman"/>
          <w:sz w:val="24"/>
          <w:szCs w:val="24"/>
        </w:rPr>
        <w:t xml:space="preserve">to predict the </w:t>
      </w:r>
      <w:r w:rsidR="00B47E2E">
        <w:rPr>
          <w:rFonts w:ascii="Times New Roman" w:hAnsi="Times New Roman" w:cs="Times New Roman"/>
          <w:sz w:val="24"/>
          <w:szCs w:val="24"/>
        </w:rPr>
        <w:t xml:space="preserve">MICs of all antimicrobials </w:t>
      </w:r>
      <w:r w:rsidR="000B5EA7" w:rsidRPr="00B91DFF">
        <w:rPr>
          <w:rFonts w:ascii="Times New Roman" w:hAnsi="Times New Roman" w:cs="Times New Roman"/>
          <w:sz w:val="24"/>
          <w:szCs w:val="24"/>
        </w:rPr>
        <w:t xml:space="preserve">in </w:t>
      </w:r>
      <w:r w:rsidR="00B47E2E">
        <w:rPr>
          <w:rFonts w:ascii="Times New Roman" w:hAnsi="Times New Roman" w:cs="Times New Roman"/>
          <w:sz w:val="24"/>
          <w:szCs w:val="24"/>
        </w:rPr>
        <w:t xml:space="preserve">the </w:t>
      </w:r>
      <w:commentRangeEnd w:id="156"/>
      <w:r w:rsidR="00B91DFF">
        <w:rPr>
          <w:rStyle w:val="CommentReference"/>
        </w:rPr>
        <w:commentReference w:id="156"/>
      </w:r>
      <w:r w:rsidR="000B5EA7" w:rsidRPr="006F644E">
        <w:rPr>
          <w:rFonts w:ascii="Times New Roman" w:hAnsi="Times New Roman" w:cs="Times New Roman"/>
          <w:sz w:val="24"/>
          <w:szCs w:val="24"/>
        </w:rPr>
        <w:t>40 blinded strains</w:t>
      </w:r>
      <w:r w:rsidR="00B47E2E">
        <w:rPr>
          <w:rFonts w:ascii="Times New Roman" w:hAnsi="Times New Roman" w:cs="Times New Roman"/>
          <w:sz w:val="24"/>
          <w:szCs w:val="24"/>
        </w:rPr>
        <w:t xml:space="preserve"> examined for validation of the final assay</w:t>
      </w:r>
      <w:r w:rsidR="000B5EA7" w:rsidRPr="006F644E">
        <w:rPr>
          <w:rFonts w:ascii="Times New Roman" w:hAnsi="Times New Roman" w:cs="Times New Roman"/>
          <w:sz w:val="24"/>
          <w:szCs w:val="24"/>
        </w:rPr>
        <w:t xml:space="preserve">. </w:t>
      </w:r>
      <w:commentRangeStart w:id="157"/>
      <w:commentRangeStart w:id="158"/>
      <w:commentRangeStart w:id="159"/>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r w:rsidR="00B47E2E">
        <w:rPr>
          <w:rFonts w:ascii="Times New Roman" w:hAnsi="Times New Roman" w:cs="Times New Roman"/>
          <w:sz w:val="24"/>
          <w:szCs w:val="24"/>
        </w:rPr>
        <w:t>ed</w:t>
      </w:r>
      <w:r w:rsidR="000B5EA7" w:rsidRPr="006F644E">
        <w:rPr>
          <w:rFonts w:ascii="Times New Roman" w:hAnsi="Times New Roman" w:cs="Times New Roman"/>
          <w:sz w:val="24"/>
          <w:szCs w:val="24"/>
        </w:rPr>
        <w:t xml:space="preserve"> the </w:t>
      </w:r>
      <w:commentRangeStart w:id="160"/>
      <w:r w:rsidR="000B5EA7" w:rsidRPr="006F644E">
        <w:rPr>
          <w:rFonts w:ascii="Times New Roman" w:hAnsi="Times New Roman" w:cs="Times New Roman"/>
          <w:sz w:val="24"/>
          <w:szCs w:val="24"/>
        </w:rPr>
        <w:t xml:space="preserve">median </w:t>
      </w:r>
      <w:r w:rsidR="008C043B">
        <w:rPr>
          <w:rFonts w:ascii="Times New Roman" w:hAnsi="Times New Roman" w:cs="Times New Roman"/>
          <w:sz w:val="24"/>
          <w:szCs w:val="24"/>
        </w:rPr>
        <w:t xml:space="preserve">deviation </w:t>
      </w:r>
      <w:del w:id="161" w:author="sunny" w:date="2016-12-08T02:02:00Z">
        <w:r w:rsidR="000B5EA7" w:rsidRPr="006F644E" w:rsidDel="0008584B">
          <w:rPr>
            <w:rFonts w:ascii="Times New Roman" w:hAnsi="Times New Roman" w:cs="Times New Roman"/>
            <w:sz w:val="24"/>
            <w:szCs w:val="24"/>
          </w:rPr>
          <w:delText>of the distribution</w:delText>
        </w:r>
      </w:del>
      <w:ins w:id="162" w:author="sunny" w:date="2016-12-08T02:02:00Z">
        <w:r w:rsidR="0008584B">
          <w:rPr>
            <w:rFonts w:ascii="Times New Roman" w:hAnsi="Times New Roman" w:cs="Times New Roman"/>
            <w:sz w:val="24"/>
            <w:szCs w:val="24"/>
          </w:rPr>
          <w:t xml:space="preserve">from </w:t>
        </w:r>
        <w:proofErr w:type="spellStart"/>
        <w:r w:rsidR="0008584B">
          <w:rPr>
            <w:rFonts w:ascii="Times New Roman" w:hAnsi="Times New Roman" w:cs="Times New Roman"/>
            <w:sz w:val="24"/>
            <w:szCs w:val="24"/>
          </w:rPr>
          <w:t>Etest</w:t>
        </w:r>
        <w:proofErr w:type="spellEnd"/>
        <w:r w:rsidR="0008584B">
          <w:rPr>
            <w:rFonts w:ascii="Times New Roman" w:hAnsi="Times New Roman" w:cs="Times New Roman"/>
            <w:sz w:val="24"/>
            <w:szCs w:val="24"/>
          </w:rPr>
          <w:t xml:space="preserve"> MICs</w:t>
        </w:r>
      </w:ins>
      <w:r w:rsidR="000B5EA7" w:rsidRPr="006F644E">
        <w:rPr>
          <w:rFonts w:ascii="Times New Roman" w:hAnsi="Times New Roman" w:cs="Times New Roman"/>
          <w:sz w:val="24"/>
          <w:szCs w:val="24"/>
        </w:rPr>
        <w:t xml:space="preserve"> </w:t>
      </w:r>
      <w:ins w:id="163" w:author="sunny" w:date="2016-12-08T02:01:00Z">
        <w:r w:rsidR="0008584B">
          <w:rPr>
            <w:rFonts w:ascii="Times New Roman" w:hAnsi="Times New Roman" w:cs="Times New Roman"/>
            <w:sz w:val="24"/>
            <w:szCs w:val="24"/>
          </w:rPr>
          <w:t>from -1</w:t>
        </w:r>
      </w:ins>
      <w:ins w:id="164" w:author="sunny" w:date="2016-12-08T02:02:00Z">
        <w:r w:rsidR="0008584B">
          <w:rPr>
            <w:rFonts w:ascii="Times New Roman" w:hAnsi="Times New Roman" w:cs="Times New Roman"/>
            <w:sz w:val="24"/>
            <w:szCs w:val="24"/>
          </w:rPr>
          <w:t xml:space="preserve"> </w:t>
        </w:r>
      </w:ins>
      <w:r w:rsidR="000B5EA7" w:rsidRPr="006F644E">
        <w:rPr>
          <w:rFonts w:ascii="Times New Roman" w:hAnsi="Times New Roman" w:cs="Times New Roman"/>
          <w:sz w:val="24"/>
          <w:szCs w:val="24"/>
        </w:rPr>
        <w:t xml:space="preserve">to </w:t>
      </w:r>
      <w:r w:rsidR="009A4AFC" w:rsidRPr="006F644E">
        <w:rPr>
          <w:rFonts w:ascii="Times New Roman" w:hAnsi="Times New Roman" w:cs="Times New Roman"/>
          <w:sz w:val="24"/>
          <w:szCs w:val="24"/>
        </w:rPr>
        <w:t>-</w:t>
      </w:r>
      <w:r w:rsidR="000B5EA7" w:rsidRPr="006F644E">
        <w:rPr>
          <w:rFonts w:ascii="Times New Roman" w:hAnsi="Times New Roman" w:cs="Times New Roman"/>
          <w:sz w:val="24"/>
          <w:szCs w:val="24"/>
        </w:rPr>
        <w:t>0.</w:t>
      </w:r>
      <w:r w:rsidR="009A4AFC" w:rsidRPr="006F644E">
        <w:rPr>
          <w:rFonts w:ascii="Times New Roman" w:hAnsi="Times New Roman" w:cs="Times New Roman"/>
          <w:sz w:val="24"/>
          <w:szCs w:val="24"/>
        </w:rPr>
        <w:t>11</w:t>
      </w:r>
      <w:r w:rsidR="008C043B">
        <w:rPr>
          <w:rFonts w:ascii="Times New Roman" w:hAnsi="Times New Roman" w:cs="Times New Roman"/>
          <w:sz w:val="24"/>
          <w:szCs w:val="24"/>
        </w:rPr>
        <w:t xml:space="preserve"> doubling dilution</w:t>
      </w:r>
      <w:commentRangeEnd w:id="160"/>
      <w:r w:rsidR="008C043B">
        <w:rPr>
          <w:rStyle w:val="CommentReference"/>
        </w:rPr>
        <w:commentReference w:id="160"/>
      </w:r>
      <w:commentRangeEnd w:id="157"/>
      <w:ins w:id="165" w:author="sunny" w:date="2016-12-08T02:01:00Z">
        <w:r w:rsidR="0008584B">
          <w:rPr>
            <w:rFonts w:ascii="Times New Roman" w:hAnsi="Times New Roman" w:cs="Times New Roman"/>
            <w:sz w:val="24"/>
            <w:szCs w:val="24"/>
          </w:rPr>
          <w:t>s</w:t>
        </w:r>
      </w:ins>
      <w:r w:rsidR="003966B9">
        <w:rPr>
          <w:rStyle w:val="CommentReference"/>
        </w:rPr>
        <w:commentReference w:id="157"/>
      </w:r>
      <w:r w:rsidR="00664BEB"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commentRangeEnd w:id="158"/>
      <w:r w:rsidR="00C42B34">
        <w:rPr>
          <w:rStyle w:val="CommentReference"/>
        </w:rPr>
        <w:commentReference w:id="158"/>
      </w:r>
      <w:commentRangeEnd w:id="159"/>
      <w:r w:rsidR="0008584B">
        <w:rPr>
          <w:rStyle w:val="CommentReference"/>
        </w:rPr>
        <w:commentReference w:id="159"/>
      </w:r>
      <w:commentRangeStart w:id="166"/>
      <w:commentRangeStart w:id="167"/>
      <w:r w:rsidR="00FE6559" w:rsidRPr="006F644E">
        <w:rPr>
          <w:rFonts w:ascii="Times New Roman" w:hAnsi="Times New Roman" w:cs="Times New Roman"/>
          <w:sz w:val="24"/>
          <w:szCs w:val="24"/>
        </w:rPr>
        <w:t xml:space="preserve">The essential agreement between </w:t>
      </w:r>
      <w:r w:rsidR="00C232A3">
        <w:rPr>
          <w:rFonts w:ascii="Times New Roman" w:hAnsi="Times New Roman" w:cs="Times New Roman"/>
          <w:sz w:val="24"/>
          <w:szCs w:val="24"/>
        </w:rPr>
        <w:t xml:space="preserve">the exact </w:t>
      </w:r>
      <w:proofErr w:type="spellStart"/>
      <w:r w:rsidR="00FE6559" w:rsidRPr="006F644E">
        <w:rPr>
          <w:rFonts w:ascii="Times New Roman" w:hAnsi="Times New Roman" w:cs="Times New Roman"/>
          <w:sz w:val="24"/>
          <w:szCs w:val="24"/>
        </w:rPr>
        <w:t>Etest</w:t>
      </w:r>
      <w:proofErr w:type="spellEnd"/>
      <w:r w:rsidR="00FE6559" w:rsidRPr="006F644E">
        <w:rPr>
          <w:rFonts w:ascii="Times New Roman" w:hAnsi="Times New Roman" w:cs="Times New Roman"/>
          <w:sz w:val="24"/>
          <w:szCs w:val="24"/>
        </w:rPr>
        <w:t xml:space="preserve"> </w:t>
      </w:r>
      <w:r w:rsidR="00C232A3">
        <w:rPr>
          <w:rFonts w:ascii="Times New Roman" w:hAnsi="Times New Roman" w:cs="Times New Roman"/>
          <w:sz w:val="24"/>
          <w:szCs w:val="24"/>
        </w:rPr>
        <w:t xml:space="preserve">MICs </w:t>
      </w:r>
      <w:r w:rsidR="00FE6559" w:rsidRPr="006F644E">
        <w:rPr>
          <w:rFonts w:ascii="Times New Roman" w:hAnsi="Times New Roman" w:cs="Times New Roman"/>
          <w:sz w:val="24"/>
          <w:szCs w:val="24"/>
        </w:rPr>
        <w:t>and the predicted MIC</w:t>
      </w:r>
      <w:r w:rsidR="00AA2384">
        <w:rPr>
          <w:rFonts w:ascii="Times New Roman" w:hAnsi="Times New Roman" w:cs="Times New Roman"/>
          <w:sz w:val="24"/>
          <w:szCs w:val="24"/>
        </w:rPr>
        <w:t>s</w:t>
      </w:r>
      <w:r w:rsidR="00FE6559" w:rsidRPr="006F644E">
        <w:rPr>
          <w:rFonts w:ascii="Times New Roman" w:hAnsi="Times New Roman" w:cs="Times New Roman"/>
          <w:sz w:val="24"/>
          <w:szCs w:val="24"/>
        </w:rPr>
        <w:t xml:space="preserve"> was below 50% for all antimicrobials. </w:t>
      </w:r>
      <w:commentRangeEnd w:id="166"/>
      <w:r w:rsidR="00C232A3">
        <w:rPr>
          <w:rStyle w:val="CommentReference"/>
        </w:rPr>
        <w:commentReference w:id="166"/>
      </w:r>
      <w:commentRangeEnd w:id="167"/>
      <w:r w:rsidR="0008584B">
        <w:rPr>
          <w:rStyle w:val="CommentReference"/>
        </w:rPr>
        <w:commentReference w:id="167"/>
      </w:r>
      <w:r w:rsidR="000050DC" w:rsidRPr="006F644E">
        <w:rPr>
          <w:rFonts w:ascii="Times New Roman" w:hAnsi="Times New Roman" w:cs="Times New Roman"/>
          <w:sz w:val="24"/>
          <w:szCs w:val="24"/>
        </w:rPr>
        <w:t xml:space="preserve">The 75% percent quartiles for the deviations were larger for </w:t>
      </w:r>
      <w:commentRangeStart w:id="168"/>
      <w:r w:rsidR="000050DC" w:rsidRPr="006F644E">
        <w:rPr>
          <w:rFonts w:ascii="Times New Roman" w:hAnsi="Times New Roman" w:cs="Times New Roman"/>
          <w:sz w:val="24"/>
          <w:szCs w:val="24"/>
        </w:rPr>
        <w:t xml:space="preserve">azithromycin, </w:t>
      </w:r>
      <w:proofErr w:type="spellStart"/>
      <w:r w:rsidR="000050DC" w:rsidRPr="006F644E">
        <w:rPr>
          <w:rFonts w:ascii="Times New Roman" w:hAnsi="Times New Roman" w:cs="Times New Roman"/>
          <w:sz w:val="24"/>
          <w:szCs w:val="24"/>
        </w:rPr>
        <w:t>cefixime</w:t>
      </w:r>
      <w:proofErr w:type="spellEnd"/>
      <w:r w:rsidR="000050DC" w:rsidRPr="006F644E">
        <w:rPr>
          <w:rFonts w:ascii="Times New Roman" w:hAnsi="Times New Roman" w:cs="Times New Roman"/>
          <w:sz w:val="24"/>
          <w:szCs w:val="24"/>
        </w:rPr>
        <w:t xml:space="preserve"> and ceftriaxone compared to ciprofloxacin, penicillin G, </w:t>
      </w:r>
      <w:proofErr w:type="spellStart"/>
      <w:r w:rsidR="000050DC" w:rsidRPr="006F644E">
        <w:rPr>
          <w:rFonts w:ascii="Times New Roman" w:hAnsi="Times New Roman" w:cs="Times New Roman"/>
          <w:sz w:val="24"/>
          <w:szCs w:val="24"/>
        </w:rPr>
        <w:t>spectinomycin</w:t>
      </w:r>
      <w:proofErr w:type="spellEnd"/>
      <w:r w:rsidR="000050DC" w:rsidRPr="006F644E">
        <w:rPr>
          <w:rFonts w:ascii="Times New Roman" w:hAnsi="Times New Roman" w:cs="Times New Roman"/>
          <w:sz w:val="24"/>
          <w:szCs w:val="24"/>
        </w:rPr>
        <w:t xml:space="preserve"> and tetracycline</w:t>
      </w:r>
      <w:commentRangeEnd w:id="168"/>
      <w:r w:rsidR="00C232A3">
        <w:rPr>
          <w:rStyle w:val="CommentReference"/>
        </w:rPr>
        <w:commentReference w:id="168"/>
      </w:r>
      <w:r w:rsidR="00390A2C">
        <w:rPr>
          <w:rFonts w:ascii="Times New Roman" w:hAnsi="Times New Roman" w:cs="Times New Roman"/>
          <w:sz w:val="24"/>
          <w:szCs w:val="24"/>
        </w:rPr>
        <w:t xml:space="preserve"> (Figure 1C)</w:t>
      </w:r>
      <w:r w:rsidR="000050DC" w:rsidRPr="006F644E">
        <w:rPr>
          <w:rFonts w:ascii="Times New Roman" w:hAnsi="Times New Roman" w:cs="Times New Roman"/>
          <w:sz w:val="24"/>
          <w:szCs w:val="24"/>
        </w:rPr>
        <w:t xml:space="preserve">. </w:t>
      </w:r>
    </w:p>
    <w:p w14:paraId="7C8E2978" w14:textId="59FBB17A" w:rsidR="00046D65" w:rsidRDefault="00046D65">
      <w:pPr>
        <w:spacing w:after="0" w:line="480" w:lineRule="auto"/>
        <w:jc w:val="both"/>
        <w:rPr>
          <w:ins w:id="169" w:author="Unemo Magnus, USÖ Labmed länsklinik" w:date="2016-11-14T17:58:00Z"/>
          <w:rFonts w:ascii="Times New Roman" w:hAnsi="Times New Roman" w:cs="Times New Roman"/>
          <w:b/>
          <w:sz w:val="24"/>
          <w:szCs w:val="24"/>
        </w:rPr>
        <w:pPrChange w:id="170"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691F3FBB" w14:textId="6D3783FF" w:rsidR="003B02B6" w:rsidRPr="006F644E" w:rsidRDefault="00664BEB" w:rsidP="00ED3701">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proofErr w:type="spellStart"/>
      <w:r w:rsidR="00F25789" w:rsidRPr="006F644E">
        <w:rPr>
          <w:rFonts w:ascii="Times New Roman" w:hAnsi="Times New Roman" w:cs="Times New Roman"/>
          <w:sz w:val="24"/>
          <w:szCs w:val="24"/>
        </w:rPr>
        <w:t>Etest</w:t>
      </w:r>
      <w:proofErr w:type="spellEnd"/>
      <w:r w:rsidR="00F25789"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AA2384" w:rsidRPr="00ED3701">
        <w:rPr>
          <w:rFonts w:ascii="Times New Roman" w:hAnsi="Times New Roman" w:cs="Times New Roman"/>
          <w:sz w:val="24"/>
          <w:szCs w:val="24"/>
        </w:rPr>
        <w:t>2</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Gentamicin </w:t>
      </w:r>
      <w:r w:rsidR="00AA2384">
        <w:rPr>
          <w:rFonts w:ascii="Times New Roman" w:hAnsi="Times New Roman" w:cs="Times New Roman"/>
          <w:sz w:val="24"/>
          <w:szCs w:val="24"/>
        </w:rPr>
        <w:t xml:space="preserve">MICs </w:t>
      </w:r>
      <w:r w:rsidR="00F25789" w:rsidRPr="006F644E">
        <w:rPr>
          <w:rFonts w:ascii="Times New Roman" w:hAnsi="Times New Roman" w:cs="Times New Roman"/>
          <w:sz w:val="24"/>
          <w:szCs w:val="24"/>
        </w:rPr>
        <w:t>w</w:t>
      </w:r>
      <w:r w:rsidR="00AA2384">
        <w:rPr>
          <w:rFonts w:ascii="Times New Roman" w:hAnsi="Times New Roman" w:cs="Times New Roman"/>
          <w:sz w:val="24"/>
          <w:szCs w:val="24"/>
        </w:rPr>
        <w:t>ere</w:t>
      </w:r>
      <w:r w:rsidR="00F25789" w:rsidRPr="006F644E">
        <w:rPr>
          <w:rFonts w:ascii="Times New Roman" w:hAnsi="Times New Roman" w:cs="Times New Roman"/>
          <w:sz w:val="24"/>
          <w:szCs w:val="24"/>
        </w:rPr>
        <w:t xml:space="preserve"> not </w:t>
      </w:r>
      <w:r w:rsidR="00AA2384">
        <w:rPr>
          <w:rFonts w:ascii="Times New Roman" w:hAnsi="Times New Roman" w:cs="Times New Roman"/>
          <w:sz w:val="24"/>
          <w:szCs w:val="24"/>
        </w:rPr>
        <w:t>categorised</w:t>
      </w:r>
      <w:r w:rsidR="00AA2384"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because </w:t>
      </w:r>
      <w:r w:rsidR="009E4A85">
        <w:rPr>
          <w:rFonts w:ascii="Times New Roman" w:hAnsi="Times New Roman" w:cs="Times New Roman"/>
          <w:sz w:val="24"/>
          <w:szCs w:val="24"/>
        </w:rPr>
        <w:t>no</w:t>
      </w:r>
      <w:r w:rsidR="009E4A85"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resistance breakpoint exist. </w:t>
      </w:r>
      <w:commentRangeStart w:id="171"/>
      <w:r w:rsidR="00AA2384">
        <w:rPr>
          <w:rFonts w:ascii="Times New Roman" w:hAnsi="Times New Roman" w:cs="Times New Roman"/>
          <w:sz w:val="24"/>
          <w:szCs w:val="24"/>
        </w:rPr>
        <w:t xml:space="preserve">Furthermore, seven strains were correctly </w:t>
      </w:r>
      <w:r w:rsidR="00A17CFE">
        <w:rPr>
          <w:rFonts w:ascii="Times New Roman" w:hAnsi="Times New Roman" w:cs="Times New Roman"/>
          <w:sz w:val="24"/>
          <w:szCs w:val="24"/>
        </w:rPr>
        <w:t>identified</w:t>
      </w:r>
      <w:r w:rsidR="00AA2384">
        <w:rPr>
          <w:rFonts w:ascii="Times New Roman" w:hAnsi="Times New Roman" w:cs="Times New Roman"/>
          <w:sz w:val="24"/>
          <w:szCs w:val="24"/>
        </w:rPr>
        <w:t xml:space="preserve"> as resistant to </w:t>
      </w:r>
      <w:proofErr w:type="spellStart"/>
      <w:r w:rsidR="00AA2384">
        <w:rPr>
          <w:rFonts w:ascii="Times New Roman" w:hAnsi="Times New Roman" w:cs="Times New Roman"/>
          <w:sz w:val="24"/>
          <w:szCs w:val="24"/>
        </w:rPr>
        <w:t>s</w:t>
      </w:r>
      <w:r w:rsidR="00F25789" w:rsidRPr="006F644E">
        <w:rPr>
          <w:rFonts w:ascii="Times New Roman" w:hAnsi="Times New Roman" w:cs="Times New Roman"/>
          <w:sz w:val="24"/>
          <w:szCs w:val="24"/>
        </w:rPr>
        <w:t>pectinomycin</w:t>
      </w:r>
      <w:proofErr w:type="spellEnd"/>
      <w:r w:rsidR="00AA2384">
        <w:rPr>
          <w:rFonts w:ascii="Times New Roman" w:hAnsi="Times New Roman" w:cs="Times New Roman"/>
          <w:sz w:val="24"/>
          <w:szCs w:val="24"/>
        </w:rPr>
        <w:t xml:space="preserve">, however, </w:t>
      </w:r>
      <w:r w:rsidR="000E6350" w:rsidRPr="006F644E">
        <w:rPr>
          <w:rFonts w:ascii="Times New Roman" w:hAnsi="Times New Roman" w:cs="Times New Roman"/>
          <w:sz w:val="24"/>
          <w:szCs w:val="24"/>
        </w:rPr>
        <w:t xml:space="preserve">they were above limit of detection </w:t>
      </w:r>
      <w:r w:rsidR="008C043B">
        <w:rPr>
          <w:rFonts w:ascii="Times New Roman" w:hAnsi="Times New Roman" w:cs="Times New Roman"/>
          <w:sz w:val="24"/>
          <w:szCs w:val="24"/>
        </w:rPr>
        <w:t xml:space="preserve">due to their high-level resistance </w:t>
      </w:r>
      <w:r w:rsidR="00AA2384">
        <w:rPr>
          <w:rFonts w:ascii="Times New Roman" w:hAnsi="Times New Roman" w:cs="Times New Roman"/>
          <w:sz w:val="24"/>
          <w:szCs w:val="24"/>
        </w:rPr>
        <w:t xml:space="preserve">and, accordingly, could not be </w:t>
      </w:r>
      <w:r w:rsidR="000E6350" w:rsidRPr="006F644E">
        <w:rPr>
          <w:rFonts w:ascii="Times New Roman" w:hAnsi="Times New Roman" w:cs="Times New Roman"/>
          <w:sz w:val="24"/>
          <w:szCs w:val="24"/>
        </w:rPr>
        <w:t xml:space="preserve">included in the comparison with </w:t>
      </w:r>
      <w:proofErr w:type="spellStart"/>
      <w:r w:rsidR="000E6350" w:rsidRPr="006F644E">
        <w:rPr>
          <w:rFonts w:ascii="Times New Roman" w:hAnsi="Times New Roman" w:cs="Times New Roman"/>
          <w:sz w:val="24"/>
          <w:szCs w:val="24"/>
        </w:rPr>
        <w:t>Etest</w:t>
      </w:r>
      <w:commentRangeEnd w:id="171"/>
      <w:proofErr w:type="spellEnd"/>
      <w:r w:rsidR="00A17CFE">
        <w:rPr>
          <w:rStyle w:val="CommentReference"/>
        </w:rPr>
        <w:commentReference w:id="171"/>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For </w:t>
      </w:r>
      <w:proofErr w:type="spellStart"/>
      <w:r w:rsidR="00A17CFE">
        <w:rPr>
          <w:rFonts w:ascii="Times New Roman" w:hAnsi="Times New Roman" w:cs="Times New Roman"/>
          <w:sz w:val="24"/>
          <w:szCs w:val="24"/>
        </w:rPr>
        <w:t>spectinomycin</w:t>
      </w:r>
      <w:proofErr w:type="spellEnd"/>
      <w:del w:id="172" w:author="sunny" w:date="2016-12-08T02:10:00Z">
        <w:r w:rsidR="00A17CFE" w:rsidDel="00ED3701">
          <w:rPr>
            <w:rFonts w:ascii="Times New Roman" w:hAnsi="Times New Roman" w:cs="Times New Roman"/>
            <w:sz w:val="24"/>
            <w:szCs w:val="24"/>
          </w:rPr>
          <w:delText>?</w:delText>
        </w:r>
      </w:del>
      <w:r w:rsidR="00A17CFE">
        <w:rPr>
          <w:rFonts w:ascii="Times New Roman" w:hAnsi="Times New Roman" w:cs="Times New Roman"/>
          <w:sz w:val="24"/>
          <w:szCs w:val="24"/>
        </w:rPr>
        <w:t xml:space="preserve">, </w:t>
      </w:r>
      <w:commentRangeStart w:id="173"/>
      <w:commentRangeStart w:id="174"/>
      <w:r w:rsidR="000E6350" w:rsidRPr="006F644E">
        <w:rPr>
          <w:rFonts w:ascii="Times New Roman" w:hAnsi="Times New Roman" w:cs="Times New Roman"/>
          <w:sz w:val="24"/>
          <w:szCs w:val="24"/>
        </w:rPr>
        <w:t>tetracycline and penicillin G</w:t>
      </w:r>
      <w:r w:rsidR="00A17CFE">
        <w:rPr>
          <w:rFonts w:ascii="Times New Roman" w:hAnsi="Times New Roman" w:cs="Times New Roman"/>
          <w:sz w:val="24"/>
          <w:szCs w:val="24"/>
        </w:rPr>
        <w:t>,</w:t>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no </w:t>
      </w:r>
      <w:r w:rsidR="000E6350" w:rsidRPr="006F644E">
        <w:rPr>
          <w:rFonts w:ascii="Times New Roman" w:hAnsi="Times New Roman" w:cs="Times New Roman"/>
          <w:sz w:val="24"/>
          <w:szCs w:val="24"/>
        </w:rPr>
        <w:t>major errors</w:t>
      </w:r>
      <w:commentRangeEnd w:id="173"/>
      <w:commentRangeEnd w:id="174"/>
      <w:r w:rsidR="00A17CFE">
        <w:rPr>
          <w:rFonts w:ascii="Times New Roman" w:hAnsi="Times New Roman" w:cs="Times New Roman"/>
          <w:sz w:val="24"/>
          <w:szCs w:val="24"/>
        </w:rPr>
        <w:t xml:space="preserve"> were identified</w:t>
      </w:r>
      <w:r w:rsidR="00A17CFE">
        <w:rPr>
          <w:rStyle w:val="CommentReference"/>
        </w:rPr>
        <w:commentReference w:id="173"/>
      </w:r>
      <w:r w:rsidR="00ED3701">
        <w:rPr>
          <w:rStyle w:val="CommentReference"/>
        </w:rPr>
        <w:commentReference w:id="174"/>
      </w:r>
      <w:r w:rsidR="000E6350" w:rsidRPr="006F644E">
        <w:rPr>
          <w:rFonts w:ascii="Times New Roman" w:hAnsi="Times New Roman" w:cs="Times New Roman"/>
          <w:sz w:val="24"/>
          <w:szCs w:val="24"/>
        </w:rPr>
        <w:t xml:space="preserve">. </w:t>
      </w:r>
      <w:r w:rsidR="008C043B">
        <w:rPr>
          <w:rStyle w:val="CommentReference"/>
        </w:rPr>
        <w:commentReference w:id="175"/>
      </w:r>
      <w:r w:rsidR="00ED3701">
        <w:rPr>
          <w:rStyle w:val="CommentReference"/>
        </w:rPr>
        <w:commentReference w:id="176"/>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A17CFE" w:rsidRPr="006F644E">
        <w:rPr>
          <w:rFonts w:ascii="Times New Roman" w:hAnsi="Times New Roman" w:cs="Times New Roman"/>
          <w:sz w:val="24"/>
          <w:szCs w:val="24"/>
        </w:rPr>
        <w:t xml:space="preserve">ceftriaxone (29%), </w:t>
      </w:r>
      <w:proofErr w:type="spellStart"/>
      <w:r w:rsidR="00A17CFE" w:rsidRPr="006F644E">
        <w:rPr>
          <w:rFonts w:ascii="Times New Roman" w:hAnsi="Times New Roman" w:cs="Times New Roman"/>
          <w:sz w:val="24"/>
          <w:szCs w:val="24"/>
        </w:rPr>
        <w:t>cefixime</w:t>
      </w:r>
      <w:proofErr w:type="spellEnd"/>
      <w:r w:rsidR="00A17CFE" w:rsidRPr="006F644E">
        <w:rPr>
          <w:rFonts w:ascii="Times New Roman" w:hAnsi="Times New Roman" w:cs="Times New Roman"/>
          <w:sz w:val="24"/>
          <w:szCs w:val="24"/>
        </w:rPr>
        <w:t xml:space="preserve"> (22%), </w:t>
      </w:r>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(6</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ciprofloxacin (1%) and tetracycline (1%)</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 xml:space="preserve">False negative </w:t>
      </w:r>
      <w:r w:rsidR="002B45F7" w:rsidRPr="006F644E">
        <w:rPr>
          <w:rFonts w:ascii="Times New Roman" w:hAnsi="Times New Roman" w:cs="Times New Roman"/>
          <w:sz w:val="24"/>
          <w:szCs w:val="24"/>
        </w:rPr>
        <w:lastRenderedPageBreak/>
        <w:t>misclassifications (R to S)</w:t>
      </w:r>
      <w:r w:rsidR="008C043B">
        <w:rPr>
          <w:rFonts w:ascii="Times New Roman" w:hAnsi="Times New Roman" w:cs="Times New Roman"/>
          <w:sz w:val="24"/>
          <w:szCs w:val="24"/>
        </w:rPr>
        <w:t>, i.e. very major errors,</w:t>
      </w:r>
      <w:r w:rsidR="002B45F7"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were very rare and only identified for </w:t>
      </w:r>
      <w:r w:rsidR="00A17CFE" w:rsidRPr="006F644E">
        <w:rPr>
          <w:rFonts w:ascii="Times New Roman" w:hAnsi="Times New Roman" w:cs="Times New Roman"/>
          <w:sz w:val="24"/>
          <w:szCs w:val="24"/>
        </w:rPr>
        <w:t>ceftriaxone (1%)</w:t>
      </w:r>
      <w:r w:rsidR="00A17CFE">
        <w:rPr>
          <w:rFonts w:ascii="Times New Roman" w:hAnsi="Times New Roman" w:cs="Times New Roman"/>
          <w:sz w:val="24"/>
          <w:szCs w:val="24"/>
        </w:rPr>
        <w:t xml:space="preserve"> and </w:t>
      </w:r>
      <w:r w:rsidR="002B45F7" w:rsidRPr="006F644E">
        <w:rPr>
          <w:rFonts w:ascii="Times New Roman" w:hAnsi="Times New Roman" w:cs="Times New Roman"/>
          <w:sz w:val="24"/>
          <w:szCs w:val="24"/>
        </w:rPr>
        <w:t xml:space="preserve">azithromycin (1%). </w:t>
      </w:r>
      <w:commentRangeStart w:id="177"/>
      <w:r w:rsidR="002B45F7" w:rsidRPr="006F644E">
        <w:rPr>
          <w:rFonts w:ascii="Times New Roman" w:hAnsi="Times New Roman" w:cs="Times New Roman"/>
          <w:sz w:val="24"/>
          <w:szCs w:val="24"/>
        </w:rPr>
        <w:t xml:space="preserve">A high </w:t>
      </w:r>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 xml:space="preserve">of misclassifications (38 cases) </w:t>
      </w:r>
      <w:commentRangeEnd w:id="177"/>
      <w:r w:rsidR="00C36A1F">
        <w:rPr>
          <w:rStyle w:val="CommentReference"/>
        </w:rPr>
        <w:commentReference w:id="177"/>
      </w:r>
      <w:r w:rsidR="002B45F7" w:rsidRPr="006F644E">
        <w:rPr>
          <w:rFonts w:ascii="Times New Roman" w:hAnsi="Times New Roman" w:cs="Times New Roman"/>
          <w:sz w:val="24"/>
          <w:szCs w:val="24"/>
        </w:rPr>
        <w:t xml:space="preserve">was </w:t>
      </w:r>
      <w:r w:rsidR="00C36A1F">
        <w:rPr>
          <w:rFonts w:ascii="Times New Roman" w:hAnsi="Times New Roman" w:cs="Times New Roman"/>
          <w:sz w:val="24"/>
          <w:szCs w:val="24"/>
        </w:rPr>
        <w:t xml:space="preserve">due to MIC </w:t>
      </w:r>
      <w:r w:rsidR="002B45F7" w:rsidRPr="006F644E">
        <w:rPr>
          <w:rFonts w:ascii="Times New Roman" w:hAnsi="Times New Roman" w:cs="Times New Roman"/>
          <w:sz w:val="24"/>
          <w:szCs w:val="24"/>
        </w:rPr>
        <w:t xml:space="preserve">values close to the </w:t>
      </w:r>
      <w:r w:rsidR="00C36A1F">
        <w:rPr>
          <w:rFonts w:ascii="Times New Roman" w:hAnsi="Times New Roman" w:cs="Times New Roman"/>
          <w:sz w:val="24"/>
          <w:szCs w:val="24"/>
        </w:rPr>
        <w:t xml:space="preserve">susceptibility or resistance </w:t>
      </w:r>
      <w:r w:rsidR="002B45F7" w:rsidRPr="006F644E">
        <w:rPr>
          <w:rFonts w:ascii="Times New Roman" w:hAnsi="Times New Roman" w:cs="Times New Roman"/>
          <w:sz w:val="24"/>
          <w:szCs w:val="24"/>
        </w:rPr>
        <w:t xml:space="preserve">breakpoints </w:t>
      </w:r>
      <w:r w:rsidR="00C36A1F">
        <w:rPr>
          <w:rFonts w:ascii="Times New Roman" w:hAnsi="Times New Roman" w:cs="Times New Roman"/>
          <w:sz w:val="24"/>
          <w:szCs w:val="24"/>
        </w:rPr>
        <w:t xml:space="preserve">and </w:t>
      </w:r>
      <w:r w:rsidR="002B45F7" w:rsidRPr="006F644E">
        <w:rPr>
          <w:rFonts w:ascii="Times New Roman" w:hAnsi="Times New Roman" w:cs="Times New Roman"/>
          <w:sz w:val="24"/>
          <w:szCs w:val="24"/>
        </w:rPr>
        <w:t xml:space="preserve">had </w:t>
      </w:r>
      <w:r w:rsidR="00B6403F">
        <w:rPr>
          <w:rFonts w:ascii="Times New Roman" w:hAnsi="Times New Roman" w:cs="Times New Roman"/>
          <w:sz w:val="24"/>
          <w:szCs w:val="24"/>
        </w:rPr>
        <w:t xml:space="preserve">CIs </w:t>
      </w:r>
      <w:r w:rsidR="002B45F7" w:rsidRPr="006F644E">
        <w:rPr>
          <w:rFonts w:ascii="Times New Roman" w:hAnsi="Times New Roman" w:cs="Times New Roman"/>
          <w:sz w:val="24"/>
          <w:szCs w:val="24"/>
        </w:rPr>
        <w:t>spanning two categories</w:t>
      </w:r>
      <w:r w:rsidR="00390A2C">
        <w:rPr>
          <w:rFonts w:ascii="Times New Roman" w:hAnsi="Times New Roman" w:cs="Times New Roman"/>
          <w:sz w:val="24"/>
          <w:szCs w:val="24"/>
        </w:rPr>
        <w:t xml:space="preserve"> (Figure 2)</w:t>
      </w:r>
      <w:r w:rsidR="002B45F7" w:rsidRPr="006F644E">
        <w:rPr>
          <w:rFonts w:ascii="Times New Roman" w:hAnsi="Times New Roman" w:cs="Times New Roman"/>
          <w:sz w:val="24"/>
          <w:szCs w:val="24"/>
        </w:rPr>
        <w:t>. Overall the sensitivity of the assay</w:t>
      </w:r>
      <w:r w:rsidR="00C232A3">
        <w:rPr>
          <w:rFonts w:ascii="Times New Roman" w:hAnsi="Times New Roman" w:cs="Times New Roman"/>
          <w:sz w:val="24"/>
          <w:szCs w:val="24"/>
        </w:rPr>
        <w:t>, i.e. correctly classifying resistant strains,</w:t>
      </w:r>
      <w:r w:rsidR="002B45F7" w:rsidRPr="006F644E">
        <w:rPr>
          <w:rFonts w:ascii="Times New Roman" w:hAnsi="Times New Roman" w:cs="Times New Roman"/>
          <w:sz w:val="24"/>
          <w:szCs w:val="24"/>
        </w:rPr>
        <w:t xml:space="preserve"> was </w:t>
      </w:r>
      <w:r w:rsidR="00FE6559" w:rsidRPr="006F644E">
        <w:rPr>
          <w:rFonts w:ascii="Times New Roman" w:hAnsi="Times New Roman" w:cs="Times New Roman"/>
          <w:sz w:val="24"/>
          <w:szCs w:val="24"/>
        </w:rPr>
        <w:t xml:space="preserve">99.4% (95% CI: 97.9-99.3) and the specificity </w:t>
      </w:r>
      <w:r w:rsidR="00C36A1F">
        <w:rPr>
          <w:rFonts w:ascii="Times New Roman" w:hAnsi="Times New Roman" w:cs="Times New Roman"/>
          <w:sz w:val="24"/>
          <w:szCs w:val="24"/>
        </w:rPr>
        <w:t xml:space="preserve">was </w:t>
      </w:r>
      <w:r w:rsidR="00FE6559" w:rsidRPr="006F644E">
        <w:rPr>
          <w:rFonts w:ascii="Times New Roman" w:hAnsi="Times New Roman" w:cs="Times New Roman"/>
          <w:sz w:val="24"/>
          <w:szCs w:val="24"/>
        </w:rPr>
        <w:t>72.5% (95% CI: 66.7-77.8).</w:t>
      </w:r>
    </w:p>
    <w:p w14:paraId="0C6438C4" w14:textId="77777777" w:rsidR="00046D65" w:rsidRDefault="00046D65">
      <w:pPr>
        <w:spacing w:after="0" w:line="480" w:lineRule="auto"/>
        <w:jc w:val="both"/>
        <w:rPr>
          <w:ins w:id="178" w:author="Unemo Magnus, USÖ Labmed länsklinik" w:date="2016-11-14T17:58:00Z"/>
          <w:rFonts w:ascii="Times New Roman" w:hAnsi="Times New Roman" w:cs="Times New Roman"/>
          <w:b/>
          <w:sz w:val="24"/>
          <w:szCs w:val="24"/>
        </w:rPr>
        <w:pPrChange w:id="179" w:author="Unemo Magnus, USÖ Labmed länsklinik" w:date="2016-11-14T17:51:00Z">
          <w:pPr>
            <w:spacing w:line="480" w:lineRule="auto"/>
            <w:jc w:val="both"/>
          </w:pPr>
        </w:pPrChange>
      </w:pPr>
    </w:p>
    <w:p w14:paraId="54F51D47" w14:textId="1A6ABCF5" w:rsidR="003B02B6" w:rsidRPr="000A480A" w:rsidRDefault="003B02B6" w:rsidP="000A480A">
      <w:pPr>
        <w:spacing w:after="0" w:line="480" w:lineRule="auto"/>
        <w:jc w:val="both"/>
        <w:rPr>
          <w:rFonts w:ascii="Times New Roman" w:hAnsi="Times New Roman" w:cs="Times New Roman"/>
          <w:b/>
          <w:i/>
          <w:sz w:val="24"/>
          <w:szCs w:val="24"/>
        </w:rPr>
      </w:pPr>
      <w:commentRangeStart w:id="180"/>
      <w:commentRangeStart w:id="181"/>
      <w:r w:rsidRPr="000A480A">
        <w:rPr>
          <w:rFonts w:ascii="Times New Roman" w:hAnsi="Times New Roman" w:cs="Times New Roman"/>
          <w:b/>
          <w:i/>
          <w:sz w:val="24"/>
          <w:szCs w:val="24"/>
        </w:rPr>
        <w:t xml:space="preserve">Hill </w:t>
      </w:r>
      <w:r w:rsidR="006F7E29" w:rsidRPr="000A480A">
        <w:rPr>
          <w:rFonts w:ascii="Times New Roman" w:hAnsi="Times New Roman" w:cs="Times New Roman"/>
          <w:b/>
          <w:i/>
          <w:sz w:val="24"/>
          <w:szCs w:val="24"/>
        </w:rPr>
        <w:t>coefficients</w:t>
      </w:r>
      <w:commentRangeEnd w:id="180"/>
      <w:r w:rsidR="005859C1">
        <w:rPr>
          <w:rStyle w:val="CommentReference"/>
        </w:rPr>
        <w:commentReference w:id="180"/>
      </w:r>
      <w:commentRangeEnd w:id="181"/>
      <w:r w:rsidR="00FB7C9D">
        <w:rPr>
          <w:rStyle w:val="CommentReference"/>
        </w:rPr>
        <w:commentReference w:id="181"/>
      </w:r>
    </w:p>
    <w:p w14:paraId="22A0A5C3" w14:textId="69E26F52" w:rsidR="00593594" w:rsidRPr="006F644E" w:rsidRDefault="00B0573F"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6F7E29" w:rsidRPr="006F644E">
        <w:rPr>
          <w:rFonts w:ascii="Times New Roman" w:hAnsi="Times New Roman" w:cs="Times New Roman"/>
          <w:sz w:val="24"/>
          <w:szCs w:val="24"/>
        </w:rPr>
        <w:t>coefficients</w:t>
      </w:r>
      <w:r w:rsidRPr="006F644E">
        <w:rPr>
          <w:rFonts w:ascii="Times New Roman" w:hAnsi="Times New Roman" w:cs="Times New Roman"/>
          <w:sz w:val="24"/>
          <w:szCs w:val="24"/>
        </w:rPr>
        <w:t xml:space="preserve"> of the </w:t>
      </w:r>
      <w:proofErr w:type="spellStart"/>
      <w:r w:rsidRPr="006F644E">
        <w:rPr>
          <w:rFonts w:ascii="Times New Roman" w:hAnsi="Times New Roman" w:cs="Times New Roman"/>
          <w:sz w:val="24"/>
          <w:szCs w:val="24"/>
        </w:rPr>
        <w:t>pharmacodynamic</w:t>
      </w:r>
      <w:proofErr w:type="spellEnd"/>
      <w:r w:rsidRPr="006F644E">
        <w:rPr>
          <w:rFonts w:ascii="Times New Roman" w:hAnsi="Times New Roman" w:cs="Times New Roman"/>
          <w:sz w:val="24"/>
          <w:szCs w:val="24"/>
        </w:rPr>
        <w:t xml:space="preserve"> functions were compared across all samples. The me</w:t>
      </w:r>
      <w:r w:rsidR="0073312A" w:rsidRPr="006F644E">
        <w:rPr>
          <w:rFonts w:ascii="Times New Roman" w:hAnsi="Times New Roman" w:cs="Times New Roman"/>
          <w:sz w:val="24"/>
          <w:szCs w:val="24"/>
        </w:rPr>
        <w:t>an</w:t>
      </w:r>
      <w:r w:rsidRPr="006F644E">
        <w:rPr>
          <w:rFonts w:ascii="Times New Roman" w:hAnsi="Times New Roman" w:cs="Times New Roman"/>
          <w:sz w:val="24"/>
          <w:szCs w:val="24"/>
        </w:rPr>
        <w:t xml:space="preserve"> of this parameter gradually </w:t>
      </w:r>
      <w:r w:rsidR="00C4260D" w:rsidRPr="006F644E">
        <w:rPr>
          <w:rFonts w:ascii="Times New Roman" w:hAnsi="Times New Roman" w:cs="Times New Roman"/>
          <w:sz w:val="24"/>
          <w:szCs w:val="24"/>
        </w:rPr>
        <w:t>increased</w:t>
      </w:r>
      <w:r w:rsidRPr="006F644E">
        <w:rPr>
          <w:rFonts w:ascii="Times New Roman" w:hAnsi="Times New Roman" w:cs="Times New Roman"/>
          <w:sz w:val="24"/>
          <w:szCs w:val="24"/>
        </w:rPr>
        <w:t xml:space="preserve"> from </w:t>
      </w:r>
      <w:commentRangeStart w:id="182"/>
      <w:r w:rsidRPr="006F644E">
        <w:rPr>
          <w:rFonts w:ascii="Times New Roman" w:hAnsi="Times New Roman" w:cs="Times New Roman"/>
          <w:sz w:val="24"/>
          <w:szCs w:val="24"/>
        </w:rPr>
        <w:t>ceftriaxone</w:t>
      </w:r>
      <w:r w:rsidR="002A3CD9" w:rsidRPr="006F644E">
        <w:rPr>
          <w:rFonts w:ascii="Times New Roman" w:hAnsi="Times New Roman" w:cs="Times New Roman"/>
          <w:sz w:val="24"/>
          <w:szCs w:val="24"/>
        </w:rPr>
        <w:t xml:space="preserve"> (1.</w:t>
      </w:r>
      <w:r w:rsidR="009A4AFC" w:rsidRPr="006F644E">
        <w:rPr>
          <w:rFonts w:ascii="Times New Roman" w:hAnsi="Times New Roman" w:cs="Times New Roman"/>
          <w:sz w:val="24"/>
          <w:szCs w:val="24"/>
        </w:rPr>
        <w:t>8</w:t>
      </w:r>
      <w:r w:rsidR="002A3CD9" w:rsidRPr="006F644E">
        <w:rPr>
          <w:rFonts w:ascii="Times New Roman" w:hAnsi="Times New Roman" w:cs="Times New Roman"/>
          <w:sz w:val="24"/>
          <w:szCs w:val="24"/>
        </w:rPr>
        <w:t>) to</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cefixime</w:t>
      </w:r>
      <w:proofErr w:type="spellEnd"/>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2</w:t>
      </w:r>
      <w:r w:rsidR="002A3CD9"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tetracycline (2.1</w:t>
      </w:r>
      <w:r w:rsidR="002A3CD9" w:rsidRPr="006F644E">
        <w:rPr>
          <w:rFonts w:ascii="Times New Roman" w:hAnsi="Times New Roman" w:cs="Times New Roman"/>
          <w:sz w:val="24"/>
          <w:szCs w:val="24"/>
        </w:rPr>
        <w:t xml:space="preserve">), </w:t>
      </w:r>
      <w:proofErr w:type="gramStart"/>
      <w:r w:rsidR="002A3CD9" w:rsidRPr="006F644E">
        <w:rPr>
          <w:rFonts w:ascii="Times New Roman" w:hAnsi="Times New Roman" w:cs="Times New Roman"/>
          <w:sz w:val="24"/>
          <w:szCs w:val="24"/>
        </w:rPr>
        <w:t>penicillin</w:t>
      </w:r>
      <w:proofErr w:type="gramEnd"/>
      <w:r w:rsidR="002A3CD9" w:rsidRPr="006F644E">
        <w:rPr>
          <w:rFonts w:ascii="Times New Roman" w:hAnsi="Times New Roman" w:cs="Times New Roman"/>
          <w:sz w:val="24"/>
          <w:szCs w:val="24"/>
        </w:rPr>
        <w:t xml:space="preserve"> G (2.</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azithromycin (2.5</w:t>
      </w:r>
      <w:r w:rsidR="002A3CD9" w:rsidRPr="006F644E">
        <w:rPr>
          <w:rFonts w:ascii="Times New Roman" w:hAnsi="Times New Roman" w:cs="Times New Roman"/>
          <w:sz w:val="24"/>
          <w:szCs w:val="24"/>
        </w:rPr>
        <w:t xml:space="preserve">), </w:t>
      </w:r>
      <w:proofErr w:type="spellStart"/>
      <w:r w:rsidR="002A3CD9" w:rsidRPr="006F644E">
        <w:rPr>
          <w:rFonts w:ascii="Times New Roman" w:hAnsi="Times New Roman" w:cs="Times New Roman"/>
          <w:sz w:val="24"/>
          <w:szCs w:val="24"/>
        </w:rPr>
        <w:t>spectinomycin</w:t>
      </w:r>
      <w:proofErr w:type="spellEnd"/>
      <w:r w:rsidR="002A3CD9" w:rsidRPr="006F644E">
        <w:rPr>
          <w:rFonts w:ascii="Times New Roman" w:hAnsi="Times New Roman" w:cs="Times New Roman"/>
          <w:sz w:val="24"/>
          <w:szCs w:val="24"/>
        </w:rPr>
        <w:t xml:space="preserve"> </w:t>
      </w:r>
      <w:commentRangeEnd w:id="182"/>
      <w:r w:rsidR="005859C1">
        <w:rPr>
          <w:rStyle w:val="CommentReference"/>
        </w:rPr>
        <w:commentReference w:id="182"/>
      </w:r>
      <w:r w:rsidR="002A3CD9" w:rsidRPr="006F644E">
        <w:rPr>
          <w:rFonts w:ascii="Times New Roman" w:hAnsi="Times New Roman" w:cs="Times New Roman"/>
          <w:sz w:val="24"/>
          <w:szCs w:val="24"/>
        </w:rPr>
        <w:t>(2.</w:t>
      </w:r>
      <w:r w:rsidR="009A4AFC" w:rsidRPr="006F644E">
        <w:rPr>
          <w:rFonts w:ascii="Times New Roman" w:hAnsi="Times New Roman" w:cs="Times New Roman"/>
          <w:sz w:val="24"/>
          <w:szCs w:val="24"/>
        </w:rPr>
        <w:t>9</w:t>
      </w:r>
      <w:r w:rsidR="002A3CD9" w:rsidRPr="006F644E">
        <w:rPr>
          <w:rFonts w:ascii="Times New Roman" w:hAnsi="Times New Roman" w:cs="Times New Roman"/>
          <w:sz w:val="24"/>
          <w:szCs w:val="24"/>
        </w:rPr>
        <w:t xml:space="preserve">) and </w:t>
      </w:r>
      <w:r w:rsidR="00E016A1" w:rsidRPr="006F644E">
        <w:rPr>
          <w:rFonts w:ascii="Times New Roman" w:hAnsi="Times New Roman" w:cs="Times New Roman"/>
          <w:sz w:val="24"/>
          <w:szCs w:val="24"/>
        </w:rPr>
        <w:t xml:space="preserve">was highest for </w:t>
      </w:r>
      <w:r w:rsidR="002A3CD9" w:rsidRPr="006F644E">
        <w:rPr>
          <w:rFonts w:ascii="Times New Roman" w:hAnsi="Times New Roman" w:cs="Times New Roman"/>
          <w:sz w:val="24"/>
          <w:szCs w:val="24"/>
        </w:rPr>
        <w:t>gentamicin (3.</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commentRangeStart w:id="183"/>
      <w:r w:rsidR="00C4260D" w:rsidRPr="006F644E">
        <w:rPr>
          <w:rFonts w:ascii="Times New Roman" w:hAnsi="Times New Roman" w:cs="Times New Roman"/>
          <w:sz w:val="24"/>
          <w:szCs w:val="24"/>
        </w:rPr>
        <w:t xml:space="preserve">A pairwise </w:t>
      </w:r>
      <w:r w:rsidR="00C4260D" w:rsidRPr="000A480A">
        <w:rPr>
          <w:rFonts w:ascii="Times New Roman" w:hAnsi="Times New Roman" w:cs="Times New Roman"/>
          <w:i/>
          <w:sz w:val="24"/>
          <w:szCs w:val="24"/>
        </w:rPr>
        <w:t>t</w:t>
      </w:r>
      <w:r w:rsidR="00C4260D" w:rsidRPr="006F644E">
        <w:rPr>
          <w:rFonts w:ascii="Times New Roman" w:hAnsi="Times New Roman" w:cs="Times New Roman"/>
          <w:sz w:val="24"/>
          <w:szCs w:val="24"/>
        </w:rPr>
        <w:t xml:space="preserve">-test showed that the differences between </w:t>
      </w:r>
      <w:r w:rsidR="009A4AFC" w:rsidRPr="006F644E">
        <w:rPr>
          <w:rFonts w:ascii="Times New Roman" w:hAnsi="Times New Roman" w:cs="Times New Roman"/>
          <w:sz w:val="24"/>
          <w:szCs w:val="24"/>
        </w:rPr>
        <w:t>the antimicrobials</w:t>
      </w:r>
      <w:r w:rsidR="00C4260D" w:rsidRPr="006F644E">
        <w:rPr>
          <w:rFonts w:ascii="Times New Roman" w:hAnsi="Times New Roman" w:cs="Times New Roman"/>
          <w:sz w:val="24"/>
          <w:szCs w:val="24"/>
        </w:rPr>
        <w:t xml:space="preserve"> were significant </w:t>
      </w:r>
      <w:r w:rsidR="009A4AFC" w:rsidRPr="006F644E">
        <w:rPr>
          <w:rFonts w:ascii="Times New Roman" w:hAnsi="Times New Roman" w:cs="Times New Roman"/>
          <w:sz w:val="24"/>
          <w:szCs w:val="24"/>
        </w:rPr>
        <w:t xml:space="preserve">when the distance between the means was larger than 0.5 </w:t>
      </w:r>
      <w:commentRangeEnd w:id="183"/>
      <w:r w:rsidR="00BF79C7">
        <w:rPr>
          <w:rStyle w:val="CommentReference"/>
        </w:rPr>
        <w:commentReference w:id="183"/>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A)</w:t>
      </w:r>
      <w:r w:rsidR="00C4260D"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The differences between susceptible and resistant strains were not significant. </w:t>
      </w:r>
      <w:r w:rsidR="00C4260D" w:rsidRPr="006F644E">
        <w:rPr>
          <w:rFonts w:ascii="Times New Roman" w:hAnsi="Times New Roman" w:cs="Times New Roman"/>
          <w:sz w:val="24"/>
          <w:szCs w:val="24"/>
        </w:rPr>
        <w:t>Furthermore</w:t>
      </w:r>
      <w:r w:rsidR="00462474" w:rsidRPr="006F644E">
        <w:rPr>
          <w:rFonts w:ascii="Times New Roman" w:hAnsi="Times New Roman" w:cs="Times New Roman"/>
          <w:sz w:val="24"/>
          <w:szCs w:val="24"/>
        </w:rPr>
        <w:t>,</w:t>
      </w:r>
      <w:r w:rsidR="00C4260D" w:rsidRPr="006F644E">
        <w:rPr>
          <w:rFonts w:ascii="Times New Roman" w:hAnsi="Times New Roman" w:cs="Times New Roman"/>
          <w:sz w:val="24"/>
          <w:szCs w:val="24"/>
        </w:rPr>
        <w:t xml:space="preserve"> hierarchical</w:t>
      </w:r>
      <w:r w:rsidRPr="006F644E">
        <w:rPr>
          <w:rFonts w:ascii="Times New Roman" w:hAnsi="Times New Roman" w:cs="Times New Roman"/>
          <w:sz w:val="24"/>
          <w:szCs w:val="24"/>
        </w:rPr>
        <w:t xml:space="preserve"> clustering </w:t>
      </w:r>
      <w:r w:rsidR="00BF754E" w:rsidRPr="006F644E">
        <w:rPr>
          <w:rFonts w:ascii="Times New Roman" w:hAnsi="Times New Roman" w:cs="Times New Roman"/>
          <w:sz w:val="24"/>
          <w:szCs w:val="24"/>
        </w:rPr>
        <w:t>found</w:t>
      </w:r>
      <w:r w:rsidR="00551DC0" w:rsidRPr="006F644E">
        <w:rPr>
          <w:rFonts w:ascii="Times New Roman" w:hAnsi="Times New Roman" w:cs="Times New Roman"/>
          <w:sz w:val="24"/>
          <w:szCs w:val="24"/>
        </w:rPr>
        <w:t xml:space="preserve"> three main clusters</w:t>
      </w:r>
      <w:r w:rsidR="00BF754E"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B</w:t>
      </w:r>
      <w:r w:rsidR="00BF754E" w:rsidRPr="006F644E">
        <w:rPr>
          <w:rFonts w:ascii="Times New Roman" w:hAnsi="Times New Roman" w:cs="Times New Roman"/>
          <w:sz w:val="24"/>
          <w:szCs w:val="24"/>
        </w:rPr>
        <w:t>)</w:t>
      </w:r>
      <w:r w:rsidR="00551DC0"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T</w:t>
      </w:r>
      <w:r w:rsidR="00C4260D" w:rsidRPr="006F644E">
        <w:rPr>
          <w:rFonts w:ascii="Times New Roman" w:hAnsi="Times New Roman" w:cs="Times New Roman"/>
          <w:sz w:val="24"/>
          <w:szCs w:val="24"/>
        </w:rPr>
        <w:t xml:space="preserve">he </w:t>
      </w:r>
      <w:r w:rsidR="009911EF">
        <w:rPr>
          <w:rFonts w:ascii="Times New Roman" w:hAnsi="Times New Roman" w:cs="Times New Roman"/>
          <w:sz w:val="24"/>
          <w:szCs w:val="24"/>
        </w:rPr>
        <w:sym w:font="Symbol" w:char="F062"/>
      </w:r>
      <w:r w:rsidR="009911EF">
        <w:rPr>
          <w:rFonts w:ascii="Times New Roman" w:hAnsi="Times New Roman" w:cs="Times New Roman"/>
          <w:sz w:val="24"/>
          <w:szCs w:val="24"/>
        </w:rPr>
        <w:t>-</w:t>
      </w:r>
      <w:r w:rsidRPr="006F644E">
        <w:rPr>
          <w:rFonts w:ascii="Times New Roman" w:hAnsi="Times New Roman" w:cs="Times New Roman"/>
          <w:sz w:val="24"/>
          <w:szCs w:val="24"/>
        </w:rPr>
        <w:t xml:space="preserve">lactams ceftriaxone, </w:t>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and </w:t>
      </w:r>
      <w:r w:rsidR="00C4260D" w:rsidRPr="006F644E">
        <w:rPr>
          <w:rFonts w:ascii="Times New Roman" w:hAnsi="Times New Roman" w:cs="Times New Roman"/>
          <w:sz w:val="24"/>
          <w:szCs w:val="24"/>
        </w:rPr>
        <w:t>penicillin G</w:t>
      </w:r>
      <w:r w:rsidR="009A4AFC" w:rsidRPr="006F644E">
        <w:rPr>
          <w:rFonts w:ascii="Times New Roman" w:hAnsi="Times New Roman" w:cs="Times New Roman"/>
          <w:sz w:val="24"/>
          <w:szCs w:val="24"/>
        </w:rPr>
        <w:t xml:space="preserve"> were found in one cluster</w:t>
      </w:r>
      <w:r w:rsidR="00C4260D"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Ciprofloxacin and </w:t>
      </w:r>
      <w:r w:rsidR="009A4AFC" w:rsidRPr="006F644E">
        <w:rPr>
          <w:rFonts w:ascii="Times New Roman" w:hAnsi="Times New Roman" w:cs="Times New Roman"/>
          <w:sz w:val="24"/>
          <w:szCs w:val="24"/>
        </w:rPr>
        <w:t>gentamicin</w:t>
      </w:r>
      <w:r w:rsidR="00551DC0" w:rsidRPr="006F644E">
        <w:rPr>
          <w:rFonts w:ascii="Times New Roman" w:hAnsi="Times New Roman" w:cs="Times New Roman"/>
          <w:sz w:val="24"/>
          <w:szCs w:val="24"/>
        </w:rPr>
        <w:t xml:space="preserve"> were found in </w:t>
      </w:r>
      <w:r w:rsidR="009A4AFC" w:rsidRPr="006F644E">
        <w:rPr>
          <w:rFonts w:ascii="Times New Roman" w:hAnsi="Times New Roman" w:cs="Times New Roman"/>
          <w:sz w:val="24"/>
          <w:szCs w:val="24"/>
        </w:rPr>
        <w:t>a</w:t>
      </w:r>
      <w:r w:rsidR="00551DC0" w:rsidRPr="006F644E">
        <w:rPr>
          <w:rFonts w:ascii="Times New Roman" w:hAnsi="Times New Roman" w:cs="Times New Roman"/>
          <w:sz w:val="24"/>
          <w:szCs w:val="24"/>
        </w:rPr>
        <w:t xml:space="preserve"> second cluster</w:t>
      </w:r>
      <w:r w:rsidR="009A4AFC" w:rsidRPr="006F644E">
        <w:rPr>
          <w:rFonts w:ascii="Times New Roman" w:hAnsi="Times New Roman" w:cs="Times New Roman"/>
          <w:sz w:val="24"/>
          <w:szCs w:val="24"/>
        </w:rPr>
        <w:t xml:space="preserve"> and azithromycin, tetracycline and </w:t>
      </w:r>
      <w:proofErr w:type="spellStart"/>
      <w:r w:rsidR="009A4AFC" w:rsidRPr="006F644E">
        <w:rPr>
          <w:rFonts w:ascii="Times New Roman" w:hAnsi="Times New Roman" w:cs="Times New Roman"/>
          <w:sz w:val="24"/>
          <w:szCs w:val="24"/>
        </w:rPr>
        <w:t>spectinomycin</w:t>
      </w:r>
      <w:proofErr w:type="spellEnd"/>
      <w:r w:rsidR="00310B24" w:rsidRPr="006F644E">
        <w:rPr>
          <w:rFonts w:ascii="Times New Roman" w:hAnsi="Times New Roman" w:cs="Times New Roman"/>
          <w:sz w:val="24"/>
          <w:szCs w:val="24"/>
        </w:rPr>
        <w:t xml:space="preserve"> in a third cluster</w:t>
      </w:r>
      <w:r w:rsidR="009A4AFC" w:rsidRPr="006F644E">
        <w:rPr>
          <w:rFonts w:ascii="Times New Roman" w:hAnsi="Times New Roman" w:cs="Times New Roman"/>
          <w:sz w:val="24"/>
          <w:szCs w:val="24"/>
        </w:rPr>
        <w:t>.</w:t>
      </w:r>
      <w:r w:rsidR="00C96726"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184"/>
      <w:r w:rsidRPr="006F644E">
        <w:rPr>
          <w:rFonts w:ascii="Times New Roman" w:hAnsi="Times New Roman" w:cs="Times New Roman"/>
          <w:b/>
          <w:sz w:val="24"/>
          <w:szCs w:val="24"/>
        </w:rPr>
        <w:t>Discussion</w:t>
      </w:r>
      <w:commentRangeEnd w:id="184"/>
      <w:r w:rsidR="008D7C42">
        <w:rPr>
          <w:rStyle w:val="CommentReference"/>
        </w:rPr>
        <w:commentReference w:id="184"/>
      </w:r>
    </w:p>
    <w:p w14:paraId="473475AC" w14:textId="3B7C282C" w:rsidR="00807F60" w:rsidRDefault="00497D73"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proofErr w:type="spellStart"/>
      <w:r w:rsidRPr="006F644E">
        <w:rPr>
          <w:rFonts w:ascii="Times New Roman" w:hAnsi="Times New Roman" w:cs="Times New Roman"/>
          <w:sz w:val="24"/>
          <w:szCs w:val="24"/>
        </w:rPr>
        <w:t>resazurin</w:t>
      </w:r>
      <w:proofErr w:type="spellEnd"/>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w:t>
      </w:r>
      <w:proofErr w:type="spellStart"/>
      <w:r w:rsidR="00AD378B">
        <w:rPr>
          <w:rFonts w:ascii="Times New Roman" w:hAnsi="Times New Roman" w:cs="Times New Roman"/>
          <w:sz w:val="24"/>
          <w:szCs w:val="24"/>
        </w:rPr>
        <w:t>microdilution</w:t>
      </w:r>
      <w:proofErr w:type="spellEnd"/>
      <w:r w:rsidR="00AD378B">
        <w:rPr>
          <w:rFonts w:ascii="Times New Roman" w:hAnsi="Times New Roman" w:cs="Times New Roman"/>
          <w:sz w:val="24"/>
          <w:szCs w:val="24"/>
        </w:rPr>
        <w:t xml:space="preserve">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 </w:t>
      </w:r>
      <w:r w:rsidR="00AD378B">
        <w:rPr>
          <w:rFonts w:ascii="Times New Roman" w:hAnsi="Times New Roman" w:cs="Times New Roman"/>
          <w:sz w:val="24"/>
          <w:szCs w:val="24"/>
        </w:rPr>
        <w:t xml:space="preserve">(about 7.5 hours) </w:t>
      </w:r>
      <w:commentRangeStart w:id="185"/>
      <w:r w:rsidR="00E932A8" w:rsidRPr="006F644E">
        <w:rPr>
          <w:rFonts w:ascii="Times New Roman" w:hAnsi="Times New Roman" w:cs="Times New Roman"/>
          <w:sz w:val="24"/>
          <w:szCs w:val="24"/>
        </w:rPr>
        <w:t xml:space="preserve">considerably shorter 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185"/>
      <w:r w:rsidR="00B71F1F">
        <w:rPr>
          <w:rStyle w:val="CommentReference"/>
        </w:rPr>
        <w:commentReference w:id="185"/>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 xml:space="preserve">N. </w:t>
      </w:r>
      <w:proofErr w:type="spellStart"/>
      <w:r w:rsidR="00E932A8" w:rsidRPr="006F644E">
        <w:rPr>
          <w:rFonts w:ascii="Times New Roman" w:hAnsi="Times New Roman" w:cs="Times New Roman"/>
          <w:i/>
          <w:sz w:val="24"/>
          <w:szCs w:val="24"/>
        </w:rPr>
        <w:t>gonorrhoeae</w:t>
      </w:r>
      <w:proofErr w:type="spellEnd"/>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proofErr w:type="spellStart"/>
      <w:r w:rsidR="00CC4705" w:rsidRPr="006F644E">
        <w:rPr>
          <w:rFonts w:ascii="Times New Roman" w:hAnsi="Times New Roman" w:cs="Times New Roman"/>
          <w:sz w:val="24"/>
          <w:szCs w:val="24"/>
        </w:rPr>
        <w:t>Etest</w:t>
      </w:r>
      <w:proofErr w:type="spellEnd"/>
      <w:r w:rsidR="00CC4705" w:rsidRPr="006F644E">
        <w:rPr>
          <w:rFonts w:ascii="Times New Roman" w:hAnsi="Times New Roman" w:cs="Times New Roman"/>
          <w:sz w:val="24"/>
          <w:szCs w:val="24"/>
        </w:rPr>
        <w:t xml:space="preserve"> are </w:t>
      </w:r>
      <w:r w:rsidR="00AD378B">
        <w:rPr>
          <w:rFonts w:ascii="Times New Roman" w:hAnsi="Times New Roman" w:cs="Times New Roman"/>
          <w:sz w:val="24"/>
          <w:szCs w:val="24"/>
        </w:rPr>
        <w:t xml:space="preserve">additionally </w:t>
      </w:r>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therefore are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allows 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6F644E">
        <w:rPr>
          <w:rFonts w:ascii="Times New Roman" w:hAnsi="Times New Roman" w:cs="Times New Roman"/>
          <w:sz w:val="24"/>
          <w:szCs w:val="24"/>
        </w:rPr>
        <w:t>EC</w:t>
      </w:r>
      <w:r w:rsidR="00FE2A24" w:rsidRPr="006F644E">
        <w:rPr>
          <w:rFonts w:ascii="Times New Roman" w:hAnsi="Times New Roman" w:cs="Times New Roman"/>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scale and therefore allows calculat</w:t>
      </w:r>
      <w:r w:rsidR="009E4A85">
        <w:rPr>
          <w:rFonts w:ascii="Times New Roman" w:hAnsi="Times New Roman" w:cs="Times New Roman"/>
          <w:sz w:val="24"/>
          <w:szCs w:val="24"/>
        </w:rPr>
        <w:t>ion of</w:t>
      </w:r>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 xml:space="preserve">precise estimate </w:t>
      </w:r>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r w:rsidR="00B6403F">
        <w:rPr>
          <w:rFonts w:ascii="Times New Roman" w:hAnsi="Times New Roman" w:cs="Times New Roman"/>
          <w:sz w:val="24"/>
          <w:szCs w:val="24"/>
        </w:rPr>
        <w:t>CI</w:t>
      </w:r>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lastRenderedPageBreak/>
        <w:t>Continuous values from dose-response curves are inherently difficult to compare to resistance breakpoints 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based methods.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categories. </w:t>
      </w:r>
      <w:commentRangeStart w:id="186"/>
      <w:commentRangeStart w:id="187"/>
      <w:r w:rsidR="00FE2A24" w:rsidRPr="006F644E">
        <w:rPr>
          <w:rFonts w:ascii="Times New Roman" w:hAnsi="Times New Roman" w:cs="Times New Roman"/>
          <w:sz w:val="24"/>
          <w:szCs w:val="24"/>
        </w:rPr>
        <w:t xml:space="preserve">The performance of the assay was excellent for ciprofloxacin (one false positive case), penicillin G (no major errors) and tetracycline (one false positive value very close to the resistance breakpoint). </w:t>
      </w:r>
      <w:commentRangeEnd w:id="186"/>
      <w:r w:rsidR="006F367B">
        <w:rPr>
          <w:rStyle w:val="CommentReference"/>
        </w:rPr>
        <w:commentReference w:id="186"/>
      </w:r>
      <w:commentRangeEnd w:id="187"/>
      <w:r w:rsidR="00673301">
        <w:rPr>
          <w:rStyle w:val="CommentReference"/>
        </w:rPr>
        <w:commentReference w:id="187"/>
      </w:r>
      <w:r w:rsidR="00FE2A24" w:rsidRPr="006F644E">
        <w:rPr>
          <w:rFonts w:ascii="Times New Roman" w:hAnsi="Times New Roman" w:cs="Times New Roman"/>
          <w:sz w:val="24"/>
          <w:szCs w:val="24"/>
        </w:rPr>
        <w:t>For azithromycin</w:t>
      </w:r>
      <w:r w:rsidR="009E4A85">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proofErr w:type="spellStart"/>
      <w:r w:rsidR="00FE2A24" w:rsidRPr="006F644E">
        <w:rPr>
          <w:rFonts w:ascii="Times New Roman" w:hAnsi="Times New Roman" w:cs="Times New Roman"/>
          <w:sz w:val="24"/>
          <w:szCs w:val="24"/>
        </w:rPr>
        <w:t>cefixime</w:t>
      </w:r>
      <w:proofErr w:type="spellEnd"/>
      <w:r w:rsidR="00FE2A24" w:rsidRPr="006F644E">
        <w:rPr>
          <w:rFonts w:ascii="Times New Roman" w:hAnsi="Times New Roman" w:cs="Times New Roman"/>
          <w:sz w:val="24"/>
          <w:szCs w:val="24"/>
        </w:rPr>
        <w:t xml:space="preserve"> and ceftriaxone many false positive results </w:t>
      </w:r>
      <w:r w:rsidR="006F367B">
        <w:rPr>
          <w:rFonts w:ascii="Times New Roman" w:hAnsi="Times New Roman" w:cs="Times New Roman"/>
          <w:sz w:val="24"/>
          <w:szCs w:val="24"/>
        </w:rPr>
        <w:t xml:space="preserve">and consequently an overestimation of the resistance </w:t>
      </w:r>
      <w:r w:rsidR="00FE2A24" w:rsidRPr="006F644E">
        <w:rPr>
          <w:rFonts w:ascii="Times New Roman" w:hAnsi="Times New Roman" w:cs="Times New Roman"/>
          <w:sz w:val="24"/>
          <w:szCs w:val="24"/>
        </w:rPr>
        <w:t>were obtained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6F367B">
        <w:rPr>
          <w:rFonts w:ascii="Times New Roman" w:hAnsi="Times New Roman" w:cs="Times New Roman"/>
          <w:sz w:val="24"/>
          <w:szCs w:val="24"/>
        </w:rPr>
        <w:t>However, few resistant strains were misclassified as susceptible, which define</w:t>
      </w:r>
      <w:r w:rsidR="008D7C42">
        <w:rPr>
          <w:rFonts w:ascii="Times New Roman" w:hAnsi="Times New Roman" w:cs="Times New Roman"/>
          <w:sz w:val="24"/>
          <w:szCs w:val="24"/>
        </w:rPr>
        <w:t>s</w:t>
      </w:r>
      <w:r w:rsidR="006F367B">
        <w:rPr>
          <w:rFonts w:ascii="Times New Roman" w:hAnsi="Times New Roman" w:cs="Times New Roman"/>
          <w:sz w:val="24"/>
          <w:szCs w:val="24"/>
        </w:rPr>
        <w:t xml:space="preserve"> very major errors, and the overall sensitivity in the correct classification of resistant strains </w:t>
      </w:r>
      <w:r w:rsidR="00956798">
        <w:rPr>
          <w:rFonts w:ascii="Times New Roman" w:hAnsi="Times New Roman" w:cs="Times New Roman"/>
          <w:sz w:val="24"/>
          <w:szCs w:val="24"/>
        </w:rPr>
        <w:t>was</w:t>
      </w:r>
      <w:r w:rsidR="006F367B">
        <w:rPr>
          <w:rFonts w:ascii="Times New Roman" w:hAnsi="Times New Roman" w:cs="Times New Roman"/>
          <w:sz w:val="24"/>
          <w:szCs w:val="24"/>
        </w:rPr>
        <w:t xml:space="preserve"> very high (99.4%). Nevertheless, </w:t>
      </w:r>
      <w:r w:rsidR="00836117">
        <w:rPr>
          <w:rFonts w:ascii="Times New Roman" w:hAnsi="Times New Roman" w:cs="Times New Roman"/>
          <w:sz w:val="24"/>
          <w:szCs w:val="24"/>
        </w:rPr>
        <w:t>the</w:t>
      </w:r>
      <w:r w:rsidR="00836117" w:rsidRPr="006F644E">
        <w:rPr>
          <w:rFonts w:ascii="Times New Roman" w:hAnsi="Times New Roman" w:cs="Times New Roman"/>
          <w:sz w:val="24"/>
          <w:szCs w:val="24"/>
        </w:rPr>
        <w:t xml:space="preserve"> </w:t>
      </w:r>
      <w:r w:rsidR="00836117">
        <w:rPr>
          <w:rFonts w:ascii="Times New Roman" w:hAnsi="Times New Roman" w:cs="Times New Roman"/>
          <w:sz w:val="24"/>
          <w:szCs w:val="24"/>
        </w:rPr>
        <w:t xml:space="preserve">specificity was only 72.5%, </w:t>
      </w:r>
      <w:r w:rsidR="00956798">
        <w:rPr>
          <w:rFonts w:ascii="Times New Roman" w:hAnsi="Times New Roman" w:cs="Times New Roman"/>
          <w:sz w:val="24"/>
          <w:szCs w:val="24"/>
        </w:rPr>
        <w:t xml:space="preserve">the </w:t>
      </w:r>
      <w:r w:rsidR="00954C68" w:rsidRPr="006F644E">
        <w:rPr>
          <w:rFonts w:ascii="Times New Roman" w:hAnsi="Times New Roman" w:cs="Times New Roman"/>
          <w:sz w:val="24"/>
          <w:szCs w:val="24"/>
        </w:rPr>
        <w:t xml:space="preserve">essential agreement with </w:t>
      </w:r>
      <w:proofErr w:type="spellStart"/>
      <w:r w:rsidR="00954C68" w:rsidRPr="006F644E">
        <w:rPr>
          <w:rFonts w:ascii="Times New Roman" w:hAnsi="Times New Roman" w:cs="Times New Roman"/>
          <w:sz w:val="24"/>
          <w:szCs w:val="24"/>
        </w:rPr>
        <w:t>Etest</w:t>
      </w:r>
      <w:proofErr w:type="spellEnd"/>
      <w:r w:rsidR="00954C68" w:rsidRPr="006F644E">
        <w:rPr>
          <w:rFonts w:ascii="Times New Roman" w:hAnsi="Times New Roman" w:cs="Times New Roman"/>
          <w:sz w:val="24"/>
          <w:szCs w:val="24"/>
        </w:rPr>
        <w:t xml:space="preserve"> was </w:t>
      </w:r>
      <w:r w:rsidR="00954C68">
        <w:rPr>
          <w:rFonts w:ascii="Times New Roman" w:hAnsi="Times New Roman" w:cs="Times New Roman"/>
          <w:sz w:val="24"/>
          <w:szCs w:val="24"/>
        </w:rPr>
        <w:t xml:space="preserve">suboptimal, </w:t>
      </w:r>
      <w:r w:rsidR="00836117">
        <w:rPr>
          <w:rFonts w:ascii="Times New Roman" w:hAnsi="Times New Roman" w:cs="Times New Roman"/>
          <w:sz w:val="24"/>
          <w:szCs w:val="24"/>
        </w:rPr>
        <w:t xml:space="preserve">and </w:t>
      </w:r>
      <w:r w:rsidR="00954C68" w:rsidRPr="006F644E">
        <w:rPr>
          <w:rFonts w:ascii="Times New Roman" w:hAnsi="Times New Roman" w:cs="Times New Roman"/>
          <w:sz w:val="24"/>
          <w:szCs w:val="24"/>
        </w:rPr>
        <w:t xml:space="preserve">the </w:t>
      </w:r>
      <w:r w:rsidR="00954C68">
        <w:rPr>
          <w:rFonts w:ascii="Times New Roman" w:hAnsi="Times New Roman" w:cs="Times New Roman"/>
          <w:sz w:val="24"/>
          <w:szCs w:val="24"/>
        </w:rPr>
        <w:t>CIs</w:t>
      </w:r>
      <w:r w:rsidR="00954C68" w:rsidRPr="006F644E">
        <w:rPr>
          <w:rFonts w:ascii="Times New Roman" w:hAnsi="Times New Roman" w:cs="Times New Roman"/>
          <w:sz w:val="24"/>
          <w:szCs w:val="24"/>
        </w:rPr>
        <w:t xml:space="preserve"> of the dose</w:t>
      </w:r>
      <w:r w:rsidR="00954C68">
        <w:rPr>
          <w:rFonts w:ascii="Times New Roman" w:hAnsi="Times New Roman" w:cs="Times New Roman"/>
          <w:sz w:val="24"/>
          <w:szCs w:val="24"/>
        </w:rPr>
        <w:t>-</w:t>
      </w:r>
      <w:r w:rsidR="00954C68" w:rsidRPr="006F644E">
        <w:rPr>
          <w:rFonts w:ascii="Times New Roman" w:hAnsi="Times New Roman" w:cs="Times New Roman"/>
          <w:sz w:val="24"/>
          <w:szCs w:val="24"/>
        </w:rPr>
        <w:t xml:space="preserve">response curves </w:t>
      </w:r>
      <w:r w:rsidR="002B4A68">
        <w:rPr>
          <w:rFonts w:ascii="Times New Roman" w:hAnsi="Times New Roman" w:cs="Times New Roman"/>
          <w:sz w:val="24"/>
          <w:szCs w:val="24"/>
        </w:rPr>
        <w:t xml:space="preserve">were </w:t>
      </w:r>
      <w:r w:rsidR="00954C68" w:rsidRPr="006F644E">
        <w:rPr>
          <w:rFonts w:ascii="Times New Roman" w:hAnsi="Times New Roman" w:cs="Times New Roman"/>
          <w:sz w:val="24"/>
          <w:szCs w:val="24"/>
        </w:rPr>
        <w:t>large in some cases</w:t>
      </w:r>
      <w:r w:rsidR="00956798">
        <w:rPr>
          <w:rFonts w:ascii="Times New Roman" w:hAnsi="Times New Roman" w:cs="Times New Roman"/>
          <w:sz w:val="24"/>
          <w:szCs w:val="24"/>
        </w:rPr>
        <w:t xml:space="preserve">, which if possible would be valuable to improve.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 xml:space="preserve">starting </w:t>
      </w:r>
      <w:proofErr w:type="spellStart"/>
      <w:r w:rsidR="00956798" w:rsidRPr="00AD378B">
        <w:rPr>
          <w:rFonts w:ascii="Times New Roman" w:hAnsi="Times New Roman" w:cs="Times New Roman"/>
          <w:sz w:val="24"/>
          <w:szCs w:val="24"/>
        </w:rPr>
        <w:t>inocula</w:t>
      </w:r>
      <w:proofErr w:type="spellEnd"/>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0E62D0" w:rsidRPr="006F644E">
        <w:rPr>
          <w:rFonts w:ascii="Times New Roman" w:hAnsi="Times New Roman" w:cs="Times New Roman"/>
          <w:sz w:val="24"/>
          <w:szCs w:val="24"/>
        </w:rPr>
        <w:t xml:space="preserve"> </w:t>
      </w:r>
    </w:p>
    <w:p w14:paraId="48F329DB" w14:textId="66B0DBD1" w:rsidR="00FE2A24" w:rsidRPr="006F644E" w:rsidRDefault="00807F60"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Pr>
          <w:rFonts w:ascii="Times New Roman" w:hAnsi="Times New Roman" w:cs="Times New Roman"/>
          <w:sz w:val="24"/>
          <w:szCs w:val="24"/>
        </w:rPr>
        <w:t xml:space="preserve">developed rapid </w:t>
      </w:r>
      <w:proofErr w:type="spellStart"/>
      <w:r w:rsidRPr="006F644E">
        <w:rPr>
          <w:rFonts w:ascii="Times New Roman" w:hAnsi="Times New Roman" w:cs="Times New Roman"/>
          <w:sz w:val="24"/>
          <w:szCs w:val="24"/>
        </w:rPr>
        <w:t>resazurin</w:t>
      </w:r>
      <w:proofErr w:type="spellEnd"/>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Pr="006F644E">
        <w:rPr>
          <w:rFonts w:ascii="Times New Roman" w:hAnsi="Times New Roman" w:cs="Times New Roman"/>
          <w:sz w:val="24"/>
          <w:szCs w:val="24"/>
        </w:rPr>
        <w:t xml:space="preserve">assay </w:t>
      </w:r>
      <w:r>
        <w:rPr>
          <w:rFonts w:ascii="Times New Roman" w:hAnsi="Times New Roman" w:cs="Times New Roman"/>
          <w:sz w:val="24"/>
          <w:szCs w:val="24"/>
        </w:rPr>
        <w:t>is also 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properties, and the low price of </w:t>
      </w:r>
      <w:proofErr w:type="spellStart"/>
      <w:r w:rsidR="00C07B67" w:rsidRPr="006F644E">
        <w:rPr>
          <w:rFonts w:ascii="Times New Roman" w:hAnsi="Times New Roman" w:cs="Times New Roman"/>
          <w:sz w:val="24"/>
          <w:szCs w:val="24"/>
        </w:rPr>
        <w:t>resazurin</w:t>
      </w:r>
      <w:proofErr w:type="spellEnd"/>
      <w:r w:rsidR="00C07B67" w:rsidRPr="006F644E">
        <w:rPr>
          <w:rFonts w:ascii="Times New Roman" w:hAnsi="Times New Roman" w:cs="Times New Roman"/>
          <w:sz w:val="24"/>
          <w:szCs w:val="24"/>
        </w:rPr>
        <w:t>,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 While </w:t>
      </w:r>
      <w:r w:rsidR="00954C68">
        <w:rPr>
          <w:rFonts w:ascii="Times New Roman" w:hAnsi="Times New Roman" w:cs="Times New Roman"/>
          <w:sz w:val="24"/>
          <w:szCs w:val="24"/>
        </w:rPr>
        <w:t xml:space="preserve">the measured </w:t>
      </w:r>
      <w:r w:rsidR="00C07B67" w:rsidRPr="006F644E">
        <w:rPr>
          <w:rFonts w:ascii="Times New Roman" w:hAnsi="Times New Roman" w:cs="Times New Roman"/>
          <w:sz w:val="24"/>
          <w:szCs w:val="24"/>
        </w:rPr>
        <w:t>EC</w:t>
      </w:r>
      <w:r w:rsidR="00BD001F" w:rsidRPr="006F644E">
        <w:rPr>
          <w:rFonts w:ascii="Times New Roman" w:hAnsi="Times New Roman" w:cs="Times New Roman"/>
          <w:sz w:val="24"/>
          <w:szCs w:val="24"/>
          <w:vertAlign w:val="subscript"/>
        </w:rPr>
        <w:t>50</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 xml:space="preserve">values </w:t>
      </w:r>
      <w:r w:rsidR="00954C68">
        <w:rPr>
          <w:rFonts w:ascii="Times New Roman" w:hAnsi="Times New Roman" w:cs="Times New Roman"/>
          <w:sz w:val="24"/>
          <w:szCs w:val="24"/>
        </w:rPr>
        <w:t>were</w:t>
      </w:r>
      <w:r w:rsidR="00954C68" w:rsidRPr="006F644E">
        <w:rPr>
          <w:rFonts w:ascii="Times New Roman" w:hAnsi="Times New Roman" w:cs="Times New Roman"/>
          <w:sz w:val="24"/>
          <w:szCs w:val="24"/>
        </w:rPr>
        <w:t xml:space="preserve"> </w:t>
      </w:r>
      <w:r w:rsidR="00954C68">
        <w:rPr>
          <w:rFonts w:ascii="Times New Roman" w:hAnsi="Times New Roman" w:cs="Times New Roman"/>
          <w:sz w:val="24"/>
          <w:szCs w:val="24"/>
        </w:rPr>
        <w:t>substantially</w:t>
      </w:r>
      <w:r w:rsidR="00954C6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lower than </w:t>
      </w:r>
      <w:r w:rsidR="00954C68">
        <w:rPr>
          <w:rFonts w:ascii="Times New Roman" w:hAnsi="Times New Roman" w:cs="Times New Roman"/>
          <w:sz w:val="24"/>
          <w:szCs w:val="24"/>
        </w:rPr>
        <w:t xml:space="preserve">the </w:t>
      </w:r>
      <w:proofErr w:type="spellStart"/>
      <w:r w:rsidR="00954C68">
        <w:rPr>
          <w:rFonts w:ascii="Times New Roman" w:hAnsi="Times New Roman" w:cs="Times New Roman"/>
          <w:sz w:val="24"/>
          <w:szCs w:val="24"/>
        </w:rPr>
        <w:t>Etest</w:t>
      </w:r>
      <w:proofErr w:type="spellEnd"/>
      <w:r w:rsidR="00954C68">
        <w:rPr>
          <w:rFonts w:ascii="Times New Roman" w:hAnsi="Times New Roman" w:cs="Times New Roman"/>
          <w:sz w:val="24"/>
          <w:szCs w:val="24"/>
        </w:rPr>
        <w:t xml:space="preserve"> </w:t>
      </w:r>
      <w:r w:rsidR="00A7720A" w:rsidRPr="006F644E">
        <w:rPr>
          <w:rFonts w:ascii="Times New Roman" w:hAnsi="Times New Roman" w:cs="Times New Roman"/>
          <w:sz w:val="24"/>
          <w:szCs w:val="24"/>
        </w:rPr>
        <w:t>MIC</w:t>
      </w:r>
      <w:r w:rsidR="00954C68">
        <w:rPr>
          <w:rFonts w:ascii="Times New Roman" w:hAnsi="Times New Roman" w:cs="Times New Roman"/>
          <w:sz w:val="24"/>
          <w:szCs w:val="24"/>
        </w:rPr>
        <w:t>s,</w:t>
      </w:r>
      <w:r w:rsidR="00A7720A" w:rsidRPr="006F644E">
        <w:rPr>
          <w:rFonts w:ascii="Times New Roman" w:hAnsi="Times New Roman" w:cs="Times New Roman"/>
          <w:sz w:val="24"/>
          <w:szCs w:val="24"/>
        </w:rPr>
        <w:t xml:space="preserve"> they correlate</w:t>
      </w:r>
      <w:r w:rsidR="00954C68">
        <w:rPr>
          <w:rFonts w:ascii="Times New Roman" w:hAnsi="Times New Roman" w:cs="Times New Roman"/>
          <w:sz w:val="24"/>
          <w:szCs w:val="24"/>
        </w:rPr>
        <w:t>d</w:t>
      </w:r>
      <w:r w:rsidR="00A7720A" w:rsidRPr="006F644E">
        <w:rPr>
          <w:rFonts w:ascii="Times New Roman" w:hAnsi="Times New Roman" w:cs="Times New Roman"/>
          <w:sz w:val="24"/>
          <w:szCs w:val="24"/>
        </w:rPr>
        <w:t xml:space="preserve"> very</w:t>
      </w:r>
      <w:r w:rsidR="00A23B49" w:rsidRPr="006F644E">
        <w:rPr>
          <w:rFonts w:ascii="Times New Roman" w:hAnsi="Times New Roman" w:cs="Times New Roman"/>
          <w:sz w:val="24"/>
          <w:szCs w:val="24"/>
        </w:rPr>
        <w:t xml:space="preserve"> well</w:t>
      </w:r>
      <w:r w:rsidR="00BD001F" w:rsidRPr="006F644E">
        <w:rPr>
          <w:rFonts w:ascii="Times New Roman" w:hAnsi="Times New Roman" w:cs="Times New Roman"/>
          <w:sz w:val="24"/>
          <w:szCs w:val="24"/>
        </w:rPr>
        <w:t xml:space="preserve"> and </w:t>
      </w:r>
      <w:r w:rsidR="00954C68">
        <w:rPr>
          <w:rFonts w:ascii="Times New Roman" w:hAnsi="Times New Roman" w:cs="Times New Roman"/>
          <w:sz w:val="24"/>
          <w:szCs w:val="24"/>
        </w:rPr>
        <w:t>could</w:t>
      </w:r>
      <w:r w:rsidR="00954C68" w:rsidRPr="006F644E">
        <w:rPr>
          <w:rFonts w:ascii="Times New Roman" w:hAnsi="Times New Roman" w:cs="Times New Roman"/>
          <w:sz w:val="24"/>
          <w:szCs w:val="24"/>
        </w:rPr>
        <w:t xml:space="preserve"> </w:t>
      </w:r>
      <w:r w:rsidR="00BD001F" w:rsidRPr="006F644E">
        <w:rPr>
          <w:rFonts w:ascii="Times New Roman" w:hAnsi="Times New Roman" w:cs="Times New Roman"/>
          <w:sz w:val="24"/>
          <w:szCs w:val="24"/>
        </w:rPr>
        <w:t>be linearly transformed into one another</w:t>
      </w:r>
      <w:r w:rsidR="00D11E58" w:rsidRPr="006F644E">
        <w:rPr>
          <w:rFonts w:ascii="Times New Roman" w:hAnsi="Times New Roman" w:cs="Times New Roman"/>
          <w:sz w:val="24"/>
          <w:szCs w:val="24"/>
        </w:rPr>
        <w:t>.</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four parameter dose-response </w:t>
      </w:r>
      <w:r w:rsidR="0042419C" w:rsidRPr="006F644E">
        <w:rPr>
          <w:rFonts w:ascii="Times New Roman" w:hAnsi="Times New Roman" w:cs="Times New Roman"/>
          <w:sz w:val="24"/>
          <w:szCs w:val="24"/>
        </w:rPr>
        <w:lastRenderedPageBreak/>
        <w:t>model might not optimally capture the antimicrobial effect and dose</w:t>
      </w:r>
      <w:r w:rsidR="009D6496">
        <w:rPr>
          <w:rFonts w:ascii="Times New Roman" w:hAnsi="Times New Roman" w:cs="Times New Roman"/>
          <w:sz w:val="24"/>
          <w:szCs w:val="24"/>
        </w:rPr>
        <w:t>-</w:t>
      </w:r>
      <w:r w:rsidR="0042419C" w:rsidRPr="006F644E">
        <w:rPr>
          <w:rFonts w:ascii="Times New Roman" w:hAnsi="Times New Roman" w:cs="Times New Roman"/>
          <w:sz w:val="24"/>
          <w:szCs w:val="24"/>
        </w:rPr>
        <w:t>response curves with multiple inflection points have been described</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22</w:t>
      </w:r>
      <w:proofErr w:type="gramStart"/>
      <w:r w:rsidR="00AB7E40" w:rsidRPr="00AB7E40">
        <w:rPr>
          <w:rFonts w:ascii="Times New Roman" w:hAnsi="Times New Roman" w:cs="Times New Roman"/>
          <w:sz w:val="24"/>
          <w:szCs w:val="24"/>
          <w:vertAlign w:val="superscript"/>
        </w:rPr>
        <w:t>,40</w:t>
      </w:r>
      <w:proofErr w:type="gramEnd"/>
      <w:r w:rsidR="0042419C" w:rsidRPr="006F644E">
        <w:rPr>
          <w:rFonts w:ascii="Times New Roman" w:hAnsi="Times New Roman" w:cs="Times New Roman"/>
          <w:sz w:val="24"/>
          <w:szCs w:val="24"/>
        </w:rPr>
        <w:fldChar w:fldCharType="end"/>
      </w:r>
    </w:p>
    <w:p w14:paraId="203C234F" w14:textId="0E15B591" w:rsidR="00310B24" w:rsidRPr="006F644E" w:rsidRDefault="00310B24"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coefficient were the two parameters that differed between the antimicrobials.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coefficient can potentially provide information about the </w:t>
      </w:r>
      <w:proofErr w:type="spellStart"/>
      <w:r w:rsidRPr="006F644E">
        <w:rPr>
          <w:rFonts w:ascii="Times New Roman" w:hAnsi="Times New Roman" w:cs="Times New Roman"/>
          <w:sz w:val="24"/>
          <w:szCs w:val="24"/>
        </w:rPr>
        <w:t>pharmacodynamic</w:t>
      </w:r>
      <w:proofErr w:type="spellEnd"/>
      <w:r w:rsidRPr="006F644E">
        <w:rPr>
          <w:rFonts w:ascii="Times New Roman" w:hAnsi="Times New Roman" w:cs="Times New Roman"/>
          <w:sz w:val="24"/>
          <w:szCs w:val="24"/>
        </w:rPr>
        <w:t xml:space="preserve"> properties of an antimicrobial and has been used in modelling studies of single and dual antimicrobial effects</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21</w:t>
      </w:r>
      <w:proofErr w:type="gramStart"/>
      <w:r w:rsidR="00AB7E40" w:rsidRPr="00AB7E40">
        <w:rPr>
          <w:rFonts w:ascii="Times New Roman" w:hAnsi="Times New Roman" w:cs="Times New Roman"/>
          <w:sz w:val="24"/>
          <w:szCs w:val="24"/>
          <w:vertAlign w:val="superscript"/>
        </w:rPr>
        <w:t>,22,41</w:t>
      </w:r>
      <w:proofErr w:type="gramEnd"/>
      <w:r w:rsidR="00AB7E40" w:rsidRPr="00AB7E40">
        <w:rPr>
          <w:rFonts w:ascii="Times New Roman" w:hAnsi="Times New Roman" w:cs="Times New Roman"/>
          <w:sz w:val="24"/>
          <w:szCs w:val="24"/>
          <w:vertAlign w:val="superscript"/>
        </w:rPr>
        <w:t>–43</w:t>
      </w:r>
      <w:r w:rsidR="0042419C"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However</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the interpretation and significance of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has been unclear in previous studies and laborious colony counting limited these studies to few strains (1-8 strains). </w:t>
      </w:r>
      <w:commentRangeStart w:id="188"/>
      <w:r w:rsidRPr="00AD378B">
        <w:rPr>
          <w:rFonts w:ascii="Times New Roman" w:hAnsi="Times New Roman" w:cs="Times New Roman"/>
          <w:sz w:val="24"/>
          <w:szCs w:val="24"/>
        </w:rPr>
        <w:t xml:space="preserve">Theoretically a steep Hill slope indicates that small increases in antimicrobial concentrations </w:t>
      </w:r>
      <w:r w:rsidR="00E33509">
        <w:rPr>
          <w:rFonts w:ascii="Times New Roman" w:hAnsi="Times New Roman" w:cs="Times New Roman"/>
          <w:sz w:val="24"/>
          <w:szCs w:val="24"/>
        </w:rPr>
        <w:t>result</w:t>
      </w:r>
      <w:r w:rsidR="00E33509" w:rsidRPr="00AD378B">
        <w:rPr>
          <w:rFonts w:ascii="Times New Roman" w:hAnsi="Times New Roman" w:cs="Times New Roman"/>
          <w:sz w:val="24"/>
          <w:szCs w:val="24"/>
        </w:rPr>
        <w:t xml:space="preserve"> </w:t>
      </w:r>
      <w:r w:rsidRPr="00AD378B">
        <w:rPr>
          <w:rFonts w:ascii="Times New Roman" w:hAnsi="Times New Roman" w:cs="Times New Roman"/>
          <w:sz w:val="24"/>
          <w:szCs w:val="24"/>
        </w:rPr>
        <w:t xml:space="preserve">in more effective killing or in terms of enzyme kinetics increased </w:t>
      </w:r>
      <w:proofErr w:type="spellStart"/>
      <w:r w:rsidRPr="00AD378B">
        <w:rPr>
          <w:rFonts w:ascii="Times New Roman" w:hAnsi="Times New Roman" w:cs="Times New Roman"/>
          <w:sz w:val="24"/>
          <w:szCs w:val="24"/>
        </w:rPr>
        <w:t>cooperativity</w:t>
      </w:r>
      <w:proofErr w:type="spellEnd"/>
      <w:r w:rsidRPr="00AD378B">
        <w:rPr>
          <w:rFonts w:ascii="Times New Roman" w:hAnsi="Times New Roman" w:cs="Times New Roman"/>
          <w:sz w:val="24"/>
          <w:szCs w:val="24"/>
        </w:rPr>
        <w:t xml:space="preserve"> of ligand binding. </w:t>
      </w:r>
      <w:commentRangeEnd w:id="188"/>
      <w:r w:rsidR="00AD378B">
        <w:rPr>
          <w:rStyle w:val="CommentReference"/>
        </w:rPr>
        <w:commentReference w:id="188"/>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ceftriaxone and penicillin G had significantly </w:t>
      </w:r>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slopes than </w:t>
      </w:r>
      <w:commentRangeStart w:id="189"/>
      <w:r w:rsidRPr="006F644E">
        <w:rPr>
          <w:rFonts w:ascii="Times New Roman" w:hAnsi="Times New Roman" w:cs="Times New Roman"/>
          <w:sz w:val="24"/>
          <w:szCs w:val="24"/>
        </w:rPr>
        <w:t>the other antimicrobials</w:t>
      </w:r>
      <w:commentRangeEnd w:id="189"/>
      <w:r w:rsidR="00E33509">
        <w:rPr>
          <w:rStyle w:val="CommentReference"/>
        </w:rPr>
        <w:commentReference w:id="189"/>
      </w:r>
      <w:r w:rsidRPr="006F644E">
        <w:rPr>
          <w:rFonts w:ascii="Times New Roman" w:hAnsi="Times New Roman" w:cs="Times New Roman"/>
          <w:sz w:val="24"/>
          <w:szCs w:val="24"/>
        </w:rPr>
        <w:t xml:space="preserve">. These antimicrobials act slower than the other antimicrobials and it is likely that the maximal effect is not exhibited yet </w:t>
      </w:r>
      <w:r w:rsidR="009E4A85">
        <w:rPr>
          <w:rFonts w:ascii="Times New Roman" w:hAnsi="Times New Roman" w:cs="Times New Roman"/>
          <w:sz w:val="24"/>
          <w:szCs w:val="24"/>
        </w:rPr>
        <w:t>by</w:t>
      </w:r>
      <w:r w:rsidR="009E4A8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six hours. In </w:t>
      </w:r>
      <w:commentRangeStart w:id="190"/>
      <w:r w:rsidRPr="006F644E">
        <w:rPr>
          <w:rFonts w:ascii="Times New Roman" w:hAnsi="Times New Roman" w:cs="Times New Roman"/>
          <w:sz w:val="24"/>
          <w:szCs w:val="24"/>
        </w:rPr>
        <w:t>future studies</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w:t>
      </w:r>
      <w:r w:rsidR="00E33509">
        <w:rPr>
          <w:rFonts w:ascii="Times New Roman" w:hAnsi="Times New Roman" w:cs="Times New Roman"/>
          <w:sz w:val="24"/>
          <w:szCs w:val="24"/>
        </w:rPr>
        <w:t xml:space="preserve">it might be valuable to extend the time for endpoint as well as monitor </w:t>
      </w: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w:t>
      </w:r>
      <w:commentRangeEnd w:id="190"/>
      <w:r w:rsidR="00E33509">
        <w:rPr>
          <w:rStyle w:val="CommentReference"/>
        </w:rPr>
        <w:commentReference w:id="190"/>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proofErr w:type="spellStart"/>
      <w:r w:rsidR="001B15B4" w:rsidRPr="006F644E">
        <w:rPr>
          <w:rFonts w:ascii="Times New Roman" w:hAnsi="Times New Roman" w:cs="Times New Roman"/>
          <w:sz w:val="24"/>
          <w:szCs w:val="24"/>
        </w:rPr>
        <w:t>resazurin</w:t>
      </w:r>
      <w:proofErr w:type="spellEnd"/>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 xml:space="preserve">broth </w:t>
      </w:r>
      <w:proofErr w:type="spellStart"/>
      <w:r w:rsidR="000622EA" w:rsidRPr="006F644E">
        <w:rPr>
          <w:rFonts w:ascii="Times New Roman" w:hAnsi="Times New Roman" w:cs="Times New Roman"/>
          <w:sz w:val="24"/>
          <w:szCs w:val="24"/>
        </w:rPr>
        <w:t>microdilution</w:t>
      </w:r>
      <w:proofErr w:type="spellEnd"/>
      <w:r w:rsidR="000622EA" w:rsidRPr="006F644E">
        <w:rPr>
          <w:rFonts w:ascii="Times New Roman" w:hAnsi="Times New Roman" w:cs="Times New Roman"/>
          <w:sz w:val="24"/>
          <w:szCs w:val="24"/>
        </w:rPr>
        <w:t xml:space="preserve">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w:t>
      </w:r>
      <w:proofErr w:type="spellStart"/>
      <w:r w:rsidR="003F52C7">
        <w:rPr>
          <w:rFonts w:ascii="Times New Roman" w:hAnsi="Times New Roman" w:cs="Times New Roman"/>
          <w:sz w:val="24"/>
          <w:szCs w:val="24"/>
        </w:rPr>
        <w:t>thoughput</w:t>
      </w:r>
      <w:proofErr w:type="spellEnd"/>
      <w:r w:rsidR="003F52C7">
        <w:rPr>
          <w:rFonts w:ascii="Times New Roman" w:hAnsi="Times New Roman" w:cs="Times New Roman"/>
          <w:sz w:val="24"/>
          <w:szCs w:val="24"/>
        </w:rPr>
        <w: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 xml:space="preserve">N. </w:t>
      </w:r>
      <w:proofErr w:type="spellStart"/>
      <w:r w:rsidR="008A7793" w:rsidRPr="006F644E">
        <w:rPr>
          <w:rFonts w:ascii="Times New Roman" w:hAnsi="Times New Roman" w:cs="Times New Roman"/>
          <w:i/>
          <w:sz w:val="24"/>
          <w:szCs w:val="24"/>
        </w:rPr>
        <w:t>gonorrhoeae</w:t>
      </w:r>
      <w:proofErr w:type="spellEnd"/>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w:t>
      </w:r>
      <w:proofErr w:type="spellStart"/>
      <w:r w:rsidRPr="006F644E">
        <w:rPr>
          <w:rFonts w:ascii="Times New Roman" w:hAnsi="Times New Roman" w:cs="Times New Roman"/>
          <w:sz w:val="24"/>
          <w:szCs w:val="24"/>
        </w:rPr>
        <w:t>IPhD</w:t>
      </w:r>
      <w:proofErr w:type="spellEnd"/>
      <w:r w:rsidRPr="006F644E">
        <w:rPr>
          <w:rFonts w:ascii="Times New Roman" w:hAnsi="Times New Roman" w:cs="Times New Roman"/>
          <w:sz w:val="24"/>
          <w:szCs w:val="24"/>
        </w:rPr>
        <w:t xml:space="preserve">) project from SystemsX.ch (The Swiss Initiative for Systems Biology), </w:t>
      </w:r>
      <w:proofErr w:type="spellStart"/>
      <w:r w:rsidRPr="006F644E">
        <w:rPr>
          <w:rFonts w:ascii="Times New Roman" w:hAnsi="Times New Roman" w:cs="Times New Roman"/>
          <w:sz w:val="24"/>
          <w:szCs w:val="24"/>
        </w:rPr>
        <w:t>R</w:t>
      </w:r>
      <w:r w:rsidR="005134EB">
        <w:rPr>
          <w:rFonts w:ascii="Times New Roman" w:hAnsi="Times New Roman" w:cs="Times New Roman"/>
          <w:sz w:val="24"/>
          <w:szCs w:val="24"/>
        </w:rPr>
        <w:t>a</w:t>
      </w:r>
      <w:r w:rsidRPr="006F644E">
        <w:rPr>
          <w:rFonts w:ascii="Times New Roman" w:hAnsi="Times New Roman" w:cs="Times New Roman"/>
          <w:sz w:val="24"/>
          <w:szCs w:val="24"/>
        </w:rPr>
        <w:t>DAR</w:t>
      </w:r>
      <w:proofErr w:type="spellEnd"/>
      <w:r w:rsidRPr="006F644E">
        <w:rPr>
          <w:rFonts w:ascii="Times New Roman" w:hAnsi="Times New Roman" w:cs="Times New Roman"/>
          <w:sz w:val="24"/>
          <w:szCs w:val="24"/>
        </w:rPr>
        <w:t>-Go (</w:t>
      </w:r>
      <w:proofErr w:type="spellStart"/>
      <w:r w:rsidRPr="006F644E">
        <w:rPr>
          <w:rFonts w:ascii="Times New Roman" w:hAnsi="Times New Roman" w:cs="Times New Roman"/>
          <w:sz w:val="24"/>
          <w:szCs w:val="24"/>
        </w:rPr>
        <w:t>RApid</w:t>
      </w:r>
      <w:proofErr w:type="spellEnd"/>
      <w:r w:rsidRPr="006F644E">
        <w:rPr>
          <w:rFonts w:ascii="Times New Roman" w:hAnsi="Times New Roman" w:cs="Times New Roman"/>
          <w:sz w:val="24"/>
          <w:szCs w:val="24"/>
        </w:rPr>
        <w:t xml:space="preserve"> Diagnosis of Antibiotic Resistance in Gonorrhoea; funded by the Swiss Platform for Translational </w:t>
      </w:r>
      <w:r w:rsidRPr="006F644E">
        <w:rPr>
          <w:rFonts w:ascii="Times New Roman" w:hAnsi="Times New Roman" w:cs="Times New Roman"/>
          <w:sz w:val="24"/>
          <w:szCs w:val="24"/>
        </w:rPr>
        <w:lastRenderedPageBreak/>
        <w:t xml:space="preserve">Medicine), and the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County Council Research Committee and the Foundation for Medical Research at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University Hospital, Sweden.</w:t>
      </w:r>
    </w:p>
    <w:p w14:paraId="309D1602" w14:textId="77777777" w:rsidR="00677C2F" w:rsidRDefault="00677C2F">
      <w:pPr>
        <w:spacing w:after="0" w:line="480" w:lineRule="auto"/>
        <w:rPr>
          <w:ins w:id="191" w:author="Unemo Magnus, USÖ Labmed länsklinik" w:date="2016-11-14T18:37:00Z"/>
          <w:rFonts w:ascii="Times New Roman" w:hAnsi="Times New Roman" w:cs="Times New Roman"/>
          <w:b/>
          <w:sz w:val="24"/>
          <w:szCs w:val="24"/>
          <w:lang w:val="de-CH"/>
        </w:rPr>
        <w:pPrChange w:id="192"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93" w:author="Unemo Magnus, USÖ Labmed länsklinik" w:date="2016-11-14T17:51:00Z">
          <w:pPr>
            <w:spacing w:line="480" w:lineRule="auto"/>
          </w:pPr>
        </w:pPrChange>
      </w:pPr>
      <w:commentRangeStart w:id="194"/>
      <w:r w:rsidRPr="006F644E">
        <w:rPr>
          <w:rFonts w:ascii="Times New Roman" w:hAnsi="Times New Roman" w:cs="Times New Roman"/>
          <w:b/>
          <w:sz w:val="24"/>
          <w:szCs w:val="24"/>
          <w:lang w:val="de-CH"/>
        </w:rPr>
        <w:t>References</w:t>
      </w:r>
      <w:commentRangeEnd w:id="194"/>
      <w:r w:rsidR="003E0CDD">
        <w:rPr>
          <w:rStyle w:val="CommentReference"/>
        </w:rPr>
        <w:commentReference w:id="194"/>
      </w:r>
    </w:p>
    <w:p w14:paraId="1A639479" w14:textId="77777777" w:rsidR="00AB7E40" w:rsidRDefault="000B46D8" w:rsidP="00AB7E40">
      <w:pPr>
        <w:pStyle w:val="Bibliography"/>
        <w:rPr>
          <w:ins w:id="195" w:author="sunny" w:date="2016-12-07T21:54:00Z"/>
          <w:rFonts w:ascii="Times New Roman" w:hAnsi="Times New Roman" w:cs="Times New Roman"/>
          <w:sz w:val="24"/>
          <w:szCs w:val="24"/>
        </w:rPr>
        <w:pPrChange w:id="196" w:author="sunny" w:date="2016-12-07T21:54:00Z">
          <w:pPr>
            <w:widowControl w:val="0"/>
            <w:autoSpaceDE w:val="0"/>
            <w:autoSpaceDN w:val="0"/>
            <w:adjustRightInd w:val="0"/>
            <w:spacing w:after="0" w:line="240" w:lineRule="auto"/>
          </w:pPr>
        </w:pPrChange>
      </w:pPr>
      <w:r w:rsidRPr="006F644E">
        <w:fldChar w:fldCharType="begin"/>
      </w:r>
      <w:ins w:id="197" w:author="sunny" w:date="2016-12-06T17:28:00Z">
        <w:r w:rsidR="007E01ED">
          <w:rPr>
            <w:lang w:val="de-CH"/>
          </w:rPr>
          <w:instrText xml:space="preserve"> ADDIN ZOTERO_BIBL {"uncited":[["http://zotero.org/users/1321783/items/SKU3S6A8"]],"omitted":[["http://zotero.org/users/1321783/items/XNRNTDG7"]],"custom":[[["http://zotero.org/users/1321783/items/5X365PZU"],"11.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 CSL_BIBLIOGRAPHY </w:instrText>
        </w:r>
      </w:ins>
      <w:del w:id="198" w:author="sunny" w:date="2016-12-06T17:18:00Z">
        <w:r w:rsidR="0054156B" w:rsidRPr="006F644E" w:rsidDel="007E01ED">
          <w:rPr>
            <w:lang w:val="de-CH"/>
          </w:rPr>
          <w:delInstrText xml:space="preserve"> ADDIN ZOTERO_BIBL {"custom":[]} CSL_BIBLIOGRAPHY </w:delInstrText>
        </w:r>
      </w:del>
      <w:r w:rsidRPr="006F644E">
        <w:fldChar w:fldCharType="separate"/>
      </w:r>
      <w:ins w:id="199" w:author="sunny" w:date="2016-12-07T21:54:00Z">
        <w:r w:rsidR="00AB7E40">
          <w:rPr>
            <w:rFonts w:ascii="Times New Roman" w:hAnsi="Times New Roman" w:cs="Times New Roman"/>
            <w:sz w:val="24"/>
            <w:szCs w:val="24"/>
          </w:rPr>
          <w:t xml:space="preserve">1. WHO. Global action plan to control the spread and impact of antimicrobial resistance in Neisseria </w:t>
        </w:r>
        <w:proofErr w:type="spellStart"/>
        <w:r w:rsidR="00AB7E40">
          <w:rPr>
            <w:rFonts w:ascii="Times New Roman" w:hAnsi="Times New Roman" w:cs="Times New Roman"/>
            <w:sz w:val="24"/>
            <w:szCs w:val="24"/>
          </w:rPr>
          <w:t>gonorrhoeae</w:t>
        </w:r>
        <w:proofErr w:type="spellEnd"/>
        <w:r w:rsidR="00AB7E40">
          <w:rPr>
            <w:rFonts w:ascii="Times New Roman" w:hAnsi="Times New Roman" w:cs="Times New Roman"/>
            <w:sz w:val="24"/>
            <w:szCs w:val="24"/>
          </w:rPr>
          <w:t>. 2012. Available at: http://apps.who.int/iris/bitstream/10665/44863/1/9789241503501_eng.pdf. Accessed December 6, 2016.</w:t>
        </w:r>
      </w:ins>
    </w:p>
    <w:p w14:paraId="79439D1A" w14:textId="77777777" w:rsidR="00AB7E40" w:rsidRDefault="00AB7E40" w:rsidP="00AB7E40">
      <w:pPr>
        <w:pStyle w:val="Bibliography"/>
        <w:rPr>
          <w:ins w:id="200" w:author="sunny" w:date="2016-12-07T21:54:00Z"/>
          <w:rFonts w:ascii="Times New Roman" w:hAnsi="Times New Roman" w:cs="Times New Roman"/>
          <w:sz w:val="24"/>
          <w:szCs w:val="24"/>
        </w:rPr>
        <w:pPrChange w:id="201" w:author="sunny" w:date="2016-12-07T21:54:00Z">
          <w:pPr>
            <w:widowControl w:val="0"/>
            <w:autoSpaceDE w:val="0"/>
            <w:autoSpaceDN w:val="0"/>
            <w:adjustRightInd w:val="0"/>
            <w:spacing w:after="0" w:line="240" w:lineRule="auto"/>
          </w:pPr>
        </w:pPrChange>
      </w:pPr>
      <w:ins w:id="202" w:author="sunny" w:date="2016-12-07T21:54: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31EEE2A9" w14:textId="77777777" w:rsidR="00AB7E40" w:rsidRDefault="00AB7E40" w:rsidP="00AB7E40">
      <w:pPr>
        <w:pStyle w:val="Bibliography"/>
        <w:rPr>
          <w:ins w:id="203" w:author="sunny" w:date="2016-12-07T21:54:00Z"/>
          <w:rFonts w:ascii="Times New Roman" w:hAnsi="Times New Roman" w:cs="Times New Roman"/>
          <w:sz w:val="24"/>
          <w:szCs w:val="24"/>
        </w:rPr>
        <w:pPrChange w:id="204" w:author="sunny" w:date="2016-12-07T21:54:00Z">
          <w:pPr>
            <w:widowControl w:val="0"/>
            <w:autoSpaceDE w:val="0"/>
            <w:autoSpaceDN w:val="0"/>
            <w:adjustRightInd w:val="0"/>
            <w:spacing w:after="0" w:line="240" w:lineRule="auto"/>
          </w:pPr>
        </w:pPrChange>
      </w:pPr>
      <w:ins w:id="205" w:author="sunny" w:date="2016-12-07T21:54:00Z">
        <w:r>
          <w:rPr>
            <w:rFonts w:ascii="Times New Roman" w:hAnsi="Times New Roman" w:cs="Times New Roman"/>
            <w:sz w:val="24"/>
            <w:szCs w:val="24"/>
          </w:rPr>
          <w:t xml:space="preserve">3. </w:t>
        </w:r>
        <w:proofErr w:type="spellStart"/>
        <w:r>
          <w:rPr>
            <w:rFonts w:ascii="Times New Roman" w:hAnsi="Times New Roman" w:cs="Times New Roman"/>
            <w:sz w:val="24"/>
            <w:szCs w:val="24"/>
          </w:rPr>
          <w:t>Unemo</w:t>
        </w:r>
        <w:proofErr w:type="spellEnd"/>
        <w:r>
          <w:rPr>
            <w:rFonts w:ascii="Times New Roman" w:hAnsi="Times New Roman" w:cs="Times New Roman"/>
            <w:sz w:val="24"/>
            <w:szCs w:val="24"/>
          </w:rPr>
          <w:t xml:space="preserve"> M, Shafer WM. Antimicrobial Resistance in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in the 21st Century: Past, Evolution, and Future. </w:t>
        </w:r>
        <w:proofErr w:type="spellStart"/>
        <w:r>
          <w:rPr>
            <w:rFonts w:ascii="Times New Roman" w:hAnsi="Times New Roman" w:cs="Times New Roman"/>
            <w:i/>
            <w:iCs/>
            <w:sz w:val="24"/>
            <w:szCs w:val="24"/>
          </w:rPr>
          <w:t>Clin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Microbiol</w:t>
        </w:r>
        <w:proofErr w:type="spellEnd"/>
        <w:r>
          <w:rPr>
            <w:rFonts w:ascii="Times New Roman" w:hAnsi="Times New Roman" w:cs="Times New Roman"/>
            <w:i/>
            <w:iCs/>
            <w:sz w:val="24"/>
            <w:szCs w:val="24"/>
          </w:rPr>
          <w:t xml:space="preserve">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347A3CBF" w14:textId="77777777" w:rsidR="00AB7E40" w:rsidRDefault="00AB7E40" w:rsidP="00AB7E40">
      <w:pPr>
        <w:pStyle w:val="Bibliography"/>
        <w:rPr>
          <w:ins w:id="206" w:author="sunny" w:date="2016-12-07T21:54:00Z"/>
          <w:rFonts w:ascii="Times New Roman" w:hAnsi="Times New Roman" w:cs="Times New Roman"/>
          <w:sz w:val="24"/>
          <w:szCs w:val="24"/>
        </w:rPr>
        <w:pPrChange w:id="207" w:author="sunny" w:date="2016-12-07T21:54:00Z">
          <w:pPr>
            <w:widowControl w:val="0"/>
            <w:autoSpaceDE w:val="0"/>
            <w:autoSpaceDN w:val="0"/>
            <w:adjustRightInd w:val="0"/>
            <w:spacing w:after="0" w:line="240" w:lineRule="auto"/>
          </w:pPr>
        </w:pPrChange>
      </w:pPr>
      <w:ins w:id="208" w:author="sunny" w:date="2016-12-07T21:54:00Z">
        <w:r>
          <w:rPr>
            <w:rFonts w:ascii="Times New Roman" w:hAnsi="Times New Roman" w:cs="Times New Roman"/>
            <w:sz w:val="24"/>
            <w:szCs w:val="24"/>
          </w:rPr>
          <w:t xml:space="preserve">4. </w:t>
        </w:r>
        <w:proofErr w:type="spellStart"/>
        <w:r>
          <w:rPr>
            <w:rFonts w:ascii="Times New Roman" w:hAnsi="Times New Roman" w:cs="Times New Roman"/>
            <w:sz w:val="24"/>
            <w:szCs w:val="24"/>
          </w:rPr>
          <w:t>Biedenbach</w:t>
        </w:r>
        <w:proofErr w:type="spellEnd"/>
        <w:r>
          <w:rPr>
            <w:rFonts w:ascii="Times New Roman" w:hAnsi="Times New Roman" w:cs="Times New Roman"/>
            <w:sz w:val="24"/>
            <w:szCs w:val="24"/>
          </w:rPr>
          <w:t xml:space="preserve"> DJ, Jones RN. Comparative assessment of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for testing susceptibilities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to penicillin, tetracycline, ceftriaxone, </w:t>
        </w:r>
        <w:proofErr w:type="spellStart"/>
        <w:r>
          <w:rPr>
            <w:rFonts w:ascii="Times New Roman" w:hAnsi="Times New Roman" w:cs="Times New Roman"/>
            <w:sz w:val="24"/>
            <w:szCs w:val="24"/>
          </w:rPr>
          <w:t>cefotaxime</w:t>
        </w:r>
        <w:proofErr w:type="spellEnd"/>
        <w:r>
          <w:rPr>
            <w:rFonts w:ascii="Times New Roman" w:hAnsi="Times New Roman" w:cs="Times New Roman"/>
            <w:sz w:val="24"/>
            <w:szCs w:val="24"/>
          </w:rPr>
          <w:t xml:space="preserve">, and ciprofloxacin: investigation using 510(k) review criteria, recommended by the Food and Drug Administration.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Clin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Microbiol</w:t>
        </w:r>
        <w:proofErr w:type="spellEnd"/>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50792C93" w14:textId="77777777" w:rsidR="00AB7E40" w:rsidRDefault="00AB7E40" w:rsidP="00AB7E40">
      <w:pPr>
        <w:pStyle w:val="Bibliography"/>
        <w:rPr>
          <w:ins w:id="209" w:author="sunny" w:date="2016-12-07T21:54:00Z"/>
          <w:rFonts w:ascii="Times New Roman" w:hAnsi="Times New Roman" w:cs="Times New Roman"/>
          <w:sz w:val="24"/>
          <w:szCs w:val="24"/>
        </w:rPr>
        <w:pPrChange w:id="210" w:author="sunny" w:date="2016-12-07T21:54:00Z">
          <w:pPr>
            <w:widowControl w:val="0"/>
            <w:autoSpaceDE w:val="0"/>
            <w:autoSpaceDN w:val="0"/>
            <w:adjustRightInd w:val="0"/>
            <w:spacing w:after="0" w:line="240" w:lineRule="auto"/>
          </w:pPr>
        </w:pPrChange>
      </w:pPr>
      <w:ins w:id="211" w:author="sunny" w:date="2016-12-07T21:54:00Z">
        <w:r>
          <w:rPr>
            <w:rFonts w:ascii="Times New Roman" w:hAnsi="Times New Roman" w:cs="Times New Roman"/>
            <w:sz w:val="24"/>
            <w:szCs w:val="24"/>
          </w:rPr>
          <w:t xml:space="preserve">5. Liu H, Taylor TH, </w:t>
        </w:r>
        <w:proofErr w:type="spellStart"/>
        <w:r>
          <w:rPr>
            <w:rFonts w:ascii="Times New Roman" w:hAnsi="Times New Roman" w:cs="Times New Roman"/>
            <w:sz w:val="24"/>
            <w:szCs w:val="24"/>
          </w:rPr>
          <w:t>Pettus</w:t>
        </w:r>
        <w:proofErr w:type="spellEnd"/>
        <w:r>
          <w:rPr>
            <w:rFonts w:ascii="Times New Roman" w:hAnsi="Times New Roman" w:cs="Times New Roman"/>
            <w:sz w:val="24"/>
            <w:szCs w:val="24"/>
          </w:rPr>
          <w:t xml:space="preserve"> K et al. Assessment of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as an alternative to agar dilution for antimicrobial susceptibility testing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Clin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2014; 52: 1435–40.</w:t>
        </w:r>
      </w:ins>
    </w:p>
    <w:p w14:paraId="53AFDE4A" w14:textId="77777777" w:rsidR="00AB7E40" w:rsidRDefault="00AB7E40" w:rsidP="00AB7E40">
      <w:pPr>
        <w:pStyle w:val="Bibliography"/>
        <w:rPr>
          <w:ins w:id="212" w:author="sunny" w:date="2016-12-07T21:54:00Z"/>
          <w:rFonts w:ascii="Times New Roman" w:hAnsi="Times New Roman" w:cs="Times New Roman"/>
          <w:sz w:val="24"/>
          <w:szCs w:val="24"/>
        </w:rPr>
        <w:pPrChange w:id="213" w:author="sunny" w:date="2016-12-07T21:54:00Z">
          <w:pPr>
            <w:widowControl w:val="0"/>
            <w:autoSpaceDE w:val="0"/>
            <w:autoSpaceDN w:val="0"/>
            <w:adjustRightInd w:val="0"/>
            <w:spacing w:after="0" w:line="240" w:lineRule="auto"/>
          </w:pPr>
        </w:pPrChange>
      </w:pPr>
      <w:ins w:id="214" w:author="sunny" w:date="2016-12-07T21:54:00Z">
        <w:r>
          <w:rPr>
            <w:rFonts w:ascii="Times New Roman" w:hAnsi="Times New Roman" w:cs="Times New Roman"/>
            <w:sz w:val="24"/>
            <w:szCs w:val="24"/>
          </w:rPr>
          <w:t xml:space="preserve">6. Singh V, </w:t>
        </w:r>
        <w:proofErr w:type="spellStart"/>
        <w:r>
          <w:rPr>
            <w:rFonts w:ascii="Times New Roman" w:hAnsi="Times New Roman" w:cs="Times New Roman"/>
            <w:sz w:val="24"/>
            <w:szCs w:val="24"/>
          </w:rPr>
          <w:t>Bala</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Kakran</w:t>
        </w:r>
        <w:proofErr w:type="spellEnd"/>
        <w:r>
          <w:rPr>
            <w:rFonts w:ascii="Times New Roman" w:hAnsi="Times New Roman" w:cs="Times New Roman"/>
            <w:sz w:val="24"/>
            <w:szCs w:val="24"/>
          </w:rPr>
          <w:t xml:space="preserve"> M et al. Comparative assessment of CDS, CLSI disc diffusion and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techniques for antimicrobial susceptibility testing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a 6-year study. BMJ Open 2012; 2: e000969.</w:t>
        </w:r>
      </w:ins>
    </w:p>
    <w:p w14:paraId="1CEFA363" w14:textId="77777777" w:rsidR="00AB7E40" w:rsidRDefault="00AB7E40" w:rsidP="00AB7E40">
      <w:pPr>
        <w:pStyle w:val="Bibliography"/>
        <w:rPr>
          <w:ins w:id="215" w:author="sunny" w:date="2016-12-07T21:54:00Z"/>
          <w:rFonts w:ascii="Times New Roman" w:hAnsi="Times New Roman" w:cs="Times New Roman"/>
          <w:sz w:val="24"/>
          <w:szCs w:val="24"/>
        </w:rPr>
        <w:pPrChange w:id="216" w:author="sunny" w:date="2016-12-07T21:54:00Z">
          <w:pPr>
            <w:widowControl w:val="0"/>
            <w:autoSpaceDE w:val="0"/>
            <w:autoSpaceDN w:val="0"/>
            <w:adjustRightInd w:val="0"/>
            <w:spacing w:after="0" w:line="240" w:lineRule="auto"/>
          </w:pPr>
        </w:pPrChange>
      </w:pPr>
      <w:ins w:id="217" w:author="sunny" w:date="2016-12-07T21:54:00Z">
        <w:r>
          <w:rPr>
            <w:rFonts w:ascii="Times New Roman" w:hAnsi="Times New Roman" w:cs="Times New Roman"/>
            <w:sz w:val="24"/>
            <w:szCs w:val="24"/>
          </w:rPr>
          <w:t xml:space="preserve">7. </w:t>
        </w:r>
        <w:proofErr w:type="spellStart"/>
        <w:r>
          <w:rPr>
            <w:rFonts w:ascii="Times New Roman" w:hAnsi="Times New Roman" w:cs="Times New Roman"/>
            <w:sz w:val="24"/>
            <w:szCs w:val="24"/>
          </w:rPr>
          <w:t>Gose</w:t>
        </w:r>
        <w:proofErr w:type="spellEnd"/>
        <w:r>
          <w:rPr>
            <w:rFonts w:ascii="Times New Roman" w:hAnsi="Times New Roman" w:cs="Times New Roman"/>
            <w:sz w:val="24"/>
            <w:szCs w:val="24"/>
          </w:rPr>
          <w:t xml:space="preserve"> S, Kong CJ, Lee Y et al. Comparison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MICs obtained by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and agar dilution for ceftriaxone, </w:t>
        </w:r>
        <w:proofErr w:type="spellStart"/>
        <w:r>
          <w:rPr>
            <w:rFonts w:ascii="Times New Roman" w:hAnsi="Times New Roman" w:cs="Times New Roman"/>
            <w:sz w:val="24"/>
            <w:szCs w:val="24"/>
          </w:rPr>
          <w:t>cefpodoxime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azithromycin. J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Methods 2013; 95: 379–80.</w:t>
        </w:r>
      </w:ins>
    </w:p>
    <w:p w14:paraId="305BD306" w14:textId="77777777" w:rsidR="00AB7E40" w:rsidRDefault="00AB7E40" w:rsidP="00AB7E40">
      <w:pPr>
        <w:pStyle w:val="Bibliography"/>
        <w:rPr>
          <w:ins w:id="218" w:author="sunny" w:date="2016-12-07T21:54:00Z"/>
          <w:rFonts w:ascii="Times New Roman" w:hAnsi="Times New Roman" w:cs="Times New Roman"/>
          <w:sz w:val="24"/>
          <w:szCs w:val="24"/>
        </w:rPr>
        <w:pPrChange w:id="219" w:author="sunny" w:date="2016-12-07T21:54:00Z">
          <w:pPr>
            <w:widowControl w:val="0"/>
            <w:autoSpaceDE w:val="0"/>
            <w:autoSpaceDN w:val="0"/>
            <w:adjustRightInd w:val="0"/>
            <w:spacing w:after="0" w:line="240" w:lineRule="auto"/>
          </w:pPr>
        </w:pPrChange>
      </w:pPr>
      <w:ins w:id="220" w:author="sunny" w:date="2016-12-07T21:54:00Z">
        <w:r>
          <w:rPr>
            <w:rFonts w:ascii="Times New Roman" w:hAnsi="Times New Roman" w:cs="Times New Roman"/>
            <w:sz w:val="24"/>
            <w:szCs w:val="24"/>
          </w:rPr>
          <w:t xml:space="preserve">8. Liao C-H, Lai C-C, Hsu M-S et al. Antimicrobial susceptibility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isolates determined by the agar dilution, disk diffusion and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methods: comparison of results using GC agar and chocolate agar.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Antimicrob</w:t>
        </w:r>
        <w:proofErr w:type="spellEnd"/>
        <w:r>
          <w:rPr>
            <w:rFonts w:ascii="Times New Roman" w:hAnsi="Times New Roman" w:cs="Times New Roman"/>
            <w:sz w:val="24"/>
            <w:szCs w:val="24"/>
          </w:rPr>
          <w:t xml:space="preserve"> Agents 2010; 35: 457–60.</w:t>
        </w:r>
      </w:ins>
    </w:p>
    <w:p w14:paraId="4DBB60A6" w14:textId="77777777" w:rsidR="00AB7E40" w:rsidRDefault="00AB7E40" w:rsidP="00AB7E40">
      <w:pPr>
        <w:pStyle w:val="Bibliography"/>
        <w:rPr>
          <w:ins w:id="221" w:author="sunny" w:date="2016-12-07T21:54:00Z"/>
          <w:rFonts w:ascii="Times New Roman" w:hAnsi="Times New Roman" w:cs="Times New Roman"/>
          <w:sz w:val="24"/>
          <w:szCs w:val="24"/>
        </w:rPr>
        <w:pPrChange w:id="222" w:author="sunny" w:date="2016-12-07T21:54:00Z">
          <w:pPr>
            <w:widowControl w:val="0"/>
            <w:autoSpaceDE w:val="0"/>
            <w:autoSpaceDN w:val="0"/>
            <w:adjustRightInd w:val="0"/>
            <w:spacing w:after="0" w:line="240" w:lineRule="auto"/>
          </w:pPr>
        </w:pPrChange>
      </w:pPr>
      <w:ins w:id="223" w:author="sunny" w:date="2016-12-07T21:54:00Z">
        <w:r>
          <w:rPr>
            <w:rFonts w:ascii="Times New Roman" w:hAnsi="Times New Roman" w:cs="Times New Roman"/>
            <w:sz w:val="24"/>
            <w:szCs w:val="24"/>
          </w:rPr>
          <w:t xml:space="preserve">9. </w:t>
        </w:r>
        <w:proofErr w:type="spellStart"/>
        <w:r>
          <w:rPr>
            <w:rFonts w:ascii="Times New Roman" w:hAnsi="Times New Roman" w:cs="Times New Roman"/>
            <w:sz w:val="24"/>
            <w:szCs w:val="24"/>
          </w:rPr>
          <w:t>Ison</w:t>
        </w:r>
        <w:proofErr w:type="spellEnd"/>
        <w:r>
          <w:rPr>
            <w:rFonts w:ascii="Times New Roman" w:hAnsi="Times New Roman" w:cs="Times New Roman"/>
            <w:sz w:val="24"/>
            <w:szCs w:val="24"/>
          </w:rPr>
          <w:t xml:space="preserve"> CA, Martin IMC, Lowndes CM et al. Comparability of laboratory diagnosis and antimicrobial susceptibility testing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from reference laboratories in Western Europe. J </w:t>
        </w:r>
        <w:proofErr w:type="spellStart"/>
        <w:r>
          <w:rPr>
            <w:rFonts w:ascii="Times New Roman" w:hAnsi="Times New Roman" w:cs="Times New Roman"/>
            <w:sz w:val="24"/>
            <w:szCs w:val="24"/>
          </w:rPr>
          <w:t>Antimicrob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Chemother</w:t>
        </w:r>
        <w:proofErr w:type="spellEnd"/>
        <w:r>
          <w:rPr>
            <w:rFonts w:ascii="Times New Roman" w:hAnsi="Times New Roman" w:cs="Times New Roman"/>
            <w:sz w:val="24"/>
            <w:szCs w:val="24"/>
          </w:rPr>
          <w:t xml:space="preserve"> 2006; 58: 580–6.</w:t>
        </w:r>
      </w:ins>
    </w:p>
    <w:p w14:paraId="2877A77C" w14:textId="77777777" w:rsidR="00AB7E40" w:rsidRDefault="00AB7E40" w:rsidP="00AB7E40">
      <w:pPr>
        <w:pStyle w:val="Bibliography"/>
        <w:rPr>
          <w:ins w:id="224" w:author="sunny" w:date="2016-12-07T21:54:00Z"/>
          <w:rFonts w:ascii="Times New Roman" w:hAnsi="Times New Roman" w:cs="Times New Roman"/>
          <w:sz w:val="24"/>
          <w:szCs w:val="24"/>
        </w:rPr>
        <w:pPrChange w:id="225" w:author="sunny" w:date="2016-12-07T21:54:00Z">
          <w:pPr>
            <w:widowControl w:val="0"/>
            <w:autoSpaceDE w:val="0"/>
            <w:autoSpaceDN w:val="0"/>
            <w:adjustRightInd w:val="0"/>
            <w:spacing w:after="0" w:line="240" w:lineRule="auto"/>
          </w:pPr>
        </w:pPrChange>
      </w:pPr>
      <w:ins w:id="226" w:author="sunny" w:date="2016-12-07T21:54:00Z">
        <w:r>
          <w:rPr>
            <w:rFonts w:ascii="Times New Roman" w:hAnsi="Times New Roman" w:cs="Times New Roman"/>
            <w:sz w:val="24"/>
            <w:szCs w:val="24"/>
          </w:rPr>
          <w:t xml:space="preserve">10. Kelly MT, Leicester C. Evaluation of the </w:t>
        </w:r>
        <w:proofErr w:type="spellStart"/>
        <w:r>
          <w:rPr>
            <w:rFonts w:ascii="Times New Roman" w:hAnsi="Times New Roman" w:cs="Times New Roman"/>
            <w:sz w:val="24"/>
            <w:szCs w:val="24"/>
          </w:rPr>
          <w:t>Autoscan</w:t>
        </w:r>
        <w:proofErr w:type="spellEnd"/>
        <w:r>
          <w:rPr>
            <w:rFonts w:ascii="Times New Roman" w:hAnsi="Times New Roman" w:cs="Times New Roman"/>
            <w:sz w:val="24"/>
            <w:szCs w:val="24"/>
          </w:rPr>
          <w:t xml:space="preserve"> Walkaway system for rapid identification and susceptibility testing of gram-negative bacilli.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Clin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Microbiol</w:t>
        </w:r>
        <w:proofErr w:type="spellEnd"/>
        <w:r>
          <w:rPr>
            <w:rFonts w:ascii="Times New Roman" w:hAnsi="Times New Roman" w:cs="Times New Roman"/>
            <w:sz w:val="24"/>
            <w:szCs w:val="24"/>
          </w:rPr>
          <w:t xml:space="preserve"> 1992; </w:t>
        </w:r>
        <w:r>
          <w:rPr>
            <w:rFonts w:ascii="Times New Roman" w:hAnsi="Times New Roman" w:cs="Times New Roman"/>
            <w:b/>
            <w:bCs/>
            <w:sz w:val="24"/>
            <w:szCs w:val="24"/>
          </w:rPr>
          <w:t>30</w:t>
        </w:r>
        <w:r>
          <w:rPr>
            <w:rFonts w:ascii="Times New Roman" w:hAnsi="Times New Roman" w:cs="Times New Roman"/>
            <w:sz w:val="24"/>
            <w:szCs w:val="24"/>
          </w:rPr>
          <w:t>: 1568–71.</w:t>
        </w:r>
      </w:ins>
    </w:p>
    <w:p w14:paraId="1160F819" w14:textId="77777777" w:rsidR="00AB7E40" w:rsidRDefault="00AB7E40" w:rsidP="00AB7E40">
      <w:pPr>
        <w:pStyle w:val="Bibliography"/>
        <w:rPr>
          <w:ins w:id="227" w:author="sunny" w:date="2016-12-07T21:54:00Z"/>
          <w:rFonts w:ascii="Times New Roman" w:hAnsi="Times New Roman" w:cs="Times New Roman"/>
          <w:sz w:val="24"/>
          <w:szCs w:val="24"/>
        </w:rPr>
        <w:pPrChange w:id="228" w:author="sunny" w:date="2016-12-07T21:54:00Z">
          <w:pPr>
            <w:widowControl w:val="0"/>
            <w:autoSpaceDE w:val="0"/>
            <w:autoSpaceDN w:val="0"/>
            <w:adjustRightInd w:val="0"/>
            <w:spacing w:after="0" w:line="240" w:lineRule="auto"/>
          </w:pPr>
        </w:pPrChange>
      </w:pPr>
      <w:ins w:id="229" w:author="sunny" w:date="2016-12-07T21:54:00Z">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Godsey</w:t>
        </w:r>
        <w:proofErr w:type="spellEnd"/>
        <w:r>
          <w:rPr>
            <w:rFonts w:ascii="Times New Roman" w:hAnsi="Times New Roman" w:cs="Times New Roman"/>
            <w:sz w:val="24"/>
            <w:szCs w:val="24"/>
          </w:rPr>
          <w:t xml:space="preserve"> JH, </w:t>
        </w:r>
        <w:proofErr w:type="spellStart"/>
        <w:r>
          <w:rPr>
            <w:rFonts w:ascii="Times New Roman" w:hAnsi="Times New Roman" w:cs="Times New Roman"/>
            <w:sz w:val="24"/>
            <w:szCs w:val="24"/>
          </w:rPr>
          <w:t>Bascomb</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Bonnette</w:t>
        </w:r>
        <w:proofErr w:type="spellEnd"/>
        <w:r>
          <w:rPr>
            <w:rFonts w:ascii="Times New Roman" w:hAnsi="Times New Roman" w:cs="Times New Roman"/>
            <w:sz w:val="24"/>
            <w:szCs w:val="24"/>
          </w:rPr>
          <w:t xml:space="preserve"> T, </w:t>
        </w:r>
        <w:r>
          <w:rPr>
            <w:rFonts w:ascii="Times New Roman" w:hAnsi="Times New Roman" w:cs="Times New Roman"/>
            <w:i/>
            <w:iCs/>
            <w:sz w:val="24"/>
            <w:szCs w:val="24"/>
          </w:rPr>
          <w:t>et al.</w:t>
        </w:r>
        <w:r>
          <w:rPr>
            <w:rFonts w:ascii="Times New Roman" w:hAnsi="Times New Roman" w:cs="Times New Roman"/>
            <w:sz w:val="24"/>
            <w:szCs w:val="24"/>
          </w:rPr>
          <w:t xml:space="preserve"> Rapid antimicrobial susceptibility testing of gram-negative bacilli using Baxter </w:t>
        </w:r>
        <w:proofErr w:type="spellStart"/>
        <w:r>
          <w:rPr>
            <w:rFonts w:ascii="Times New Roman" w:hAnsi="Times New Roman" w:cs="Times New Roman"/>
            <w:sz w:val="24"/>
            <w:szCs w:val="24"/>
          </w:rPr>
          <w:t>MicroScan</w:t>
        </w:r>
        <w:proofErr w:type="spellEnd"/>
        <w:r>
          <w:rPr>
            <w:rFonts w:ascii="Times New Roman" w:hAnsi="Times New Roman" w:cs="Times New Roman"/>
            <w:sz w:val="24"/>
            <w:szCs w:val="24"/>
          </w:rPr>
          <w:t xml:space="preserve"> rapid </w:t>
        </w:r>
        <w:proofErr w:type="spellStart"/>
        <w:r>
          <w:rPr>
            <w:rFonts w:ascii="Times New Roman" w:hAnsi="Times New Roman" w:cs="Times New Roman"/>
            <w:sz w:val="24"/>
            <w:szCs w:val="24"/>
          </w:rPr>
          <w:t>fluorogenic</w:t>
        </w:r>
        <w:proofErr w:type="spellEnd"/>
        <w:r>
          <w:rPr>
            <w:rFonts w:ascii="Times New Roman" w:hAnsi="Times New Roman" w:cs="Times New Roman"/>
            <w:sz w:val="24"/>
            <w:szCs w:val="24"/>
          </w:rPr>
          <w:t xml:space="preserve"> panels and </w:t>
        </w:r>
        <w:proofErr w:type="spellStart"/>
        <w:r>
          <w:rPr>
            <w:rFonts w:ascii="Times New Roman" w:hAnsi="Times New Roman" w:cs="Times New Roman"/>
            <w:sz w:val="24"/>
            <w:szCs w:val="24"/>
          </w:rPr>
          <w:t>autoSCAN</w:t>
        </w:r>
        <w:proofErr w:type="spellEnd"/>
        <w:r>
          <w:rPr>
            <w:rFonts w:ascii="Times New Roman" w:hAnsi="Times New Roman" w:cs="Times New Roman"/>
            <w:sz w:val="24"/>
            <w:szCs w:val="24"/>
          </w:rPr>
          <w:t xml:space="preserve">-W/A. </w:t>
        </w:r>
        <w:proofErr w:type="spellStart"/>
        <w:r>
          <w:rPr>
            <w:rFonts w:ascii="Times New Roman" w:hAnsi="Times New Roman" w:cs="Times New Roman"/>
            <w:i/>
            <w:iCs/>
            <w:sz w:val="24"/>
            <w:szCs w:val="24"/>
          </w:rPr>
          <w:t>Pathol</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Biol</w:t>
        </w:r>
        <w:proofErr w:type="spellEnd"/>
        <w:r>
          <w:rPr>
            <w:rFonts w:ascii="Times New Roman" w:hAnsi="Times New Roman" w:cs="Times New Roman"/>
            <w:i/>
            <w:iCs/>
            <w:sz w:val="24"/>
            <w:szCs w:val="24"/>
          </w:rPr>
          <w:t xml:space="preserve">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01A8576" w14:textId="77777777" w:rsidR="00AB7E40" w:rsidRDefault="00AB7E40" w:rsidP="00AB7E40">
      <w:pPr>
        <w:pStyle w:val="Bibliography"/>
        <w:rPr>
          <w:ins w:id="230" w:author="sunny" w:date="2016-12-07T21:54:00Z"/>
          <w:rFonts w:ascii="Times New Roman" w:hAnsi="Times New Roman" w:cs="Times New Roman"/>
          <w:sz w:val="24"/>
          <w:szCs w:val="24"/>
        </w:rPr>
        <w:pPrChange w:id="231" w:author="sunny" w:date="2016-12-07T21:54:00Z">
          <w:pPr>
            <w:widowControl w:val="0"/>
            <w:autoSpaceDE w:val="0"/>
            <w:autoSpaceDN w:val="0"/>
            <w:adjustRightInd w:val="0"/>
            <w:spacing w:after="0" w:line="240" w:lineRule="auto"/>
          </w:pPr>
        </w:pPrChange>
      </w:pPr>
      <w:ins w:id="232" w:author="sunny" w:date="2016-12-07T21:54:00Z">
        <w:r>
          <w:rPr>
            <w:rFonts w:ascii="Times New Roman" w:hAnsi="Times New Roman" w:cs="Times New Roman"/>
            <w:sz w:val="24"/>
            <w:szCs w:val="24"/>
          </w:rPr>
          <w:t xml:space="preserve">10. </w:t>
        </w:r>
        <w:proofErr w:type="spellStart"/>
        <w:r>
          <w:rPr>
            <w:rFonts w:ascii="Times New Roman" w:hAnsi="Times New Roman" w:cs="Times New Roman"/>
            <w:sz w:val="24"/>
            <w:szCs w:val="24"/>
          </w:rPr>
          <w:t>Reller</w:t>
        </w:r>
        <w:proofErr w:type="spellEnd"/>
        <w:r>
          <w:rPr>
            <w:rFonts w:ascii="Times New Roman" w:hAnsi="Times New Roman" w:cs="Times New Roman"/>
            <w:sz w:val="24"/>
            <w:szCs w:val="24"/>
          </w:rPr>
          <w:t xml:space="preserve"> LB, Weinstein M, Jorgensen JH et al. Antimicrobial susceptibility testing: a review of general principles and contemporary practices. </w:t>
        </w:r>
        <w:proofErr w:type="spellStart"/>
        <w:r>
          <w:rPr>
            <w:rFonts w:ascii="Times New Roman" w:hAnsi="Times New Roman" w:cs="Times New Roman"/>
            <w:sz w:val="24"/>
            <w:szCs w:val="24"/>
          </w:rPr>
          <w:t>Clin</w:t>
        </w:r>
        <w:proofErr w:type="spellEnd"/>
        <w:r>
          <w:rPr>
            <w:rFonts w:ascii="Times New Roman" w:hAnsi="Times New Roman" w:cs="Times New Roman"/>
            <w:sz w:val="24"/>
            <w:szCs w:val="24"/>
          </w:rPr>
          <w:t xml:space="preserve"> Infect Dis 2009; 49: 1749–55.</w:t>
        </w:r>
      </w:ins>
    </w:p>
    <w:p w14:paraId="247EEA6B" w14:textId="77777777" w:rsidR="00AB7E40" w:rsidRDefault="00AB7E40" w:rsidP="00AB7E40">
      <w:pPr>
        <w:pStyle w:val="Bibliography"/>
        <w:rPr>
          <w:ins w:id="233" w:author="sunny" w:date="2016-12-07T21:54:00Z"/>
          <w:rFonts w:ascii="Times New Roman" w:hAnsi="Times New Roman" w:cs="Times New Roman"/>
          <w:sz w:val="24"/>
          <w:szCs w:val="24"/>
        </w:rPr>
        <w:pPrChange w:id="234" w:author="sunny" w:date="2016-12-07T21:54:00Z">
          <w:pPr>
            <w:widowControl w:val="0"/>
            <w:autoSpaceDE w:val="0"/>
            <w:autoSpaceDN w:val="0"/>
            <w:adjustRightInd w:val="0"/>
            <w:spacing w:after="0" w:line="240" w:lineRule="auto"/>
          </w:pPr>
        </w:pPrChange>
      </w:pPr>
      <w:ins w:id="235" w:author="sunny" w:date="2016-12-07T21:54:00Z">
        <w:r>
          <w:rPr>
            <w:rFonts w:ascii="Times New Roman" w:hAnsi="Times New Roman" w:cs="Times New Roman"/>
            <w:sz w:val="24"/>
            <w:szCs w:val="24"/>
          </w:rPr>
          <w:t xml:space="preserve">11. </w:t>
        </w:r>
        <w:proofErr w:type="spellStart"/>
        <w:r>
          <w:rPr>
            <w:rFonts w:ascii="Times New Roman" w:hAnsi="Times New Roman" w:cs="Times New Roman"/>
            <w:sz w:val="24"/>
            <w:szCs w:val="24"/>
          </w:rPr>
          <w:t>Wiegand</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Hilpert</w:t>
        </w:r>
        <w:proofErr w:type="spellEnd"/>
        <w:r>
          <w:rPr>
            <w:rFonts w:ascii="Times New Roman" w:hAnsi="Times New Roman" w:cs="Times New Roman"/>
            <w:sz w:val="24"/>
            <w:szCs w:val="24"/>
          </w:rPr>
          <w:t xml:space="preserve"> K, Hancock REW. Agar and broth dilution methods to determine the minimal inhibitory concentration (MIC) of antimicrobial substances. Nat </w:t>
        </w:r>
        <w:proofErr w:type="spellStart"/>
        <w:r>
          <w:rPr>
            <w:rFonts w:ascii="Times New Roman" w:hAnsi="Times New Roman" w:cs="Times New Roman"/>
            <w:sz w:val="24"/>
            <w:szCs w:val="24"/>
          </w:rPr>
          <w:t>Protoc</w:t>
        </w:r>
        <w:proofErr w:type="spellEnd"/>
        <w:r>
          <w:rPr>
            <w:rFonts w:ascii="Times New Roman" w:hAnsi="Times New Roman" w:cs="Times New Roman"/>
            <w:sz w:val="24"/>
            <w:szCs w:val="24"/>
          </w:rPr>
          <w:t xml:space="preserve"> 2008; 3: 163–75.</w:t>
        </w:r>
      </w:ins>
    </w:p>
    <w:p w14:paraId="33F3C996" w14:textId="77777777" w:rsidR="00AB7E40" w:rsidRDefault="00AB7E40" w:rsidP="00AB7E40">
      <w:pPr>
        <w:pStyle w:val="Bibliography"/>
        <w:rPr>
          <w:ins w:id="236" w:author="sunny" w:date="2016-12-07T21:54:00Z"/>
          <w:rFonts w:ascii="Times New Roman" w:hAnsi="Times New Roman" w:cs="Times New Roman"/>
          <w:sz w:val="24"/>
          <w:szCs w:val="24"/>
        </w:rPr>
        <w:pPrChange w:id="237" w:author="sunny" w:date="2016-12-07T21:54:00Z">
          <w:pPr>
            <w:widowControl w:val="0"/>
            <w:autoSpaceDE w:val="0"/>
            <w:autoSpaceDN w:val="0"/>
            <w:adjustRightInd w:val="0"/>
            <w:spacing w:after="0" w:line="240" w:lineRule="auto"/>
          </w:pPr>
        </w:pPrChange>
      </w:pPr>
      <w:ins w:id="238" w:author="sunny" w:date="2016-12-07T21:54:00Z">
        <w:r>
          <w:rPr>
            <w:rFonts w:ascii="Times New Roman" w:hAnsi="Times New Roman" w:cs="Times New Roman"/>
            <w:sz w:val="24"/>
            <w:szCs w:val="24"/>
          </w:rPr>
          <w:t xml:space="preserve">12. Takei M, Yamaguchi Y, Fukuda H et al. Cultivation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in liquid media and determination of its in vitro susceptibilities to quinolones. J </w:t>
        </w:r>
        <w:proofErr w:type="spellStart"/>
        <w:r>
          <w:rPr>
            <w:rFonts w:ascii="Times New Roman" w:hAnsi="Times New Roman" w:cs="Times New Roman"/>
            <w:sz w:val="24"/>
            <w:szCs w:val="24"/>
          </w:rPr>
          <w:t>Clin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2005; 43: 4321–7.</w:t>
        </w:r>
      </w:ins>
    </w:p>
    <w:p w14:paraId="2A895A9B" w14:textId="77777777" w:rsidR="00AB7E40" w:rsidRDefault="00AB7E40" w:rsidP="00AB7E40">
      <w:pPr>
        <w:pStyle w:val="Bibliography"/>
        <w:rPr>
          <w:ins w:id="239" w:author="sunny" w:date="2016-12-07T21:54:00Z"/>
          <w:rFonts w:ascii="Times New Roman" w:hAnsi="Times New Roman" w:cs="Times New Roman"/>
          <w:sz w:val="24"/>
          <w:szCs w:val="24"/>
        </w:rPr>
        <w:pPrChange w:id="240" w:author="sunny" w:date="2016-12-07T21:54:00Z">
          <w:pPr>
            <w:widowControl w:val="0"/>
            <w:autoSpaceDE w:val="0"/>
            <w:autoSpaceDN w:val="0"/>
            <w:adjustRightInd w:val="0"/>
            <w:spacing w:after="0" w:line="240" w:lineRule="auto"/>
          </w:pPr>
        </w:pPrChange>
      </w:pPr>
      <w:ins w:id="241" w:author="sunny" w:date="2016-12-07T21:54:00Z">
        <w:r>
          <w:rPr>
            <w:rFonts w:ascii="Times New Roman" w:hAnsi="Times New Roman" w:cs="Times New Roman"/>
            <w:sz w:val="24"/>
            <w:szCs w:val="24"/>
          </w:rPr>
          <w:t xml:space="preserve">13. </w:t>
        </w:r>
        <w:proofErr w:type="spellStart"/>
        <w:r>
          <w:rPr>
            <w:rFonts w:ascii="Times New Roman" w:hAnsi="Times New Roman" w:cs="Times New Roman"/>
            <w:sz w:val="24"/>
            <w:szCs w:val="24"/>
          </w:rPr>
          <w:t>Geers</w:t>
        </w:r>
        <w:proofErr w:type="spellEnd"/>
        <w:r>
          <w:rPr>
            <w:rFonts w:ascii="Times New Roman" w:hAnsi="Times New Roman" w:cs="Times New Roman"/>
            <w:sz w:val="24"/>
            <w:szCs w:val="24"/>
          </w:rPr>
          <w:t xml:space="preserve"> TA, </w:t>
        </w:r>
        <w:proofErr w:type="spellStart"/>
        <w:r>
          <w:rPr>
            <w:rFonts w:ascii="Times New Roman" w:hAnsi="Times New Roman" w:cs="Times New Roman"/>
            <w:sz w:val="24"/>
            <w:szCs w:val="24"/>
          </w:rPr>
          <w:t>Donabedian</w:t>
        </w:r>
        <w:proofErr w:type="spellEnd"/>
        <w:r>
          <w:rPr>
            <w:rFonts w:ascii="Times New Roman" w:hAnsi="Times New Roman" w:cs="Times New Roman"/>
            <w:sz w:val="24"/>
            <w:szCs w:val="24"/>
          </w:rPr>
          <w:t xml:space="preserve"> AM. Comparison of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and agar dilution for susceptibility testing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Antimicrob</w:t>
        </w:r>
        <w:proofErr w:type="spellEnd"/>
        <w:r>
          <w:rPr>
            <w:rFonts w:ascii="Times New Roman" w:hAnsi="Times New Roman" w:cs="Times New Roman"/>
            <w:sz w:val="24"/>
            <w:szCs w:val="24"/>
          </w:rPr>
          <w:t xml:space="preserve"> Agents </w:t>
        </w:r>
        <w:proofErr w:type="spellStart"/>
        <w:r>
          <w:rPr>
            <w:rFonts w:ascii="Times New Roman" w:hAnsi="Times New Roman" w:cs="Times New Roman"/>
            <w:sz w:val="24"/>
            <w:szCs w:val="24"/>
          </w:rPr>
          <w:t>Chemother</w:t>
        </w:r>
        <w:proofErr w:type="spellEnd"/>
        <w:r>
          <w:rPr>
            <w:rFonts w:ascii="Times New Roman" w:hAnsi="Times New Roman" w:cs="Times New Roman"/>
            <w:sz w:val="24"/>
            <w:szCs w:val="24"/>
          </w:rPr>
          <w:t xml:space="preserve"> 1989; 33: 233–4.</w:t>
        </w:r>
      </w:ins>
    </w:p>
    <w:p w14:paraId="7265C159" w14:textId="77777777" w:rsidR="00AB7E40" w:rsidRDefault="00AB7E40" w:rsidP="00AB7E40">
      <w:pPr>
        <w:pStyle w:val="Bibliography"/>
        <w:rPr>
          <w:ins w:id="242" w:author="sunny" w:date="2016-12-07T21:54:00Z"/>
          <w:rFonts w:ascii="Times New Roman" w:hAnsi="Times New Roman" w:cs="Times New Roman"/>
          <w:sz w:val="24"/>
          <w:szCs w:val="24"/>
        </w:rPr>
        <w:pPrChange w:id="243" w:author="sunny" w:date="2016-12-07T21:54:00Z">
          <w:pPr>
            <w:widowControl w:val="0"/>
            <w:autoSpaceDE w:val="0"/>
            <w:autoSpaceDN w:val="0"/>
            <w:adjustRightInd w:val="0"/>
            <w:spacing w:after="0" w:line="240" w:lineRule="auto"/>
          </w:pPr>
        </w:pPrChange>
      </w:pPr>
      <w:ins w:id="244" w:author="sunny" w:date="2016-12-07T21:54:00Z">
        <w:r>
          <w:rPr>
            <w:rFonts w:ascii="Times New Roman" w:hAnsi="Times New Roman" w:cs="Times New Roman"/>
            <w:sz w:val="24"/>
            <w:szCs w:val="24"/>
          </w:rPr>
          <w:t xml:space="preserve">14. Shapiro MA, Heifetz CL, </w:t>
        </w:r>
        <w:proofErr w:type="spellStart"/>
        <w:r>
          <w:rPr>
            <w:rFonts w:ascii="Times New Roman" w:hAnsi="Times New Roman" w:cs="Times New Roman"/>
            <w:sz w:val="24"/>
            <w:szCs w:val="24"/>
          </w:rPr>
          <w:t>Sesnie</w:t>
        </w:r>
        <w:proofErr w:type="spellEnd"/>
        <w:r>
          <w:rPr>
            <w:rFonts w:ascii="Times New Roman" w:hAnsi="Times New Roman" w:cs="Times New Roman"/>
            <w:sz w:val="24"/>
            <w:szCs w:val="24"/>
          </w:rPr>
          <w:t xml:space="preserve"> JC. Comparison of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and agar dilution procedures for testing antibiotic susceptibility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Clin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1984; 20: 828–30.</w:t>
        </w:r>
      </w:ins>
    </w:p>
    <w:p w14:paraId="44B779C1" w14:textId="77777777" w:rsidR="00AB7E40" w:rsidRDefault="00AB7E40" w:rsidP="00AB7E40">
      <w:pPr>
        <w:pStyle w:val="Bibliography"/>
        <w:rPr>
          <w:ins w:id="245" w:author="sunny" w:date="2016-12-07T21:54:00Z"/>
          <w:rFonts w:ascii="Times New Roman" w:hAnsi="Times New Roman" w:cs="Times New Roman"/>
          <w:sz w:val="24"/>
          <w:szCs w:val="24"/>
        </w:rPr>
        <w:pPrChange w:id="246" w:author="sunny" w:date="2016-12-07T21:54:00Z">
          <w:pPr>
            <w:widowControl w:val="0"/>
            <w:autoSpaceDE w:val="0"/>
            <w:autoSpaceDN w:val="0"/>
            <w:adjustRightInd w:val="0"/>
            <w:spacing w:after="0" w:line="240" w:lineRule="auto"/>
          </w:pPr>
        </w:pPrChange>
      </w:pPr>
      <w:ins w:id="247" w:author="sunny" w:date="2016-12-07T21:54:00Z">
        <w:r>
          <w:rPr>
            <w:rFonts w:ascii="Times New Roman" w:hAnsi="Times New Roman" w:cs="Times New Roman"/>
            <w:sz w:val="24"/>
            <w:szCs w:val="24"/>
          </w:rPr>
          <w:t xml:space="preserve">15. Dillard JP, Seifert HS. A peptidoglycan hydrolase similar to bacteriophage </w:t>
        </w:r>
        <w:proofErr w:type="spellStart"/>
        <w:r>
          <w:rPr>
            <w:rFonts w:ascii="Times New Roman" w:hAnsi="Times New Roman" w:cs="Times New Roman"/>
            <w:sz w:val="24"/>
            <w:szCs w:val="24"/>
          </w:rPr>
          <w:t>endolysins</w:t>
        </w:r>
        <w:proofErr w:type="spellEnd"/>
        <w:r>
          <w:rPr>
            <w:rFonts w:ascii="Times New Roman" w:hAnsi="Times New Roman" w:cs="Times New Roman"/>
            <w:sz w:val="24"/>
            <w:szCs w:val="24"/>
          </w:rPr>
          <w:t xml:space="preserve"> acts as an autolysin in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1997; 25: 893–901.</w:t>
        </w:r>
      </w:ins>
    </w:p>
    <w:p w14:paraId="4DC6B5DB" w14:textId="77777777" w:rsidR="00AB7E40" w:rsidRDefault="00AB7E40" w:rsidP="00AB7E40">
      <w:pPr>
        <w:pStyle w:val="Bibliography"/>
        <w:rPr>
          <w:ins w:id="248" w:author="sunny" w:date="2016-12-07T21:54:00Z"/>
          <w:rFonts w:ascii="Times New Roman" w:hAnsi="Times New Roman" w:cs="Times New Roman"/>
          <w:sz w:val="24"/>
          <w:szCs w:val="24"/>
        </w:rPr>
        <w:pPrChange w:id="249" w:author="sunny" w:date="2016-12-07T21:54:00Z">
          <w:pPr>
            <w:widowControl w:val="0"/>
            <w:autoSpaceDE w:val="0"/>
            <w:autoSpaceDN w:val="0"/>
            <w:adjustRightInd w:val="0"/>
            <w:spacing w:after="0" w:line="240" w:lineRule="auto"/>
          </w:pPr>
        </w:pPrChange>
      </w:pPr>
      <w:ins w:id="250" w:author="sunny" w:date="2016-12-07T21:54:00Z">
        <w:r>
          <w:rPr>
            <w:rFonts w:ascii="Times New Roman" w:hAnsi="Times New Roman" w:cs="Times New Roman"/>
            <w:sz w:val="24"/>
            <w:szCs w:val="24"/>
          </w:rPr>
          <w:t xml:space="preserve">16. </w:t>
        </w:r>
        <w:proofErr w:type="spellStart"/>
        <w:r>
          <w:rPr>
            <w:rFonts w:ascii="Times New Roman" w:hAnsi="Times New Roman" w:cs="Times New Roman"/>
            <w:sz w:val="24"/>
            <w:szCs w:val="24"/>
          </w:rPr>
          <w:t>Elmros</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Burman</w:t>
        </w:r>
        <w:proofErr w:type="spellEnd"/>
        <w:r>
          <w:rPr>
            <w:rFonts w:ascii="Times New Roman" w:hAnsi="Times New Roman" w:cs="Times New Roman"/>
            <w:sz w:val="24"/>
            <w:szCs w:val="24"/>
          </w:rPr>
          <w:t xml:space="preserve"> LG, Bloom GD. Autolysis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Bacteriol</w:t>
        </w:r>
        <w:proofErr w:type="spellEnd"/>
        <w:r>
          <w:rPr>
            <w:rFonts w:ascii="Times New Roman" w:hAnsi="Times New Roman" w:cs="Times New Roman"/>
            <w:sz w:val="24"/>
            <w:szCs w:val="24"/>
          </w:rPr>
          <w:t xml:space="preserve"> 1976; 126: 969–76.</w:t>
        </w:r>
      </w:ins>
    </w:p>
    <w:p w14:paraId="5B3B7D1B" w14:textId="77777777" w:rsidR="00AB7E40" w:rsidRDefault="00AB7E40" w:rsidP="00AB7E40">
      <w:pPr>
        <w:pStyle w:val="Bibliography"/>
        <w:rPr>
          <w:ins w:id="251" w:author="sunny" w:date="2016-12-07T21:54:00Z"/>
          <w:rFonts w:ascii="Times New Roman" w:hAnsi="Times New Roman" w:cs="Times New Roman"/>
          <w:sz w:val="24"/>
          <w:szCs w:val="24"/>
        </w:rPr>
        <w:pPrChange w:id="252" w:author="sunny" w:date="2016-12-07T21:54:00Z">
          <w:pPr>
            <w:widowControl w:val="0"/>
            <w:autoSpaceDE w:val="0"/>
            <w:autoSpaceDN w:val="0"/>
            <w:adjustRightInd w:val="0"/>
            <w:spacing w:after="0" w:line="240" w:lineRule="auto"/>
          </w:pPr>
        </w:pPrChange>
      </w:pPr>
      <w:ins w:id="253" w:author="sunny" w:date="2016-12-07T21:54:00Z">
        <w:r>
          <w:rPr>
            <w:rFonts w:ascii="Times New Roman" w:hAnsi="Times New Roman" w:cs="Times New Roman"/>
            <w:sz w:val="24"/>
            <w:szCs w:val="24"/>
          </w:rPr>
          <w:t xml:space="preserve">17. Chan YA, Hackett KT, Dillard JP. The lytic </w:t>
        </w:r>
        <w:proofErr w:type="spellStart"/>
        <w:r>
          <w:rPr>
            <w:rFonts w:ascii="Times New Roman" w:hAnsi="Times New Roman" w:cs="Times New Roman"/>
            <w:sz w:val="24"/>
            <w:szCs w:val="24"/>
          </w:rPr>
          <w:t>transglycosylases</w:t>
        </w:r>
        <w:proofErr w:type="spellEnd"/>
        <w:r>
          <w:rPr>
            <w:rFonts w:ascii="Times New Roman" w:hAnsi="Times New Roman" w:cs="Times New Roman"/>
            <w:sz w:val="24"/>
            <w:szCs w:val="24"/>
          </w:rPr>
          <w:t xml:space="preserve">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Microb</w:t>
        </w:r>
        <w:proofErr w:type="spellEnd"/>
        <w:r>
          <w:rPr>
            <w:rFonts w:ascii="Times New Roman" w:hAnsi="Times New Roman" w:cs="Times New Roman"/>
            <w:sz w:val="24"/>
            <w:szCs w:val="24"/>
          </w:rPr>
          <w:t xml:space="preserve"> Drug Resist 2012; 18: 271–9.</w:t>
        </w:r>
      </w:ins>
    </w:p>
    <w:p w14:paraId="143B59E4" w14:textId="77777777" w:rsidR="00AB7E40" w:rsidRDefault="00AB7E40" w:rsidP="00AB7E40">
      <w:pPr>
        <w:pStyle w:val="Bibliography"/>
        <w:rPr>
          <w:ins w:id="254" w:author="sunny" w:date="2016-12-07T21:54:00Z"/>
          <w:rFonts w:ascii="Times New Roman" w:hAnsi="Times New Roman" w:cs="Times New Roman"/>
          <w:sz w:val="24"/>
          <w:szCs w:val="24"/>
        </w:rPr>
        <w:pPrChange w:id="255" w:author="sunny" w:date="2016-12-07T21:54:00Z">
          <w:pPr>
            <w:widowControl w:val="0"/>
            <w:autoSpaceDE w:val="0"/>
            <w:autoSpaceDN w:val="0"/>
            <w:adjustRightInd w:val="0"/>
            <w:spacing w:after="0" w:line="240" w:lineRule="auto"/>
          </w:pPr>
        </w:pPrChange>
      </w:pPr>
      <w:ins w:id="256" w:author="sunny" w:date="2016-12-07T21:54:00Z">
        <w:r>
          <w:rPr>
            <w:rFonts w:ascii="Times New Roman" w:hAnsi="Times New Roman" w:cs="Times New Roman"/>
            <w:sz w:val="24"/>
            <w:szCs w:val="24"/>
          </w:rPr>
          <w:t xml:space="preserve">29. Wade JJ, Graver MA. A fully defined, clear and protein-free liquid medium permitting dense growth of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from very low </w:t>
        </w:r>
        <w:proofErr w:type="spellStart"/>
        <w:r>
          <w:rPr>
            <w:rFonts w:ascii="Times New Roman" w:hAnsi="Times New Roman" w:cs="Times New Roman"/>
            <w:sz w:val="24"/>
            <w:szCs w:val="24"/>
          </w:rPr>
          <w:t>inocula</w:t>
        </w:r>
        <w:proofErr w:type="spellEnd"/>
        <w:r>
          <w:rPr>
            <w:rFonts w:ascii="Times New Roman" w:hAnsi="Times New Roman" w:cs="Times New Roman"/>
            <w:sz w:val="24"/>
            <w:szCs w:val="24"/>
          </w:rPr>
          <w:t xml:space="preserve">. FEMS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Lett</w:t>
        </w:r>
        <w:proofErr w:type="spellEnd"/>
        <w:r>
          <w:rPr>
            <w:rFonts w:ascii="Times New Roman" w:hAnsi="Times New Roman" w:cs="Times New Roman"/>
            <w:sz w:val="24"/>
            <w:szCs w:val="24"/>
          </w:rPr>
          <w:t xml:space="preserve"> 2007; 273: 35–7.</w:t>
        </w:r>
      </w:ins>
    </w:p>
    <w:p w14:paraId="43F43494" w14:textId="77777777" w:rsidR="00AB7E40" w:rsidRDefault="00AB7E40" w:rsidP="00AB7E40">
      <w:pPr>
        <w:pStyle w:val="Bibliography"/>
        <w:rPr>
          <w:ins w:id="257" w:author="sunny" w:date="2016-12-07T21:54:00Z"/>
          <w:rFonts w:ascii="Times New Roman" w:hAnsi="Times New Roman" w:cs="Times New Roman"/>
          <w:sz w:val="24"/>
          <w:szCs w:val="24"/>
        </w:rPr>
        <w:pPrChange w:id="258" w:author="sunny" w:date="2016-12-07T21:54:00Z">
          <w:pPr>
            <w:widowControl w:val="0"/>
            <w:autoSpaceDE w:val="0"/>
            <w:autoSpaceDN w:val="0"/>
            <w:adjustRightInd w:val="0"/>
            <w:spacing w:after="0" w:line="240" w:lineRule="auto"/>
          </w:pPr>
        </w:pPrChange>
      </w:pPr>
      <w:ins w:id="259" w:author="sunny" w:date="2016-12-07T21:54:00Z">
        <w:r>
          <w:rPr>
            <w:rFonts w:ascii="Times New Roman" w:hAnsi="Times New Roman" w:cs="Times New Roman"/>
            <w:sz w:val="24"/>
            <w:szCs w:val="24"/>
          </w:rPr>
          <w:t xml:space="preserve">18. </w:t>
        </w:r>
        <w:proofErr w:type="spellStart"/>
        <w:r>
          <w:rPr>
            <w:rFonts w:ascii="Times New Roman" w:hAnsi="Times New Roman" w:cs="Times New Roman"/>
            <w:sz w:val="24"/>
            <w:szCs w:val="24"/>
          </w:rPr>
          <w:t>Foerster</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Golparian</w:t>
        </w:r>
        <w:proofErr w:type="spellEnd"/>
        <w:r>
          <w:rPr>
            <w:rFonts w:ascii="Times New Roman" w:hAnsi="Times New Roman" w:cs="Times New Roman"/>
            <w:sz w:val="24"/>
            <w:szCs w:val="24"/>
          </w:rPr>
          <w:t xml:space="preserve"> D, </w:t>
        </w:r>
        <w:proofErr w:type="spellStart"/>
        <w:r>
          <w:rPr>
            <w:rFonts w:ascii="Times New Roman" w:hAnsi="Times New Roman" w:cs="Times New Roman"/>
            <w:sz w:val="24"/>
            <w:szCs w:val="24"/>
          </w:rPr>
          <w:t>Jacobsson</w:t>
        </w:r>
        <w:proofErr w:type="spellEnd"/>
        <w:r>
          <w:rPr>
            <w:rFonts w:ascii="Times New Roman" w:hAnsi="Times New Roman" w:cs="Times New Roman"/>
            <w:sz w:val="24"/>
            <w:szCs w:val="24"/>
          </w:rPr>
          <w:t xml:space="preserve"> S et al. Genetic resistance determinants, in vitro time-kill curve analysis and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for the novel topoisomerase II inhibitor ETX0914 (AZD0914) in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Front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2015; 6: 1377.</w:t>
        </w:r>
      </w:ins>
    </w:p>
    <w:p w14:paraId="0A91E6D0" w14:textId="77777777" w:rsidR="00AB7E40" w:rsidRDefault="00AB7E40" w:rsidP="00AB7E40">
      <w:pPr>
        <w:pStyle w:val="Bibliography"/>
        <w:rPr>
          <w:ins w:id="260" w:author="sunny" w:date="2016-12-07T21:54:00Z"/>
          <w:rFonts w:ascii="Times New Roman" w:hAnsi="Times New Roman" w:cs="Times New Roman"/>
          <w:sz w:val="24"/>
          <w:szCs w:val="24"/>
        </w:rPr>
        <w:pPrChange w:id="261" w:author="sunny" w:date="2016-12-07T21:54:00Z">
          <w:pPr>
            <w:widowControl w:val="0"/>
            <w:autoSpaceDE w:val="0"/>
            <w:autoSpaceDN w:val="0"/>
            <w:adjustRightInd w:val="0"/>
            <w:spacing w:after="0" w:line="240" w:lineRule="auto"/>
          </w:pPr>
        </w:pPrChange>
      </w:pPr>
      <w:ins w:id="262" w:author="sunny" w:date="2016-12-07T21:54:00Z">
        <w:r>
          <w:rPr>
            <w:rFonts w:ascii="Times New Roman" w:hAnsi="Times New Roman" w:cs="Times New Roman"/>
            <w:sz w:val="24"/>
            <w:szCs w:val="24"/>
          </w:rPr>
          <w:t xml:space="preserve">19. </w:t>
        </w:r>
        <w:proofErr w:type="spellStart"/>
        <w:r>
          <w:rPr>
            <w:rFonts w:ascii="Times New Roman" w:hAnsi="Times New Roman" w:cs="Times New Roman"/>
            <w:sz w:val="24"/>
            <w:szCs w:val="24"/>
          </w:rPr>
          <w:t>Foerster</w:t>
        </w:r>
        <w:proofErr w:type="spellEnd"/>
        <w:r>
          <w:rPr>
            <w:rFonts w:ascii="Times New Roman" w:hAnsi="Times New Roman" w:cs="Times New Roman"/>
            <w:sz w:val="24"/>
            <w:szCs w:val="24"/>
          </w:rPr>
          <w:t xml:space="preserve"> S, </w:t>
        </w:r>
        <w:proofErr w:type="spellStart"/>
        <w:r>
          <w:rPr>
            <w:rFonts w:ascii="Times New Roman" w:hAnsi="Times New Roman" w:cs="Times New Roman"/>
            <w:sz w:val="24"/>
            <w:szCs w:val="24"/>
          </w:rPr>
          <w:t>Unemo</w:t>
        </w:r>
        <w:proofErr w:type="spellEnd"/>
        <w:r>
          <w:rPr>
            <w:rFonts w:ascii="Times New Roman" w:hAnsi="Times New Roman" w:cs="Times New Roman"/>
            <w:sz w:val="24"/>
            <w:szCs w:val="24"/>
          </w:rPr>
          <w:t xml:space="preserve"> M, Hathaway LJ et al. Time-kill curve analysis and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for in vitro evaluation of antimicrobials against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BMC </w:t>
        </w:r>
        <w:proofErr w:type="spellStart"/>
        <w:r>
          <w:rPr>
            <w:rFonts w:ascii="Times New Roman" w:hAnsi="Times New Roman" w:cs="Times New Roman"/>
            <w:sz w:val="24"/>
            <w:szCs w:val="24"/>
          </w:rPr>
          <w:t>Microbiol</w:t>
        </w:r>
        <w:proofErr w:type="spellEnd"/>
        <w:r>
          <w:rPr>
            <w:rFonts w:ascii="Times New Roman" w:hAnsi="Times New Roman" w:cs="Times New Roman"/>
            <w:sz w:val="24"/>
            <w:szCs w:val="24"/>
          </w:rPr>
          <w:t xml:space="preserve"> 2016; 16: 216.</w:t>
        </w:r>
      </w:ins>
    </w:p>
    <w:p w14:paraId="1A507343" w14:textId="77777777" w:rsidR="00AB7E40" w:rsidRDefault="00AB7E40" w:rsidP="00AB7E40">
      <w:pPr>
        <w:pStyle w:val="Bibliography"/>
        <w:rPr>
          <w:ins w:id="263" w:author="sunny" w:date="2016-12-07T21:54:00Z"/>
          <w:rFonts w:ascii="Times New Roman" w:hAnsi="Times New Roman" w:cs="Times New Roman"/>
          <w:sz w:val="24"/>
          <w:szCs w:val="24"/>
        </w:rPr>
        <w:pPrChange w:id="264" w:author="sunny" w:date="2016-12-07T21:54:00Z">
          <w:pPr>
            <w:widowControl w:val="0"/>
            <w:autoSpaceDE w:val="0"/>
            <w:autoSpaceDN w:val="0"/>
            <w:adjustRightInd w:val="0"/>
            <w:spacing w:after="0" w:line="240" w:lineRule="auto"/>
          </w:pPr>
        </w:pPrChange>
      </w:pPr>
      <w:ins w:id="265" w:author="sunny" w:date="2016-12-07T21:54:00Z">
        <w:r>
          <w:rPr>
            <w:rFonts w:ascii="Times New Roman" w:hAnsi="Times New Roman" w:cs="Times New Roman"/>
            <w:sz w:val="24"/>
            <w:szCs w:val="24"/>
          </w:rPr>
          <w:t xml:space="preserve">20. </w:t>
        </w:r>
        <w:proofErr w:type="spellStart"/>
        <w:r>
          <w:rPr>
            <w:rFonts w:ascii="Times New Roman" w:hAnsi="Times New Roman" w:cs="Times New Roman"/>
            <w:sz w:val="24"/>
            <w:szCs w:val="24"/>
          </w:rPr>
          <w:t>Kassteele</w:t>
        </w:r>
        <w:proofErr w:type="spellEnd"/>
        <w:r>
          <w:rPr>
            <w:rFonts w:ascii="Times New Roman" w:hAnsi="Times New Roman" w:cs="Times New Roman"/>
            <w:sz w:val="24"/>
            <w:szCs w:val="24"/>
          </w:rPr>
          <w:t xml:space="preserve"> J van de, Santen-</w:t>
        </w:r>
        <w:proofErr w:type="spellStart"/>
        <w:r>
          <w:rPr>
            <w:rFonts w:ascii="Times New Roman" w:hAnsi="Times New Roman" w:cs="Times New Roman"/>
            <w:sz w:val="24"/>
            <w:szCs w:val="24"/>
          </w:rPr>
          <w:t>Verheuvel</w:t>
        </w:r>
        <w:proofErr w:type="spellEnd"/>
        <w:r>
          <w:rPr>
            <w:rFonts w:ascii="Times New Roman" w:hAnsi="Times New Roman" w:cs="Times New Roman"/>
            <w:sz w:val="24"/>
            <w:szCs w:val="24"/>
          </w:rPr>
          <w:t xml:space="preserve"> MG van, </w:t>
        </w:r>
        <w:proofErr w:type="spellStart"/>
        <w:r>
          <w:rPr>
            <w:rFonts w:ascii="Times New Roman" w:hAnsi="Times New Roman" w:cs="Times New Roman"/>
            <w:sz w:val="24"/>
            <w:szCs w:val="24"/>
          </w:rPr>
          <w:t>Koedijk</w:t>
        </w:r>
        <w:proofErr w:type="spellEnd"/>
        <w:r>
          <w:rPr>
            <w:rFonts w:ascii="Times New Roman" w:hAnsi="Times New Roman" w:cs="Times New Roman"/>
            <w:sz w:val="24"/>
            <w:szCs w:val="24"/>
          </w:rPr>
          <w:t xml:space="preserve"> FDH et al. New statistical technique for </w:t>
        </w:r>
        <w:proofErr w:type="spellStart"/>
        <w:r>
          <w:rPr>
            <w:rFonts w:ascii="Times New Roman" w:hAnsi="Times New Roman" w:cs="Times New Roman"/>
            <w:sz w:val="24"/>
            <w:szCs w:val="24"/>
          </w:rPr>
          <w:t>analyzing</w:t>
        </w:r>
        <w:proofErr w:type="spellEnd"/>
        <w:r>
          <w:rPr>
            <w:rFonts w:ascii="Times New Roman" w:hAnsi="Times New Roman" w:cs="Times New Roman"/>
            <w:sz w:val="24"/>
            <w:szCs w:val="24"/>
          </w:rPr>
          <w:t xml:space="preserve"> MIC-based susceptibility data. </w:t>
        </w:r>
        <w:proofErr w:type="spellStart"/>
        <w:r>
          <w:rPr>
            <w:rFonts w:ascii="Times New Roman" w:hAnsi="Times New Roman" w:cs="Times New Roman"/>
            <w:sz w:val="24"/>
            <w:szCs w:val="24"/>
          </w:rPr>
          <w:t>Antimicrob</w:t>
        </w:r>
        <w:proofErr w:type="spellEnd"/>
        <w:r>
          <w:rPr>
            <w:rFonts w:ascii="Times New Roman" w:hAnsi="Times New Roman" w:cs="Times New Roman"/>
            <w:sz w:val="24"/>
            <w:szCs w:val="24"/>
          </w:rPr>
          <w:t xml:space="preserve"> Agents </w:t>
        </w:r>
        <w:proofErr w:type="spellStart"/>
        <w:r>
          <w:rPr>
            <w:rFonts w:ascii="Times New Roman" w:hAnsi="Times New Roman" w:cs="Times New Roman"/>
            <w:sz w:val="24"/>
            <w:szCs w:val="24"/>
          </w:rPr>
          <w:t>Chemother</w:t>
        </w:r>
        <w:proofErr w:type="spellEnd"/>
        <w:r>
          <w:rPr>
            <w:rFonts w:ascii="Times New Roman" w:hAnsi="Times New Roman" w:cs="Times New Roman"/>
            <w:sz w:val="24"/>
            <w:szCs w:val="24"/>
          </w:rPr>
          <w:t xml:space="preserve"> 2012; 56: 1557–63.</w:t>
        </w:r>
      </w:ins>
    </w:p>
    <w:p w14:paraId="1B627F93" w14:textId="77777777" w:rsidR="00AB7E40" w:rsidRDefault="00AB7E40" w:rsidP="00AB7E40">
      <w:pPr>
        <w:pStyle w:val="Bibliography"/>
        <w:rPr>
          <w:ins w:id="266" w:author="sunny" w:date="2016-12-07T21:54:00Z"/>
          <w:rFonts w:ascii="Times New Roman" w:hAnsi="Times New Roman" w:cs="Times New Roman"/>
          <w:sz w:val="24"/>
          <w:szCs w:val="24"/>
        </w:rPr>
        <w:pPrChange w:id="267" w:author="sunny" w:date="2016-12-07T21:54:00Z">
          <w:pPr>
            <w:widowControl w:val="0"/>
            <w:autoSpaceDE w:val="0"/>
            <w:autoSpaceDN w:val="0"/>
            <w:adjustRightInd w:val="0"/>
            <w:spacing w:after="0" w:line="240" w:lineRule="auto"/>
          </w:pPr>
        </w:pPrChange>
      </w:pPr>
      <w:ins w:id="268" w:author="sunny" w:date="2016-12-07T21:54:00Z">
        <w:r>
          <w:rPr>
            <w:rFonts w:ascii="Times New Roman" w:hAnsi="Times New Roman" w:cs="Times New Roman"/>
            <w:sz w:val="24"/>
            <w:szCs w:val="24"/>
          </w:rPr>
          <w:t xml:space="preserve">21. Slob W. Benchmark dose and the three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Part I. </w:t>
        </w:r>
        <w:proofErr w:type="gramStart"/>
        <w:r>
          <w:rPr>
            <w:rFonts w:ascii="Times New Roman" w:hAnsi="Times New Roman" w:cs="Times New Roman"/>
            <w:sz w:val="24"/>
            <w:szCs w:val="24"/>
          </w:rPr>
          <w:t>Getting</w:t>
        </w:r>
        <w:proofErr w:type="gramEnd"/>
        <w:r>
          <w:rPr>
            <w:rFonts w:ascii="Times New Roman" w:hAnsi="Times New Roman" w:cs="Times New Roman"/>
            <w:sz w:val="24"/>
            <w:szCs w:val="24"/>
          </w:rPr>
          <w:t xml:space="preserve"> more information from the same number of animals. </w:t>
        </w:r>
        <w:proofErr w:type="spellStart"/>
        <w:r>
          <w:rPr>
            <w:rFonts w:ascii="Times New Roman" w:hAnsi="Times New Roman" w:cs="Times New Roman"/>
            <w:sz w:val="24"/>
            <w:szCs w:val="24"/>
          </w:rPr>
          <w:t>Crit</w:t>
        </w:r>
        <w:proofErr w:type="spellEnd"/>
        <w:r>
          <w:rPr>
            <w:rFonts w:ascii="Times New Roman" w:hAnsi="Times New Roman" w:cs="Times New Roman"/>
            <w:sz w:val="24"/>
            <w:szCs w:val="24"/>
          </w:rPr>
          <w:t xml:space="preserve"> Rev </w:t>
        </w:r>
        <w:proofErr w:type="spellStart"/>
        <w:r>
          <w:rPr>
            <w:rFonts w:ascii="Times New Roman" w:hAnsi="Times New Roman" w:cs="Times New Roman"/>
            <w:sz w:val="24"/>
            <w:szCs w:val="24"/>
          </w:rPr>
          <w:t>Toxicol</w:t>
        </w:r>
        <w:proofErr w:type="spellEnd"/>
        <w:r>
          <w:rPr>
            <w:rFonts w:ascii="Times New Roman" w:hAnsi="Times New Roman" w:cs="Times New Roman"/>
            <w:sz w:val="24"/>
            <w:szCs w:val="24"/>
          </w:rPr>
          <w:t xml:space="preserve"> 2014; 44: 557–67.</w:t>
        </w:r>
      </w:ins>
    </w:p>
    <w:p w14:paraId="2CC4E0A7" w14:textId="77777777" w:rsidR="00AB7E40" w:rsidRDefault="00AB7E40" w:rsidP="00AB7E40">
      <w:pPr>
        <w:pStyle w:val="Bibliography"/>
        <w:rPr>
          <w:ins w:id="269" w:author="sunny" w:date="2016-12-07T21:54:00Z"/>
          <w:rFonts w:ascii="Times New Roman" w:hAnsi="Times New Roman" w:cs="Times New Roman"/>
          <w:sz w:val="24"/>
          <w:szCs w:val="24"/>
        </w:rPr>
        <w:pPrChange w:id="270" w:author="sunny" w:date="2016-12-07T21:54:00Z">
          <w:pPr>
            <w:widowControl w:val="0"/>
            <w:autoSpaceDE w:val="0"/>
            <w:autoSpaceDN w:val="0"/>
            <w:adjustRightInd w:val="0"/>
            <w:spacing w:after="0" w:line="240" w:lineRule="auto"/>
          </w:pPr>
        </w:pPrChange>
      </w:pPr>
      <w:ins w:id="271" w:author="sunny" w:date="2016-12-07T21:54:00Z">
        <w:r>
          <w:rPr>
            <w:rFonts w:ascii="Times New Roman" w:hAnsi="Times New Roman" w:cs="Times New Roman"/>
            <w:sz w:val="24"/>
            <w:szCs w:val="24"/>
          </w:rPr>
          <w:lastRenderedPageBreak/>
          <w:t xml:space="preserve">22. Slob W. Benchmark dose and the three </w:t>
        </w:r>
        <w:proofErr w:type="spellStart"/>
        <w:r>
          <w:rPr>
            <w:rFonts w:ascii="Times New Roman" w:hAnsi="Times New Roman" w:cs="Times New Roman"/>
            <w:sz w:val="24"/>
            <w:szCs w:val="24"/>
          </w:rPr>
          <w:t>Rs</w:t>
        </w:r>
        <w:proofErr w:type="spellEnd"/>
        <w:r>
          <w:rPr>
            <w:rFonts w:ascii="Times New Roman" w:hAnsi="Times New Roman" w:cs="Times New Roman"/>
            <w:sz w:val="24"/>
            <w:szCs w:val="24"/>
          </w:rPr>
          <w:t xml:space="preserve">. Part II. Consequences for study design and animal use. </w:t>
        </w:r>
        <w:proofErr w:type="spellStart"/>
        <w:r>
          <w:rPr>
            <w:rFonts w:ascii="Times New Roman" w:hAnsi="Times New Roman" w:cs="Times New Roman"/>
            <w:sz w:val="24"/>
            <w:szCs w:val="24"/>
          </w:rPr>
          <w:t>Crit</w:t>
        </w:r>
        <w:proofErr w:type="spellEnd"/>
        <w:r>
          <w:rPr>
            <w:rFonts w:ascii="Times New Roman" w:hAnsi="Times New Roman" w:cs="Times New Roman"/>
            <w:sz w:val="24"/>
            <w:szCs w:val="24"/>
          </w:rPr>
          <w:t xml:space="preserve"> Rev </w:t>
        </w:r>
        <w:proofErr w:type="spellStart"/>
        <w:r>
          <w:rPr>
            <w:rFonts w:ascii="Times New Roman" w:hAnsi="Times New Roman" w:cs="Times New Roman"/>
            <w:sz w:val="24"/>
            <w:szCs w:val="24"/>
          </w:rPr>
          <w:t>Toxicol</w:t>
        </w:r>
        <w:proofErr w:type="spellEnd"/>
        <w:r>
          <w:rPr>
            <w:rFonts w:ascii="Times New Roman" w:hAnsi="Times New Roman" w:cs="Times New Roman"/>
            <w:sz w:val="24"/>
            <w:szCs w:val="24"/>
          </w:rPr>
          <w:t xml:space="preserve"> 2014; 44: 568–80.</w:t>
        </w:r>
      </w:ins>
    </w:p>
    <w:p w14:paraId="17EB2DA1" w14:textId="77777777" w:rsidR="00AB7E40" w:rsidRDefault="00AB7E40" w:rsidP="00AB7E40">
      <w:pPr>
        <w:pStyle w:val="Bibliography"/>
        <w:rPr>
          <w:ins w:id="272" w:author="sunny" w:date="2016-12-07T21:54:00Z"/>
          <w:rFonts w:ascii="Times New Roman" w:hAnsi="Times New Roman" w:cs="Times New Roman"/>
          <w:sz w:val="24"/>
          <w:szCs w:val="24"/>
        </w:rPr>
        <w:pPrChange w:id="273" w:author="sunny" w:date="2016-12-07T21:54:00Z">
          <w:pPr>
            <w:widowControl w:val="0"/>
            <w:autoSpaceDE w:val="0"/>
            <w:autoSpaceDN w:val="0"/>
            <w:adjustRightInd w:val="0"/>
            <w:spacing w:after="0" w:line="240" w:lineRule="auto"/>
          </w:pPr>
        </w:pPrChange>
      </w:pPr>
      <w:ins w:id="274" w:author="sunny" w:date="2016-12-07T21:54:00Z">
        <w:r>
          <w:rPr>
            <w:rFonts w:ascii="Times New Roman" w:hAnsi="Times New Roman" w:cs="Times New Roman"/>
            <w:sz w:val="24"/>
            <w:szCs w:val="24"/>
          </w:rPr>
          <w:t xml:space="preserve">23. Davis JA, Gift JS, Zhao QJ. Introduction to benchmark dose methods and U.S. EPA’s benchmark dose software (BMDS) version 2.1.1. </w:t>
        </w:r>
        <w:proofErr w:type="spellStart"/>
        <w:r>
          <w:rPr>
            <w:rFonts w:ascii="Times New Roman" w:hAnsi="Times New Roman" w:cs="Times New Roman"/>
            <w:sz w:val="24"/>
            <w:szCs w:val="24"/>
          </w:rPr>
          <w:t>Toxicol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Appl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Pharmacol</w:t>
        </w:r>
        <w:proofErr w:type="spellEnd"/>
        <w:r>
          <w:rPr>
            <w:rFonts w:ascii="Times New Roman" w:hAnsi="Times New Roman" w:cs="Times New Roman"/>
            <w:sz w:val="24"/>
            <w:szCs w:val="24"/>
          </w:rPr>
          <w:t xml:space="preserve"> 2011; 254: 181–91.</w:t>
        </w:r>
      </w:ins>
    </w:p>
    <w:p w14:paraId="34422D7D" w14:textId="77777777" w:rsidR="00AB7E40" w:rsidRDefault="00AB7E40" w:rsidP="00AB7E40">
      <w:pPr>
        <w:pStyle w:val="Bibliography"/>
        <w:rPr>
          <w:ins w:id="275" w:author="sunny" w:date="2016-12-07T21:54:00Z"/>
          <w:rFonts w:ascii="Times New Roman" w:hAnsi="Times New Roman" w:cs="Times New Roman"/>
          <w:sz w:val="24"/>
          <w:szCs w:val="24"/>
        </w:rPr>
        <w:pPrChange w:id="276" w:author="sunny" w:date="2016-12-07T21:54:00Z">
          <w:pPr>
            <w:widowControl w:val="0"/>
            <w:autoSpaceDE w:val="0"/>
            <w:autoSpaceDN w:val="0"/>
            <w:adjustRightInd w:val="0"/>
            <w:spacing w:after="0" w:line="240" w:lineRule="auto"/>
          </w:pPr>
        </w:pPrChange>
      </w:pPr>
      <w:ins w:id="277" w:author="sunny" w:date="2016-12-07T21:54:00Z">
        <w:r>
          <w:rPr>
            <w:rFonts w:ascii="Times New Roman" w:hAnsi="Times New Roman" w:cs="Times New Roman"/>
            <w:sz w:val="24"/>
            <w:szCs w:val="24"/>
          </w:rPr>
          <w:t xml:space="preserve">24. </w:t>
        </w:r>
        <w:proofErr w:type="spellStart"/>
        <w:r>
          <w:rPr>
            <w:rFonts w:ascii="Times New Roman" w:hAnsi="Times New Roman" w:cs="Times New Roman"/>
            <w:sz w:val="24"/>
            <w:szCs w:val="24"/>
          </w:rPr>
          <w:t>Filipsson</w:t>
        </w:r>
        <w:proofErr w:type="spellEnd"/>
        <w:r>
          <w:rPr>
            <w:rFonts w:ascii="Times New Roman" w:hAnsi="Times New Roman" w:cs="Times New Roman"/>
            <w:sz w:val="24"/>
            <w:szCs w:val="24"/>
          </w:rPr>
          <w:t xml:space="preserve"> AF, Sand S, Nilsson J et al. The benchmark dose method--review of available models, and recommendations for application in health risk assessment. </w:t>
        </w:r>
        <w:proofErr w:type="spellStart"/>
        <w:r>
          <w:rPr>
            <w:rFonts w:ascii="Times New Roman" w:hAnsi="Times New Roman" w:cs="Times New Roman"/>
            <w:sz w:val="24"/>
            <w:szCs w:val="24"/>
          </w:rPr>
          <w:t>Crit</w:t>
        </w:r>
        <w:proofErr w:type="spellEnd"/>
        <w:r>
          <w:rPr>
            <w:rFonts w:ascii="Times New Roman" w:hAnsi="Times New Roman" w:cs="Times New Roman"/>
            <w:sz w:val="24"/>
            <w:szCs w:val="24"/>
          </w:rPr>
          <w:t xml:space="preserve"> Rev </w:t>
        </w:r>
        <w:proofErr w:type="spellStart"/>
        <w:r>
          <w:rPr>
            <w:rFonts w:ascii="Times New Roman" w:hAnsi="Times New Roman" w:cs="Times New Roman"/>
            <w:sz w:val="24"/>
            <w:szCs w:val="24"/>
          </w:rPr>
          <w:t>Toxicol</w:t>
        </w:r>
        <w:proofErr w:type="spellEnd"/>
        <w:r>
          <w:rPr>
            <w:rFonts w:ascii="Times New Roman" w:hAnsi="Times New Roman" w:cs="Times New Roman"/>
            <w:sz w:val="24"/>
            <w:szCs w:val="24"/>
          </w:rPr>
          <w:t xml:space="preserve"> 2003; 33: 505–42.</w:t>
        </w:r>
      </w:ins>
    </w:p>
    <w:p w14:paraId="69D7F07F" w14:textId="77777777" w:rsidR="00AB7E40" w:rsidRDefault="00AB7E40" w:rsidP="00AB7E40">
      <w:pPr>
        <w:pStyle w:val="Bibliography"/>
        <w:rPr>
          <w:ins w:id="278" w:author="sunny" w:date="2016-12-07T21:54:00Z"/>
          <w:rFonts w:ascii="Times New Roman" w:hAnsi="Times New Roman" w:cs="Times New Roman"/>
          <w:sz w:val="24"/>
          <w:szCs w:val="24"/>
        </w:rPr>
        <w:pPrChange w:id="279" w:author="sunny" w:date="2016-12-07T21:54:00Z">
          <w:pPr>
            <w:widowControl w:val="0"/>
            <w:autoSpaceDE w:val="0"/>
            <w:autoSpaceDN w:val="0"/>
            <w:adjustRightInd w:val="0"/>
            <w:spacing w:after="0" w:line="240" w:lineRule="auto"/>
          </w:pPr>
        </w:pPrChange>
      </w:pPr>
      <w:ins w:id="280" w:author="sunny" w:date="2016-12-07T21:54:00Z">
        <w:r>
          <w:rPr>
            <w:rFonts w:ascii="Times New Roman" w:hAnsi="Times New Roman" w:cs="Times New Roman"/>
            <w:sz w:val="24"/>
            <w:szCs w:val="24"/>
          </w:rPr>
          <w:t xml:space="preserve">25. </w:t>
        </w:r>
        <w:proofErr w:type="spellStart"/>
        <w:r>
          <w:rPr>
            <w:rFonts w:ascii="Times New Roman" w:hAnsi="Times New Roman" w:cs="Times New Roman"/>
            <w:sz w:val="24"/>
            <w:szCs w:val="24"/>
          </w:rPr>
          <w:t>Sampah</w:t>
        </w:r>
        <w:proofErr w:type="spellEnd"/>
        <w:r>
          <w:rPr>
            <w:rFonts w:ascii="Times New Roman" w:hAnsi="Times New Roman" w:cs="Times New Roman"/>
            <w:sz w:val="24"/>
            <w:szCs w:val="24"/>
          </w:rPr>
          <w:t xml:space="preserve"> MES, </w:t>
        </w:r>
        <w:proofErr w:type="spellStart"/>
        <w:r>
          <w:rPr>
            <w:rFonts w:ascii="Times New Roman" w:hAnsi="Times New Roman" w:cs="Times New Roman"/>
            <w:sz w:val="24"/>
            <w:szCs w:val="24"/>
          </w:rPr>
          <w:t>Shen</w:t>
        </w:r>
        <w:proofErr w:type="spellEnd"/>
        <w:r>
          <w:rPr>
            <w:rFonts w:ascii="Times New Roman" w:hAnsi="Times New Roman" w:cs="Times New Roman"/>
            <w:sz w:val="24"/>
            <w:szCs w:val="24"/>
          </w:rPr>
          <w:t xml:space="preserve"> L, </w:t>
        </w:r>
        <w:proofErr w:type="spellStart"/>
        <w:r>
          <w:rPr>
            <w:rFonts w:ascii="Times New Roman" w:hAnsi="Times New Roman" w:cs="Times New Roman"/>
            <w:sz w:val="24"/>
            <w:szCs w:val="24"/>
          </w:rPr>
          <w:t>Jilek</w:t>
        </w:r>
        <w:proofErr w:type="spellEnd"/>
        <w:r>
          <w:rPr>
            <w:rFonts w:ascii="Times New Roman" w:hAnsi="Times New Roman" w:cs="Times New Roman"/>
            <w:sz w:val="24"/>
            <w:szCs w:val="24"/>
          </w:rPr>
          <w:t xml:space="preserve"> BL et al. Dose–response curve slope is a missing dimension in the analysis of HIV-1 drug resistance. </w:t>
        </w:r>
        <w:proofErr w:type="spellStart"/>
        <w:r>
          <w:rPr>
            <w:rFonts w:ascii="Times New Roman" w:hAnsi="Times New Roman" w:cs="Times New Roman"/>
            <w:sz w:val="24"/>
            <w:szCs w:val="24"/>
          </w:rPr>
          <w:t>Proc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Sci</w:t>
        </w:r>
        <w:proofErr w:type="spellEnd"/>
        <w:r>
          <w:rPr>
            <w:rFonts w:ascii="Times New Roman" w:hAnsi="Times New Roman" w:cs="Times New Roman"/>
            <w:sz w:val="24"/>
            <w:szCs w:val="24"/>
          </w:rPr>
          <w:t xml:space="preserve"> U 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2011; 108: 7613–8.</w:t>
        </w:r>
      </w:ins>
    </w:p>
    <w:p w14:paraId="1C321B0B" w14:textId="77777777" w:rsidR="00AB7E40" w:rsidRDefault="00AB7E40" w:rsidP="00AB7E40">
      <w:pPr>
        <w:pStyle w:val="Bibliography"/>
        <w:rPr>
          <w:ins w:id="281" w:author="sunny" w:date="2016-12-07T21:54:00Z"/>
          <w:rFonts w:ascii="Times New Roman" w:hAnsi="Times New Roman" w:cs="Times New Roman"/>
          <w:sz w:val="24"/>
          <w:szCs w:val="24"/>
        </w:rPr>
        <w:pPrChange w:id="282" w:author="sunny" w:date="2016-12-07T21:54:00Z">
          <w:pPr>
            <w:widowControl w:val="0"/>
            <w:autoSpaceDE w:val="0"/>
            <w:autoSpaceDN w:val="0"/>
            <w:adjustRightInd w:val="0"/>
            <w:spacing w:after="0" w:line="240" w:lineRule="auto"/>
          </w:pPr>
        </w:pPrChange>
      </w:pPr>
      <w:ins w:id="283" w:author="sunny" w:date="2016-12-07T21:54:00Z">
        <w:r>
          <w:rPr>
            <w:rFonts w:ascii="Times New Roman" w:hAnsi="Times New Roman" w:cs="Times New Roman"/>
            <w:sz w:val="24"/>
            <w:szCs w:val="24"/>
          </w:rPr>
          <w:t xml:space="preserve">26. </w:t>
        </w:r>
        <w:proofErr w:type="spellStart"/>
        <w:r>
          <w:rPr>
            <w:rFonts w:ascii="Times New Roman" w:hAnsi="Times New Roman" w:cs="Times New Roman"/>
            <w:sz w:val="24"/>
            <w:szCs w:val="24"/>
          </w:rPr>
          <w:t>Rampersad</w:t>
        </w:r>
        <w:proofErr w:type="spellEnd"/>
        <w:r>
          <w:rPr>
            <w:rFonts w:ascii="Times New Roman" w:hAnsi="Times New Roman" w:cs="Times New Roman"/>
            <w:sz w:val="24"/>
            <w:szCs w:val="24"/>
          </w:rPr>
          <w:t xml:space="preserve"> SN. Multiple applications of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as an indicator of metabolic function and cellular health in cell viability bioassays. Sensors 2012; 12: 12347–60.</w:t>
        </w:r>
      </w:ins>
    </w:p>
    <w:p w14:paraId="494445D8" w14:textId="77777777" w:rsidR="00AB7E40" w:rsidRDefault="00AB7E40" w:rsidP="00AB7E40">
      <w:pPr>
        <w:pStyle w:val="Bibliography"/>
        <w:rPr>
          <w:ins w:id="284" w:author="sunny" w:date="2016-12-07T21:54:00Z"/>
          <w:rFonts w:ascii="Times New Roman" w:hAnsi="Times New Roman" w:cs="Times New Roman"/>
          <w:sz w:val="24"/>
          <w:szCs w:val="24"/>
        </w:rPr>
        <w:pPrChange w:id="285" w:author="sunny" w:date="2016-12-07T21:54:00Z">
          <w:pPr>
            <w:widowControl w:val="0"/>
            <w:autoSpaceDE w:val="0"/>
            <w:autoSpaceDN w:val="0"/>
            <w:adjustRightInd w:val="0"/>
            <w:spacing w:after="0" w:line="240" w:lineRule="auto"/>
          </w:pPr>
        </w:pPrChange>
      </w:pPr>
      <w:ins w:id="286" w:author="sunny" w:date="2016-12-07T21:54:00Z">
        <w:r>
          <w:rPr>
            <w:rFonts w:ascii="Times New Roman" w:hAnsi="Times New Roman" w:cs="Times New Roman"/>
            <w:sz w:val="24"/>
            <w:szCs w:val="24"/>
          </w:rPr>
          <w:t xml:space="preserve">27. </w:t>
        </w:r>
        <w:proofErr w:type="spellStart"/>
        <w:r>
          <w:rPr>
            <w:rFonts w:ascii="Times New Roman" w:hAnsi="Times New Roman" w:cs="Times New Roman"/>
            <w:sz w:val="24"/>
            <w:szCs w:val="24"/>
          </w:rPr>
          <w:t>Khalifa</w:t>
        </w:r>
        <w:proofErr w:type="spellEnd"/>
        <w:r>
          <w:rPr>
            <w:rFonts w:ascii="Times New Roman" w:hAnsi="Times New Roman" w:cs="Times New Roman"/>
            <w:sz w:val="24"/>
            <w:szCs w:val="24"/>
          </w:rPr>
          <w:t xml:space="preserve"> RA, Nasser MS, </w:t>
        </w:r>
        <w:proofErr w:type="spellStart"/>
        <w:r>
          <w:rPr>
            <w:rFonts w:ascii="Times New Roman" w:hAnsi="Times New Roman" w:cs="Times New Roman"/>
            <w:sz w:val="24"/>
            <w:szCs w:val="24"/>
          </w:rPr>
          <w:t>Gomaa</w:t>
        </w:r>
        <w:proofErr w:type="spellEnd"/>
        <w:r>
          <w:rPr>
            <w:rFonts w:ascii="Times New Roman" w:hAnsi="Times New Roman" w:cs="Times New Roman"/>
            <w:sz w:val="24"/>
            <w:szCs w:val="24"/>
          </w:rPr>
          <w:t xml:space="preserve"> AA et al.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microtiter</w:t>
        </w:r>
        <w:proofErr w:type="spellEnd"/>
        <w:r>
          <w:rPr>
            <w:rFonts w:ascii="Times New Roman" w:hAnsi="Times New Roman" w:cs="Times New Roman"/>
            <w:sz w:val="24"/>
            <w:szCs w:val="24"/>
          </w:rPr>
          <w:t xml:space="preserve"> assay plate method for detection of susceptibility of multidrug resistant Mycobacterium tuberculosis to second-line anti-</w:t>
        </w:r>
        <w:proofErr w:type="spellStart"/>
        <w:r>
          <w:rPr>
            <w:rFonts w:ascii="Times New Roman" w:hAnsi="Times New Roman" w:cs="Times New Roman"/>
            <w:sz w:val="24"/>
            <w:szCs w:val="24"/>
          </w:rPr>
          <w:t>tuberculous</w:t>
        </w:r>
        <w:proofErr w:type="spellEnd"/>
        <w:r>
          <w:rPr>
            <w:rFonts w:ascii="Times New Roman" w:hAnsi="Times New Roman" w:cs="Times New Roman"/>
            <w:sz w:val="24"/>
            <w:szCs w:val="24"/>
          </w:rPr>
          <w:t xml:space="preserve"> drugs. Egypt J Chest Dis </w:t>
        </w:r>
        <w:proofErr w:type="spellStart"/>
        <w:r>
          <w:rPr>
            <w:rFonts w:ascii="Times New Roman" w:hAnsi="Times New Roman" w:cs="Times New Roman"/>
            <w:sz w:val="24"/>
            <w:szCs w:val="24"/>
          </w:rPr>
          <w:t>Tuberc</w:t>
        </w:r>
        <w:proofErr w:type="spellEnd"/>
        <w:r>
          <w:rPr>
            <w:rFonts w:ascii="Times New Roman" w:hAnsi="Times New Roman" w:cs="Times New Roman"/>
            <w:sz w:val="24"/>
            <w:szCs w:val="24"/>
          </w:rPr>
          <w:t xml:space="preserve"> 2013; 62: 241–7.</w:t>
        </w:r>
      </w:ins>
    </w:p>
    <w:p w14:paraId="5B3848EF" w14:textId="77777777" w:rsidR="00AB7E40" w:rsidRDefault="00AB7E40" w:rsidP="00AB7E40">
      <w:pPr>
        <w:pStyle w:val="Bibliography"/>
        <w:rPr>
          <w:ins w:id="287" w:author="sunny" w:date="2016-12-07T21:54:00Z"/>
          <w:rFonts w:ascii="Times New Roman" w:hAnsi="Times New Roman" w:cs="Times New Roman"/>
          <w:sz w:val="24"/>
          <w:szCs w:val="24"/>
        </w:rPr>
        <w:pPrChange w:id="288" w:author="sunny" w:date="2016-12-07T21:54:00Z">
          <w:pPr>
            <w:widowControl w:val="0"/>
            <w:autoSpaceDE w:val="0"/>
            <w:autoSpaceDN w:val="0"/>
            <w:adjustRightInd w:val="0"/>
            <w:spacing w:after="0" w:line="240" w:lineRule="auto"/>
          </w:pPr>
        </w:pPrChange>
      </w:pPr>
      <w:ins w:id="289" w:author="sunny" w:date="2016-12-07T21:54:00Z">
        <w:r>
          <w:rPr>
            <w:rFonts w:ascii="Times New Roman" w:hAnsi="Times New Roman" w:cs="Times New Roman"/>
            <w:sz w:val="24"/>
            <w:szCs w:val="24"/>
          </w:rPr>
          <w:t xml:space="preserve">28. Palomino J-C, Martin A, Camacho M et al.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microtiter</w:t>
        </w:r>
        <w:proofErr w:type="spellEnd"/>
        <w:r>
          <w:rPr>
            <w:rFonts w:ascii="Times New Roman" w:hAnsi="Times New Roman" w:cs="Times New Roman"/>
            <w:sz w:val="24"/>
            <w:szCs w:val="24"/>
          </w:rPr>
          <w:t xml:space="preserve"> assay plate: simple and inexpensive method for detection of drug resistance in Mycobacterium tuberculosis. </w:t>
        </w:r>
        <w:proofErr w:type="spellStart"/>
        <w:r>
          <w:rPr>
            <w:rFonts w:ascii="Times New Roman" w:hAnsi="Times New Roman" w:cs="Times New Roman"/>
            <w:sz w:val="24"/>
            <w:szCs w:val="24"/>
          </w:rPr>
          <w:t>Antimicrob</w:t>
        </w:r>
        <w:proofErr w:type="spellEnd"/>
        <w:r>
          <w:rPr>
            <w:rFonts w:ascii="Times New Roman" w:hAnsi="Times New Roman" w:cs="Times New Roman"/>
            <w:sz w:val="24"/>
            <w:szCs w:val="24"/>
          </w:rPr>
          <w:t xml:space="preserve"> Agents </w:t>
        </w:r>
        <w:proofErr w:type="spellStart"/>
        <w:r>
          <w:rPr>
            <w:rFonts w:ascii="Times New Roman" w:hAnsi="Times New Roman" w:cs="Times New Roman"/>
            <w:sz w:val="24"/>
            <w:szCs w:val="24"/>
          </w:rPr>
          <w:t>Chemother</w:t>
        </w:r>
        <w:proofErr w:type="spellEnd"/>
        <w:r>
          <w:rPr>
            <w:rFonts w:ascii="Times New Roman" w:hAnsi="Times New Roman" w:cs="Times New Roman"/>
            <w:sz w:val="24"/>
            <w:szCs w:val="24"/>
          </w:rPr>
          <w:t xml:space="preserve"> 2002; 46: 2720–2.</w:t>
        </w:r>
      </w:ins>
    </w:p>
    <w:p w14:paraId="1952CE05" w14:textId="77777777" w:rsidR="00AB7E40" w:rsidRDefault="00AB7E40" w:rsidP="00AB7E40">
      <w:pPr>
        <w:pStyle w:val="Bibliography"/>
        <w:rPr>
          <w:ins w:id="290" w:author="sunny" w:date="2016-12-07T21:54:00Z"/>
          <w:rFonts w:ascii="Times New Roman" w:hAnsi="Times New Roman" w:cs="Times New Roman"/>
          <w:sz w:val="24"/>
          <w:szCs w:val="24"/>
        </w:rPr>
        <w:pPrChange w:id="291" w:author="sunny" w:date="2016-12-07T21:54:00Z">
          <w:pPr>
            <w:widowControl w:val="0"/>
            <w:autoSpaceDE w:val="0"/>
            <w:autoSpaceDN w:val="0"/>
            <w:adjustRightInd w:val="0"/>
            <w:spacing w:after="0" w:line="240" w:lineRule="auto"/>
          </w:pPr>
        </w:pPrChange>
      </w:pPr>
      <w:ins w:id="292" w:author="sunny" w:date="2016-12-07T21:54:00Z">
        <w:r>
          <w:rPr>
            <w:rFonts w:ascii="Times New Roman" w:hAnsi="Times New Roman" w:cs="Times New Roman"/>
            <w:sz w:val="24"/>
            <w:szCs w:val="24"/>
          </w:rPr>
          <w:t xml:space="preserve">33. </w:t>
        </w:r>
        <w:proofErr w:type="spellStart"/>
        <w:r>
          <w:rPr>
            <w:rFonts w:ascii="Times New Roman" w:hAnsi="Times New Roman" w:cs="Times New Roman"/>
            <w:sz w:val="24"/>
            <w:szCs w:val="24"/>
          </w:rPr>
          <w:t>Unemo</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Golparian</w:t>
        </w:r>
        <w:proofErr w:type="spellEnd"/>
        <w:r>
          <w:rPr>
            <w:rFonts w:ascii="Times New Roman" w:hAnsi="Times New Roman" w:cs="Times New Roman"/>
            <w:sz w:val="24"/>
            <w:szCs w:val="24"/>
          </w:rPr>
          <w:t xml:space="preserve"> D, Sánchez-</w:t>
        </w:r>
        <w:proofErr w:type="spellStart"/>
        <w:r>
          <w:rPr>
            <w:rFonts w:ascii="Times New Roman" w:hAnsi="Times New Roman" w:cs="Times New Roman"/>
            <w:sz w:val="24"/>
            <w:szCs w:val="24"/>
          </w:rPr>
          <w:t>Busó</w:t>
        </w:r>
        <w:proofErr w:type="spellEnd"/>
        <w:r>
          <w:rPr>
            <w:rFonts w:ascii="Times New Roman" w:hAnsi="Times New Roman" w:cs="Times New Roman"/>
            <w:sz w:val="24"/>
            <w:szCs w:val="24"/>
          </w:rPr>
          <w:t xml:space="preserve"> L, </w:t>
        </w:r>
        <w:r>
          <w:rPr>
            <w:rFonts w:ascii="Times New Roman" w:hAnsi="Times New Roman" w:cs="Times New Roman"/>
            <w:i/>
            <w:iCs/>
            <w:sz w:val="24"/>
            <w:szCs w:val="24"/>
          </w:rPr>
          <w:t>et al.</w:t>
        </w:r>
        <w:r>
          <w:rPr>
            <w:rFonts w:ascii="Times New Roman" w:hAnsi="Times New Roman" w:cs="Times New Roman"/>
            <w:sz w:val="24"/>
            <w:szCs w:val="24"/>
          </w:rPr>
          <w:t xml:space="preserve"> The novel 2016 WHO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reference strains for global quality assurance of laboratory investigations: phenotypic, genetic and reference genome characterization.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Antimicrob</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Chemother</w:t>
        </w:r>
        <w:proofErr w:type="spellEnd"/>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18B65D73" w14:textId="77777777" w:rsidR="00AB7E40" w:rsidRDefault="00AB7E40" w:rsidP="00AB7E40">
      <w:pPr>
        <w:pStyle w:val="Bibliography"/>
        <w:rPr>
          <w:ins w:id="293" w:author="sunny" w:date="2016-12-07T21:54:00Z"/>
          <w:rFonts w:ascii="Times New Roman" w:hAnsi="Times New Roman" w:cs="Times New Roman"/>
          <w:sz w:val="24"/>
          <w:szCs w:val="24"/>
        </w:rPr>
        <w:pPrChange w:id="294" w:author="sunny" w:date="2016-12-07T21:54:00Z">
          <w:pPr>
            <w:widowControl w:val="0"/>
            <w:autoSpaceDE w:val="0"/>
            <w:autoSpaceDN w:val="0"/>
            <w:adjustRightInd w:val="0"/>
            <w:spacing w:after="0" w:line="240" w:lineRule="auto"/>
          </w:pPr>
        </w:pPrChange>
      </w:pPr>
      <w:ins w:id="295" w:author="sunny" w:date="2016-12-07T21:54:00Z">
        <w:r>
          <w:rPr>
            <w:rFonts w:ascii="Times New Roman" w:hAnsi="Times New Roman" w:cs="Times New Roman"/>
            <w:sz w:val="24"/>
            <w:szCs w:val="24"/>
          </w:rPr>
          <w:t xml:space="preserve">34. </w:t>
        </w:r>
        <w:proofErr w:type="spellStart"/>
        <w:r>
          <w:rPr>
            <w:rFonts w:ascii="Times New Roman" w:hAnsi="Times New Roman" w:cs="Times New Roman"/>
            <w:sz w:val="24"/>
            <w:szCs w:val="24"/>
          </w:rPr>
          <w:t>Unemo</w:t>
        </w:r>
        <w:proofErr w:type="spellEnd"/>
        <w:r>
          <w:rPr>
            <w:rFonts w:ascii="Times New Roman" w:hAnsi="Times New Roman" w:cs="Times New Roman"/>
            <w:sz w:val="24"/>
            <w:szCs w:val="24"/>
          </w:rPr>
          <w:t xml:space="preserve"> M, </w:t>
        </w:r>
        <w:proofErr w:type="spellStart"/>
        <w:r>
          <w:rPr>
            <w:rFonts w:ascii="Times New Roman" w:hAnsi="Times New Roman" w:cs="Times New Roman"/>
            <w:sz w:val="24"/>
            <w:szCs w:val="24"/>
          </w:rPr>
          <w:t>Fasth</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Fredlund</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Limnios</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Tapsall</w:t>
        </w:r>
        <w:proofErr w:type="spellEnd"/>
        <w:r>
          <w:rPr>
            <w:rFonts w:ascii="Times New Roman" w:hAnsi="Times New Roman" w:cs="Times New Roman"/>
            <w:sz w:val="24"/>
            <w:szCs w:val="24"/>
          </w:rPr>
          <w:t xml:space="preserve"> J. Phenotypic and genetic characterization of the 2008 WHO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reference strain panel intended for global quality assurance and quality control of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antimicrobial resistance surveillance for public health purposes. </w:t>
        </w:r>
        <w:r>
          <w:rPr>
            <w:rFonts w:ascii="Times New Roman" w:hAnsi="Times New Roman" w:cs="Times New Roman"/>
            <w:i/>
            <w:iCs/>
            <w:sz w:val="24"/>
            <w:szCs w:val="24"/>
          </w:rPr>
          <w:t xml:space="preserve">J </w:t>
        </w:r>
        <w:proofErr w:type="spellStart"/>
        <w:r>
          <w:rPr>
            <w:rFonts w:ascii="Times New Roman" w:hAnsi="Times New Roman" w:cs="Times New Roman"/>
            <w:i/>
            <w:iCs/>
            <w:sz w:val="24"/>
            <w:szCs w:val="24"/>
          </w:rPr>
          <w:t>Antimicrob</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Chemother</w:t>
        </w:r>
        <w:proofErr w:type="spellEnd"/>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272BD122" w14:textId="77777777" w:rsidR="00AB7E40" w:rsidRDefault="00AB7E40" w:rsidP="00AB7E40">
      <w:pPr>
        <w:pStyle w:val="Bibliography"/>
        <w:rPr>
          <w:ins w:id="296" w:author="sunny" w:date="2016-12-07T21:54:00Z"/>
          <w:rFonts w:ascii="Times New Roman" w:hAnsi="Times New Roman" w:cs="Times New Roman"/>
          <w:sz w:val="24"/>
          <w:szCs w:val="24"/>
        </w:rPr>
        <w:pPrChange w:id="297" w:author="sunny" w:date="2016-12-07T21:54:00Z">
          <w:pPr>
            <w:widowControl w:val="0"/>
            <w:autoSpaceDE w:val="0"/>
            <w:autoSpaceDN w:val="0"/>
            <w:adjustRightInd w:val="0"/>
            <w:spacing w:after="0" w:line="240" w:lineRule="auto"/>
          </w:pPr>
        </w:pPrChange>
      </w:pPr>
      <w:ins w:id="298" w:author="sunny" w:date="2016-12-07T21:54:00Z">
        <w:r>
          <w:rPr>
            <w:rFonts w:ascii="Times New Roman" w:hAnsi="Times New Roman" w:cs="Times New Roman"/>
            <w:sz w:val="24"/>
            <w:szCs w:val="24"/>
          </w:rPr>
          <w:t>35. Anon. Bioassay Analysis Using R | Ritz | Journal of Statistical Software. Available at: https://www.jstatsoft.org/article/view/v012i05. Accessed March 16, 2016.</w:t>
        </w:r>
      </w:ins>
    </w:p>
    <w:p w14:paraId="5702BC59" w14:textId="77777777" w:rsidR="00AB7E40" w:rsidRDefault="00AB7E40" w:rsidP="00AB7E40">
      <w:pPr>
        <w:pStyle w:val="Bibliography"/>
        <w:rPr>
          <w:ins w:id="299" w:author="sunny" w:date="2016-12-07T21:54:00Z"/>
          <w:rFonts w:ascii="Times New Roman" w:hAnsi="Times New Roman" w:cs="Times New Roman"/>
          <w:sz w:val="24"/>
          <w:szCs w:val="24"/>
        </w:rPr>
        <w:pPrChange w:id="300" w:author="sunny" w:date="2016-12-07T21:54:00Z">
          <w:pPr>
            <w:widowControl w:val="0"/>
            <w:autoSpaceDE w:val="0"/>
            <w:autoSpaceDN w:val="0"/>
            <w:adjustRightInd w:val="0"/>
            <w:spacing w:after="0" w:line="240" w:lineRule="auto"/>
          </w:pPr>
        </w:pPrChange>
      </w:pPr>
      <w:ins w:id="301" w:author="sunny" w:date="2016-12-07T21:54:00Z">
        <w:r>
          <w:rPr>
            <w:rFonts w:ascii="Times New Roman" w:hAnsi="Times New Roman" w:cs="Times New Roman"/>
            <w:sz w:val="24"/>
            <w:szCs w:val="24"/>
          </w:rPr>
          <w:t>36. EUCAST. The European Committee on Antimicrobial Susceptibility Testing. Breakpoint tables for interpretation of MICs and zone diameters. 2016.</w:t>
        </w:r>
      </w:ins>
    </w:p>
    <w:p w14:paraId="1F00889D" w14:textId="77777777" w:rsidR="00AB7E40" w:rsidRDefault="00AB7E40" w:rsidP="00AB7E40">
      <w:pPr>
        <w:pStyle w:val="Bibliography"/>
        <w:rPr>
          <w:ins w:id="302" w:author="sunny" w:date="2016-12-07T21:54:00Z"/>
          <w:rFonts w:ascii="Times New Roman" w:hAnsi="Times New Roman" w:cs="Times New Roman"/>
          <w:sz w:val="24"/>
          <w:szCs w:val="24"/>
        </w:rPr>
        <w:pPrChange w:id="303" w:author="sunny" w:date="2016-12-07T21:54:00Z">
          <w:pPr>
            <w:widowControl w:val="0"/>
            <w:autoSpaceDE w:val="0"/>
            <w:autoSpaceDN w:val="0"/>
            <w:adjustRightInd w:val="0"/>
            <w:spacing w:after="0" w:line="240" w:lineRule="auto"/>
          </w:pPr>
        </w:pPrChange>
      </w:pPr>
      <w:ins w:id="304" w:author="sunny" w:date="2016-12-07T21:54:00Z">
        <w:r>
          <w:rPr>
            <w:rFonts w:ascii="Times New Roman" w:hAnsi="Times New Roman" w:cs="Times New Roman"/>
            <w:sz w:val="24"/>
            <w:szCs w:val="24"/>
          </w:rPr>
          <w:t xml:space="preserve">37. CLSI, Wayne, PA, USA. Clinical and Laboratory Standards Institute. Development of In Vitro Susceptibility Testing Criteria and Quality Control Parameters, 2nd </w:t>
        </w:r>
        <w:proofErr w:type="spellStart"/>
        <w:r>
          <w:rPr>
            <w:rFonts w:ascii="Times New Roman" w:hAnsi="Times New Roman" w:cs="Times New Roman"/>
            <w:sz w:val="24"/>
            <w:szCs w:val="24"/>
          </w:rPr>
          <w:t>edn</w:t>
        </w:r>
        <w:proofErr w:type="spellEnd"/>
        <w:r>
          <w:rPr>
            <w:rFonts w:ascii="Times New Roman" w:hAnsi="Times New Roman" w:cs="Times New Roman"/>
            <w:sz w:val="24"/>
            <w:szCs w:val="24"/>
          </w:rPr>
          <w:t>. Approved Guideline M23-A2. 2001. Available at: http://shop.clsi.org/site/Sample_pdf/M23A3_sample.pdf. Accessed December 7, 2016.</w:t>
        </w:r>
      </w:ins>
    </w:p>
    <w:p w14:paraId="7285A02F" w14:textId="77777777" w:rsidR="00AB7E40" w:rsidRDefault="00AB7E40" w:rsidP="00AB7E40">
      <w:pPr>
        <w:pStyle w:val="Bibliography"/>
        <w:rPr>
          <w:ins w:id="305" w:author="sunny" w:date="2016-12-07T21:54:00Z"/>
          <w:rFonts w:ascii="Times New Roman" w:hAnsi="Times New Roman" w:cs="Times New Roman"/>
          <w:sz w:val="24"/>
          <w:szCs w:val="24"/>
        </w:rPr>
        <w:pPrChange w:id="306" w:author="sunny" w:date="2016-12-07T21:54:00Z">
          <w:pPr>
            <w:widowControl w:val="0"/>
            <w:autoSpaceDE w:val="0"/>
            <w:autoSpaceDN w:val="0"/>
            <w:adjustRightInd w:val="0"/>
            <w:spacing w:after="0" w:line="240" w:lineRule="auto"/>
          </w:pPr>
        </w:pPrChange>
      </w:pPr>
      <w:ins w:id="307" w:author="sunny" w:date="2016-12-07T21:54:00Z">
        <w:r>
          <w:rPr>
            <w:rFonts w:ascii="Times New Roman" w:hAnsi="Times New Roman" w:cs="Times New Roman"/>
            <w:sz w:val="24"/>
            <w:szCs w:val="24"/>
          </w:rPr>
          <w:t xml:space="preserve">38. Parikh R, Mathai A, Parikh S, Chandra </w:t>
        </w:r>
        <w:proofErr w:type="spellStart"/>
        <w:r>
          <w:rPr>
            <w:rFonts w:ascii="Times New Roman" w:hAnsi="Times New Roman" w:cs="Times New Roman"/>
            <w:sz w:val="24"/>
            <w:szCs w:val="24"/>
          </w:rPr>
          <w:t>Sekhar</w:t>
        </w:r>
        <w:proofErr w:type="spellEnd"/>
        <w:r>
          <w:rPr>
            <w:rFonts w:ascii="Times New Roman" w:hAnsi="Times New Roman" w:cs="Times New Roman"/>
            <w:sz w:val="24"/>
            <w:szCs w:val="24"/>
          </w:rPr>
          <w:t xml:space="preserve"> G, Thomas R. Understanding and using sensitivity, specificity and predictive values. </w:t>
        </w:r>
        <w:r>
          <w:rPr>
            <w:rFonts w:ascii="Times New Roman" w:hAnsi="Times New Roman" w:cs="Times New Roman"/>
            <w:i/>
            <w:iCs/>
            <w:sz w:val="24"/>
            <w:szCs w:val="24"/>
          </w:rPr>
          <w:t xml:space="preserve">Indian J </w:t>
        </w:r>
        <w:proofErr w:type="spellStart"/>
        <w:r>
          <w:rPr>
            <w:rFonts w:ascii="Times New Roman" w:hAnsi="Times New Roman" w:cs="Times New Roman"/>
            <w:i/>
            <w:iCs/>
            <w:sz w:val="24"/>
            <w:szCs w:val="24"/>
          </w:rPr>
          <w:t>Ophthalmol</w:t>
        </w:r>
        <w:proofErr w:type="spellEnd"/>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B5F3146" w14:textId="77777777" w:rsidR="00AB7E40" w:rsidRDefault="00AB7E40" w:rsidP="00AB7E40">
      <w:pPr>
        <w:pStyle w:val="Bibliography"/>
        <w:rPr>
          <w:ins w:id="308" w:author="sunny" w:date="2016-12-07T21:54:00Z"/>
          <w:rFonts w:ascii="Times New Roman" w:hAnsi="Times New Roman" w:cs="Times New Roman"/>
          <w:sz w:val="24"/>
          <w:szCs w:val="24"/>
        </w:rPr>
        <w:pPrChange w:id="309" w:author="sunny" w:date="2016-12-07T21:54:00Z">
          <w:pPr>
            <w:widowControl w:val="0"/>
            <w:autoSpaceDE w:val="0"/>
            <w:autoSpaceDN w:val="0"/>
            <w:adjustRightInd w:val="0"/>
            <w:spacing w:after="0" w:line="240" w:lineRule="auto"/>
          </w:pPr>
        </w:pPrChange>
      </w:pPr>
      <w:ins w:id="310" w:author="sunny" w:date="2016-12-07T21:54:00Z">
        <w:r>
          <w:rPr>
            <w:rFonts w:ascii="Times New Roman" w:hAnsi="Times New Roman" w:cs="Times New Roman"/>
            <w:sz w:val="24"/>
            <w:szCs w:val="24"/>
          </w:rPr>
          <w:t xml:space="preserve">39. Zhao S, </w:t>
        </w:r>
        <w:proofErr w:type="spellStart"/>
        <w:r>
          <w:rPr>
            <w:rFonts w:ascii="Times New Roman" w:hAnsi="Times New Roman" w:cs="Times New Roman"/>
            <w:sz w:val="24"/>
            <w:szCs w:val="24"/>
          </w:rPr>
          <w:t>Guo</w:t>
        </w:r>
        <w:proofErr w:type="spellEnd"/>
        <w:r>
          <w:rPr>
            <w:rFonts w:ascii="Times New Roman" w:hAnsi="Times New Roman" w:cs="Times New Roman"/>
            <w:sz w:val="24"/>
            <w:szCs w:val="24"/>
          </w:rPr>
          <w:t xml:space="preserve"> Y, Sheng Q, </w:t>
        </w:r>
        <w:proofErr w:type="spellStart"/>
        <w:r>
          <w:rPr>
            <w:rFonts w:ascii="Times New Roman" w:hAnsi="Times New Roman" w:cs="Times New Roman"/>
            <w:sz w:val="24"/>
            <w:szCs w:val="24"/>
          </w:rPr>
          <w:t>Shyr</w:t>
        </w:r>
        <w:proofErr w:type="spellEnd"/>
        <w:r>
          <w:rPr>
            <w:rFonts w:ascii="Times New Roman" w:hAnsi="Times New Roman" w:cs="Times New Roman"/>
            <w:sz w:val="24"/>
            <w:szCs w:val="24"/>
          </w:rPr>
          <w:t xml:space="preserve"> Y. Advanced Heat Map and Clustering Analysis Using Heatmap3. </w:t>
        </w:r>
        <w:proofErr w:type="spellStart"/>
        <w:r>
          <w:rPr>
            <w:rFonts w:ascii="Times New Roman" w:hAnsi="Times New Roman" w:cs="Times New Roman"/>
            <w:i/>
            <w:iCs/>
            <w:sz w:val="24"/>
            <w:szCs w:val="24"/>
          </w:rPr>
          <w:t>BioMed</w:t>
        </w:r>
        <w:proofErr w:type="spellEnd"/>
        <w:r>
          <w:rPr>
            <w:rFonts w:ascii="Times New Roman" w:hAnsi="Times New Roman" w:cs="Times New Roman"/>
            <w:i/>
            <w:iCs/>
            <w:sz w:val="24"/>
            <w:szCs w:val="24"/>
          </w:rPr>
          <w:t xml:space="preserve"> Res </w:t>
        </w:r>
        <w:proofErr w:type="spellStart"/>
        <w:r>
          <w:rPr>
            <w:rFonts w:ascii="Times New Roman" w:hAnsi="Times New Roman" w:cs="Times New Roman"/>
            <w:i/>
            <w:iCs/>
            <w:sz w:val="24"/>
            <w:szCs w:val="24"/>
          </w:rPr>
          <w:t>Int</w:t>
        </w:r>
        <w:proofErr w:type="spellEnd"/>
        <w:r>
          <w:rPr>
            <w:rFonts w:ascii="Times New Roman" w:hAnsi="Times New Roman" w:cs="Times New Roman"/>
            <w:sz w:val="24"/>
            <w:szCs w:val="24"/>
          </w:rPr>
          <w:t xml:space="preserve"> 2014; </w:t>
        </w:r>
        <w:r>
          <w:rPr>
            <w:rFonts w:ascii="Times New Roman" w:hAnsi="Times New Roman" w:cs="Times New Roman"/>
            <w:b/>
            <w:bCs/>
            <w:sz w:val="24"/>
            <w:szCs w:val="24"/>
          </w:rPr>
          <w:t>2014</w:t>
        </w:r>
        <w:r>
          <w:rPr>
            <w:rFonts w:ascii="Times New Roman" w:hAnsi="Times New Roman" w:cs="Times New Roman"/>
            <w:sz w:val="24"/>
            <w:szCs w:val="24"/>
          </w:rPr>
          <w:t>: e986048.</w:t>
        </w:r>
      </w:ins>
    </w:p>
    <w:p w14:paraId="5DF20A31" w14:textId="77777777" w:rsidR="00AB7E40" w:rsidRDefault="00AB7E40" w:rsidP="00AB7E40">
      <w:pPr>
        <w:pStyle w:val="Bibliography"/>
        <w:rPr>
          <w:ins w:id="311" w:author="sunny" w:date="2016-12-07T21:54:00Z"/>
          <w:rFonts w:ascii="Times New Roman" w:hAnsi="Times New Roman" w:cs="Times New Roman"/>
          <w:sz w:val="24"/>
          <w:szCs w:val="24"/>
        </w:rPr>
        <w:pPrChange w:id="312" w:author="sunny" w:date="2016-12-07T21:54:00Z">
          <w:pPr>
            <w:widowControl w:val="0"/>
            <w:autoSpaceDE w:val="0"/>
            <w:autoSpaceDN w:val="0"/>
            <w:adjustRightInd w:val="0"/>
            <w:spacing w:after="0" w:line="240" w:lineRule="auto"/>
          </w:pPr>
        </w:pPrChange>
      </w:pPr>
      <w:ins w:id="313" w:author="sunny" w:date="2016-12-07T21:54:00Z">
        <w:r>
          <w:rPr>
            <w:rFonts w:ascii="Times New Roman" w:hAnsi="Times New Roman" w:cs="Times New Roman"/>
            <w:sz w:val="24"/>
            <w:szCs w:val="24"/>
          </w:rPr>
          <w:lastRenderedPageBreak/>
          <w:t xml:space="preserve">40. Di </w:t>
        </w:r>
        <w:proofErr w:type="spellStart"/>
        <w:r>
          <w:rPr>
            <w:rFonts w:ascii="Times New Roman" w:hAnsi="Times New Roman" w:cs="Times New Roman"/>
            <w:sz w:val="24"/>
            <w:szCs w:val="24"/>
          </w:rPr>
          <w:t>Veroli</w:t>
        </w:r>
        <w:proofErr w:type="spellEnd"/>
        <w:r>
          <w:rPr>
            <w:rFonts w:ascii="Times New Roman" w:hAnsi="Times New Roman" w:cs="Times New Roman"/>
            <w:sz w:val="24"/>
            <w:szCs w:val="24"/>
          </w:rPr>
          <w:t xml:space="preserve"> GY, </w:t>
        </w:r>
        <w:proofErr w:type="spellStart"/>
        <w:r>
          <w:rPr>
            <w:rFonts w:ascii="Times New Roman" w:hAnsi="Times New Roman" w:cs="Times New Roman"/>
            <w:sz w:val="24"/>
            <w:szCs w:val="24"/>
          </w:rPr>
          <w:t>Fornari</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Goldlust</w:t>
        </w:r>
        <w:proofErr w:type="spellEnd"/>
        <w:r>
          <w:rPr>
            <w:rFonts w:ascii="Times New Roman" w:hAnsi="Times New Roman" w:cs="Times New Roman"/>
            <w:sz w:val="24"/>
            <w:szCs w:val="24"/>
          </w:rPr>
          <w:t xml:space="preserve">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proofErr w:type="spellStart"/>
        <w:r>
          <w:rPr>
            <w:rFonts w:ascii="Times New Roman" w:hAnsi="Times New Roman" w:cs="Times New Roman"/>
            <w:i/>
            <w:iCs/>
            <w:sz w:val="24"/>
            <w:szCs w:val="24"/>
          </w:rPr>
          <w:t>Sci</w:t>
        </w:r>
        <w:proofErr w:type="spellEnd"/>
        <w:r>
          <w:rPr>
            <w:rFonts w:ascii="Times New Roman" w:hAnsi="Times New Roman" w:cs="Times New Roman"/>
            <w:i/>
            <w:iCs/>
            <w:sz w:val="24"/>
            <w:szCs w:val="24"/>
          </w:rPr>
          <w:t xml:space="preserve">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297DE9BF" w14:textId="77777777" w:rsidR="00AB7E40" w:rsidRDefault="00AB7E40" w:rsidP="00AB7E40">
      <w:pPr>
        <w:pStyle w:val="Bibliography"/>
        <w:rPr>
          <w:ins w:id="314" w:author="sunny" w:date="2016-12-07T21:54:00Z"/>
          <w:rFonts w:ascii="Times New Roman" w:hAnsi="Times New Roman" w:cs="Times New Roman"/>
          <w:sz w:val="24"/>
          <w:szCs w:val="24"/>
        </w:rPr>
        <w:pPrChange w:id="315" w:author="sunny" w:date="2016-12-07T21:54:00Z">
          <w:pPr>
            <w:widowControl w:val="0"/>
            <w:autoSpaceDE w:val="0"/>
            <w:autoSpaceDN w:val="0"/>
            <w:adjustRightInd w:val="0"/>
            <w:spacing w:after="0" w:line="240" w:lineRule="auto"/>
          </w:pPr>
        </w:pPrChange>
      </w:pPr>
      <w:ins w:id="316" w:author="sunny" w:date="2016-12-07T21:54:00Z">
        <w:r>
          <w:rPr>
            <w:rFonts w:ascii="Times New Roman" w:hAnsi="Times New Roman" w:cs="Times New Roman"/>
            <w:sz w:val="24"/>
            <w:szCs w:val="24"/>
          </w:rPr>
          <w:t xml:space="preserve">41. </w:t>
        </w:r>
        <w:proofErr w:type="spellStart"/>
        <w:r>
          <w:rPr>
            <w:rFonts w:ascii="Times New Roman" w:hAnsi="Times New Roman" w:cs="Times New Roman"/>
            <w:sz w:val="24"/>
            <w:szCs w:val="24"/>
          </w:rPr>
          <w:t>Regoes</w:t>
        </w:r>
        <w:proofErr w:type="spellEnd"/>
        <w:r>
          <w:rPr>
            <w:rFonts w:ascii="Times New Roman" w:hAnsi="Times New Roman" w:cs="Times New Roman"/>
            <w:sz w:val="24"/>
            <w:szCs w:val="24"/>
          </w:rPr>
          <w:t xml:space="preserve"> RR, </w:t>
        </w:r>
        <w:proofErr w:type="spellStart"/>
        <w:r>
          <w:rPr>
            <w:rFonts w:ascii="Times New Roman" w:hAnsi="Times New Roman" w:cs="Times New Roman"/>
            <w:sz w:val="24"/>
            <w:szCs w:val="24"/>
          </w:rPr>
          <w:t>Wiuff</w:t>
        </w:r>
        <w:proofErr w:type="spellEnd"/>
        <w:r>
          <w:rPr>
            <w:rFonts w:ascii="Times New Roman" w:hAnsi="Times New Roman" w:cs="Times New Roman"/>
            <w:sz w:val="24"/>
            <w:szCs w:val="24"/>
          </w:rPr>
          <w:t xml:space="preserve"> C, </w:t>
        </w:r>
        <w:proofErr w:type="spellStart"/>
        <w:r>
          <w:rPr>
            <w:rFonts w:ascii="Times New Roman" w:hAnsi="Times New Roman" w:cs="Times New Roman"/>
            <w:sz w:val="24"/>
            <w:szCs w:val="24"/>
          </w:rPr>
          <w:t>Zappala</w:t>
        </w:r>
        <w:proofErr w:type="spellEnd"/>
        <w:r>
          <w:rPr>
            <w:rFonts w:ascii="Times New Roman" w:hAnsi="Times New Roman" w:cs="Times New Roman"/>
            <w:sz w:val="24"/>
            <w:szCs w:val="24"/>
          </w:rPr>
          <w:t xml:space="preserve"> RM, Garner KN, </w:t>
        </w:r>
        <w:proofErr w:type="spellStart"/>
        <w:r>
          <w:rPr>
            <w:rFonts w:ascii="Times New Roman" w:hAnsi="Times New Roman" w:cs="Times New Roman"/>
            <w:sz w:val="24"/>
            <w:szCs w:val="24"/>
          </w:rPr>
          <w:t>Baquero</w:t>
        </w:r>
        <w:proofErr w:type="spellEnd"/>
        <w:r>
          <w:rPr>
            <w:rFonts w:ascii="Times New Roman" w:hAnsi="Times New Roman" w:cs="Times New Roman"/>
            <w:sz w:val="24"/>
            <w:szCs w:val="24"/>
          </w:rPr>
          <w:t xml:space="preserve"> F, Levin BR.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a </w:t>
        </w:r>
        <w:proofErr w:type="spellStart"/>
        <w:r>
          <w:rPr>
            <w:rFonts w:ascii="Times New Roman" w:hAnsi="Times New Roman" w:cs="Times New Roman"/>
            <w:sz w:val="24"/>
            <w:szCs w:val="24"/>
          </w:rPr>
          <w:t>multiparameter</w:t>
        </w:r>
        <w:proofErr w:type="spellEnd"/>
        <w:r>
          <w:rPr>
            <w:rFonts w:ascii="Times New Roman" w:hAnsi="Times New Roman" w:cs="Times New Roman"/>
            <w:sz w:val="24"/>
            <w:szCs w:val="24"/>
          </w:rPr>
          <w:t xml:space="preserve"> approach to the design of antibiotic treatment regimens. </w:t>
        </w:r>
        <w:proofErr w:type="spellStart"/>
        <w:r>
          <w:rPr>
            <w:rFonts w:ascii="Times New Roman" w:hAnsi="Times New Roman" w:cs="Times New Roman"/>
            <w:i/>
            <w:iCs/>
            <w:sz w:val="24"/>
            <w:szCs w:val="24"/>
          </w:rPr>
          <w:t>Antimicrob</w:t>
        </w:r>
        <w:proofErr w:type="spellEnd"/>
        <w:r>
          <w:rPr>
            <w:rFonts w:ascii="Times New Roman" w:hAnsi="Times New Roman" w:cs="Times New Roman"/>
            <w:i/>
            <w:iCs/>
            <w:sz w:val="24"/>
            <w:szCs w:val="24"/>
          </w:rPr>
          <w:t xml:space="preserve"> Agents </w:t>
        </w:r>
        <w:proofErr w:type="spellStart"/>
        <w:r>
          <w:rPr>
            <w:rFonts w:ascii="Times New Roman" w:hAnsi="Times New Roman" w:cs="Times New Roman"/>
            <w:i/>
            <w:iCs/>
            <w:sz w:val="24"/>
            <w:szCs w:val="24"/>
          </w:rPr>
          <w:t>Chemother</w:t>
        </w:r>
        <w:proofErr w:type="spellEnd"/>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5E7D0619" w14:textId="77777777" w:rsidR="00AB7E40" w:rsidRDefault="00AB7E40" w:rsidP="00AB7E40">
      <w:pPr>
        <w:pStyle w:val="Bibliography"/>
        <w:rPr>
          <w:ins w:id="317" w:author="sunny" w:date="2016-12-07T21:54:00Z"/>
          <w:rFonts w:ascii="Times New Roman" w:hAnsi="Times New Roman" w:cs="Times New Roman"/>
          <w:sz w:val="24"/>
          <w:szCs w:val="24"/>
        </w:rPr>
        <w:pPrChange w:id="318" w:author="sunny" w:date="2016-12-07T21:54:00Z">
          <w:pPr>
            <w:widowControl w:val="0"/>
            <w:autoSpaceDE w:val="0"/>
            <w:autoSpaceDN w:val="0"/>
            <w:adjustRightInd w:val="0"/>
            <w:spacing w:after="0" w:line="240" w:lineRule="auto"/>
          </w:pPr>
        </w:pPrChange>
      </w:pPr>
      <w:ins w:id="319" w:author="sunny" w:date="2016-12-07T21:54:00Z">
        <w:r>
          <w:rPr>
            <w:rFonts w:ascii="Times New Roman" w:hAnsi="Times New Roman" w:cs="Times New Roman"/>
            <w:sz w:val="24"/>
            <w:szCs w:val="24"/>
          </w:rPr>
          <w:t xml:space="preserve">42. </w:t>
        </w:r>
        <w:proofErr w:type="spellStart"/>
        <w:r>
          <w:rPr>
            <w:rFonts w:ascii="Times New Roman" w:hAnsi="Times New Roman" w:cs="Times New Roman"/>
            <w:sz w:val="24"/>
            <w:szCs w:val="24"/>
          </w:rPr>
          <w:t>Foucquier</w:t>
        </w:r>
        <w:proofErr w:type="spellEnd"/>
        <w:r>
          <w:rPr>
            <w:rFonts w:ascii="Times New Roman" w:hAnsi="Times New Roman" w:cs="Times New Roman"/>
            <w:sz w:val="24"/>
            <w:szCs w:val="24"/>
          </w:rPr>
          <w:t xml:space="preserve"> J, </w:t>
        </w:r>
        <w:proofErr w:type="spellStart"/>
        <w:r>
          <w:rPr>
            <w:rFonts w:ascii="Times New Roman" w:hAnsi="Times New Roman" w:cs="Times New Roman"/>
            <w:sz w:val="24"/>
            <w:szCs w:val="24"/>
          </w:rPr>
          <w:t>Guedj</w:t>
        </w:r>
        <w:proofErr w:type="spellEnd"/>
        <w:r>
          <w:rPr>
            <w:rFonts w:ascii="Times New Roman" w:hAnsi="Times New Roman" w:cs="Times New Roman"/>
            <w:sz w:val="24"/>
            <w:szCs w:val="24"/>
          </w:rPr>
          <w:t xml:space="preserve"> M. Analysis of drug combinations: current methodological landscape. </w:t>
        </w:r>
        <w:proofErr w:type="spellStart"/>
        <w:r>
          <w:rPr>
            <w:rFonts w:ascii="Times New Roman" w:hAnsi="Times New Roman" w:cs="Times New Roman"/>
            <w:i/>
            <w:iCs/>
            <w:sz w:val="24"/>
            <w:szCs w:val="24"/>
          </w:rPr>
          <w:t>Pharmacol</w:t>
        </w:r>
        <w:proofErr w:type="spellEnd"/>
        <w:r>
          <w:rPr>
            <w:rFonts w:ascii="Times New Roman" w:hAnsi="Times New Roman" w:cs="Times New Roman"/>
            <w:i/>
            <w:iCs/>
            <w:sz w:val="24"/>
            <w:szCs w:val="24"/>
          </w:rPr>
          <w:t xml:space="preserve"> Res </w:t>
        </w:r>
        <w:proofErr w:type="spellStart"/>
        <w:r>
          <w:rPr>
            <w:rFonts w:ascii="Times New Roman" w:hAnsi="Times New Roman" w:cs="Times New Roman"/>
            <w:i/>
            <w:iCs/>
            <w:sz w:val="24"/>
            <w:szCs w:val="24"/>
          </w:rPr>
          <w:t>Perspect</w:t>
        </w:r>
        <w:proofErr w:type="spellEnd"/>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7D5FD262" w14:textId="77777777" w:rsidR="00AB7E40" w:rsidRDefault="00AB7E40" w:rsidP="00AB7E40">
      <w:pPr>
        <w:pStyle w:val="Bibliography"/>
        <w:rPr>
          <w:ins w:id="320" w:author="sunny" w:date="2016-12-07T21:54:00Z"/>
          <w:rFonts w:ascii="Times New Roman" w:hAnsi="Times New Roman" w:cs="Times New Roman"/>
          <w:sz w:val="24"/>
          <w:szCs w:val="24"/>
        </w:rPr>
        <w:pPrChange w:id="321" w:author="sunny" w:date="2016-12-07T21:54:00Z">
          <w:pPr>
            <w:widowControl w:val="0"/>
            <w:autoSpaceDE w:val="0"/>
            <w:autoSpaceDN w:val="0"/>
            <w:adjustRightInd w:val="0"/>
            <w:spacing w:after="0" w:line="240" w:lineRule="auto"/>
          </w:pPr>
        </w:pPrChange>
      </w:pPr>
      <w:ins w:id="322" w:author="sunny" w:date="2016-12-07T21:54:00Z">
        <w:r>
          <w:rPr>
            <w:rFonts w:ascii="Times New Roman" w:hAnsi="Times New Roman" w:cs="Times New Roman"/>
            <w:sz w:val="24"/>
            <w:szCs w:val="24"/>
          </w:rPr>
          <w:t xml:space="preserve">43. Yu G, </w:t>
        </w:r>
        <w:proofErr w:type="spellStart"/>
        <w:r>
          <w:rPr>
            <w:rFonts w:ascii="Times New Roman" w:hAnsi="Times New Roman" w:cs="Times New Roman"/>
            <w:sz w:val="24"/>
            <w:szCs w:val="24"/>
          </w:rPr>
          <w:t>Baeder</w:t>
        </w:r>
        <w:proofErr w:type="spellEnd"/>
        <w:r>
          <w:rPr>
            <w:rFonts w:ascii="Times New Roman" w:hAnsi="Times New Roman" w:cs="Times New Roman"/>
            <w:sz w:val="24"/>
            <w:szCs w:val="24"/>
          </w:rPr>
          <w:t xml:space="preserve"> DY, </w:t>
        </w:r>
        <w:proofErr w:type="spellStart"/>
        <w:r>
          <w:rPr>
            <w:rFonts w:ascii="Times New Roman" w:hAnsi="Times New Roman" w:cs="Times New Roman"/>
            <w:sz w:val="24"/>
            <w:szCs w:val="24"/>
          </w:rPr>
          <w:t>Regoes</w:t>
        </w:r>
        <w:proofErr w:type="spellEnd"/>
        <w:r>
          <w:rPr>
            <w:rFonts w:ascii="Times New Roman" w:hAnsi="Times New Roman" w:cs="Times New Roman"/>
            <w:sz w:val="24"/>
            <w:szCs w:val="24"/>
          </w:rPr>
          <w:t xml:space="preserve"> RR, </w:t>
        </w:r>
        <w:proofErr w:type="spellStart"/>
        <w:r>
          <w:rPr>
            <w:rFonts w:ascii="Times New Roman" w:hAnsi="Times New Roman" w:cs="Times New Roman"/>
            <w:sz w:val="24"/>
            <w:szCs w:val="24"/>
          </w:rPr>
          <w:t>Rolff</w:t>
        </w:r>
        <w:proofErr w:type="spellEnd"/>
        <w:r>
          <w:rPr>
            <w:rFonts w:ascii="Times New Roman" w:hAnsi="Times New Roman" w:cs="Times New Roman"/>
            <w:sz w:val="24"/>
            <w:szCs w:val="24"/>
          </w:rPr>
          <w:t xml:space="preserve"> J. Combination Effects of Antimicrobial Peptides. </w:t>
        </w:r>
        <w:proofErr w:type="spellStart"/>
        <w:r>
          <w:rPr>
            <w:rFonts w:ascii="Times New Roman" w:hAnsi="Times New Roman" w:cs="Times New Roman"/>
            <w:i/>
            <w:iCs/>
            <w:sz w:val="24"/>
            <w:szCs w:val="24"/>
          </w:rPr>
          <w:t>Antimicrob</w:t>
        </w:r>
        <w:proofErr w:type="spellEnd"/>
        <w:r>
          <w:rPr>
            <w:rFonts w:ascii="Times New Roman" w:hAnsi="Times New Roman" w:cs="Times New Roman"/>
            <w:i/>
            <w:iCs/>
            <w:sz w:val="24"/>
            <w:szCs w:val="24"/>
          </w:rPr>
          <w:t xml:space="preserve"> Agents </w:t>
        </w:r>
        <w:proofErr w:type="spellStart"/>
        <w:r>
          <w:rPr>
            <w:rFonts w:ascii="Times New Roman" w:hAnsi="Times New Roman" w:cs="Times New Roman"/>
            <w:i/>
            <w:iCs/>
            <w:sz w:val="24"/>
            <w:szCs w:val="24"/>
          </w:rPr>
          <w:t>Chemother</w:t>
        </w:r>
        <w:proofErr w:type="spellEnd"/>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6016E99E" w14:textId="77777777" w:rsidR="00AB7E40" w:rsidRDefault="00AB7E40" w:rsidP="00AB7E40">
      <w:pPr>
        <w:pStyle w:val="Bibliography"/>
        <w:rPr>
          <w:ins w:id="323" w:author="sunny" w:date="2016-12-07T21:54:00Z"/>
          <w:rFonts w:ascii="Times New Roman" w:hAnsi="Times New Roman" w:cs="Times New Roman"/>
          <w:sz w:val="24"/>
          <w:szCs w:val="24"/>
        </w:rPr>
        <w:pPrChange w:id="324" w:author="sunny" w:date="2016-12-07T21:54:00Z">
          <w:pPr>
            <w:widowControl w:val="0"/>
            <w:autoSpaceDE w:val="0"/>
            <w:autoSpaceDN w:val="0"/>
            <w:adjustRightInd w:val="0"/>
            <w:spacing w:after="0" w:line="240" w:lineRule="auto"/>
          </w:pPr>
        </w:pPrChange>
      </w:pPr>
      <w:ins w:id="325" w:author="sunny" w:date="2016-12-07T21:54:00Z">
        <w:r>
          <w:rPr>
            <w:rFonts w:ascii="Times New Roman" w:hAnsi="Times New Roman" w:cs="Times New Roman"/>
            <w:sz w:val="24"/>
            <w:szCs w:val="24"/>
          </w:rPr>
          <w:t xml:space="preserve">44. Schmitt DM, Connolly KL, </w:t>
        </w:r>
        <w:proofErr w:type="spellStart"/>
        <w:r>
          <w:rPr>
            <w:rFonts w:ascii="Times New Roman" w:hAnsi="Times New Roman" w:cs="Times New Roman"/>
            <w:sz w:val="24"/>
            <w:szCs w:val="24"/>
          </w:rPr>
          <w:t>Jerse</w:t>
        </w:r>
        <w:proofErr w:type="spellEnd"/>
        <w:r>
          <w:rPr>
            <w:rFonts w:ascii="Times New Roman" w:hAnsi="Times New Roman" w:cs="Times New Roman"/>
            <w:sz w:val="24"/>
            <w:szCs w:val="24"/>
          </w:rPr>
          <w:t xml:space="preserve"> AE, Detrick MS, </w:t>
        </w:r>
        <w:proofErr w:type="spellStart"/>
        <w:r>
          <w:rPr>
            <w:rFonts w:ascii="Times New Roman" w:hAnsi="Times New Roman" w:cs="Times New Roman"/>
            <w:sz w:val="24"/>
            <w:szCs w:val="24"/>
          </w:rPr>
          <w:t>Horzempa</w:t>
        </w:r>
        <w:proofErr w:type="spellEnd"/>
        <w:r>
          <w:rPr>
            <w:rFonts w:ascii="Times New Roman" w:hAnsi="Times New Roman" w:cs="Times New Roman"/>
            <w:sz w:val="24"/>
            <w:szCs w:val="24"/>
          </w:rPr>
          <w:t xml:space="preserve"> J. Antibacterial activity of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-based compounds against Neisseria </w:t>
        </w:r>
        <w:proofErr w:type="spellStart"/>
        <w:r>
          <w:rPr>
            <w:rFonts w:ascii="Times New Roman" w:hAnsi="Times New Roman" w:cs="Times New Roman"/>
            <w:sz w:val="24"/>
            <w:szCs w:val="24"/>
          </w:rPr>
          <w:t>gonorrhoeae</w:t>
        </w:r>
        <w:proofErr w:type="spellEnd"/>
        <w:r>
          <w:rPr>
            <w:rFonts w:ascii="Times New Roman" w:hAnsi="Times New Roman" w:cs="Times New Roman"/>
            <w:sz w:val="24"/>
            <w:szCs w:val="24"/>
          </w:rPr>
          <w:t xml:space="preserve"> in vitro and in vivo. </w:t>
        </w:r>
        <w:proofErr w:type="spellStart"/>
        <w:r>
          <w:rPr>
            <w:rFonts w:ascii="Times New Roman" w:hAnsi="Times New Roman" w:cs="Times New Roman"/>
            <w:i/>
            <w:iCs/>
            <w:sz w:val="24"/>
            <w:szCs w:val="24"/>
          </w:rPr>
          <w:t>Int</w:t>
        </w:r>
        <w:proofErr w:type="spellEnd"/>
        <w:r>
          <w:rPr>
            <w:rFonts w:ascii="Times New Roman" w:hAnsi="Times New Roman" w:cs="Times New Roman"/>
            <w:i/>
            <w:iCs/>
            <w:sz w:val="24"/>
            <w:szCs w:val="24"/>
          </w:rPr>
          <w:t xml:space="preserve"> J </w:t>
        </w:r>
        <w:proofErr w:type="spellStart"/>
        <w:r>
          <w:rPr>
            <w:rFonts w:ascii="Times New Roman" w:hAnsi="Times New Roman" w:cs="Times New Roman"/>
            <w:i/>
            <w:iCs/>
            <w:sz w:val="24"/>
            <w:szCs w:val="24"/>
          </w:rPr>
          <w:t>Antimicrob</w:t>
        </w:r>
        <w:proofErr w:type="spellEnd"/>
        <w:r>
          <w:rPr>
            <w:rFonts w:ascii="Times New Roman" w:hAnsi="Times New Roman" w:cs="Times New Roman"/>
            <w:i/>
            <w:iCs/>
            <w:sz w:val="24"/>
            <w:szCs w:val="24"/>
          </w:rPr>
          <w:t xml:space="preserve">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6A0D4184" w:rsidR="007E01ED" w:rsidDel="00FE2A90" w:rsidRDefault="007E01ED" w:rsidP="007E01ED">
      <w:pPr>
        <w:pStyle w:val="Bibliography"/>
        <w:rPr>
          <w:del w:id="326" w:author="sunny" w:date="2016-12-06T17:48:00Z"/>
          <w:rFonts w:ascii="Times New Roman" w:hAnsi="Times New Roman" w:cs="Times New Roman"/>
          <w:sz w:val="24"/>
          <w:szCs w:val="24"/>
        </w:rPr>
        <w:pPrChange w:id="327" w:author="sunny" w:date="2016-12-06T17:28:00Z">
          <w:pPr>
            <w:widowControl w:val="0"/>
            <w:autoSpaceDE w:val="0"/>
            <w:autoSpaceDN w:val="0"/>
            <w:adjustRightInd w:val="0"/>
            <w:spacing w:after="0" w:line="240" w:lineRule="auto"/>
          </w:pPr>
        </w:pPrChange>
      </w:pPr>
      <w:del w:id="328" w:author="sunny" w:date="2016-12-06T17:48:00Z">
        <w:r w:rsidDel="00FE2A90">
          <w:rPr>
            <w:rFonts w:ascii="Times New Roman" w:hAnsi="Times New Roman" w:cs="Times New Roman"/>
            <w:sz w:val="24"/>
            <w:szCs w:val="24"/>
          </w:rPr>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rsidP="007E01ED">
      <w:pPr>
        <w:pStyle w:val="Bibliography"/>
        <w:rPr>
          <w:del w:id="329" w:author="sunny" w:date="2016-12-06T17:48:00Z"/>
          <w:rFonts w:ascii="Times New Roman" w:hAnsi="Times New Roman" w:cs="Times New Roman"/>
          <w:sz w:val="24"/>
          <w:szCs w:val="24"/>
        </w:rPr>
        <w:pPrChange w:id="330" w:author="sunny" w:date="2016-12-06T17:28:00Z">
          <w:pPr>
            <w:widowControl w:val="0"/>
            <w:autoSpaceDE w:val="0"/>
            <w:autoSpaceDN w:val="0"/>
            <w:adjustRightInd w:val="0"/>
            <w:spacing w:after="0" w:line="240" w:lineRule="auto"/>
          </w:pPr>
        </w:pPrChange>
      </w:pPr>
      <w:del w:id="331"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rsidP="007E01ED">
      <w:pPr>
        <w:pStyle w:val="Bibliography"/>
        <w:rPr>
          <w:del w:id="332" w:author="sunny" w:date="2016-12-06T17:48:00Z"/>
          <w:rFonts w:ascii="Times New Roman" w:hAnsi="Times New Roman" w:cs="Times New Roman"/>
          <w:sz w:val="24"/>
          <w:szCs w:val="24"/>
        </w:rPr>
        <w:pPrChange w:id="333" w:author="sunny" w:date="2016-12-06T17:28:00Z">
          <w:pPr>
            <w:widowControl w:val="0"/>
            <w:autoSpaceDE w:val="0"/>
            <w:autoSpaceDN w:val="0"/>
            <w:adjustRightInd w:val="0"/>
            <w:spacing w:after="0" w:line="240" w:lineRule="auto"/>
          </w:pPr>
        </w:pPrChange>
      </w:pPr>
      <w:del w:id="334"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rsidP="007E01ED">
      <w:pPr>
        <w:pStyle w:val="Bibliography"/>
        <w:rPr>
          <w:del w:id="335" w:author="sunny" w:date="2016-12-06T17:48:00Z"/>
          <w:rFonts w:ascii="Times New Roman" w:hAnsi="Times New Roman" w:cs="Times New Roman"/>
          <w:sz w:val="24"/>
          <w:szCs w:val="24"/>
        </w:rPr>
        <w:pPrChange w:id="336" w:author="sunny" w:date="2016-12-06T17:28:00Z">
          <w:pPr>
            <w:widowControl w:val="0"/>
            <w:autoSpaceDE w:val="0"/>
            <w:autoSpaceDN w:val="0"/>
            <w:adjustRightInd w:val="0"/>
            <w:spacing w:after="0" w:line="240" w:lineRule="auto"/>
          </w:pPr>
        </w:pPrChange>
      </w:pPr>
      <w:del w:id="337"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rsidP="007E01ED">
      <w:pPr>
        <w:pStyle w:val="Bibliography"/>
        <w:rPr>
          <w:del w:id="338" w:author="sunny" w:date="2016-12-06T17:48:00Z"/>
          <w:rFonts w:ascii="Times New Roman" w:hAnsi="Times New Roman" w:cs="Times New Roman"/>
          <w:sz w:val="24"/>
          <w:szCs w:val="24"/>
        </w:rPr>
        <w:pPrChange w:id="339" w:author="sunny" w:date="2016-12-06T17:28:00Z">
          <w:pPr>
            <w:widowControl w:val="0"/>
            <w:autoSpaceDE w:val="0"/>
            <w:autoSpaceDN w:val="0"/>
            <w:adjustRightInd w:val="0"/>
            <w:spacing w:after="0" w:line="240" w:lineRule="auto"/>
          </w:pPr>
        </w:pPrChange>
      </w:pPr>
      <w:del w:id="340"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rsidP="007E01ED">
      <w:pPr>
        <w:pStyle w:val="Bibliography"/>
        <w:rPr>
          <w:del w:id="341" w:author="sunny" w:date="2016-12-06T17:48:00Z"/>
          <w:rFonts w:ascii="Times New Roman" w:hAnsi="Times New Roman" w:cs="Times New Roman"/>
          <w:sz w:val="24"/>
          <w:szCs w:val="24"/>
        </w:rPr>
        <w:pPrChange w:id="342" w:author="sunny" w:date="2016-12-06T17:28:00Z">
          <w:pPr>
            <w:widowControl w:val="0"/>
            <w:autoSpaceDE w:val="0"/>
            <w:autoSpaceDN w:val="0"/>
            <w:adjustRightInd w:val="0"/>
            <w:spacing w:after="0" w:line="240" w:lineRule="auto"/>
          </w:pPr>
        </w:pPrChange>
      </w:pPr>
      <w:del w:id="343"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rsidP="007E01ED">
      <w:pPr>
        <w:pStyle w:val="Bibliography"/>
        <w:rPr>
          <w:del w:id="344" w:author="sunny" w:date="2016-12-06T17:48:00Z"/>
          <w:rFonts w:ascii="Times New Roman" w:hAnsi="Times New Roman" w:cs="Times New Roman"/>
          <w:sz w:val="24"/>
          <w:szCs w:val="24"/>
        </w:rPr>
        <w:pPrChange w:id="345" w:author="sunny" w:date="2016-12-06T17:28:00Z">
          <w:pPr>
            <w:widowControl w:val="0"/>
            <w:autoSpaceDE w:val="0"/>
            <w:autoSpaceDN w:val="0"/>
            <w:adjustRightInd w:val="0"/>
            <w:spacing w:after="0" w:line="240" w:lineRule="auto"/>
          </w:pPr>
        </w:pPrChange>
      </w:pPr>
      <w:del w:id="346"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rsidP="007E01ED">
      <w:pPr>
        <w:pStyle w:val="Bibliography"/>
        <w:rPr>
          <w:del w:id="347" w:author="sunny" w:date="2016-12-06T17:48:00Z"/>
          <w:rFonts w:ascii="Times New Roman" w:hAnsi="Times New Roman" w:cs="Times New Roman"/>
          <w:sz w:val="24"/>
          <w:szCs w:val="24"/>
        </w:rPr>
        <w:pPrChange w:id="348" w:author="sunny" w:date="2016-12-06T17:28:00Z">
          <w:pPr>
            <w:widowControl w:val="0"/>
            <w:autoSpaceDE w:val="0"/>
            <w:autoSpaceDN w:val="0"/>
            <w:adjustRightInd w:val="0"/>
            <w:spacing w:after="0" w:line="240" w:lineRule="auto"/>
          </w:pPr>
        </w:pPrChange>
      </w:pPr>
      <w:del w:id="349"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rsidP="007E01ED">
      <w:pPr>
        <w:pStyle w:val="Bibliography"/>
        <w:rPr>
          <w:del w:id="350" w:author="sunny" w:date="2016-12-06T17:48:00Z"/>
          <w:rFonts w:ascii="Times New Roman" w:hAnsi="Times New Roman" w:cs="Times New Roman"/>
          <w:sz w:val="24"/>
          <w:szCs w:val="24"/>
        </w:rPr>
        <w:pPrChange w:id="351" w:author="sunny" w:date="2016-12-06T17:28:00Z">
          <w:pPr>
            <w:widowControl w:val="0"/>
            <w:autoSpaceDE w:val="0"/>
            <w:autoSpaceDN w:val="0"/>
            <w:adjustRightInd w:val="0"/>
            <w:spacing w:after="0" w:line="240" w:lineRule="auto"/>
          </w:pPr>
        </w:pPrChange>
      </w:pPr>
      <w:del w:id="352" w:author="sunny" w:date="2016-12-06T17:48:00Z">
        <w:r w:rsidDel="00FE2A90">
          <w:rPr>
            <w:rFonts w:ascii="Times New Roman" w:hAnsi="Times New Roman" w:cs="Times New Roman"/>
            <w:sz w:val="24"/>
            <w:szCs w:val="24"/>
          </w:rPr>
          <w:lastRenderedPageBreak/>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rsidP="007E01ED">
      <w:pPr>
        <w:pStyle w:val="Bibliography"/>
        <w:rPr>
          <w:del w:id="353" w:author="sunny" w:date="2016-12-06T17:48:00Z"/>
          <w:rFonts w:ascii="Times New Roman" w:hAnsi="Times New Roman" w:cs="Times New Roman"/>
          <w:sz w:val="24"/>
          <w:szCs w:val="24"/>
        </w:rPr>
        <w:pPrChange w:id="354" w:author="sunny" w:date="2016-12-06T17:28:00Z">
          <w:pPr>
            <w:widowControl w:val="0"/>
            <w:autoSpaceDE w:val="0"/>
            <w:autoSpaceDN w:val="0"/>
            <w:adjustRightInd w:val="0"/>
            <w:spacing w:after="0" w:line="240" w:lineRule="auto"/>
          </w:pPr>
        </w:pPrChange>
      </w:pPr>
      <w:del w:id="355"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rsidP="007E01ED">
      <w:pPr>
        <w:pStyle w:val="Bibliography"/>
        <w:rPr>
          <w:del w:id="356" w:author="sunny" w:date="2016-12-06T17:48:00Z"/>
          <w:rFonts w:ascii="Times New Roman" w:hAnsi="Times New Roman" w:cs="Times New Roman"/>
          <w:sz w:val="24"/>
          <w:szCs w:val="24"/>
        </w:rPr>
        <w:pPrChange w:id="357" w:author="sunny" w:date="2016-12-06T17:28:00Z">
          <w:pPr>
            <w:widowControl w:val="0"/>
            <w:autoSpaceDE w:val="0"/>
            <w:autoSpaceDN w:val="0"/>
            <w:adjustRightInd w:val="0"/>
            <w:spacing w:after="0" w:line="240" w:lineRule="auto"/>
          </w:pPr>
        </w:pPrChange>
      </w:pPr>
      <w:del w:id="358"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rsidP="007E01ED">
      <w:pPr>
        <w:pStyle w:val="Bibliography"/>
        <w:rPr>
          <w:del w:id="359" w:author="sunny" w:date="2016-12-06T17:48:00Z"/>
          <w:rFonts w:ascii="Times New Roman" w:hAnsi="Times New Roman" w:cs="Times New Roman"/>
          <w:sz w:val="24"/>
          <w:szCs w:val="24"/>
        </w:rPr>
        <w:pPrChange w:id="360" w:author="sunny" w:date="2016-12-06T17:28:00Z">
          <w:pPr>
            <w:widowControl w:val="0"/>
            <w:autoSpaceDE w:val="0"/>
            <w:autoSpaceDN w:val="0"/>
            <w:adjustRightInd w:val="0"/>
            <w:spacing w:after="0" w:line="240" w:lineRule="auto"/>
          </w:pPr>
        </w:pPrChange>
      </w:pPr>
      <w:del w:id="361"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rsidP="007E01ED">
      <w:pPr>
        <w:pStyle w:val="Bibliography"/>
        <w:rPr>
          <w:del w:id="362" w:author="sunny" w:date="2016-12-06T17:48:00Z"/>
          <w:rFonts w:ascii="Times New Roman" w:hAnsi="Times New Roman" w:cs="Times New Roman"/>
          <w:sz w:val="24"/>
          <w:szCs w:val="24"/>
        </w:rPr>
        <w:pPrChange w:id="363" w:author="sunny" w:date="2016-12-06T17:28:00Z">
          <w:pPr>
            <w:widowControl w:val="0"/>
            <w:autoSpaceDE w:val="0"/>
            <w:autoSpaceDN w:val="0"/>
            <w:adjustRightInd w:val="0"/>
            <w:spacing w:after="0" w:line="240" w:lineRule="auto"/>
          </w:pPr>
        </w:pPrChange>
      </w:pPr>
      <w:del w:id="364"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rsidP="007E01ED">
      <w:pPr>
        <w:pStyle w:val="Bibliography"/>
        <w:rPr>
          <w:del w:id="365" w:author="sunny" w:date="2016-12-06T17:48:00Z"/>
          <w:rFonts w:ascii="Times New Roman" w:hAnsi="Times New Roman" w:cs="Times New Roman"/>
          <w:sz w:val="24"/>
          <w:szCs w:val="24"/>
        </w:rPr>
        <w:pPrChange w:id="366" w:author="sunny" w:date="2016-12-06T17:28:00Z">
          <w:pPr>
            <w:widowControl w:val="0"/>
            <w:autoSpaceDE w:val="0"/>
            <w:autoSpaceDN w:val="0"/>
            <w:adjustRightInd w:val="0"/>
            <w:spacing w:after="0" w:line="240" w:lineRule="auto"/>
          </w:pPr>
        </w:pPrChange>
      </w:pPr>
      <w:del w:id="367"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rsidP="007E01ED">
      <w:pPr>
        <w:pStyle w:val="Bibliography"/>
        <w:rPr>
          <w:del w:id="368" w:author="sunny" w:date="2016-12-06T17:48:00Z"/>
          <w:rFonts w:ascii="Times New Roman" w:hAnsi="Times New Roman" w:cs="Times New Roman"/>
          <w:sz w:val="24"/>
          <w:szCs w:val="24"/>
        </w:rPr>
        <w:pPrChange w:id="369" w:author="sunny" w:date="2016-12-06T17:28:00Z">
          <w:pPr>
            <w:widowControl w:val="0"/>
            <w:autoSpaceDE w:val="0"/>
            <w:autoSpaceDN w:val="0"/>
            <w:adjustRightInd w:val="0"/>
            <w:spacing w:after="0" w:line="240" w:lineRule="auto"/>
          </w:pPr>
        </w:pPrChange>
      </w:pPr>
      <w:del w:id="370"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rsidP="007E01ED">
      <w:pPr>
        <w:pStyle w:val="Bibliography"/>
        <w:rPr>
          <w:del w:id="371" w:author="sunny" w:date="2016-12-06T17:48:00Z"/>
          <w:rFonts w:ascii="Times New Roman" w:hAnsi="Times New Roman" w:cs="Times New Roman"/>
          <w:sz w:val="24"/>
          <w:szCs w:val="24"/>
        </w:rPr>
        <w:pPrChange w:id="372" w:author="sunny" w:date="2016-12-06T17:28:00Z">
          <w:pPr>
            <w:widowControl w:val="0"/>
            <w:autoSpaceDE w:val="0"/>
            <w:autoSpaceDN w:val="0"/>
            <w:adjustRightInd w:val="0"/>
            <w:spacing w:after="0" w:line="240" w:lineRule="auto"/>
          </w:pPr>
        </w:pPrChange>
      </w:pPr>
      <w:del w:id="373"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rsidP="007E01ED">
      <w:pPr>
        <w:pStyle w:val="Bibliography"/>
        <w:rPr>
          <w:del w:id="374" w:author="sunny" w:date="2016-12-06T17:48:00Z"/>
          <w:rFonts w:ascii="Times New Roman" w:hAnsi="Times New Roman" w:cs="Times New Roman"/>
          <w:sz w:val="24"/>
          <w:szCs w:val="24"/>
        </w:rPr>
        <w:pPrChange w:id="375" w:author="sunny" w:date="2016-12-06T17:28:00Z">
          <w:pPr>
            <w:widowControl w:val="0"/>
            <w:autoSpaceDE w:val="0"/>
            <w:autoSpaceDN w:val="0"/>
            <w:adjustRightInd w:val="0"/>
            <w:spacing w:after="0" w:line="240" w:lineRule="auto"/>
          </w:pPr>
        </w:pPrChange>
      </w:pPr>
      <w:del w:id="376"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rsidP="007E01ED">
      <w:pPr>
        <w:pStyle w:val="Bibliography"/>
        <w:rPr>
          <w:del w:id="377" w:author="sunny" w:date="2016-12-06T17:48:00Z"/>
          <w:rFonts w:ascii="Times New Roman" w:hAnsi="Times New Roman" w:cs="Times New Roman"/>
          <w:sz w:val="24"/>
          <w:szCs w:val="24"/>
        </w:rPr>
        <w:pPrChange w:id="378" w:author="sunny" w:date="2016-12-06T17:28:00Z">
          <w:pPr>
            <w:widowControl w:val="0"/>
            <w:autoSpaceDE w:val="0"/>
            <w:autoSpaceDN w:val="0"/>
            <w:adjustRightInd w:val="0"/>
            <w:spacing w:after="0" w:line="240" w:lineRule="auto"/>
          </w:pPr>
        </w:pPrChange>
      </w:pPr>
      <w:del w:id="379"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rsidP="007E01ED">
      <w:pPr>
        <w:pStyle w:val="Bibliography"/>
        <w:rPr>
          <w:del w:id="380" w:author="sunny" w:date="2016-12-06T17:48:00Z"/>
          <w:rFonts w:ascii="Times New Roman" w:hAnsi="Times New Roman" w:cs="Times New Roman"/>
          <w:sz w:val="24"/>
          <w:szCs w:val="24"/>
        </w:rPr>
        <w:pPrChange w:id="381" w:author="sunny" w:date="2016-12-06T17:28:00Z">
          <w:pPr>
            <w:widowControl w:val="0"/>
            <w:autoSpaceDE w:val="0"/>
            <w:autoSpaceDN w:val="0"/>
            <w:adjustRightInd w:val="0"/>
            <w:spacing w:after="0" w:line="240" w:lineRule="auto"/>
          </w:pPr>
        </w:pPrChange>
      </w:pPr>
      <w:del w:id="382"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rsidP="007E01ED">
      <w:pPr>
        <w:pStyle w:val="Bibliography"/>
        <w:rPr>
          <w:del w:id="383" w:author="sunny" w:date="2016-12-06T17:48:00Z"/>
          <w:rFonts w:ascii="Times New Roman" w:hAnsi="Times New Roman" w:cs="Times New Roman"/>
          <w:sz w:val="24"/>
          <w:szCs w:val="24"/>
        </w:rPr>
        <w:pPrChange w:id="384" w:author="sunny" w:date="2016-12-06T17:28:00Z">
          <w:pPr>
            <w:widowControl w:val="0"/>
            <w:autoSpaceDE w:val="0"/>
            <w:autoSpaceDN w:val="0"/>
            <w:adjustRightInd w:val="0"/>
            <w:spacing w:after="0" w:line="240" w:lineRule="auto"/>
          </w:pPr>
        </w:pPrChange>
      </w:pPr>
      <w:del w:id="385"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rsidP="007E01ED">
      <w:pPr>
        <w:pStyle w:val="Bibliography"/>
        <w:rPr>
          <w:del w:id="386" w:author="sunny" w:date="2016-12-06T17:48:00Z"/>
          <w:rFonts w:ascii="Times New Roman" w:hAnsi="Times New Roman" w:cs="Times New Roman"/>
          <w:sz w:val="24"/>
          <w:szCs w:val="24"/>
        </w:rPr>
        <w:pPrChange w:id="387" w:author="sunny" w:date="2016-12-06T17:28:00Z">
          <w:pPr>
            <w:widowControl w:val="0"/>
            <w:autoSpaceDE w:val="0"/>
            <w:autoSpaceDN w:val="0"/>
            <w:adjustRightInd w:val="0"/>
            <w:spacing w:after="0" w:line="240" w:lineRule="auto"/>
          </w:pPr>
        </w:pPrChange>
      </w:pPr>
      <w:del w:id="388"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rsidP="007E01ED">
      <w:pPr>
        <w:pStyle w:val="Bibliography"/>
        <w:rPr>
          <w:del w:id="389" w:author="sunny" w:date="2016-12-06T17:48:00Z"/>
          <w:rFonts w:ascii="Times New Roman" w:hAnsi="Times New Roman" w:cs="Times New Roman"/>
          <w:sz w:val="24"/>
          <w:szCs w:val="24"/>
        </w:rPr>
        <w:pPrChange w:id="390" w:author="sunny" w:date="2016-12-06T17:28:00Z">
          <w:pPr>
            <w:widowControl w:val="0"/>
            <w:autoSpaceDE w:val="0"/>
            <w:autoSpaceDN w:val="0"/>
            <w:adjustRightInd w:val="0"/>
            <w:spacing w:after="0" w:line="240" w:lineRule="auto"/>
          </w:pPr>
        </w:pPrChange>
      </w:pPr>
      <w:del w:id="391"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rsidP="007E01ED">
      <w:pPr>
        <w:pStyle w:val="Bibliography"/>
        <w:rPr>
          <w:del w:id="392" w:author="sunny" w:date="2016-12-06T17:48:00Z"/>
          <w:rFonts w:ascii="Times New Roman" w:hAnsi="Times New Roman" w:cs="Times New Roman"/>
          <w:sz w:val="24"/>
          <w:szCs w:val="24"/>
        </w:rPr>
        <w:pPrChange w:id="393" w:author="sunny" w:date="2016-12-06T17:28:00Z">
          <w:pPr>
            <w:widowControl w:val="0"/>
            <w:autoSpaceDE w:val="0"/>
            <w:autoSpaceDN w:val="0"/>
            <w:adjustRightInd w:val="0"/>
            <w:spacing w:after="0" w:line="240" w:lineRule="auto"/>
          </w:pPr>
        </w:pPrChange>
      </w:pPr>
      <w:del w:id="394" w:author="sunny" w:date="2016-12-06T17:48:00Z">
        <w:r w:rsidDel="00FE2A90">
          <w:rPr>
            <w:rFonts w:ascii="Times New Roman" w:hAnsi="Times New Roman" w:cs="Times New Roman"/>
            <w:sz w:val="24"/>
            <w:szCs w:val="24"/>
          </w:rPr>
          <w:lastRenderedPageBreak/>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rsidP="007E01ED">
      <w:pPr>
        <w:pStyle w:val="Bibliography"/>
        <w:rPr>
          <w:del w:id="395" w:author="sunny" w:date="2016-12-06T17:48:00Z"/>
          <w:rFonts w:ascii="Times New Roman" w:hAnsi="Times New Roman" w:cs="Times New Roman"/>
          <w:sz w:val="24"/>
          <w:szCs w:val="24"/>
        </w:rPr>
        <w:pPrChange w:id="396" w:author="sunny" w:date="2016-12-06T17:28:00Z">
          <w:pPr>
            <w:widowControl w:val="0"/>
            <w:autoSpaceDE w:val="0"/>
            <w:autoSpaceDN w:val="0"/>
            <w:adjustRightInd w:val="0"/>
            <w:spacing w:after="0" w:line="240" w:lineRule="auto"/>
          </w:pPr>
        </w:pPrChange>
      </w:pPr>
      <w:del w:id="397"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rsidP="007E01ED">
      <w:pPr>
        <w:pStyle w:val="Bibliography"/>
        <w:rPr>
          <w:del w:id="398" w:author="sunny" w:date="2016-12-06T17:48:00Z"/>
          <w:rFonts w:ascii="Times New Roman" w:hAnsi="Times New Roman" w:cs="Times New Roman"/>
          <w:sz w:val="24"/>
          <w:szCs w:val="24"/>
        </w:rPr>
        <w:pPrChange w:id="399" w:author="sunny" w:date="2016-12-06T17:28:00Z">
          <w:pPr>
            <w:widowControl w:val="0"/>
            <w:autoSpaceDE w:val="0"/>
            <w:autoSpaceDN w:val="0"/>
            <w:adjustRightInd w:val="0"/>
            <w:spacing w:after="0" w:line="240" w:lineRule="auto"/>
          </w:pPr>
        </w:pPrChange>
      </w:pPr>
      <w:del w:id="400"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rsidP="007E01ED">
      <w:pPr>
        <w:pStyle w:val="Bibliography"/>
        <w:rPr>
          <w:del w:id="401" w:author="sunny" w:date="2016-12-06T17:48:00Z"/>
          <w:rFonts w:ascii="Times New Roman" w:hAnsi="Times New Roman" w:cs="Times New Roman"/>
          <w:sz w:val="24"/>
          <w:szCs w:val="24"/>
        </w:rPr>
        <w:pPrChange w:id="402" w:author="sunny" w:date="2016-12-06T17:28:00Z">
          <w:pPr>
            <w:widowControl w:val="0"/>
            <w:autoSpaceDE w:val="0"/>
            <w:autoSpaceDN w:val="0"/>
            <w:adjustRightInd w:val="0"/>
            <w:spacing w:after="0" w:line="240" w:lineRule="auto"/>
          </w:pPr>
        </w:pPrChange>
      </w:pPr>
      <w:del w:id="403"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rsidP="007E01ED">
      <w:pPr>
        <w:pStyle w:val="Bibliography"/>
        <w:rPr>
          <w:del w:id="404" w:author="sunny" w:date="2016-12-06T17:48:00Z"/>
          <w:rFonts w:ascii="Times New Roman" w:hAnsi="Times New Roman" w:cs="Times New Roman"/>
          <w:sz w:val="24"/>
          <w:szCs w:val="24"/>
        </w:rPr>
        <w:pPrChange w:id="405" w:author="sunny" w:date="2016-12-06T17:28:00Z">
          <w:pPr>
            <w:widowControl w:val="0"/>
            <w:autoSpaceDE w:val="0"/>
            <w:autoSpaceDN w:val="0"/>
            <w:adjustRightInd w:val="0"/>
            <w:spacing w:after="0" w:line="240" w:lineRule="auto"/>
          </w:pPr>
        </w:pPrChange>
      </w:pPr>
      <w:del w:id="406"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rsidP="007E01ED">
      <w:pPr>
        <w:pStyle w:val="Bibliography"/>
        <w:rPr>
          <w:del w:id="407" w:author="sunny" w:date="2016-12-06T17:48:00Z"/>
          <w:rFonts w:ascii="Times New Roman" w:hAnsi="Times New Roman" w:cs="Times New Roman"/>
          <w:sz w:val="24"/>
          <w:szCs w:val="24"/>
        </w:rPr>
        <w:pPrChange w:id="408" w:author="sunny" w:date="2016-12-06T17:28:00Z">
          <w:pPr>
            <w:widowControl w:val="0"/>
            <w:autoSpaceDE w:val="0"/>
            <w:autoSpaceDN w:val="0"/>
            <w:adjustRightInd w:val="0"/>
            <w:spacing w:after="0" w:line="240" w:lineRule="auto"/>
          </w:pPr>
        </w:pPrChange>
      </w:pPr>
      <w:del w:id="409"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rsidP="007E01ED">
      <w:pPr>
        <w:pStyle w:val="Bibliography"/>
        <w:rPr>
          <w:del w:id="410" w:author="sunny" w:date="2016-12-06T17:48:00Z"/>
          <w:rFonts w:ascii="Times New Roman" w:hAnsi="Times New Roman" w:cs="Times New Roman"/>
          <w:sz w:val="24"/>
          <w:szCs w:val="24"/>
        </w:rPr>
        <w:pPrChange w:id="411" w:author="sunny" w:date="2016-12-06T17:28:00Z">
          <w:pPr>
            <w:widowControl w:val="0"/>
            <w:autoSpaceDE w:val="0"/>
            <w:autoSpaceDN w:val="0"/>
            <w:adjustRightInd w:val="0"/>
            <w:spacing w:after="0" w:line="240" w:lineRule="auto"/>
          </w:pPr>
        </w:pPrChange>
      </w:pPr>
      <w:del w:id="412"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rsidP="007E01ED">
      <w:pPr>
        <w:pStyle w:val="Bibliography"/>
        <w:rPr>
          <w:del w:id="413" w:author="sunny" w:date="2016-12-06T17:48:00Z"/>
          <w:rFonts w:ascii="Times New Roman" w:hAnsi="Times New Roman" w:cs="Times New Roman"/>
          <w:sz w:val="24"/>
          <w:szCs w:val="24"/>
        </w:rPr>
        <w:pPrChange w:id="414" w:author="sunny" w:date="2016-12-06T17:28:00Z">
          <w:pPr>
            <w:widowControl w:val="0"/>
            <w:autoSpaceDE w:val="0"/>
            <w:autoSpaceDN w:val="0"/>
            <w:adjustRightInd w:val="0"/>
            <w:spacing w:after="0" w:line="240" w:lineRule="auto"/>
          </w:pPr>
        </w:pPrChange>
      </w:pPr>
      <w:del w:id="415"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rsidP="007E01ED">
      <w:pPr>
        <w:pStyle w:val="Bibliography"/>
        <w:rPr>
          <w:del w:id="416" w:author="sunny" w:date="2016-12-06T17:48:00Z"/>
          <w:rFonts w:ascii="Times New Roman" w:hAnsi="Times New Roman" w:cs="Times New Roman"/>
          <w:sz w:val="24"/>
          <w:szCs w:val="24"/>
        </w:rPr>
        <w:pPrChange w:id="417" w:author="sunny" w:date="2016-12-06T17:28:00Z">
          <w:pPr>
            <w:widowControl w:val="0"/>
            <w:autoSpaceDE w:val="0"/>
            <w:autoSpaceDN w:val="0"/>
            <w:adjustRightInd w:val="0"/>
            <w:spacing w:after="0" w:line="240" w:lineRule="auto"/>
          </w:pPr>
        </w:pPrChange>
      </w:pPr>
      <w:del w:id="418"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rsidP="007E01ED">
      <w:pPr>
        <w:pStyle w:val="Bibliography"/>
        <w:rPr>
          <w:del w:id="419" w:author="sunny" w:date="2016-12-06T17:48:00Z"/>
          <w:rFonts w:ascii="Times New Roman" w:hAnsi="Times New Roman" w:cs="Times New Roman"/>
          <w:sz w:val="24"/>
          <w:szCs w:val="24"/>
        </w:rPr>
        <w:pPrChange w:id="420" w:author="sunny" w:date="2016-12-06T17:28:00Z">
          <w:pPr>
            <w:widowControl w:val="0"/>
            <w:autoSpaceDE w:val="0"/>
            <w:autoSpaceDN w:val="0"/>
            <w:adjustRightInd w:val="0"/>
            <w:spacing w:after="0" w:line="240" w:lineRule="auto"/>
          </w:pPr>
        </w:pPrChange>
      </w:pPr>
      <w:del w:id="421"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rsidP="007E01ED">
      <w:pPr>
        <w:pStyle w:val="Bibliography"/>
        <w:rPr>
          <w:del w:id="422" w:author="sunny" w:date="2016-12-06T17:48:00Z"/>
          <w:rFonts w:ascii="Times New Roman" w:hAnsi="Times New Roman" w:cs="Times New Roman"/>
          <w:sz w:val="24"/>
          <w:szCs w:val="24"/>
        </w:rPr>
        <w:pPrChange w:id="423" w:author="sunny" w:date="2016-12-06T17:28:00Z">
          <w:pPr>
            <w:widowControl w:val="0"/>
            <w:autoSpaceDE w:val="0"/>
            <w:autoSpaceDN w:val="0"/>
            <w:adjustRightInd w:val="0"/>
            <w:spacing w:after="0" w:line="240" w:lineRule="auto"/>
          </w:pPr>
        </w:pPrChange>
      </w:pPr>
      <w:del w:id="424"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rsidP="007E01ED">
      <w:pPr>
        <w:pStyle w:val="Bibliography"/>
        <w:rPr>
          <w:del w:id="425" w:author="sunny" w:date="2016-12-06T17:48:00Z"/>
          <w:rFonts w:ascii="Times New Roman" w:hAnsi="Times New Roman" w:cs="Times New Roman"/>
          <w:sz w:val="24"/>
          <w:szCs w:val="24"/>
        </w:rPr>
        <w:pPrChange w:id="426" w:author="sunny" w:date="2016-12-06T17:28:00Z">
          <w:pPr>
            <w:widowControl w:val="0"/>
            <w:autoSpaceDE w:val="0"/>
            <w:autoSpaceDN w:val="0"/>
            <w:adjustRightInd w:val="0"/>
            <w:spacing w:after="0" w:line="240" w:lineRule="auto"/>
          </w:pPr>
        </w:pPrChange>
      </w:pPr>
      <w:del w:id="427"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rsidP="007E01ED">
      <w:pPr>
        <w:pStyle w:val="Bibliography"/>
        <w:rPr>
          <w:del w:id="428" w:author="sunny" w:date="2016-12-06T17:48:00Z"/>
          <w:rFonts w:ascii="Times New Roman" w:hAnsi="Times New Roman" w:cs="Times New Roman"/>
          <w:sz w:val="24"/>
          <w:szCs w:val="24"/>
        </w:rPr>
        <w:pPrChange w:id="429" w:author="sunny" w:date="2016-12-06T17:28:00Z">
          <w:pPr>
            <w:widowControl w:val="0"/>
            <w:autoSpaceDE w:val="0"/>
            <w:autoSpaceDN w:val="0"/>
            <w:adjustRightInd w:val="0"/>
            <w:spacing w:after="0" w:line="240" w:lineRule="auto"/>
          </w:pPr>
        </w:pPrChange>
      </w:pPr>
      <w:del w:id="430"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rsidP="007E01ED">
      <w:pPr>
        <w:pStyle w:val="Bibliography"/>
        <w:rPr>
          <w:del w:id="431" w:author="sunny" w:date="2016-12-06T17:48:00Z"/>
          <w:rFonts w:ascii="Times New Roman" w:hAnsi="Times New Roman" w:cs="Times New Roman"/>
          <w:sz w:val="24"/>
          <w:szCs w:val="24"/>
        </w:rPr>
        <w:pPrChange w:id="432" w:author="sunny" w:date="2016-12-06T17:28:00Z">
          <w:pPr>
            <w:widowControl w:val="0"/>
            <w:autoSpaceDE w:val="0"/>
            <w:autoSpaceDN w:val="0"/>
            <w:adjustRightInd w:val="0"/>
            <w:spacing w:after="0" w:line="240" w:lineRule="auto"/>
          </w:pPr>
        </w:pPrChange>
      </w:pPr>
      <w:del w:id="433"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rsidP="007E01ED">
      <w:pPr>
        <w:pStyle w:val="Bibliography"/>
        <w:rPr>
          <w:del w:id="434" w:author="sunny" w:date="2016-12-06T17:48:00Z"/>
          <w:rFonts w:ascii="Times New Roman" w:hAnsi="Times New Roman" w:cs="Times New Roman"/>
          <w:sz w:val="24"/>
          <w:szCs w:val="24"/>
        </w:rPr>
        <w:pPrChange w:id="435" w:author="sunny" w:date="2016-12-06T17:28:00Z">
          <w:pPr>
            <w:widowControl w:val="0"/>
            <w:autoSpaceDE w:val="0"/>
            <w:autoSpaceDN w:val="0"/>
            <w:adjustRightInd w:val="0"/>
            <w:spacing w:after="0" w:line="240" w:lineRule="auto"/>
          </w:pPr>
        </w:pPrChange>
      </w:pPr>
      <w:del w:id="436"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rsidP="007E01ED">
      <w:pPr>
        <w:pStyle w:val="Bibliography"/>
        <w:rPr>
          <w:del w:id="437" w:author="sunny" w:date="2016-12-06T17:48:00Z"/>
          <w:rFonts w:ascii="Times New Roman" w:hAnsi="Times New Roman" w:cs="Times New Roman"/>
          <w:sz w:val="24"/>
          <w:szCs w:val="24"/>
        </w:rPr>
        <w:pPrChange w:id="438" w:author="sunny" w:date="2016-12-06T17:28:00Z">
          <w:pPr>
            <w:widowControl w:val="0"/>
            <w:autoSpaceDE w:val="0"/>
            <w:autoSpaceDN w:val="0"/>
            <w:adjustRightInd w:val="0"/>
            <w:spacing w:after="0" w:line="240" w:lineRule="auto"/>
          </w:pPr>
        </w:pPrChange>
      </w:pPr>
      <w:del w:id="439" w:author="sunny" w:date="2016-12-06T17:48:00Z">
        <w:r w:rsidDel="00FE2A90">
          <w:rPr>
            <w:rFonts w:ascii="Times New Roman" w:hAnsi="Times New Roman" w:cs="Times New Roman"/>
            <w:sz w:val="24"/>
            <w:szCs w:val="24"/>
          </w:rPr>
          <w:lastRenderedPageBreak/>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440" w:author="sunny" w:date="2016-12-06T16:14:00Z"/>
          <w:rFonts w:ascii="Times New Roman" w:hAnsi="Times New Roman" w:cs="Times New Roman"/>
          <w:sz w:val="24"/>
          <w:szCs w:val="24"/>
          <w:rPrChange w:id="441" w:author="Unemo Magnus, USÖ Labmed länsklinik" w:date="2016-11-14T17:51:00Z">
            <w:rPr>
              <w:del w:id="442" w:author="sunny" w:date="2016-12-06T16:14:00Z"/>
              <w:rFonts w:ascii="Calibri" w:hAnsi="Calibri"/>
            </w:rPr>
          </w:rPrChange>
        </w:rPr>
        <w:pPrChange w:id="443" w:author="Unemo Magnus, USÖ Labmed länsklinik" w:date="2016-11-14T18:38:00Z">
          <w:pPr>
            <w:pStyle w:val="Bibliography"/>
          </w:pPr>
        </w:pPrChange>
      </w:pPr>
      <w:del w:id="444" w:author="sunny" w:date="2016-12-06T16:14:00Z">
        <w:r w:rsidRPr="006F644E" w:rsidDel="00C63D81">
          <w:rPr>
            <w:rFonts w:ascii="Times New Roman" w:hAnsi="Times New Roman" w:cs="Times New Roman"/>
            <w:sz w:val="24"/>
            <w:szCs w:val="24"/>
            <w:lang w:val="de-CH"/>
            <w:rPrChange w:id="445"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446"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447"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448"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449"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450"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451"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452"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453" w:author="sunny" w:date="2016-12-06T16:14:00Z"/>
          <w:rFonts w:ascii="Times New Roman" w:hAnsi="Times New Roman" w:cs="Times New Roman"/>
          <w:sz w:val="24"/>
          <w:szCs w:val="24"/>
          <w:lang w:val="sv-SE"/>
          <w:rPrChange w:id="454" w:author="Unemo Magnus, USÖ Labmed länsklinik" w:date="2016-11-15T15:02:00Z">
            <w:rPr>
              <w:del w:id="455" w:author="sunny" w:date="2016-12-06T16:14:00Z"/>
              <w:rFonts w:ascii="Calibri" w:hAnsi="Calibri"/>
            </w:rPr>
          </w:rPrChange>
        </w:rPr>
        <w:pPrChange w:id="456" w:author="Unemo Magnus, USÖ Labmed länsklinik" w:date="2016-11-14T18:38:00Z">
          <w:pPr>
            <w:pStyle w:val="Bibliography"/>
          </w:pPr>
        </w:pPrChange>
      </w:pPr>
      <w:del w:id="457" w:author="sunny" w:date="2016-12-06T16:14:00Z">
        <w:r w:rsidRPr="006F644E" w:rsidDel="00C63D81">
          <w:rPr>
            <w:rFonts w:ascii="Times New Roman" w:hAnsi="Times New Roman" w:cs="Times New Roman"/>
            <w:sz w:val="24"/>
            <w:szCs w:val="24"/>
            <w:rPrChange w:id="458" w:author="Unemo Magnus, USÖ Labmed länsklinik" w:date="2016-11-14T17:51:00Z">
              <w:rPr>
                <w:rFonts w:ascii="Calibri" w:hAnsi="Calibri"/>
              </w:rPr>
            </w:rPrChange>
          </w:rPr>
          <w:delText>2. Liu H, Taylor TH, Pettus K</w:delText>
        </w:r>
      </w:del>
      <w:ins w:id="459" w:author="Unemo Magnus, USÖ Labmed länsklinik" w:date="2016-11-14T18:39:00Z">
        <w:del w:id="460"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461" w:author="sunny" w:date="2016-12-06T16:14:00Z">
        <w:r w:rsidRPr="006F644E" w:rsidDel="00C63D81">
          <w:rPr>
            <w:rFonts w:ascii="Times New Roman" w:hAnsi="Times New Roman" w:cs="Times New Roman"/>
            <w:sz w:val="24"/>
            <w:szCs w:val="24"/>
            <w:rPrChange w:id="462" w:author="Unemo Magnus, USÖ Labmed länsklinik" w:date="2016-11-14T17:51:00Z">
              <w:rPr>
                <w:rFonts w:ascii="Calibri" w:hAnsi="Calibri"/>
              </w:rPr>
            </w:rPrChange>
          </w:rPr>
          <w:delText xml:space="preserve">, Trees D. Assessment of Etest as an Alternative </w:delText>
        </w:r>
      </w:del>
      <w:ins w:id="463" w:author="Unemo Magnus, USÖ Labmed länsklinik" w:date="2016-11-14T18:39:00Z">
        <w:del w:id="464"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465" w:author="Unemo Magnus, USÖ Labmed länsklinik" w:date="2016-11-14T17:51:00Z">
                <w:rPr>
                  <w:rFonts w:ascii="Calibri" w:hAnsi="Calibri"/>
                </w:rPr>
              </w:rPrChange>
            </w:rPr>
            <w:delText xml:space="preserve">lternative </w:delText>
          </w:r>
        </w:del>
      </w:ins>
      <w:del w:id="466" w:author="sunny" w:date="2016-12-06T16:14:00Z">
        <w:r w:rsidRPr="006F644E" w:rsidDel="00C63D81">
          <w:rPr>
            <w:rFonts w:ascii="Times New Roman" w:hAnsi="Times New Roman" w:cs="Times New Roman"/>
            <w:sz w:val="24"/>
            <w:szCs w:val="24"/>
            <w:rPrChange w:id="467" w:author="Unemo Magnus, USÖ Labmed länsklinik" w:date="2016-11-14T17:51:00Z">
              <w:rPr>
                <w:rFonts w:ascii="Calibri" w:hAnsi="Calibri"/>
              </w:rPr>
            </w:rPrChange>
          </w:rPr>
          <w:delText xml:space="preserve">to Agar </w:delText>
        </w:r>
      </w:del>
      <w:ins w:id="468" w:author="Unemo Magnus, USÖ Labmed länsklinik" w:date="2016-11-14T18:39:00Z">
        <w:del w:id="469"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470" w:author="Unemo Magnus, USÖ Labmed länsklinik" w:date="2016-11-14T17:51:00Z">
                <w:rPr>
                  <w:rFonts w:ascii="Calibri" w:hAnsi="Calibri"/>
                </w:rPr>
              </w:rPrChange>
            </w:rPr>
            <w:delText xml:space="preserve">gar </w:delText>
          </w:r>
        </w:del>
      </w:ins>
      <w:del w:id="471" w:author="sunny" w:date="2016-12-06T16:14:00Z">
        <w:r w:rsidRPr="006F644E" w:rsidDel="00C63D81">
          <w:rPr>
            <w:rFonts w:ascii="Times New Roman" w:hAnsi="Times New Roman" w:cs="Times New Roman"/>
            <w:sz w:val="24"/>
            <w:szCs w:val="24"/>
            <w:rPrChange w:id="472" w:author="Unemo Magnus, USÖ Labmed länsklinik" w:date="2016-11-14T17:51:00Z">
              <w:rPr>
                <w:rFonts w:ascii="Calibri" w:hAnsi="Calibri"/>
              </w:rPr>
            </w:rPrChange>
          </w:rPr>
          <w:delText xml:space="preserve">Dilution </w:delText>
        </w:r>
      </w:del>
      <w:ins w:id="473" w:author="Unemo Magnus, USÖ Labmed länsklinik" w:date="2016-11-14T18:39:00Z">
        <w:del w:id="474"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475" w:author="Unemo Magnus, USÖ Labmed länsklinik" w:date="2016-11-14T17:51:00Z">
                <w:rPr>
                  <w:rFonts w:ascii="Calibri" w:hAnsi="Calibri"/>
                </w:rPr>
              </w:rPrChange>
            </w:rPr>
            <w:delText xml:space="preserve">ilution </w:delText>
          </w:r>
        </w:del>
      </w:ins>
      <w:del w:id="476" w:author="sunny" w:date="2016-12-06T16:14:00Z">
        <w:r w:rsidRPr="006F644E" w:rsidDel="00C63D81">
          <w:rPr>
            <w:rFonts w:ascii="Times New Roman" w:hAnsi="Times New Roman" w:cs="Times New Roman"/>
            <w:sz w:val="24"/>
            <w:szCs w:val="24"/>
            <w:rPrChange w:id="477" w:author="Unemo Magnus, USÖ Labmed länsklinik" w:date="2016-11-14T17:51:00Z">
              <w:rPr>
                <w:rFonts w:ascii="Calibri" w:hAnsi="Calibri"/>
              </w:rPr>
            </w:rPrChange>
          </w:rPr>
          <w:delText xml:space="preserve">for Antimicrobial </w:delText>
        </w:r>
      </w:del>
      <w:ins w:id="478" w:author="Unemo Magnus, USÖ Labmed länsklinik" w:date="2016-11-14T18:39:00Z">
        <w:del w:id="479"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480" w:author="Unemo Magnus, USÖ Labmed länsklinik" w:date="2016-11-14T17:51:00Z">
                <w:rPr>
                  <w:rFonts w:ascii="Calibri" w:hAnsi="Calibri"/>
                </w:rPr>
              </w:rPrChange>
            </w:rPr>
            <w:delText xml:space="preserve">ntimicrobial </w:delText>
          </w:r>
        </w:del>
      </w:ins>
      <w:del w:id="481" w:author="sunny" w:date="2016-12-06T16:14:00Z">
        <w:r w:rsidRPr="006F644E" w:rsidDel="00C63D81">
          <w:rPr>
            <w:rFonts w:ascii="Times New Roman" w:hAnsi="Times New Roman" w:cs="Times New Roman"/>
            <w:sz w:val="24"/>
            <w:szCs w:val="24"/>
            <w:rPrChange w:id="482" w:author="Unemo Magnus, USÖ Labmed länsklinik" w:date="2016-11-14T17:51:00Z">
              <w:rPr>
                <w:rFonts w:ascii="Calibri" w:hAnsi="Calibri"/>
              </w:rPr>
            </w:rPrChange>
          </w:rPr>
          <w:delText xml:space="preserve">Susceptibility </w:delText>
        </w:r>
      </w:del>
      <w:ins w:id="483" w:author="Unemo Magnus, USÖ Labmed länsklinik" w:date="2016-11-14T18:39:00Z">
        <w:del w:id="484"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485" w:author="Unemo Magnus, USÖ Labmed länsklinik" w:date="2016-11-14T17:51:00Z">
                <w:rPr>
                  <w:rFonts w:ascii="Calibri" w:hAnsi="Calibri"/>
                </w:rPr>
              </w:rPrChange>
            </w:rPr>
            <w:delText xml:space="preserve">usceptibility </w:delText>
          </w:r>
        </w:del>
      </w:ins>
      <w:del w:id="486" w:author="sunny" w:date="2016-12-06T16:14:00Z">
        <w:r w:rsidRPr="006F644E" w:rsidDel="00C63D81">
          <w:rPr>
            <w:rFonts w:ascii="Times New Roman" w:hAnsi="Times New Roman" w:cs="Times New Roman"/>
            <w:sz w:val="24"/>
            <w:szCs w:val="24"/>
            <w:rPrChange w:id="487" w:author="Unemo Magnus, USÖ Labmed länsklinik" w:date="2016-11-14T17:51:00Z">
              <w:rPr>
                <w:rFonts w:ascii="Calibri" w:hAnsi="Calibri"/>
              </w:rPr>
            </w:rPrChange>
          </w:rPr>
          <w:delText xml:space="preserve">Testing </w:delText>
        </w:r>
      </w:del>
      <w:ins w:id="488" w:author="Unemo Magnus, USÖ Labmed länsklinik" w:date="2016-11-14T18:39:00Z">
        <w:del w:id="489"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490" w:author="Unemo Magnus, USÖ Labmed länsklinik" w:date="2016-11-14T17:51:00Z">
                <w:rPr>
                  <w:rFonts w:ascii="Calibri" w:hAnsi="Calibri"/>
                </w:rPr>
              </w:rPrChange>
            </w:rPr>
            <w:delText xml:space="preserve">esting </w:delText>
          </w:r>
        </w:del>
      </w:ins>
      <w:del w:id="491" w:author="sunny" w:date="2016-12-06T16:14:00Z">
        <w:r w:rsidRPr="006F644E" w:rsidDel="00C63D81">
          <w:rPr>
            <w:rFonts w:ascii="Times New Roman" w:hAnsi="Times New Roman" w:cs="Times New Roman"/>
            <w:sz w:val="24"/>
            <w:szCs w:val="24"/>
            <w:rPrChange w:id="492"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493"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494"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495"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496"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497"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498"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499" w:author="sunny" w:date="2016-12-06T16:14:00Z"/>
          <w:rFonts w:ascii="Times New Roman" w:hAnsi="Times New Roman" w:cs="Times New Roman"/>
          <w:sz w:val="24"/>
          <w:szCs w:val="24"/>
          <w:rPrChange w:id="500" w:author="Unemo Magnus, USÖ Labmed länsklinik" w:date="2016-11-14T17:51:00Z">
            <w:rPr>
              <w:del w:id="501" w:author="sunny" w:date="2016-12-06T16:14:00Z"/>
              <w:rFonts w:ascii="Calibri" w:hAnsi="Calibri"/>
            </w:rPr>
          </w:rPrChange>
        </w:rPr>
        <w:pPrChange w:id="502" w:author="Unemo Magnus, USÖ Labmed länsklinik" w:date="2016-11-14T18:38:00Z">
          <w:pPr>
            <w:pStyle w:val="Bibliography"/>
          </w:pPr>
        </w:pPrChange>
      </w:pPr>
      <w:del w:id="503" w:author="sunny" w:date="2016-12-06T16:14:00Z">
        <w:r w:rsidRPr="00AF166B" w:rsidDel="00C63D81">
          <w:rPr>
            <w:rFonts w:ascii="Times New Roman" w:hAnsi="Times New Roman" w:cs="Times New Roman"/>
            <w:sz w:val="24"/>
            <w:szCs w:val="24"/>
            <w:lang w:val="sv-SE"/>
            <w:rPrChange w:id="504" w:author="Unemo Magnus, USÖ Labmed länsklinik" w:date="2016-11-15T15:02:00Z">
              <w:rPr>
                <w:rFonts w:ascii="Calibri" w:hAnsi="Calibri"/>
              </w:rPr>
            </w:rPrChange>
          </w:rPr>
          <w:delText>3. Singh V, Bala M, Kakran M</w:delText>
        </w:r>
      </w:del>
      <w:ins w:id="505" w:author="Unemo Magnus, USÖ Labmed länsklinik" w:date="2016-11-14T18:39:00Z">
        <w:del w:id="506" w:author="sunny" w:date="2016-12-06T16:14:00Z">
          <w:r w:rsidR="003E0CDD" w:rsidRPr="00AF166B" w:rsidDel="00C63D81">
            <w:rPr>
              <w:rFonts w:ascii="Times New Roman" w:hAnsi="Times New Roman" w:cs="Times New Roman"/>
              <w:sz w:val="24"/>
              <w:szCs w:val="24"/>
              <w:lang w:val="sv-SE"/>
              <w:rPrChange w:id="507"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508" w:author="Unemo Magnus, USÖ Labmed länsklinik" w:date="2016-11-15T15:02:00Z">
                <w:rPr>
                  <w:rFonts w:ascii="Times New Roman" w:hAnsi="Times New Roman" w:cs="Times New Roman"/>
                  <w:i/>
                  <w:sz w:val="24"/>
                  <w:szCs w:val="24"/>
                </w:rPr>
              </w:rPrChange>
            </w:rPr>
            <w:delText>et al</w:delText>
          </w:r>
        </w:del>
      </w:ins>
      <w:del w:id="509" w:author="sunny" w:date="2016-12-06T16:14:00Z">
        <w:r w:rsidRPr="00AF166B" w:rsidDel="00C63D81">
          <w:rPr>
            <w:rFonts w:ascii="Times New Roman" w:hAnsi="Times New Roman" w:cs="Times New Roman"/>
            <w:sz w:val="24"/>
            <w:szCs w:val="24"/>
            <w:lang w:val="sv-SE"/>
            <w:rPrChange w:id="510"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511"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512"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513"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514"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515"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516"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517"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518" w:author="sunny" w:date="2016-12-06T16:14:00Z"/>
          <w:rFonts w:ascii="Times New Roman" w:hAnsi="Times New Roman" w:cs="Times New Roman"/>
          <w:sz w:val="24"/>
          <w:szCs w:val="24"/>
          <w:rPrChange w:id="519" w:author="Unemo Magnus, USÖ Labmed länsklinik" w:date="2016-11-14T17:51:00Z">
            <w:rPr>
              <w:del w:id="520" w:author="sunny" w:date="2016-12-06T16:14:00Z"/>
              <w:rFonts w:ascii="Calibri" w:hAnsi="Calibri"/>
            </w:rPr>
          </w:rPrChange>
        </w:rPr>
        <w:pPrChange w:id="521" w:author="Unemo Magnus, USÖ Labmed länsklinik" w:date="2016-11-14T18:38:00Z">
          <w:pPr>
            <w:pStyle w:val="Bibliography"/>
          </w:pPr>
        </w:pPrChange>
      </w:pPr>
      <w:del w:id="522" w:author="sunny" w:date="2016-12-06T16:14:00Z">
        <w:r w:rsidRPr="006F644E" w:rsidDel="00C63D81">
          <w:rPr>
            <w:rFonts w:ascii="Times New Roman" w:hAnsi="Times New Roman" w:cs="Times New Roman"/>
            <w:sz w:val="24"/>
            <w:szCs w:val="24"/>
            <w:rPrChange w:id="523"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524"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525"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526"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527"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528"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529"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530"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531"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532" w:author="sunny" w:date="2016-12-06T16:14:00Z"/>
          <w:rFonts w:ascii="Times New Roman" w:hAnsi="Times New Roman" w:cs="Times New Roman"/>
          <w:sz w:val="24"/>
          <w:szCs w:val="24"/>
          <w:rPrChange w:id="533" w:author="Unemo Magnus, USÖ Labmed länsklinik" w:date="2016-11-14T17:51:00Z">
            <w:rPr>
              <w:del w:id="534" w:author="sunny" w:date="2016-12-06T16:14:00Z"/>
              <w:rFonts w:ascii="Calibri" w:hAnsi="Calibri"/>
            </w:rPr>
          </w:rPrChange>
        </w:rPr>
        <w:pPrChange w:id="535" w:author="Unemo Magnus, USÖ Labmed länsklinik" w:date="2016-11-14T18:38:00Z">
          <w:pPr>
            <w:pStyle w:val="Bibliography"/>
          </w:pPr>
        </w:pPrChange>
      </w:pPr>
      <w:del w:id="536" w:author="sunny" w:date="2016-12-06T16:14:00Z">
        <w:r w:rsidRPr="006F644E" w:rsidDel="00C63D81">
          <w:rPr>
            <w:rFonts w:ascii="Times New Roman" w:hAnsi="Times New Roman" w:cs="Times New Roman"/>
            <w:sz w:val="24"/>
            <w:szCs w:val="24"/>
            <w:rPrChange w:id="537"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538"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539"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540"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541"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542"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543"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544"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545"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546" w:author="sunny" w:date="2016-12-06T16:14:00Z"/>
          <w:rFonts w:ascii="Times New Roman" w:hAnsi="Times New Roman" w:cs="Times New Roman"/>
          <w:sz w:val="24"/>
          <w:szCs w:val="24"/>
          <w:lang w:val="de-CH"/>
          <w:rPrChange w:id="547" w:author="Unemo Magnus, USÖ Labmed länsklinik" w:date="2016-11-14T17:51:00Z">
            <w:rPr>
              <w:del w:id="548" w:author="sunny" w:date="2016-12-06T16:14:00Z"/>
              <w:rFonts w:ascii="Calibri" w:hAnsi="Calibri"/>
              <w:lang w:val="de-CH"/>
            </w:rPr>
          </w:rPrChange>
        </w:rPr>
        <w:pPrChange w:id="549" w:author="Unemo Magnus, USÖ Labmed länsklinik" w:date="2016-11-14T18:38:00Z">
          <w:pPr>
            <w:pStyle w:val="Bibliography"/>
          </w:pPr>
        </w:pPrChange>
      </w:pPr>
      <w:del w:id="550" w:author="sunny" w:date="2016-12-06T16:14:00Z">
        <w:r w:rsidRPr="006F644E" w:rsidDel="00C63D81">
          <w:rPr>
            <w:rFonts w:ascii="Times New Roman" w:hAnsi="Times New Roman" w:cs="Times New Roman"/>
            <w:sz w:val="24"/>
            <w:szCs w:val="24"/>
            <w:rPrChange w:id="551" w:author="Unemo Magnus, USÖ Labmed länsklinik" w:date="2016-11-14T17:51:00Z">
              <w:rPr>
                <w:rFonts w:ascii="Calibri" w:hAnsi="Calibri"/>
              </w:rPr>
            </w:rPrChange>
          </w:rPr>
          <w:delText>6. Ison CA, Martin IMC, Lowndes CM</w:delText>
        </w:r>
      </w:del>
      <w:ins w:id="552" w:author="Unemo Magnus, USÖ Labmed länsklinik" w:date="2016-11-14T18:40:00Z">
        <w:del w:id="553"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554" w:author="sunny" w:date="2016-12-06T16:14:00Z">
        <w:r w:rsidRPr="006F644E" w:rsidDel="00C63D81">
          <w:rPr>
            <w:rFonts w:ascii="Times New Roman" w:hAnsi="Times New Roman" w:cs="Times New Roman"/>
            <w:sz w:val="24"/>
            <w:szCs w:val="24"/>
            <w:rPrChange w:id="555"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556"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557"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558"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559"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560"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561"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562" w:author="sunny" w:date="2016-12-06T16:14:00Z"/>
          <w:rFonts w:ascii="Times New Roman" w:hAnsi="Times New Roman" w:cs="Times New Roman"/>
          <w:sz w:val="24"/>
          <w:szCs w:val="24"/>
          <w:rPrChange w:id="563" w:author="Unemo Magnus, USÖ Labmed länsklinik" w:date="2016-11-14T17:51:00Z">
            <w:rPr>
              <w:del w:id="564" w:author="sunny" w:date="2016-12-06T16:14:00Z"/>
              <w:rFonts w:ascii="Calibri" w:hAnsi="Calibri"/>
            </w:rPr>
          </w:rPrChange>
        </w:rPr>
        <w:pPrChange w:id="565" w:author="Unemo Magnus, USÖ Labmed länsklinik" w:date="2016-11-14T18:38:00Z">
          <w:pPr>
            <w:pStyle w:val="Bibliography"/>
          </w:pPr>
        </w:pPrChange>
      </w:pPr>
      <w:del w:id="566" w:author="sunny" w:date="2016-12-06T16:14:00Z">
        <w:r w:rsidRPr="006F644E" w:rsidDel="00C63D81">
          <w:rPr>
            <w:rFonts w:ascii="Times New Roman" w:hAnsi="Times New Roman" w:cs="Times New Roman"/>
            <w:sz w:val="24"/>
            <w:szCs w:val="24"/>
            <w:lang w:val="de-CH"/>
            <w:rPrChange w:id="567" w:author="Unemo Magnus, USÖ Labmed länsklinik" w:date="2016-11-14T17:51:00Z">
              <w:rPr>
                <w:rFonts w:ascii="Calibri" w:hAnsi="Calibri"/>
                <w:lang w:val="de-CH"/>
              </w:rPr>
            </w:rPrChange>
          </w:rPr>
          <w:delText>7. Reller LB, Weinstein M, Jorgensen JH</w:delText>
        </w:r>
      </w:del>
      <w:ins w:id="568" w:author="Unemo Magnus, USÖ Labmed länsklinik" w:date="2016-11-14T18:41:00Z">
        <w:del w:id="569"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570" w:author="Unemo Magnus, USÖ Labmed länsklinik" w:date="2016-11-15T15:02:00Z">
                <w:rPr>
                  <w:rFonts w:ascii="Times New Roman" w:hAnsi="Times New Roman" w:cs="Times New Roman"/>
                  <w:i/>
                  <w:sz w:val="24"/>
                  <w:szCs w:val="24"/>
                </w:rPr>
              </w:rPrChange>
            </w:rPr>
            <w:delText>et al</w:delText>
          </w:r>
        </w:del>
      </w:ins>
      <w:del w:id="571" w:author="sunny" w:date="2016-12-06T16:14:00Z">
        <w:r w:rsidRPr="006F644E" w:rsidDel="00C63D81">
          <w:rPr>
            <w:rFonts w:ascii="Times New Roman" w:hAnsi="Times New Roman" w:cs="Times New Roman"/>
            <w:sz w:val="24"/>
            <w:szCs w:val="24"/>
            <w:lang w:val="de-CH"/>
            <w:rPrChange w:id="572"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573" w:author="Unemo Magnus, USÖ Labmed länsklinik" w:date="2016-11-14T17:51:00Z">
              <w:rPr>
                <w:rFonts w:ascii="Calibri" w:hAnsi="Calibri"/>
              </w:rPr>
            </w:rPrChange>
          </w:rPr>
          <w:delText xml:space="preserve">Antimicrobial Susceptibility </w:delText>
        </w:r>
      </w:del>
      <w:ins w:id="574" w:author="Unemo Magnus, USÖ Labmed länsklinik" w:date="2016-11-14T18:41:00Z">
        <w:del w:id="575"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576" w:author="Unemo Magnus, USÖ Labmed länsklinik" w:date="2016-11-14T17:51:00Z">
                <w:rPr>
                  <w:rFonts w:ascii="Calibri" w:hAnsi="Calibri"/>
                </w:rPr>
              </w:rPrChange>
            </w:rPr>
            <w:delText xml:space="preserve">usceptibility </w:delText>
          </w:r>
        </w:del>
      </w:ins>
      <w:del w:id="577" w:author="sunny" w:date="2016-12-06T16:14:00Z">
        <w:r w:rsidRPr="006F644E" w:rsidDel="00C63D81">
          <w:rPr>
            <w:rFonts w:ascii="Times New Roman" w:hAnsi="Times New Roman" w:cs="Times New Roman"/>
            <w:sz w:val="24"/>
            <w:szCs w:val="24"/>
            <w:rPrChange w:id="578" w:author="Unemo Magnus, USÖ Labmed länsklinik" w:date="2016-11-14T17:51:00Z">
              <w:rPr>
                <w:rFonts w:ascii="Calibri" w:hAnsi="Calibri"/>
              </w:rPr>
            </w:rPrChange>
          </w:rPr>
          <w:delText>Testing</w:delText>
        </w:r>
      </w:del>
      <w:ins w:id="579" w:author="Unemo Magnus, USÖ Labmed länsklinik" w:date="2016-11-14T18:41:00Z">
        <w:del w:id="580"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581" w:author="Unemo Magnus, USÖ Labmed länsklinik" w:date="2016-11-14T17:51:00Z">
                <w:rPr>
                  <w:rFonts w:ascii="Calibri" w:hAnsi="Calibri"/>
                </w:rPr>
              </w:rPrChange>
            </w:rPr>
            <w:delText>esting</w:delText>
          </w:r>
        </w:del>
      </w:ins>
      <w:del w:id="582" w:author="sunny" w:date="2016-12-06T16:14:00Z">
        <w:r w:rsidRPr="006F644E" w:rsidDel="00C63D81">
          <w:rPr>
            <w:rFonts w:ascii="Times New Roman" w:hAnsi="Times New Roman" w:cs="Times New Roman"/>
            <w:sz w:val="24"/>
            <w:szCs w:val="24"/>
            <w:rPrChange w:id="583" w:author="Unemo Magnus, USÖ Labmed länsklinik" w:date="2016-11-14T17:51:00Z">
              <w:rPr>
                <w:rFonts w:ascii="Calibri" w:hAnsi="Calibri"/>
              </w:rPr>
            </w:rPrChange>
          </w:rPr>
          <w:delText xml:space="preserve">: A </w:delText>
        </w:r>
      </w:del>
      <w:ins w:id="584" w:author="Unemo Magnus, USÖ Labmed länsklinik" w:date="2016-11-14T18:41:00Z">
        <w:del w:id="585"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586" w:author="Unemo Magnus, USÖ Labmed länsklinik" w:date="2016-11-14T17:51:00Z">
                <w:rPr>
                  <w:rFonts w:ascii="Calibri" w:hAnsi="Calibri"/>
                </w:rPr>
              </w:rPrChange>
            </w:rPr>
            <w:delText xml:space="preserve"> </w:delText>
          </w:r>
        </w:del>
      </w:ins>
      <w:del w:id="587" w:author="sunny" w:date="2016-12-06T16:14:00Z">
        <w:r w:rsidRPr="006F644E" w:rsidDel="00C63D81">
          <w:rPr>
            <w:rFonts w:ascii="Times New Roman" w:hAnsi="Times New Roman" w:cs="Times New Roman"/>
            <w:sz w:val="24"/>
            <w:szCs w:val="24"/>
            <w:rPrChange w:id="588" w:author="Unemo Magnus, USÖ Labmed länsklinik" w:date="2016-11-14T17:51:00Z">
              <w:rPr>
                <w:rFonts w:ascii="Calibri" w:hAnsi="Calibri"/>
              </w:rPr>
            </w:rPrChange>
          </w:rPr>
          <w:delText xml:space="preserve">Review </w:delText>
        </w:r>
      </w:del>
      <w:ins w:id="589" w:author="Unemo Magnus, USÖ Labmed länsklinik" w:date="2016-11-14T18:41:00Z">
        <w:del w:id="590"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591" w:author="Unemo Magnus, USÖ Labmed länsklinik" w:date="2016-11-14T17:51:00Z">
                <w:rPr>
                  <w:rFonts w:ascii="Calibri" w:hAnsi="Calibri"/>
                </w:rPr>
              </w:rPrChange>
            </w:rPr>
            <w:delText xml:space="preserve">eview </w:delText>
          </w:r>
        </w:del>
      </w:ins>
      <w:del w:id="592" w:author="sunny" w:date="2016-12-06T16:14:00Z">
        <w:r w:rsidRPr="006F644E" w:rsidDel="00C63D81">
          <w:rPr>
            <w:rFonts w:ascii="Times New Roman" w:hAnsi="Times New Roman" w:cs="Times New Roman"/>
            <w:sz w:val="24"/>
            <w:szCs w:val="24"/>
            <w:rPrChange w:id="593" w:author="Unemo Magnus, USÖ Labmed länsklinik" w:date="2016-11-14T17:51:00Z">
              <w:rPr>
                <w:rFonts w:ascii="Calibri" w:hAnsi="Calibri"/>
              </w:rPr>
            </w:rPrChange>
          </w:rPr>
          <w:delText xml:space="preserve">of General </w:delText>
        </w:r>
      </w:del>
      <w:ins w:id="594" w:author="Unemo Magnus, USÖ Labmed länsklinik" w:date="2016-11-14T18:41:00Z">
        <w:del w:id="595"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596" w:author="Unemo Magnus, USÖ Labmed länsklinik" w:date="2016-11-14T17:51:00Z">
                <w:rPr>
                  <w:rFonts w:ascii="Calibri" w:hAnsi="Calibri"/>
                </w:rPr>
              </w:rPrChange>
            </w:rPr>
            <w:delText xml:space="preserve">eneral </w:delText>
          </w:r>
        </w:del>
      </w:ins>
      <w:del w:id="597" w:author="sunny" w:date="2016-12-06T16:14:00Z">
        <w:r w:rsidRPr="006F644E" w:rsidDel="00C63D81">
          <w:rPr>
            <w:rFonts w:ascii="Times New Roman" w:hAnsi="Times New Roman" w:cs="Times New Roman"/>
            <w:sz w:val="24"/>
            <w:szCs w:val="24"/>
            <w:rPrChange w:id="598" w:author="Unemo Magnus, USÖ Labmed länsklinik" w:date="2016-11-14T17:51:00Z">
              <w:rPr>
                <w:rFonts w:ascii="Calibri" w:hAnsi="Calibri"/>
              </w:rPr>
            </w:rPrChange>
          </w:rPr>
          <w:delText xml:space="preserve">Principles </w:delText>
        </w:r>
      </w:del>
      <w:ins w:id="599" w:author="Unemo Magnus, USÖ Labmed länsklinik" w:date="2016-11-14T18:41:00Z">
        <w:del w:id="600"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601" w:author="Unemo Magnus, USÖ Labmed länsklinik" w:date="2016-11-14T17:51:00Z">
                <w:rPr>
                  <w:rFonts w:ascii="Calibri" w:hAnsi="Calibri"/>
                </w:rPr>
              </w:rPrChange>
            </w:rPr>
            <w:delText xml:space="preserve">rinciples </w:delText>
          </w:r>
        </w:del>
      </w:ins>
      <w:del w:id="602" w:author="sunny" w:date="2016-12-06T16:14:00Z">
        <w:r w:rsidRPr="006F644E" w:rsidDel="00C63D81">
          <w:rPr>
            <w:rFonts w:ascii="Times New Roman" w:hAnsi="Times New Roman" w:cs="Times New Roman"/>
            <w:sz w:val="24"/>
            <w:szCs w:val="24"/>
            <w:rPrChange w:id="603" w:author="Unemo Magnus, USÖ Labmed länsklinik" w:date="2016-11-14T17:51:00Z">
              <w:rPr>
                <w:rFonts w:ascii="Calibri" w:hAnsi="Calibri"/>
              </w:rPr>
            </w:rPrChange>
          </w:rPr>
          <w:delText xml:space="preserve">and Contemporary </w:delText>
        </w:r>
      </w:del>
      <w:ins w:id="604" w:author="Unemo Magnus, USÖ Labmed länsklinik" w:date="2016-11-14T18:41:00Z">
        <w:del w:id="605"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606" w:author="Unemo Magnus, USÖ Labmed länsklinik" w:date="2016-11-14T17:51:00Z">
                <w:rPr>
                  <w:rFonts w:ascii="Calibri" w:hAnsi="Calibri"/>
                </w:rPr>
              </w:rPrChange>
            </w:rPr>
            <w:delText xml:space="preserve">ontemporary </w:delText>
          </w:r>
        </w:del>
      </w:ins>
      <w:del w:id="607" w:author="sunny" w:date="2016-12-06T16:14:00Z">
        <w:r w:rsidRPr="006F644E" w:rsidDel="00C63D81">
          <w:rPr>
            <w:rFonts w:ascii="Times New Roman" w:hAnsi="Times New Roman" w:cs="Times New Roman"/>
            <w:sz w:val="24"/>
            <w:szCs w:val="24"/>
            <w:rPrChange w:id="608" w:author="Unemo Magnus, USÖ Labmed länsklinik" w:date="2016-11-14T17:51:00Z">
              <w:rPr>
                <w:rFonts w:ascii="Calibri" w:hAnsi="Calibri"/>
              </w:rPr>
            </w:rPrChange>
          </w:rPr>
          <w:delText>Practices</w:delText>
        </w:r>
      </w:del>
      <w:ins w:id="609" w:author="Unemo Magnus, USÖ Labmed länsklinik" w:date="2016-11-14T18:41:00Z">
        <w:del w:id="610"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611" w:author="Unemo Magnus, USÖ Labmed länsklinik" w:date="2016-11-14T17:51:00Z">
                <w:rPr>
                  <w:rFonts w:ascii="Calibri" w:hAnsi="Calibri"/>
                </w:rPr>
              </w:rPrChange>
            </w:rPr>
            <w:delText>ractices</w:delText>
          </w:r>
        </w:del>
      </w:ins>
      <w:del w:id="612" w:author="sunny" w:date="2016-12-06T16:14:00Z">
        <w:r w:rsidRPr="006F644E" w:rsidDel="00C63D81">
          <w:rPr>
            <w:rFonts w:ascii="Times New Roman" w:hAnsi="Times New Roman" w:cs="Times New Roman"/>
            <w:sz w:val="24"/>
            <w:szCs w:val="24"/>
            <w:rPrChange w:id="61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614"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615"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616"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617"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618" w:author="sunny" w:date="2016-12-06T16:14:00Z"/>
          <w:rFonts w:ascii="Times New Roman" w:hAnsi="Times New Roman" w:cs="Times New Roman"/>
          <w:sz w:val="24"/>
          <w:szCs w:val="24"/>
          <w:lang w:val="sv-SE"/>
          <w:rPrChange w:id="619" w:author="Unemo Magnus, USÖ Labmed länsklinik" w:date="2016-11-15T15:02:00Z">
            <w:rPr>
              <w:del w:id="620" w:author="sunny" w:date="2016-12-06T16:14:00Z"/>
              <w:rFonts w:ascii="Calibri" w:hAnsi="Calibri"/>
            </w:rPr>
          </w:rPrChange>
        </w:rPr>
        <w:pPrChange w:id="621" w:author="Unemo Magnus, USÖ Labmed länsklinik" w:date="2016-11-14T18:38:00Z">
          <w:pPr>
            <w:pStyle w:val="Bibliography"/>
          </w:pPr>
        </w:pPrChange>
      </w:pPr>
      <w:del w:id="622" w:author="sunny" w:date="2016-12-06T16:14:00Z">
        <w:r w:rsidRPr="006F644E" w:rsidDel="00C63D81">
          <w:rPr>
            <w:rFonts w:ascii="Times New Roman" w:hAnsi="Times New Roman" w:cs="Times New Roman"/>
            <w:sz w:val="24"/>
            <w:szCs w:val="24"/>
            <w:rPrChange w:id="623" w:author="Unemo Magnus, USÖ Labmed länsklinik" w:date="2016-11-14T17:51:00Z">
              <w:rPr>
                <w:rFonts w:ascii="Calibri" w:hAnsi="Calibri"/>
              </w:rPr>
            </w:rPrChange>
          </w:rPr>
          <w:lastRenderedPageBreak/>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624"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625"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626"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627"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628" w:author="sunny" w:date="2016-12-06T16:14:00Z"/>
          <w:rFonts w:ascii="Times New Roman" w:hAnsi="Times New Roman" w:cs="Times New Roman"/>
          <w:sz w:val="24"/>
          <w:szCs w:val="24"/>
          <w:rPrChange w:id="629" w:author="Unemo Magnus, USÖ Labmed länsklinik" w:date="2016-11-14T17:51:00Z">
            <w:rPr>
              <w:del w:id="630" w:author="sunny" w:date="2016-12-06T16:14:00Z"/>
              <w:rFonts w:ascii="Calibri" w:hAnsi="Calibri"/>
            </w:rPr>
          </w:rPrChange>
        </w:rPr>
        <w:pPrChange w:id="631" w:author="Unemo Magnus, USÖ Labmed länsklinik" w:date="2016-11-14T18:38:00Z">
          <w:pPr>
            <w:pStyle w:val="Bibliography"/>
          </w:pPr>
        </w:pPrChange>
      </w:pPr>
      <w:del w:id="632" w:author="sunny" w:date="2016-12-06T16:14:00Z">
        <w:r w:rsidRPr="00AF166B" w:rsidDel="00C63D81">
          <w:rPr>
            <w:rFonts w:ascii="Times New Roman" w:hAnsi="Times New Roman" w:cs="Times New Roman"/>
            <w:sz w:val="24"/>
            <w:szCs w:val="24"/>
            <w:lang w:val="sv-SE"/>
            <w:rPrChange w:id="633" w:author="Unemo Magnus, USÖ Labmed länsklinik" w:date="2016-11-15T15:02:00Z">
              <w:rPr>
                <w:rFonts w:ascii="Calibri" w:hAnsi="Calibri"/>
              </w:rPr>
            </w:rPrChange>
          </w:rPr>
          <w:delText>9. Takei M, Yamaguchi Y, Fukuda H</w:delText>
        </w:r>
      </w:del>
      <w:ins w:id="634" w:author="Unemo Magnus, USÖ Labmed länsklinik" w:date="2016-11-14T18:41:00Z">
        <w:del w:id="635" w:author="sunny" w:date="2016-12-06T16:14:00Z">
          <w:r w:rsidR="003E0CDD" w:rsidRPr="00AF166B" w:rsidDel="00C63D81">
            <w:rPr>
              <w:rFonts w:ascii="Times New Roman" w:hAnsi="Times New Roman" w:cs="Times New Roman"/>
              <w:sz w:val="24"/>
              <w:szCs w:val="24"/>
              <w:lang w:val="sv-SE"/>
              <w:rPrChange w:id="636"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637" w:author="Unemo Magnus, USÖ Labmed länsklinik" w:date="2016-11-15T15:02:00Z">
                <w:rPr>
                  <w:rFonts w:ascii="Times New Roman" w:hAnsi="Times New Roman" w:cs="Times New Roman"/>
                  <w:i/>
                  <w:sz w:val="24"/>
                  <w:szCs w:val="24"/>
                </w:rPr>
              </w:rPrChange>
            </w:rPr>
            <w:delText>et al</w:delText>
          </w:r>
        </w:del>
      </w:ins>
      <w:del w:id="638" w:author="sunny" w:date="2016-12-06T16:14:00Z">
        <w:r w:rsidRPr="00AF166B" w:rsidDel="00C63D81">
          <w:rPr>
            <w:rFonts w:ascii="Times New Roman" w:hAnsi="Times New Roman" w:cs="Times New Roman"/>
            <w:sz w:val="24"/>
            <w:szCs w:val="24"/>
            <w:lang w:val="sv-SE"/>
            <w:rPrChange w:id="639"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640"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641"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642"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643"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644"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645"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646"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647" w:author="sunny" w:date="2016-12-06T16:14:00Z"/>
          <w:rFonts w:ascii="Times New Roman" w:hAnsi="Times New Roman" w:cs="Times New Roman"/>
          <w:sz w:val="24"/>
          <w:szCs w:val="24"/>
          <w:rPrChange w:id="648" w:author="Unemo Magnus, USÖ Labmed länsklinik" w:date="2016-11-14T17:51:00Z">
            <w:rPr>
              <w:del w:id="649" w:author="sunny" w:date="2016-12-06T16:14:00Z"/>
              <w:rFonts w:ascii="Calibri" w:hAnsi="Calibri"/>
            </w:rPr>
          </w:rPrChange>
        </w:rPr>
        <w:pPrChange w:id="650" w:author="Unemo Magnus, USÖ Labmed länsklinik" w:date="2016-11-14T18:38:00Z">
          <w:pPr>
            <w:pStyle w:val="Bibliography"/>
          </w:pPr>
        </w:pPrChange>
      </w:pPr>
      <w:del w:id="651" w:author="sunny" w:date="2016-12-06T16:14:00Z">
        <w:r w:rsidRPr="006F644E" w:rsidDel="00C63D81">
          <w:rPr>
            <w:rFonts w:ascii="Times New Roman" w:hAnsi="Times New Roman" w:cs="Times New Roman"/>
            <w:sz w:val="24"/>
            <w:szCs w:val="24"/>
            <w:rPrChange w:id="652"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653"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65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655"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656"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657"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658"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659" w:author="sunny" w:date="2016-12-06T16:14:00Z"/>
          <w:rFonts w:ascii="Times New Roman" w:hAnsi="Times New Roman" w:cs="Times New Roman"/>
          <w:sz w:val="24"/>
          <w:szCs w:val="24"/>
          <w:rPrChange w:id="660" w:author="Unemo Magnus, USÖ Labmed länsklinik" w:date="2016-11-14T17:51:00Z">
            <w:rPr>
              <w:del w:id="661" w:author="sunny" w:date="2016-12-06T16:14:00Z"/>
              <w:rFonts w:ascii="Calibri" w:hAnsi="Calibri"/>
            </w:rPr>
          </w:rPrChange>
        </w:rPr>
        <w:pPrChange w:id="662" w:author="Unemo Magnus, USÖ Labmed länsklinik" w:date="2016-11-14T18:38:00Z">
          <w:pPr>
            <w:pStyle w:val="Bibliography"/>
          </w:pPr>
        </w:pPrChange>
      </w:pPr>
      <w:del w:id="663" w:author="sunny" w:date="2016-12-06T16:14:00Z">
        <w:r w:rsidRPr="006F644E" w:rsidDel="00C63D81">
          <w:rPr>
            <w:rFonts w:ascii="Times New Roman" w:hAnsi="Times New Roman" w:cs="Times New Roman"/>
            <w:sz w:val="24"/>
            <w:szCs w:val="24"/>
            <w:rPrChange w:id="664"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665"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66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667"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668"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669"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670"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671" w:author="sunny" w:date="2016-12-06T16:14:00Z"/>
          <w:rFonts w:ascii="Times New Roman" w:hAnsi="Times New Roman" w:cs="Times New Roman"/>
          <w:sz w:val="24"/>
          <w:szCs w:val="24"/>
          <w:rPrChange w:id="672" w:author="Unemo Magnus, USÖ Labmed länsklinik" w:date="2016-11-14T17:51:00Z">
            <w:rPr>
              <w:del w:id="673" w:author="sunny" w:date="2016-12-06T16:14:00Z"/>
              <w:rFonts w:ascii="Calibri" w:hAnsi="Calibri"/>
            </w:rPr>
          </w:rPrChange>
        </w:rPr>
        <w:pPrChange w:id="674" w:author="Unemo Magnus, USÖ Labmed länsklinik" w:date="2016-11-14T18:38:00Z">
          <w:pPr>
            <w:pStyle w:val="Bibliography"/>
          </w:pPr>
        </w:pPrChange>
      </w:pPr>
      <w:del w:id="675" w:author="sunny" w:date="2016-12-06T16:14:00Z">
        <w:r w:rsidRPr="006F644E" w:rsidDel="00C63D81">
          <w:rPr>
            <w:rFonts w:ascii="Times New Roman" w:hAnsi="Times New Roman" w:cs="Times New Roman"/>
            <w:sz w:val="24"/>
            <w:szCs w:val="24"/>
            <w:rPrChange w:id="676"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677"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67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679"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680"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681"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682"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683" w:author="sunny" w:date="2016-12-06T16:14:00Z"/>
          <w:rFonts w:ascii="Times New Roman" w:hAnsi="Times New Roman" w:cs="Times New Roman"/>
          <w:sz w:val="24"/>
          <w:szCs w:val="24"/>
          <w:rPrChange w:id="684" w:author="Unemo Magnus, USÖ Labmed länsklinik" w:date="2016-11-14T17:51:00Z">
            <w:rPr>
              <w:del w:id="685" w:author="sunny" w:date="2016-12-06T16:14:00Z"/>
              <w:rFonts w:ascii="Calibri" w:hAnsi="Calibri"/>
            </w:rPr>
          </w:rPrChange>
        </w:rPr>
        <w:pPrChange w:id="686" w:author="Unemo Magnus, USÖ Labmed länsklinik" w:date="2016-11-14T18:38:00Z">
          <w:pPr>
            <w:pStyle w:val="Bibliography"/>
          </w:pPr>
        </w:pPrChange>
      </w:pPr>
      <w:del w:id="687" w:author="sunny" w:date="2016-12-06T16:14:00Z">
        <w:r w:rsidRPr="006F644E" w:rsidDel="00C63D81">
          <w:rPr>
            <w:rFonts w:ascii="Times New Roman" w:hAnsi="Times New Roman" w:cs="Times New Roman"/>
            <w:sz w:val="24"/>
            <w:szCs w:val="24"/>
            <w:rPrChange w:id="688"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689"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69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691"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692"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693"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694"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695" w:author="sunny" w:date="2016-12-06T16:14:00Z"/>
          <w:rFonts w:ascii="Times New Roman" w:hAnsi="Times New Roman" w:cs="Times New Roman"/>
          <w:sz w:val="24"/>
          <w:szCs w:val="24"/>
          <w:rPrChange w:id="696" w:author="Unemo Magnus, USÖ Labmed länsklinik" w:date="2016-11-14T17:51:00Z">
            <w:rPr>
              <w:del w:id="697" w:author="sunny" w:date="2016-12-06T16:14:00Z"/>
              <w:rFonts w:ascii="Calibri" w:hAnsi="Calibri"/>
            </w:rPr>
          </w:rPrChange>
        </w:rPr>
        <w:pPrChange w:id="698" w:author="Unemo Magnus, USÖ Labmed länsklinik" w:date="2016-11-14T18:38:00Z">
          <w:pPr>
            <w:pStyle w:val="Bibliography"/>
          </w:pPr>
        </w:pPrChange>
      </w:pPr>
      <w:del w:id="699" w:author="sunny" w:date="2016-12-06T16:14:00Z">
        <w:r w:rsidRPr="006F644E" w:rsidDel="00C63D81">
          <w:rPr>
            <w:rFonts w:ascii="Times New Roman" w:hAnsi="Times New Roman" w:cs="Times New Roman"/>
            <w:sz w:val="24"/>
            <w:szCs w:val="24"/>
            <w:rPrChange w:id="700" w:author="Unemo Magnus, USÖ Labmed länsklinik" w:date="2016-11-14T17:51:00Z">
              <w:rPr>
                <w:rFonts w:ascii="Calibri" w:hAnsi="Calibri"/>
              </w:rPr>
            </w:rPrChange>
          </w:rPr>
          <w:delText xml:space="preserve">14. Chan YA, Hackett KT, Dillard JP. The Lytic </w:delText>
        </w:r>
      </w:del>
      <w:ins w:id="701" w:author="Unemo Magnus, USÖ Labmed länsklinik" w:date="2016-11-14T18:42:00Z">
        <w:del w:id="702"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703" w:author="Unemo Magnus, USÖ Labmed länsklinik" w:date="2016-11-14T17:51:00Z">
                <w:rPr>
                  <w:rFonts w:ascii="Calibri" w:hAnsi="Calibri"/>
                </w:rPr>
              </w:rPrChange>
            </w:rPr>
            <w:delText xml:space="preserve">ytic </w:delText>
          </w:r>
        </w:del>
      </w:ins>
      <w:del w:id="704" w:author="sunny" w:date="2016-12-06T16:14:00Z">
        <w:r w:rsidRPr="006F644E" w:rsidDel="00C63D81">
          <w:rPr>
            <w:rFonts w:ascii="Times New Roman" w:hAnsi="Times New Roman" w:cs="Times New Roman"/>
            <w:sz w:val="24"/>
            <w:szCs w:val="24"/>
            <w:rPrChange w:id="705" w:author="Unemo Magnus, USÖ Labmed länsklinik" w:date="2016-11-14T17:51:00Z">
              <w:rPr>
                <w:rFonts w:ascii="Calibri" w:hAnsi="Calibri"/>
              </w:rPr>
            </w:rPrChange>
          </w:rPr>
          <w:delText xml:space="preserve">Transglycosylases </w:delText>
        </w:r>
      </w:del>
      <w:ins w:id="706" w:author="Unemo Magnus, USÖ Labmed länsklinik" w:date="2016-11-14T18:42:00Z">
        <w:del w:id="707"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708" w:author="Unemo Magnus, USÖ Labmed länsklinik" w:date="2016-11-14T17:51:00Z">
                <w:rPr>
                  <w:rFonts w:ascii="Calibri" w:hAnsi="Calibri"/>
                </w:rPr>
              </w:rPrChange>
            </w:rPr>
            <w:delText xml:space="preserve">ransglycosylases </w:delText>
          </w:r>
        </w:del>
      </w:ins>
      <w:del w:id="709" w:author="sunny" w:date="2016-12-06T16:14:00Z">
        <w:r w:rsidRPr="006F644E" w:rsidDel="00C63D81">
          <w:rPr>
            <w:rFonts w:ascii="Times New Roman" w:hAnsi="Times New Roman" w:cs="Times New Roman"/>
            <w:sz w:val="24"/>
            <w:szCs w:val="24"/>
            <w:rPrChange w:id="710"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711"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71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713"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714"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715"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716"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717" w:author="sunny" w:date="2016-12-06T16:14:00Z"/>
          <w:rFonts w:ascii="Times New Roman" w:hAnsi="Times New Roman" w:cs="Times New Roman"/>
          <w:sz w:val="24"/>
          <w:szCs w:val="24"/>
          <w:rPrChange w:id="718" w:author="Unemo Magnus, USÖ Labmed länsklinik" w:date="2016-11-14T17:51:00Z">
            <w:rPr>
              <w:del w:id="719" w:author="sunny" w:date="2016-12-06T16:14:00Z"/>
              <w:rFonts w:ascii="Calibri" w:hAnsi="Calibri"/>
            </w:rPr>
          </w:rPrChange>
        </w:rPr>
        <w:pPrChange w:id="720" w:author="Unemo Magnus, USÖ Labmed länsklinik" w:date="2016-11-14T18:38:00Z">
          <w:pPr>
            <w:pStyle w:val="Bibliography"/>
          </w:pPr>
        </w:pPrChange>
      </w:pPr>
      <w:del w:id="721" w:author="sunny" w:date="2016-12-06T16:14:00Z">
        <w:r w:rsidRPr="006F644E" w:rsidDel="00C63D81">
          <w:rPr>
            <w:rFonts w:ascii="Times New Roman" w:hAnsi="Times New Roman" w:cs="Times New Roman"/>
            <w:sz w:val="24"/>
            <w:szCs w:val="24"/>
            <w:rPrChange w:id="722"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723"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724" w:author="Unemo Magnus, USÖ Labmed länsklinik" w:date="2016-11-14T17:51:00Z">
              <w:rPr>
                <w:rFonts w:ascii="Calibri" w:hAnsi="Calibri"/>
              </w:rPr>
            </w:rPrChange>
          </w:rPr>
          <w:delText xml:space="preserve"> Genetic Resistance </w:delText>
        </w:r>
      </w:del>
      <w:ins w:id="725" w:author="Unemo Magnus, USÖ Labmed länsklinik" w:date="2016-11-14T18:42:00Z">
        <w:del w:id="726"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727" w:author="Unemo Magnus, USÖ Labmed länsklinik" w:date="2016-11-14T17:51:00Z">
                <w:rPr>
                  <w:rFonts w:ascii="Calibri" w:hAnsi="Calibri"/>
                </w:rPr>
              </w:rPrChange>
            </w:rPr>
            <w:delText xml:space="preserve">esistance </w:delText>
          </w:r>
        </w:del>
      </w:ins>
      <w:del w:id="728" w:author="sunny" w:date="2016-12-06T16:14:00Z">
        <w:r w:rsidRPr="006F644E" w:rsidDel="00C63D81">
          <w:rPr>
            <w:rFonts w:ascii="Times New Roman" w:hAnsi="Times New Roman" w:cs="Times New Roman"/>
            <w:sz w:val="24"/>
            <w:szCs w:val="24"/>
            <w:rPrChange w:id="729" w:author="Unemo Magnus, USÖ Labmed länsklinik" w:date="2016-11-14T17:51:00Z">
              <w:rPr>
                <w:rFonts w:ascii="Calibri" w:hAnsi="Calibri"/>
              </w:rPr>
            </w:rPrChange>
          </w:rPr>
          <w:delText>Determinants</w:delText>
        </w:r>
      </w:del>
      <w:ins w:id="730" w:author="Unemo Magnus, USÖ Labmed länsklinik" w:date="2016-11-14T18:42:00Z">
        <w:del w:id="731"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732" w:author="Unemo Magnus, USÖ Labmed länsklinik" w:date="2016-11-14T17:51:00Z">
                <w:rPr>
                  <w:rFonts w:ascii="Calibri" w:hAnsi="Calibri"/>
                </w:rPr>
              </w:rPrChange>
            </w:rPr>
            <w:delText>eterminants</w:delText>
          </w:r>
        </w:del>
      </w:ins>
      <w:del w:id="733" w:author="sunny" w:date="2016-12-06T16:14:00Z">
        <w:r w:rsidRPr="006F644E" w:rsidDel="00C63D81">
          <w:rPr>
            <w:rFonts w:ascii="Times New Roman" w:hAnsi="Times New Roman" w:cs="Times New Roman"/>
            <w:sz w:val="24"/>
            <w:szCs w:val="24"/>
            <w:rPrChange w:id="734" w:author="Unemo Magnus, USÖ Labmed länsklinik" w:date="2016-11-14T17:51:00Z">
              <w:rPr>
                <w:rFonts w:ascii="Calibri" w:hAnsi="Calibri"/>
              </w:rPr>
            </w:rPrChange>
          </w:rPr>
          <w:delText xml:space="preserve">, In </w:delText>
        </w:r>
      </w:del>
      <w:ins w:id="735" w:author="Unemo Magnus, USÖ Labmed länsklinik" w:date="2016-11-14T18:42:00Z">
        <w:del w:id="736"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737" w:author="Unemo Magnus, USÖ Labmed länsklinik" w:date="2016-11-14T17:51:00Z">
                <w:rPr>
                  <w:rFonts w:ascii="Calibri" w:hAnsi="Calibri"/>
                </w:rPr>
              </w:rPrChange>
            </w:rPr>
            <w:delText xml:space="preserve">n </w:delText>
          </w:r>
        </w:del>
      </w:ins>
      <w:del w:id="738" w:author="sunny" w:date="2016-12-06T16:14:00Z">
        <w:r w:rsidRPr="006F644E" w:rsidDel="00C63D81">
          <w:rPr>
            <w:rFonts w:ascii="Times New Roman" w:hAnsi="Times New Roman" w:cs="Times New Roman"/>
            <w:sz w:val="24"/>
            <w:szCs w:val="24"/>
            <w:rPrChange w:id="739" w:author="Unemo Magnus, USÖ Labmed länsklinik" w:date="2016-11-14T17:51:00Z">
              <w:rPr>
                <w:rFonts w:ascii="Calibri" w:hAnsi="Calibri"/>
              </w:rPr>
            </w:rPrChange>
          </w:rPr>
          <w:delText xml:space="preserve">Vitro </w:delText>
        </w:r>
      </w:del>
      <w:ins w:id="740" w:author="Unemo Magnus, USÖ Labmed länsklinik" w:date="2016-11-14T18:42:00Z">
        <w:del w:id="741"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742" w:author="Unemo Magnus, USÖ Labmed länsklinik" w:date="2016-11-14T17:51:00Z">
                <w:rPr>
                  <w:rFonts w:ascii="Calibri" w:hAnsi="Calibri"/>
                </w:rPr>
              </w:rPrChange>
            </w:rPr>
            <w:delText xml:space="preserve">itro </w:delText>
          </w:r>
        </w:del>
      </w:ins>
      <w:del w:id="743" w:author="sunny" w:date="2016-12-06T16:14:00Z">
        <w:r w:rsidRPr="006F644E" w:rsidDel="00C63D81">
          <w:rPr>
            <w:rFonts w:ascii="Times New Roman" w:hAnsi="Times New Roman" w:cs="Times New Roman"/>
            <w:sz w:val="24"/>
            <w:szCs w:val="24"/>
            <w:rPrChange w:id="744" w:author="Unemo Magnus, USÖ Labmed länsklinik" w:date="2016-11-14T17:51:00Z">
              <w:rPr>
                <w:rFonts w:ascii="Calibri" w:hAnsi="Calibri"/>
              </w:rPr>
            </w:rPrChange>
          </w:rPr>
          <w:delText>Time</w:delText>
        </w:r>
      </w:del>
      <w:ins w:id="745" w:author="Unemo Magnus, USÖ Labmed länsklinik" w:date="2016-11-14T18:42:00Z">
        <w:del w:id="746"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747" w:author="Unemo Magnus, USÖ Labmed länsklinik" w:date="2016-11-14T17:51:00Z">
                <w:rPr>
                  <w:rFonts w:ascii="Calibri" w:hAnsi="Calibri"/>
                </w:rPr>
              </w:rPrChange>
            </w:rPr>
            <w:delText>ime</w:delText>
          </w:r>
        </w:del>
      </w:ins>
      <w:del w:id="748" w:author="sunny" w:date="2016-12-06T16:14:00Z">
        <w:r w:rsidRPr="006F644E" w:rsidDel="00C63D81">
          <w:rPr>
            <w:rFonts w:ascii="Times New Roman" w:hAnsi="Times New Roman" w:cs="Times New Roman"/>
            <w:sz w:val="24"/>
            <w:szCs w:val="24"/>
            <w:rPrChange w:id="749" w:author="Unemo Magnus, USÖ Labmed länsklinik" w:date="2016-11-14T17:51:00Z">
              <w:rPr>
                <w:rFonts w:ascii="Calibri" w:hAnsi="Calibri"/>
              </w:rPr>
            </w:rPrChange>
          </w:rPr>
          <w:delText xml:space="preserve">-Kill </w:delText>
        </w:r>
      </w:del>
      <w:ins w:id="750" w:author="Unemo Magnus, USÖ Labmed länsklinik" w:date="2016-11-14T18:42:00Z">
        <w:del w:id="751"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752" w:author="Unemo Magnus, USÖ Labmed länsklinik" w:date="2016-11-14T17:51:00Z">
                <w:rPr>
                  <w:rFonts w:ascii="Calibri" w:hAnsi="Calibri"/>
                </w:rPr>
              </w:rPrChange>
            </w:rPr>
            <w:delText xml:space="preserve">ill </w:delText>
          </w:r>
        </w:del>
      </w:ins>
      <w:del w:id="753" w:author="sunny" w:date="2016-12-06T16:14:00Z">
        <w:r w:rsidRPr="006F644E" w:rsidDel="00C63D81">
          <w:rPr>
            <w:rFonts w:ascii="Times New Roman" w:hAnsi="Times New Roman" w:cs="Times New Roman"/>
            <w:sz w:val="24"/>
            <w:szCs w:val="24"/>
            <w:rPrChange w:id="754" w:author="Unemo Magnus, USÖ Labmed länsklinik" w:date="2016-11-14T17:51:00Z">
              <w:rPr>
                <w:rFonts w:ascii="Calibri" w:hAnsi="Calibri"/>
              </w:rPr>
            </w:rPrChange>
          </w:rPr>
          <w:delText xml:space="preserve">Curve </w:delText>
        </w:r>
      </w:del>
      <w:ins w:id="755" w:author="Unemo Magnus, USÖ Labmed länsklinik" w:date="2016-11-14T18:42:00Z">
        <w:del w:id="756"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757" w:author="Unemo Magnus, USÖ Labmed länsklinik" w:date="2016-11-14T17:51:00Z">
                <w:rPr>
                  <w:rFonts w:ascii="Calibri" w:hAnsi="Calibri"/>
                </w:rPr>
              </w:rPrChange>
            </w:rPr>
            <w:delText xml:space="preserve">urve </w:delText>
          </w:r>
        </w:del>
      </w:ins>
      <w:del w:id="758" w:author="sunny" w:date="2016-12-06T16:14:00Z">
        <w:r w:rsidRPr="006F644E" w:rsidDel="00C63D81">
          <w:rPr>
            <w:rFonts w:ascii="Times New Roman" w:hAnsi="Times New Roman" w:cs="Times New Roman"/>
            <w:sz w:val="24"/>
            <w:szCs w:val="24"/>
            <w:rPrChange w:id="759" w:author="Unemo Magnus, USÖ Labmed länsklinik" w:date="2016-11-14T17:51:00Z">
              <w:rPr>
                <w:rFonts w:ascii="Calibri" w:hAnsi="Calibri"/>
              </w:rPr>
            </w:rPrChange>
          </w:rPr>
          <w:delText xml:space="preserve">Analysis </w:delText>
        </w:r>
      </w:del>
      <w:ins w:id="760" w:author="Unemo Magnus, USÖ Labmed länsklinik" w:date="2016-11-14T18:42:00Z">
        <w:del w:id="761"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762" w:author="Unemo Magnus, USÖ Labmed länsklinik" w:date="2016-11-14T17:51:00Z">
                <w:rPr>
                  <w:rFonts w:ascii="Calibri" w:hAnsi="Calibri"/>
                </w:rPr>
              </w:rPrChange>
            </w:rPr>
            <w:delText xml:space="preserve">nalysis </w:delText>
          </w:r>
        </w:del>
      </w:ins>
      <w:del w:id="763" w:author="sunny" w:date="2016-12-06T16:14:00Z">
        <w:r w:rsidRPr="006F644E" w:rsidDel="00C63D81">
          <w:rPr>
            <w:rFonts w:ascii="Times New Roman" w:hAnsi="Times New Roman" w:cs="Times New Roman"/>
            <w:sz w:val="24"/>
            <w:szCs w:val="24"/>
            <w:rPrChange w:id="764" w:author="Unemo Magnus, USÖ Labmed länsklinik" w:date="2016-11-14T17:51:00Z">
              <w:rPr>
                <w:rFonts w:ascii="Calibri" w:hAnsi="Calibri"/>
              </w:rPr>
            </w:rPrChange>
          </w:rPr>
          <w:delText xml:space="preserve">and Pharmacodynamic </w:delText>
        </w:r>
      </w:del>
      <w:ins w:id="765" w:author="Unemo Magnus, USÖ Labmed länsklinik" w:date="2016-11-14T18:42:00Z">
        <w:del w:id="766"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767" w:author="Unemo Magnus, USÖ Labmed länsklinik" w:date="2016-11-14T17:51:00Z">
                <w:rPr>
                  <w:rFonts w:ascii="Calibri" w:hAnsi="Calibri"/>
                </w:rPr>
              </w:rPrChange>
            </w:rPr>
            <w:delText xml:space="preserve">harmacodynamic </w:delText>
          </w:r>
        </w:del>
      </w:ins>
      <w:del w:id="768" w:author="sunny" w:date="2016-12-06T16:14:00Z">
        <w:r w:rsidRPr="006F644E" w:rsidDel="00C63D81">
          <w:rPr>
            <w:rFonts w:ascii="Times New Roman" w:hAnsi="Times New Roman" w:cs="Times New Roman"/>
            <w:sz w:val="24"/>
            <w:szCs w:val="24"/>
            <w:rPrChange w:id="769" w:author="Unemo Magnus, USÖ Labmed länsklinik" w:date="2016-11-14T17:51:00Z">
              <w:rPr>
                <w:rFonts w:ascii="Calibri" w:hAnsi="Calibri"/>
              </w:rPr>
            </w:rPrChange>
          </w:rPr>
          <w:delText xml:space="preserve">Functions </w:delText>
        </w:r>
      </w:del>
      <w:ins w:id="770" w:author="Unemo Magnus, USÖ Labmed länsklinik" w:date="2016-11-14T18:42:00Z">
        <w:del w:id="771"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772" w:author="Unemo Magnus, USÖ Labmed länsklinik" w:date="2016-11-14T17:51:00Z">
                <w:rPr>
                  <w:rFonts w:ascii="Calibri" w:hAnsi="Calibri"/>
                </w:rPr>
              </w:rPrChange>
            </w:rPr>
            <w:delText xml:space="preserve">unctions </w:delText>
          </w:r>
        </w:del>
      </w:ins>
      <w:del w:id="773" w:author="sunny" w:date="2016-12-06T16:14:00Z">
        <w:r w:rsidRPr="006F644E" w:rsidDel="00C63D81">
          <w:rPr>
            <w:rFonts w:ascii="Times New Roman" w:hAnsi="Times New Roman" w:cs="Times New Roman"/>
            <w:sz w:val="24"/>
            <w:szCs w:val="24"/>
            <w:rPrChange w:id="774" w:author="Unemo Magnus, USÖ Labmed länsklinik" w:date="2016-11-14T17:51:00Z">
              <w:rPr>
                <w:rFonts w:ascii="Calibri" w:hAnsi="Calibri"/>
              </w:rPr>
            </w:rPrChange>
          </w:rPr>
          <w:delText xml:space="preserve">for the Novel </w:delText>
        </w:r>
      </w:del>
      <w:ins w:id="775" w:author="Unemo Magnus, USÖ Labmed länsklinik" w:date="2016-11-14T18:42:00Z">
        <w:del w:id="776"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777" w:author="Unemo Magnus, USÖ Labmed länsklinik" w:date="2016-11-14T17:51:00Z">
                <w:rPr>
                  <w:rFonts w:ascii="Calibri" w:hAnsi="Calibri"/>
                </w:rPr>
              </w:rPrChange>
            </w:rPr>
            <w:delText xml:space="preserve">ovel </w:delText>
          </w:r>
        </w:del>
      </w:ins>
      <w:del w:id="778" w:author="sunny" w:date="2016-12-06T16:14:00Z">
        <w:r w:rsidRPr="006F644E" w:rsidDel="00C63D81">
          <w:rPr>
            <w:rFonts w:ascii="Times New Roman" w:hAnsi="Times New Roman" w:cs="Times New Roman"/>
            <w:sz w:val="24"/>
            <w:szCs w:val="24"/>
            <w:rPrChange w:id="779" w:author="Unemo Magnus, USÖ Labmed länsklinik" w:date="2016-11-14T17:51:00Z">
              <w:rPr>
                <w:rFonts w:ascii="Calibri" w:hAnsi="Calibri"/>
              </w:rPr>
            </w:rPrChange>
          </w:rPr>
          <w:delText xml:space="preserve">Topoisomerase </w:delText>
        </w:r>
      </w:del>
      <w:ins w:id="780" w:author="Unemo Magnus, USÖ Labmed länsklinik" w:date="2016-11-14T18:42:00Z">
        <w:del w:id="781"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782" w:author="Unemo Magnus, USÖ Labmed länsklinik" w:date="2016-11-14T17:51:00Z">
                <w:rPr>
                  <w:rFonts w:ascii="Calibri" w:hAnsi="Calibri"/>
                </w:rPr>
              </w:rPrChange>
            </w:rPr>
            <w:delText xml:space="preserve">opoisomerase </w:delText>
          </w:r>
        </w:del>
      </w:ins>
      <w:del w:id="783" w:author="sunny" w:date="2016-12-06T16:14:00Z">
        <w:r w:rsidRPr="006F644E" w:rsidDel="00C63D81">
          <w:rPr>
            <w:rFonts w:ascii="Times New Roman" w:hAnsi="Times New Roman" w:cs="Times New Roman"/>
            <w:sz w:val="24"/>
            <w:szCs w:val="24"/>
            <w:rPrChange w:id="784" w:author="Unemo Magnus, USÖ Labmed länsklinik" w:date="2016-11-14T17:51:00Z">
              <w:rPr>
                <w:rFonts w:ascii="Calibri" w:hAnsi="Calibri"/>
              </w:rPr>
            </w:rPrChange>
          </w:rPr>
          <w:delText xml:space="preserve">II Inhibitor </w:delText>
        </w:r>
      </w:del>
      <w:ins w:id="785" w:author="Unemo Magnus, USÖ Labmed länsklinik" w:date="2016-11-14T18:42:00Z">
        <w:del w:id="786"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787" w:author="Unemo Magnus, USÖ Labmed länsklinik" w:date="2016-11-14T17:51:00Z">
                <w:rPr>
                  <w:rFonts w:ascii="Calibri" w:hAnsi="Calibri"/>
                </w:rPr>
              </w:rPrChange>
            </w:rPr>
            <w:delText xml:space="preserve">nhibitor </w:delText>
          </w:r>
        </w:del>
      </w:ins>
      <w:del w:id="788" w:author="sunny" w:date="2016-12-06T16:14:00Z">
        <w:r w:rsidRPr="006F644E" w:rsidDel="00C63D81">
          <w:rPr>
            <w:rFonts w:ascii="Times New Roman" w:hAnsi="Times New Roman" w:cs="Times New Roman"/>
            <w:sz w:val="24"/>
            <w:szCs w:val="24"/>
            <w:rPrChange w:id="789"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790"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791" w:author="Unemo Magnus, USÖ Labmed länsklinik" w:date="2016-11-14T17:51:00Z">
              <w:rPr>
                <w:rFonts w:ascii="Calibri" w:hAnsi="Calibri"/>
              </w:rPr>
            </w:rPrChange>
          </w:rPr>
          <w:delText xml:space="preserve">. </w:delText>
        </w:r>
      </w:del>
      <w:ins w:id="792" w:author="Unemo Magnus, USÖ Labmed länsklinik" w:date="2016-11-14T18:43:00Z">
        <w:del w:id="793"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794" w:author="sunny" w:date="2016-12-06T16:14:00Z">
        <w:r w:rsidRPr="0058000A" w:rsidDel="00C63D81">
          <w:rPr>
            <w:rFonts w:ascii="Times New Roman" w:hAnsi="Times New Roman" w:cs="Times New Roman"/>
            <w:i/>
            <w:iCs/>
            <w:sz w:val="24"/>
            <w:szCs w:val="24"/>
            <w:rPrChange w:id="795"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796"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797"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798" w:author="sunny" w:date="2016-12-06T16:14:00Z"/>
          <w:rFonts w:ascii="Times New Roman" w:hAnsi="Times New Roman" w:cs="Times New Roman"/>
          <w:sz w:val="24"/>
          <w:szCs w:val="24"/>
          <w:lang w:val="sv-SE"/>
          <w:rPrChange w:id="799" w:author="Unemo Magnus, USÖ Labmed länsklinik" w:date="2016-11-14T18:44:00Z">
            <w:rPr>
              <w:del w:id="800" w:author="sunny" w:date="2016-12-06T16:14:00Z"/>
              <w:rFonts w:ascii="Calibri" w:hAnsi="Calibri"/>
            </w:rPr>
          </w:rPrChange>
        </w:rPr>
        <w:pPrChange w:id="801" w:author="Unemo Magnus, USÖ Labmed länsklinik" w:date="2016-11-14T18:38:00Z">
          <w:pPr>
            <w:pStyle w:val="Bibliography"/>
          </w:pPr>
        </w:pPrChange>
      </w:pPr>
      <w:del w:id="802" w:author="sunny" w:date="2016-12-06T16:14:00Z">
        <w:r w:rsidRPr="006F644E" w:rsidDel="00C63D81">
          <w:rPr>
            <w:rFonts w:ascii="Times New Roman" w:hAnsi="Times New Roman" w:cs="Times New Roman"/>
            <w:sz w:val="24"/>
            <w:szCs w:val="24"/>
            <w:rPrChange w:id="803" w:author="Unemo Magnus, USÖ Labmed länsklinik" w:date="2016-11-14T17:51:00Z">
              <w:rPr>
                <w:rFonts w:ascii="Calibri" w:hAnsi="Calibri"/>
              </w:rPr>
            </w:rPrChange>
          </w:rPr>
          <w:lastRenderedPageBreak/>
          <w:delText>16. Foerster S, Unemo M, Hathaway LJ</w:delText>
        </w:r>
      </w:del>
      <w:ins w:id="804" w:author="Unemo Magnus, USÖ Labmed länsklinik" w:date="2016-11-14T18:43:00Z">
        <w:del w:id="805"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806" w:author="sunny" w:date="2016-12-06T16:14:00Z">
        <w:r w:rsidRPr="006F644E" w:rsidDel="00C63D81">
          <w:rPr>
            <w:rFonts w:ascii="Times New Roman" w:hAnsi="Times New Roman" w:cs="Times New Roman"/>
            <w:sz w:val="24"/>
            <w:szCs w:val="24"/>
            <w:rPrChange w:id="807"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808"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809"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810" w:author="Unemo Magnus, USÖ Labmed länsklinik" w:date="2016-11-14T18:44:00Z">
              <w:rPr>
                <w:rFonts w:ascii="Calibri" w:hAnsi="Calibri"/>
              </w:rPr>
            </w:rPrChange>
          </w:rPr>
          <w:delText xml:space="preserve">. </w:delText>
        </w:r>
      </w:del>
      <w:ins w:id="811" w:author="Unemo Magnus, USÖ Labmed länsklinik" w:date="2016-11-14T18:44:00Z">
        <w:del w:id="812" w:author="sunny" w:date="2016-12-06T16:14:00Z">
          <w:r w:rsidR="002C2B85" w:rsidRPr="002C2B85" w:rsidDel="00C63D81">
            <w:rPr>
              <w:rStyle w:val="jrnl"/>
              <w:rFonts w:ascii="Times New Roman" w:hAnsi="Times New Roman" w:cs="Times New Roman"/>
              <w:i/>
              <w:sz w:val="24"/>
              <w:szCs w:val="24"/>
              <w:lang w:val="sv-SE"/>
              <w:rPrChange w:id="813"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814"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815"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816" w:author="Unemo Magnus, USÖ Labmed länsklinik" w:date="2016-11-14T18:44:00Z">
                <w:rPr/>
              </w:rPrChange>
            </w:rPr>
            <w:delText>: 216.</w:delText>
          </w:r>
        </w:del>
      </w:ins>
      <w:del w:id="817" w:author="sunny" w:date="2016-12-06T16:14:00Z">
        <w:r w:rsidRPr="002C2B85" w:rsidDel="00C63D81">
          <w:rPr>
            <w:rFonts w:ascii="Times New Roman" w:hAnsi="Times New Roman" w:cs="Times New Roman"/>
            <w:i/>
            <w:iCs/>
            <w:sz w:val="24"/>
            <w:szCs w:val="24"/>
            <w:lang w:val="sv-SE"/>
            <w:rPrChange w:id="818"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819"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820" w:author="sunny" w:date="2016-12-06T16:14:00Z"/>
          <w:rFonts w:ascii="Times New Roman" w:hAnsi="Times New Roman" w:cs="Times New Roman"/>
          <w:sz w:val="24"/>
          <w:szCs w:val="24"/>
          <w:rPrChange w:id="821" w:author="Unemo Magnus, USÖ Labmed länsklinik" w:date="2016-11-14T17:51:00Z">
            <w:rPr>
              <w:del w:id="822" w:author="sunny" w:date="2016-12-06T16:14:00Z"/>
              <w:rFonts w:ascii="Calibri" w:hAnsi="Calibri"/>
            </w:rPr>
          </w:rPrChange>
        </w:rPr>
        <w:pPrChange w:id="823" w:author="Unemo Magnus, USÖ Labmed länsklinik" w:date="2016-11-14T18:38:00Z">
          <w:pPr>
            <w:pStyle w:val="Bibliography"/>
          </w:pPr>
        </w:pPrChange>
      </w:pPr>
      <w:del w:id="824" w:author="sunny" w:date="2016-12-06T16:14:00Z">
        <w:r w:rsidRPr="006F644E" w:rsidDel="00C63D81">
          <w:rPr>
            <w:rFonts w:ascii="Times New Roman" w:hAnsi="Times New Roman" w:cs="Times New Roman"/>
            <w:sz w:val="24"/>
            <w:szCs w:val="24"/>
            <w:lang w:val="sv-SE"/>
            <w:rPrChange w:id="825" w:author="Unemo Magnus, USÖ Labmed länsklinik" w:date="2016-11-14T17:51:00Z">
              <w:rPr>
                <w:rFonts w:ascii="Calibri" w:hAnsi="Calibri"/>
              </w:rPr>
            </w:rPrChange>
          </w:rPr>
          <w:delText>17. Kassteele J van de, Santen-Verheuvel MG van, Koedijk FDH</w:delText>
        </w:r>
      </w:del>
      <w:ins w:id="826" w:author="Unemo Magnus, USÖ Labmed länsklinik" w:date="2016-11-14T18:44:00Z">
        <w:del w:id="827"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828" w:author="Unemo Magnus, USÖ Labmed länsklinik" w:date="2016-11-14T18:45:00Z">
                <w:rPr>
                  <w:rFonts w:ascii="Times New Roman" w:hAnsi="Times New Roman" w:cs="Times New Roman"/>
                  <w:i/>
                  <w:sz w:val="24"/>
                  <w:szCs w:val="24"/>
                </w:rPr>
              </w:rPrChange>
            </w:rPr>
            <w:delText>et al</w:delText>
          </w:r>
        </w:del>
      </w:ins>
      <w:del w:id="829" w:author="sunny" w:date="2016-12-06T16:14:00Z">
        <w:r w:rsidRPr="006F644E" w:rsidDel="00C63D81">
          <w:rPr>
            <w:rFonts w:ascii="Times New Roman" w:hAnsi="Times New Roman" w:cs="Times New Roman"/>
            <w:sz w:val="24"/>
            <w:szCs w:val="24"/>
            <w:lang w:val="sv-SE"/>
            <w:rPrChange w:id="830"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831" w:author="Unemo Magnus, USÖ Labmed länsklinik" w:date="2016-11-14T17:51:00Z">
              <w:rPr>
                <w:rFonts w:ascii="Calibri" w:hAnsi="Calibri"/>
              </w:rPr>
            </w:rPrChange>
          </w:rPr>
          <w:delText xml:space="preserve">New Statistical </w:delText>
        </w:r>
      </w:del>
      <w:ins w:id="832" w:author="Unemo Magnus, USÖ Labmed länsklinik" w:date="2016-11-14T18:45:00Z">
        <w:del w:id="833"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834" w:author="Unemo Magnus, USÖ Labmed länsklinik" w:date="2016-11-14T17:51:00Z">
                <w:rPr>
                  <w:rFonts w:ascii="Calibri" w:hAnsi="Calibri"/>
                </w:rPr>
              </w:rPrChange>
            </w:rPr>
            <w:delText xml:space="preserve">tatistical </w:delText>
          </w:r>
        </w:del>
      </w:ins>
      <w:del w:id="835" w:author="sunny" w:date="2016-12-06T16:14:00Z">
        <w:r w:rsidRPr="006F644E" w:rsidDel="00C63D81">
          <w:rPr>
            <w:rFonts w:ascii="Times New Roman" w:hAnsi="Times New Roman" w:cs="Times New Roman"/>
            <w:sz w:val="24"/>
            <w:szCs w:val="24"/>
            <w:rPrChange w:id="836" w:author="Unemo Magnus, USÖ Labmed länsklinik" w:date="2016-11-14T17:51:00Z">
              <w:rPr>
                <w:rFonts w:ascii="Calibri" w:hAnsi="Calibri"/>
              </w:rPr>
            </w:rPrChange>
          </w:rPr>
          <w:delText xml:space="preserve">Technique </w:delText>
        </w:r>
      </w:del>
      <w:ins w:id="837" w:author="Unemo Magnus, USÖ Labmed länsklinik" w:date="2016-11-14T18:45:00Z">
        <w:del w:id="838"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839" w:author="Unemo Magnus, USÖ Labmed länsklinik" w:date="2016-11-14T17:51:00Z">
                <w:rPr>
                  <w:rFonts w:ascii="Calibri" w:hAnsi="Calibri"/>
                </w:rPr>
              </w:rPrChange>
            </w:rPr>
            <w:delText xml:space="preserve">echnique </w:delText>
          </w:r>
        </w:del>
      </w:ins>
      <w:del w:id="840" w:author="sunny" w:date="2016-12-06T16:14:00Z">
        <w:r w:rsidRPr="006F644E" w:rsidDel="00C63D81">
          <w:rPr>
            <w:rFonts w:ascii="Times New Roman" w:hAnsi="Times New Roman" w:cs="Times New Roman"/>
            <w:sz w:val="24"/>
            <w:szCs w:val="24"/>
            <w:rPrChange w:id="841" w:author="Unemo Magnus, USÖ Labmed länsklinik" w:date="2016-11-14T17:51:00Z">
              <w:rPr>
                <w:rFonts w:ascii="Calibri" w:hAnsi="Calibri"/>
              </w:rPr>
            </w:rPrChange>
          </w:rPr>
          <w:delText xml:space="preserve">for Analyzing </w:delText>
        </w:r>
      </w:del>
      <w:ins w:id="842" w:author="Unemo Magnus, USÖ Labmed länsklinik" w:date="2016-11-14T18:45:00Z">
        <w:del w:id="843"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844" w:author="Unemo Magnus, USÖ Labmed länsklinik" w:date="2016-11-14T17:51:00Z">
                <w:rPr>
                  <w:rFonts w:ascii="Calibri" w:hAnsi="Calibri"/>
                </w:rPr>
              </w:rPrChange>
            </w:rPr>
            <w:delText xml:space="preserve">nalyzing </w:delText>
          </w:r>
        </w:del>
      </w:ins>
      <w:del w:id="845" w:author="sunny" w:date="2016-12-06T16:14:00Z">
        <w:r w:rsidRPr="006F644E" w:rsidDel="00C63D81">
          <w:rPr>
            <w:rFonts w:ascii="Times New Roman" w:hAnsi="Times New Roman" w:cs="Times New Roman"/>
            <w:sz w:val="24"/>
            <w:szCs w:val="24"/>
            <w:rPrChange w:id="846" w:author="Unemo Magnus, USÖ Labmed länsklinik" w:date="2016-11-14T17:51:00Z">
              <w:rPr>
                <w:rFonts w:ascii="Calibri" w:hAnsi="Calibri"/>
              </w:rPr>
            </w:rPrChange>
          </w:rPr>
          <w:delText xml:space="preserve">MIC-Based </w:delText>
        </w:r>
      </w:del>
      <w:ins w:id="847" w:author="Unemo Magnus, USÖ Labmed länsklinik" w:date="2016-11-14T18:45:00Z">
        <w:del w:id="848"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849" w:author="Unemo Magnus, USÖ Labmed länsklinik" w:date="2016-11-14T17:51:00Z">
                <w:rPr>
                  <w:rFonts w:ascii="Calibri" w:hAnsi="Calibri"/>
                </w:rPr>
              </w:rPrChange>
            </w:rPr>
            <w:delText xml:space="preserve">ased </w:delText>
          </w:r>
        </w:del>
      </w:ins>
      <w:del w:id="850" w:author="sunny" w:date="2016-12-06T16:14:00Z">
        <w:r w:rsidRPr="006F644E" w:rsidDel="00C63D81">
          <w:rPr>
            <w:rFonts w:ascii="Times New Roman" w:hAnsi="Times New Roman" w:cs="Times New Roman"/>
            <w:sz w:val="24"/>
            <w:szCs w:val="24"/>
            <w:rPrChange w:id="851" w:author="Unemo Magnus, USÖ Labmed länsklinik" w:date="2016-11-14T17:51:00Z">
              <w:rPr>
                <w:rFonts w:ascii="Calibri" w:hAnsi="Calibri"/>
              </w:rPr>
            </w:rPrChange>
          </w:rPr>
          <w:delText xml:space="preserve">Susceptibility </w:delText>
        </w:r>
      </w:del>
      <w:ins w:id="852" w:author="Unemo Magnus, USÖ Labmed länsklinik" w:date="2016-11-14T18:45:00Z">
        <w:del w:id="853"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854" w:author="Unemo Magnus, USÖ Labmed länsklinik" w:date="2016-11-14T17:51:00Z">
                <w:rPr>
                  <w:rFonts w:ascii="Calibri" w:hAnsi="Calibri"/>
                </w:rPr>
              </w:rPrChange>
            </w:rPr>
            <w:delText xml:space="preserve">usceptibility </w:delText>
          </w:r>
        </w:del>
      </w:ins>
      <w:del w:id="855" w:author="sunny" w:date="2016-12-06T16:14:00Z">
        <w:r w:rsidRPr="006F644E" w:rsidDel="00C63D81">
          <w:rPr>
            <w:rFonts w:ascii="Times New Roman" w:hAnsi="Times New Roman" w:cs="Times New Roman"/>
            <w:sz w:val="24"/>
            <w:szCs w:val="24"/>
            <w:rPrChange w:id="856" w:author="Unemo Magnus, USÖ Labmed länsklinik" w:date="2016-11-14T17:51:00Z">
              <w:rPr>
                <w:rFonts w:ascii="Calibri" w:hAnsi="Calibri"/>
              </w:rPr>
            </w:rPrChange>
          </w:rPr>
          <w:delText>Data</w:delText>
        </w:r>
      </w:del>
      <w:ins w:id="857" w:author="Unemo Magnus, USÖ Labmed länsklinik" w:date="2016-11-14T18:45:00Z">
        <w:del w:id="858"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859" w:author="Unemo Magnus, USÖ Labmed länsklinik" w:date="2016-11-14T17:51:00Z">
                <w:rPr>
                  <w:rFonts w:ascii="Calibri" w:hAnsi="Calibri"/>
                </w:rPr>
              </w:rPrChange>
            </w:rPr>
            <w:delText>ata</w:delText>
          </w:r>
        </w:del>
      </w:ins>
      <w:del w:id="860" w:author="sunny" w:date="2016-12-06T16:14:00Z">
        <w:r w:rsidRPr="006F644E" w:rsidDel="00C63D81">
          <w:rPr>
            <w:rFonts w:ascii="Times New Roman" w:hAnsi="Times New Roman" w:cs="Times New Roman"/>
            <w:sz w:val="24"/>
            <w:szCs w:val="24"/>
            <w:rPrChange w:id="86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862"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863"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864"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865"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866" w:author="sunny" w:date="2016-12-06T16:14:00Z"/>
          <w:rFonts w:ascii="Times New Roman" w:hAnsi="Times New Roman" w:cs="Times New Roman"/>
          <w:sz w:val="24"/>
          <w:szCs w:val="24"/>
          <w:rPrChange w:id="867" w:author="Unemo Magnus, USÖ Labmed länsklinik" w:date="2016-11-14T17:51:00Z">
            <w:rPr>
              <w:del w:id="868" w:author="sunny" w:date="2016-12-06T16:14:00Z"/>
              <w:rFonts w:ascii="Calibri" w:hAnsi="Calibri"/>
            </w:rPr>
          </w:rPrChange>
        </w:rPr>
        <w:pPrChange w:id="869" w:author="Unemo Magnus, USÖ Labmed länsklinik" w:date="2016-11-14T18:38:00Z">
          <w:pPr>
            <w:pStyle w:val="Bibliography"/>
          </w:pPr>
        </w:pPrChange>
      </w:pPr>
      <w:del w:id="870" w:author="sunny" w:date="2016-12-06T16:14:00Z">
        <w:r w:rsidRPr="006F644E" w:rsidDel="00C63D81">
          <w:rPr>
            <w:rFonts w:ascii="Times New Roman" w:hAnsi="Times New Roman" w:cs="Times New Roman"/>
            <w:sz w:val="24"/>
            <w:szCs w:val="24"/>
            <w:rPrChange w:id="871"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872"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873"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874"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875"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876" w:author="sunny" w:date="2016-12-06T16:14:00Z"/>
          <w:rFonts w:ascii="Times New Roman" w:hAnsi="Times New Roman" w:cs="Times New Roman"/>
          <w:sz w:val="24"/>
          <w:szCs w:val="24"/>
          <w:rPrChange w:id="877" w:author="Unemo Magnus, USÖ Labmed länsklinik" w:date="2016-11-14T17:51:00Z">
            <w:rPr>
              <w:del w:id="878" w:author="sunny" w:date="2016-12-06T16:14:00Z"/>
              <w:rFonts w:ascii="Calibri" w:hAnsi="Calibri"/>
            </w:rPr>
          </w:rPrChange>
        </w:rPr>
        <w:pPrChange w:id="879" w:author="Unemo Magnus, USÖ Labmed länsklinik" w:date="2016-11-14T18:38:00Z">
          <w:pPr>
            <w:pStyle w:val="Bibliography"/>
          </w:pPr>
        </w:pPrChange>
      </w:pPr>
      <w:del w:id="880" w:author="sunny" w:date="2016-12-06T16:14:00Z">
        <w:r w:rsidRPr="006F644E" w:rsidDel="00C63D81">
          <w:rPr>
            <w:rFonts w:ascii="Times New Roman" w:hAnsi="Times New Roman" w:cs="Times New Roman"/>
            <w:sz w:val="24"/>
            <w:szCs w:val="24"/>
            <w:rPrChange w:id="881"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882"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883"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884"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885"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886" w:author="sunny" w:date="2016-12-06T16:14:00Z"/>
          <w:rFonts w:ascii="Times New Roman" w:hAnsi="Times New Roman" w:cs="Times New Roman"/>
          <w:sz w:val="24"/>
          <w:szCs w:val="24"/>
          <w:rPrChange w:id="887" w:author="Unemo Magnus, USÖ Labmed länsklinik" w:date="2016-11-14T17:51:00Z">
            <w:rPr>
              <w:del w:id="888" w:author="sunny" w:date="2016-12-06T16:14:00Z"/>
              <w:rFonts w:ascii="Calibri" w:hAnsi="Calibri"/>
            </w:rPr>
          </w:rPrChange>
        </w:rPr>
        <w:pPrChange w:id="889" w:author="Unemo Magnus, USÖ Labmed länsklinik" w:date="2016-11-14T18:38:00Z">
          <w:pPr>
            <w:pStyle w:val="Bibliography"/>
          </w:pPr>
        </w:pPrChange>
      </w:pPr>
      <w:del w:id="890" w:author="sunny" w:date="2016-12-06T16:14:00Z">
        <w:r w:rsidRPr="006F644E" w:rsidDel="00C63D81">
          <w:rPr>
            <w:rFonts w:ascii="Times New Roman" w:hAnsi="Times New Roman" w:cs="Times New Roman"/>
            <w:sz w:val="24"/>
            <w:szCs w:val="24"/>
            <w:rPrChange w:id="891"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892"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893"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894"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895"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896" w:author="sunny" w:date="2016-12-06T16:14:00Z"/>
          <w:rFonts w:ascii="Times New Roman" w:hAnsi="Times New Roman" w:cs="Times New Roman"/>
          <w:sz w:val="24"/>
          <w:szCs w:val="24"/>
          <w:rPrChange w:id="897" w:author="Unemo Magnus, USÖ Labmed länsklinik" w:date="2016-11-14T17:51:00Z">
            <w:rPr>
              <w:del w:id="898" w:author="sunny" w:date="2016-12-06T16:14:00Z"/>
              <w:rFonts w:ascii="Calibri" w:hAnsi="Calibri"/>
            </w:rPr>
          </w:rPrChange>
        </w:rPr>
        <w:pPrChange w:id="899" w:author="Unemo Magnus, USÖ Labmed länsklinik" w:date="2016-11-14T18:38:00Z">
          <w:pPr>
            <w:pStyle w:val="Bibliography"/>
          </w:pPr>
        </w:pPrChange>
      </w:pPr>
      <w:del w:id="900" w:author="sunny" w:date="2016-12-06T16:14:00Z">
        <w:r w:rsidRPr="006F644E" w:rsidDel="00C63D81">
          <w:rPr>
            <w:rFonts w:ascii="Times New Roman" w:hAnsi="Times New Roman" w:cs="Times New Roman"/>
            <w:sz w:val="24"/>
            <w:szCs w:val="24"/>
            <w:rPrChange w:id="901" w:author="Unemo Magnus, USÖ Labmed länsklinik" w:date="2016-11-14T17:51:00Z">
              <w:rPr>
                <w:rFonts w:ascii="Calibri" w:hAnsi="Calibri"/>
              </w:rPr>
            </w:rPrChange>
          </w:rPr>
          <w:delText>21. Filipsson AF, Sand S, Nilsson J</w:delText>
        </w:r>
      </w:del>
      <w:ins w:id="902" w:author="Unemo Magnus, USÖ Labmed länsklinik" w:date="2016-11-14T18:45:00Z">
        <w:del w:id="903"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904" w:author="sunny" w:date="2016-12-06T16:14:00Z">
        <w:r w:rsidRPr="006F644E" w:rsidDel="00C63D81">
          <w:rPr>
            <w:rFonts w:ascii="Times New Roman" w:hAnsi="Times New Roman" w:cs="Times New Roman"/>
            <w:sz w:val="24"/>
            <w:szCs w:val="24"/>
            <w:rPrChange w:id="905"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906"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907"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908"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909"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910" w:author="sunny" w:date="2016-12-06T16:14:00Z"/>
          <w:rFonts w:ascii="Times New Roman" w:hAnsi="Times New Roman" w:cs="Times New Roman"/>
          <w:sz w:val="24"/>
          <w:szCs w:val="24"/>
          <w:rPrChange w:id="911" w:author="Unemo Magnus, USÖ Labmed länsklinik" w:date="2016-11-14T17:51:00Z">
            <w:rPr>
              <w:del w:id="912" w:author="sunny" w:date="2016-12-06T16:14:00Z"/>
              <w:rFonts w:ascii="Calibri" w:hAnsi="Calibri"/>
            </w:rPr>
          </w:rPrChange>
        </w:rPr>
        <w:pPrChange w:id="913" w:author="Unemo Magnus, USÖ Labmed länsklinik" w:date="2016-11-14T18:38:00Z">
          <w:pPr>
            <w:pStyle w:val="Bibliography"/>
          </w:pPr>
        </w:pPrChange>
      </w:pPr>
      <w:del w:id="914" w:author="sunny" w:date="2016-12-06T16:14:00Z">
        <w:r w:rsidRPr="006F644E" w:rsidDel="00C63D81">
          <w:rPr>
            <w:rFonts w:ascii="Times New Roman" w:hAnsi="Times New Roman" w:cs="Times New Roman"/>
            <w:sz w:val="24"/>
            <w:szCs w:val="24"/>
            <w:rPrChange w:id="915" w:author="Unemo Magnus, USÖ Labmed länsklinik" w:date="2016-11-14T17:51:00Z">
              <w:rPr>
                <w:rFonts w:ascii="Calibri" w:hAnsi="Calibri"/>
              </w:rPr>
            </w:rPrChange>
          </w:rPr>
          <w:delText>22. Sampah MES, Shen L, Jilek BL</w:delText>
        </w:r>
      </w:del>
      <w:ins w:id="916" w:author="Unemo Magnus, USÖ Labmed länsklinik" w:date="2016-11-14T18:45:00Z">
        <w:del w:id="917"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918" w:author="sunny" w:date="2016-12-06T16:14:00Z">
        <w:r w:rsidRPr="006F644E" w:rsidDel="00C63D81">
          <w:rPr>
            <w:rFonts w:ascii="Times New Roman" w:hAnsi="Times New Roman" w:cs="Times New Roman"/>
            <w:sz w:val="24"/>
            <w:szCs w:val="24"/>
            <w:rPrChange w:id="919"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920"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921"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922"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923"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924" w:author="sunny" w:date="2016-12-06T16:14:00Z"/>
          <w:rFonts w:ascii="Times New Roman" w:hAnsi="Times New Roman" w:cs="Times New Roman"/>
          <w:sz w:val="24"/>
          <w:szCs w:val="24"/>
          <w:lang w:val="en-US"/>
          <w:rPrChange w:id="925" w:author="Unemo Magnus, USÖ Labmed länsklinik" w:date="2016-11-15T15:02:00Z">
            <w:rPr>
              <w:del w:id="926" w:author="sunny" w:date="2016-12-06T16:14:00Z"/>
              <w:rFonts w:ascii="Calibri" w:hAnsi="Calibri"/>
            </w:rPr>
          </w:rPrChange>
        </w:rPr>
        <w:pPrChange w:id="927" w:author="Unemo Magnus, USÖ Labmed länsklinik" w:date="2016-11-14T18:38:00Z">
          <w:pPr>
            <w:pStyle w:val="Bibliography"/>
          </w:pPr>
        </w:pPrChange>
      </w:pPr>
      <w:del w:id="928" w:author="sunny" w:date="2016-12-06T16:14:00Z">
        <w:r w:rsidRPr="006F644E" w:rsidDel="00C63D81">
          <w:rPr>
            <w:rFonts w:ascii="Times New Roman" w:hAnsi="Times New Roman" w:cs="Times New Roman"/>
            <w:sz w:val="24"/>
            <w:szCs w:val="24"/>
            <w:rPrChange w:id="929" w:author="Unemo Magnus, USÖ Labmed länsklinik" w:date="2016-11-14T17:51:00Z">
              <w:rPr>
                <w:rFonts w:ascii="Calibri" w:hAnsi="Calibri"/>
              </w:rPr>
            </w:rPrChange>
          </w:rPr>
          <w:delText xml:space="preserve">23. Rampersad SN. Multiple Applications </w:delText>
        </w:r>
      </w:del>
      <w:ins w:id="930" w:author="Unemo Magnus, USÖ Labmed länsklinik" w:date="2016-11-14T18:45:00Z">
        <w:del w:id="931"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932" w:author="Unemo Magnus, USÖ Labmed länsklinik" w:date="2016-11-14T17:51:00Z">
                <w:rPr>
                  <w:rFonts w:ascii="Calibri" w:hAnsi="Calibri"/>
                </w:rPr>
              </w:rPrChange>
            </w:rPr>
            <w:delText xml:space="preserve">pplications </w:delText>
          </w:r>
        </w:del>
      </w:ins>
      <w:del w:id="933" w:author="sunny" w:date="2016-12-06T16:14:00Z">
        <w:r w:rsidRPr="006F644E" w:rsidDel="00C63D81">
          <w:rPr>
            <w:rFonts w:ascii="Times New Roman" w:hAnsi="Times New Roman" w:cs="Times New Roman"/>
            <w:sz w:val="24"/>
            <w:szCs w:val="24"/>
            <w:rPrChange w:id="934" w:author="Unemo Magnus, USÖ Labmed länsklinik" w:date="2016-11-14T17:51:00Z">
              <w:rPr>
                <w:rFonts w:ascii="Calibri" w:hAnsi="Calibri"/>
              </w:rPr>
            </w:rPrChange>
          </w:rPr>
          <w:delText xml:space="preserve">of Alamar </w:delText>
        </w:r>
      </w:del>
      <w:ins w:id="935" w:author="Unemo Magnus, USÖ Labmed länsklinik" w:date="2016-11-14T18:45:00Z">
        <w:del w:id="936"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937" w:author="Unemo Magnus, USÖ Labmed länsklinik" w:date="2016-11-14T17:51:00Z">
                <w:rPr>
                  <w:rFonts w:ascii="Calibri" w:hAnsi="Calibri"/>
                </w:rPr>
              </w:rPrChange>
            </w:rPr>
            <w:delText xml:space="preserve">lamar </w:delText>
          </w:r>
        </w:del>
      </w:ins>
      <w:del w:id="938" w:author="sunny" w:date="2016-12-06T16:14:00Z">
        <w:r w:rsidRPr="006F644E" w:rsidDel="00C63D81">
          <w:rPr>
            <w:rFonts w:ascii="Times New Roman" w:hAnsi="Times New Roman" w:cs="Times New Roman"/>
            <w:sz w:val="24"/>
            <w:szCs w:val="24"/>
            <w:rPrChange w:id="939" w:author="Unemo Magnus, USÖ Labmed länsklinik" w:date="2016-11-14T17:51:00Z">
              <w:rPr>
                <w:rFonts w:ascii="Calibri" w:hAnsi="Calibri"/>
              </w:rPr>
            </w:rPrChange>
          </w:rPr>
          <w:delText xml:space="preserve">Blue </w:delText>
        </w:r>
      </w:del>
      <w:ins w:id="940" w:author="Unemo Magnus, USÖ Labmed länsklinik" w:date="2016-11-14T18:45:00Z">
        <w:del w:id="941"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942" w:author="Unemo Magnus, USÖ Labmed länsklinik" w:date="2016-11-14T17:51:00Z">
                <w:rPr>
                  <w:rFonts w:ascii="Calibri" w:hAnsi="Calibri"/>
                </w:rPr>
              </w:rPrChange>
            </w:rPr>
            <w:delText xml:space="preserve">lue </w:delText>
          </w:r>
        </w:del>
      </w:ins>
      <w:del w:id="943" w:author="sunny" w:date="2016-12-06T16:14:00Z">
        <w:r w:rsidRPr="006F644E" w:rsidDel="00C63D81">
          <w:rPr>
            <w:rFonts w:ascii="Times New Roman" w:hAnsi="Times New Roman" w:cs="Times New Roman"/>
            <w:sz w:val="24"/>
            <w:szCs w:val="24"/>
            <w:rPrChange w:id="944" w:author="Unemo Magnus, USÖ Labmed länsklinik" w:date="2016-11-14T17:51:00Z">
              <w:rPr>
                <w:rFonts w:ascii="Calibri" w:hAnsi="Calibri"/>
              </w:rPr>
            </w:rPrChange>
          </w:rPr>
          <w:delText xml:space="preserve">as an Indicator </w:delText>
        </w:r>
      </w:del>
      <w:ins w:id="945" w:author="Unemo Magnus, USÖ Labmed länsklinik" w:date="2016-11-14T18:45:00Z">
        <w:del w:id="946"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947" w:author="Unemo Magnus, USÖ Labmed länsklinik" w:date="2016-11-14T17:51:00Z">
                <w:rPr>
                  <w:rFonts w:ascii="Calibri" w:hAnsi="Calibri"/>
                </w:rPr>
              </w:rPrChange>
            </w:rPr>
            <w:delText xml:space="preserve">ndicator </w:delText>
          </w:r>
        </w:del>
      </w:ins>
      <w:del w:id="948" w:author="sunny" w:date="2016-12-06T16:14:00Z">
        <w:r w:rsidRPr="006F644E" w:rsidDel="00C63D81">
          <w:rPr>
            <w:rFonts w:ascii="Times New Roman" w:hAnsi="Times New Roman" w:cs="Times New Roman"/>
            <w:sz w:val="24"/>
            <w:szCs w:val="24"/>
            <w:rPrChange w:id="949" w:author="Unemo Magnus, USÖ Labmed länsklinik" w:date="2016-11-14T17:51:00Z">
              <w:rPr>
                <w:rFonts w:ascii="Calibri" w:hAnsi="Calibri"/>
              </w:rPr>
            </w:rPrChange>
          </w:rPr>
          <w:delText xml:space="preserve">of Metabolic </w:delText>
        </w:r>
      </w:del>
      <w:ins w:id="950" w:author="Unemo Magnus, USÖ Labmed länsklinik" w:date="2016-11-14T18:45:00Z">
        <w:del w:id="951"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952" w:author="Unemo Magnus, USÖ Labmed länsklinik" w:date="2016-11-14T17:51:00Z">
                <w:rPr>
                  <w:rFonts w:ascii="Calibri" w:hAnsi="Calibri"/>
                </w:rPr>
              </w:rPrChange>
            </w:rPr>
            <w:delText xml:space="preserve">etabolic </w:delText>
          </w:r>
        </w:del>
      </w:ins>
      <w:del w:id="953" w:author="sunny" w:date="2016-12-06T16:14:00Z">
        <w:r w:rsidRPr="006F644E" w:rsidDel="00C63D81">
          <w:rPr>
            <w:rFonts w:ascii="Times New Roman" w:hAnsi="Times New Roman" w:cs="Times New Roman"/>
            <w:sz w:val="24"/>
            <w:szCs w:val="24"/>
            <w:rPrChange w:id="954" w:author="Unemo Magnus, USÖ Labmed länsklinik" w:date="2016-11-14T17:51:00Z">
              <w:rPr>
                <w:rFonts w:ascii="Calibri" w:hAnsi="Calibri"/>
              </w:rPr>
            </w:rPrChange>
          </w:rPr>
          <w:delText xml:space="preserve">Function </w:delText>
        </w:r>
      </w:del>
      <w:ins w:id="955" w:author="Unemo Magnus, USÖ Labmed länsklinik" w:date="2016-11-14T18:45:00Z">
        <w:del w:id="956"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957" w:author="Unemo Magnus, USÖ Labmed länsklinik" w:date="2016-11-14T17:51:00Z">
                <w:rPr>
                  <w:rFonts w:ascii="Calibri" w:hAnsi="Calibri"/>
                </w:rPr>
              </w:rPrChange>
            </w:rPr>
            <w:delText xml:space="preserve">unction </w:delText>
          </w:r>
        </w:del>
      </w:ins>
      <w:del w:id="958" w:author="sunny" w:date="2016-12-06T16:14:00Z">
        <w:r w:rsidRPr="006F644E" w:rsidDel="00C63D81">
          <w:rPr>
            <w:rFonts w:ascii="Times New Roman" w:hAnsi="Times New Roman" w:cs="Times New Roman"/>
            <w:sz w:val="24"/>
            <w:szCs w:val="24"/>
            <w:rPrChange w:id="959" w:author="Unemo Magnus, USÖ Labmed länsklinik" w:date="2016-11-14T17:51:00Z">
              <w:rPr>
                <w:rFonts w:ascii="Calibri" w:hAnsi="Calibri"/>
              </w:rPr>
            </w:rPrChange>
          </w:rPr>
          <w:delText xml:space="preserve">and Cellular </w:delText>
        </w:r>
      </w:del>
      <w:ins w:id="960" w:author="Unemo Magnus, USÖ Labmed länsklinik" w:date="2016-11-14T18:45:00Z">
        <w:del w:id="961"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962" w:author="Unemo Magnus, USÖ Labmed länsklinik" w:date="2016-11-14T17:51:00Z">
                <w:rPr>
                  <w:rFonts w:ascii="Calibri" w:hAnsi="Calibri"/>
                </w:rPr>
              </w:rPrChange>
            </w:rPr>
            <w:delText xml:space="preserve">ellular </w:delText>
          </w:r>
        </w:del>
      </w:ins>
      <w:del w:id="963" w:author="sunny" w:date="2016-12-06T16:14:00Z">
        <w:r w:rsidRPr="006F644E" w:rsidDel="00C63D81">
          <w:rPr>
            <w:rFonts w:ascii="Times New Roman" w:hAnsi="Times New Roman" w:cs="Times New Roman"/>
            <w:sz w:val="24"/>
            <w:szCs w:val="24"/>
            <w:rPrChange w:id="964" w:author="Unemo Magnus, USÖ Labmed länsklinik" w:date="2016-11-14T17:51:00Z">
              <w:rPr>
                <w:rFonts w:ascii="Calibri" w:hAnsi="Calibri"/>
              </w:rPr>
            </w:rPrChange>
          </w:rPr>
          <w:delText xml:space="preserve">Health </w:delText>
        </w:r>
      </w:del>
      <w:ins w:id="965" w:author="Unemo Magnus, USÖ Labmed länsklinik" w:date="2016-11-14T18:45:00Z">
        <w:del w:id="966"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967" w:author="Unemo Magnus, USÖ Labmed länsklinik" w:date="2016-11-14T17:51:00Z">
                <w:rPr>
                  <w:rFonts w:ascii="Calibri" w:hAnsi="Calibri"/>
                </w:rPr>
              </w:rPrChange>
            </w:rPr>
            <w:delText xml:space="preserve">ealth </w:delText>
          </w:r>
        </w:del>
      </w:ins>
      <w:del w:id="968" w:author="sunny" w:date="2016-12-06T16:14:00Z">
        <w:r w:rsidRPr="006F644E" w:rsidDel="00C63D81">
          <w:rPr>
            <w:rFonts w:ascii="Times New Roman" w:hAnsi="Times New Roman" w:cs="Times New Roman"/>
            <w:sz w:val="24"/>
            <w:szCs w:val="24"/>
            <w:rPrChange w:id="969" w:author="Unemo Magnus, USÖ Labmed länsklinik" w:date="2016-11-14T17:51:00Z">
              <w:rPr>
                <w:rFonts w:ascii="Calibri" w:hAnsi="Calibri"/>
              </w:rPr>
            </w:rPrChange>
          </w:rPr>
          <w:delText xml:space="preserve">in Cell </w:delText>
        </w:r>
      </w:del>
      <w:ins w:id="970" w:author="Unemo Magnus, USÖ Labmed länsklinik" w:date="2016-11-14T18:46:00Z">
        <w:del w:id="971"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972" w:author="Unemo Magnus, USÖ Labmed länsklinik" w:date="2016-11-14T17:51:00Z">
                <w:rPr>
                  <w:rFonts w:ascii="Calibri" w:hAnsi="Calibri"/>
                </w:rPr>
              </w:rPrChange>
            </w:rPr>
            <w:delText xml:space="preserve">ell </w:delText>
          </w:r>
        </w:del>
      </w:ins>
      <w:del w:id="973" w:author="sunny" w:date="2016-12-06T16:14:00Z">
        <w:r w:rsidRPr="006F644E" w:rsidDel="00C63D81">
          <w:rPr>
            <w:rFonts w:ascii="Times New Roman" w:hAnsi="Times New Roman" w:cs="Times New Roman"/>
            <w:sz w:val="24"/>
            <w:szCs w:val="24"/>
            <w:rPrChange w:id="974" w:author="Unemo Magnus, USÖ Labmed länsklinik" w:date="2016-11-14T17:51:00Z">
              <w:rPr>
                <w:rFonts w:ascii="Calibri" w:hAnsi="Calibri"/>
              </w:rPr>
            </w:rPrChange>
          </w:rPr>
          <w:delText xml:space="preserve">Viability </w:delText>
        </w:r>
      </w:del>
      <w:ins w:id="975" w:author="Unemo Magnus, USÖ Labmed länsklinik" w:date="2016-11-14T18:46:00Z">
        <w:del w:id="976"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977" w:author="Unemo Magnus, USÖ Labmed länsklinik" w:date="2016-11-14T17:51:00Z">
                <w:rPr>
                  <w:rFonts w:ascii="Calibri" w:hAnsi="Calibri"/>
                </w:rPr>
              </w:rPrChange>
            </w:rPr>
            <w:delText xml:space="preserve">iability </w:delText>
          </w:r>
        </w:del>
      </w:ins>
      <w:del w:id="978" w:author="sunny" w:date="2016-12-06T16:14:00Z">
        <w:r w:rsidRPr="006F644E" w:rsidDel="00C63D81">
          <w:rPr>
            <w:rFonts w:ascii="Times New Roman" w:hAnsi="Times New Roman" w:cs="Times New Roman"/>
            <w:sz w:val="24"/>
            <w:szCs w:val="24"/>
            <w:rPrChange w:id="979" w:author="Unemo Magnus, USÖ Labmed länsklinik" w:date="2016-11-14T17:51:00Z">
              <w:rPr>
                <w:rFonts w:ascii="Calibri" w:hAnsi="Calibri"/>
              </w:rPr>
            </w:rPrChange>
          </w:rPr>
          <w:delText>Bioassays</w:delText>
        </w:r>
      </w:del>
      <w:ins w:id="980" w:author="Unemo Magnus, USÖ Labmed länsklinik" w:date="2016-11-14T18:46:00Z">
        <w:del w:id="981"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982" w:author="Unemo Magnus, USÖ Labmed länsklinik" w:date="2016-11-14T17:51:00Z">
                <w:rPr>
                  <w:rFonts w:ascii="Calibri" w:hAnsi="Calibri"/>
                </w:rPr>
              </w:rPrChange>
            </w:rPr>
            <w:delText>ioassays</w:delText>
          </w:r>
        </w:del>
      </w:ins>
      <w:del w:id="983" w:author="sunny" w:date="2016-12-06T16:14:00Z">
        <w:r w:rsidRPr="006F644E" w:rsidDel="00C63D81">
          <w:rPr>
            <w:rFonts w:ascii="Times New Roman" w:hAnsi="Times New Roman" w:cs="Times New Roman"/>
            <w:sz w:val="24"/>
            <w:szCs w:val="24"/>
            <w:rPrChange w:id="984"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985"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986"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987"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988"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989" w:author="sunny" w:date="2016-12-06T16:14:00Z"/>
          <w:rFonts w:ascii="Times New Roman" w:hAnsi="Times New Roman" w:cs="Times New Roman"/>
          <w:sz w:val="24"/>
          <w:szCs w:val="24"/>
          <w:rPrChange w:id="990" w:author="Unemo Magnus, USÖ Labmed länsklinik" w:date="2016-11-14T17:51:00Z">
            <w:rPr>
              <w:del w:id="991" w:author="sunny" w:date="2016-12-06T16:14:00Z"/>
              <w:rFonts w:ascii="Calibri" w:hAnsi="Calibri"/>
            </w:rPr>
          </w:rPrChange>
        </w:rPr>
        <w:pPrChange w:id="992" w:author="Unemo Magnus, USÖ Labmed länsklinik" w:date="2016-11-14T18:38:00Z">
          <w:pPr>
            <w:pStyle w:val="Bibliography"/>
          </w:pPr>
        </w:pPrChange>
      </w:pPr>
      <w:del w:id="993" w:author="sunny" w:date="2016-12-06T16:14:00Z">
        <w:r w:rsidRPr="00AF166B" w:rsidDel="00C63D81">
          <w:rPr>
            <w:rFonts w:ascii="Times New Roman" w:hAnsi="Times New Roman" w:cs="Times New Roman"/>
            <w:sz w:val="24"/>
            <w:szCs w:val="24"/>
            <w:lang w:val="en-US"/>
            <w:rPrChange w:id="994" w:author="Unemo Magnus, USÖ Labmed länsklinik" w:date="2016-11-15T15:02:00Z">
              <w:rPr>
                <w:rFonts w:ascii="Calibri" w:hAnsi="Calibri"/>
              </w:rPr>
            </w:rPrChange>
          </w:rPr>
          <w:delText>24. Khalifa RA, Nasser MS, Gomaa AA</w:delText>
        </w:r>
      </w:del>
      <w:ins w:id="995" w:author="Unemo Magnus, USÖ Labmed länsklinik" w:date="2016-11-14T18:46:00Z">
        <w:del w:id="996" w:author="sunny" w:date="2016-12-06T16:14:00Z">
          <w:r w:rsidR="00143D32" w:rsidRPr="00AF166B" w:rsidDel="00C63D81">
            <w:rPr>
              <w:rFonts w:ascii="Times New Roman" w:hAnsi="Times New Roman" w:cs="Times New Roman"/>
              <w:sz w:val="24"/>
              <w:szCs w:val="24"/>
              <w:lang w:val="en-US"/>
              <w:rPrChange w:id="997"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998" w:author="Unemo Magnus, USÖ Labmed länsklinik" w:date="2016-11-15T15:02:00Z">
                <w:rPr>
                  <w:rFonts w:ascii="Times New Roman" w:hAnsi="Times New Roman" w:cs="Times New Roman"/>
                  <w:i/>
                  <w:sz w:val="24"/>
                  <w:szCs w:val="24"/>
                </w:rPr>
              </w:rPrChange>
            </w:rPr>
            <w:delText>et al</w:delText>
          </w:r>
        </w:del>
      </w:ins>
      <w:del w:id="999" w:author="sunny" w:date="2016-12-06T16:14:00Z">
        <w:r w:rsidRPr="00AF166B" w:rsidDel="00C63D81">
          <w:rPr>
            <w:rFonts w:ascii="Times New Roman" w:hAnsi="Times New Roman" w:cs="Times New Roman"/>
            <w:sz w:val="24"/>
            <w:szCs w:val="24"/>
            <w:lang w:val="en-US"/>
            <w:rPrChange w:id="1000"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001" w:author="Unemo Magnus, USÖ Labmed länsklinik" w:date="2016-11-14T17:51:00Z">
              <w:rPr>
                <w:rFonts w:ascii="Calibri" w:hAnsi="Calibri"/>
              </w:rPr>
            </w:rPrChange>
          </w:rPr>
          <w:delText xml:space="preserve">Resazurin Microtiter </w:delText>
        </w:r>
      </w:del>
      <w:ins w:id="1002" w:author="Unemo Magnus, USÖ Labmed länsklinik" w:date="2016-11-14T18:46:00Z">
        <w:del w:id="1003"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004" w:author="Unemo Magnus, USÖ Labmed länsklinik" w:date="2016-11-14T17:51:00Z">
                <w:rPr>
                  <w:rFonts w:ascii="Calibri" w:hAnsi="Calibri"/>
                </w:rPr>
              </w:rPrChange>
            </w:rPr>
            <w:delText xml:space="preserve">icrotiter </w:delText>
          </w:r>
        </w:del>
      </w:ins>
      <w:del w:id="1005" w:author="sunny" w:date="2016-12-06T16:14:00Z">
        <w:r w:rsidRPr="006F644E" w:rsidDel="00C63D81">
          <w:rPr>
            <w:rFonts w:ascii="Times New Roman" w:hAnsi="Times New Roman" w:cs="Times New Roman"/>
            <w:sz w:val="24"/>
            <w:szCs w:val="24"/>
            <w:rPrChange w:id="1006" w:author="Unemo Magnus, USÖ Labmed länsklinik" w:date="2016-11-14T17:51:00Z">
              <w:rPr>
                <w:rFonts w:ascii="Calibri" w:hAnsi="Calibri"/>
              </w:rPr>
            </w:rPrChange>
          </w:rPr>
          <w:delText xml:space="preserve">Assay </w:delText>
        </w:r>
      </w:del>
      <w:ins w:id="1007" w:author="Unemo Magnus, USÖ Labmed länsklinik" w:date="2016-11-14T18:46:00Z">
        <w:del w:id="1008"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009" w:author="Unemo Magnus, USÖ Labmed länsklinik" w:date="2016-11-14T17:51:00Z">
                <w:rPr>
                  <w:rFonts w:ascii="Calibri" w:hAnsi="Calibri"/>
                </w:rPr>
              </w:rPrChange>
            </w:rPr>
            <w:delText xml:space="preserve">ssay </w:delText>
          </w:r>
        </w:del>
      </w:ins>
      <w:del w:id="1010" w:author="sunny" w:date="2016-12-06T16:14:00Z">
        <w:r w:rsidRPr="006F644E" w:rsidDel="00C63D81">
          <w:rPr>
            <w:rFonts w:ascii="Times New Roman" w:hAnsi="Times New Roman" w:cs="Times New Roman"/>
            <w:sz w:val="24"/>
            <w:szCs w:val="24"/>
            <w:rPrChange w:id="1011" w:author="Unemo Magnus, USÖ Labmed länsklinik" w:date="2016-11-14T17:51:00Z">
              <w:rPr>
                <w:rFonts w:ascii="Calibri" w:hAnsi="Calibri"/>
              </w:rPr>
            </w:rPrChange>
          </w:rPr>
          <w:delText xml:space="preserve">Plate </w:delText>
        </w:r>
      </w:del>
      <w:ins w:id="1012" w:author="Unemo Magnus, USÖ Labmed länsklinik" w:date="2016-11-14T18:46:00Z">
        <w:del w:id="1013"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014" w:author="Unemo Magnus, USÖ Labmed länsklinik" w:date="2016-11-14T17:51:00Z">
                <w:rPr>
                  <w:rFonts w:ascii="Calibri" w:hAnsi="Calibri"/>
                </w:rPr>
              </w:rPrChange>
            </w:rPr>
            <w:delText xml:space="preserve">late </w:delText>
          </w:r>
        </w:del>
      </w:ins>
      <w:del w:id="1015" w:author="sunny" w:date="2016-12-06T16:14:00Z">
        <w:r w:rsidRPr="006F644E" w:rsidDel="00C63D81">
          <w:rPr>
            <w:rFonts w:ascii="Times New Roman" w:hAnsi="Times New Roman" w:cs="Times New Roman"/>
            <w:sz w:val="24"/>
            <w:szCs w:val="24"/>
            <w:rPrChange w:id="1016"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017" w:author="Unemo Magnus, USÖ Labmed länsklinik" w:date="2016-11-14T18:46:00Z">
              <w:rPr>
                <w:rFonts w:ascii="Calibri" w:hAnsi="Calibri"/>
              </w:rPr>
            </w:rPrChange>
          </w:rPr>
          <w:lastRenderedPageBreak/>
          <w:delText>Mycobacterium tuberculosis</w:delText>
        </w:r>
        <w:r w:rsidRPr="006F644E" w:rsidDel="00C63D81">
          <w:rPr>
            <w:rFonts w:ascii="Times New Roman" w:hAnsi="Times New Roman" w:cs="Times New Roman"/>
            <w:sz w:val="24"/>
            <w:szCs w:val="24"/>
            <w:rPrChange w:id="1018"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019"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020"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021"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022"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023" w:author="sunny" w:date="2016-12-06T16:14:00Z"/>
          <w:rFonts w:ascii="Times New Roman" w:hAnsi="Times New Roman" w:cs="Times New Roman"/>
          <w:sz w:val="24"/>
          <w:szCs w:val="24"/>
          <w:rPrChange w:id="1024" w:author="Unemo Magnus, USÖ Labmed länsklinik" w:date="2016-11-14T17:51:00Z">
            <w:rPr>
              <w:del w:id="1025" w:author="sunny" w:date="2016-12-06T16:14:00Z"/>
              <w:rFonts w:ascii="Calibri" w:hAnsi="Calibri"/>
            </w:rPr>
          </w:rPrChange>
        </w:rPr>
        <w:pPrChange w:id="1026" w:author="Unemo Magnus, USÖ Labmed länsklinik" w:date="2016-11-14T18:38:00Z">
          <w:pPr>
            <w:pStyle w:val="Bibliography"/>
          </w:pPr>
        </w:pPrChange>
      </w:pPr>
      <w:del w:id="1027" w:author="sunny" w:date="2016-12-06T16:14:00Z">
        <w:r w:rsidRPr="006F644E" w:rsidDel="00C63D81">
          <w:rPr>
            <w:rFonts w:ascii="Times New Roman" w:hAnsi="Times New Roman" w:cs="Times New Roman"/>
            <w:sz w:val="24"/>
            <w:szCs w:val="24"/>
            <w:rPrChange w:id="1028" w:author="Unemo Magnus, USÖ Labmed länsklinik" w:date="2016-11-14T17:51:00Z">
              <w:rPr>
                <w:rFonts w:ascii="Calibri" w:hAnsi="Calibri"/>
              </w:rPr>
            </w:rPrChange>
          </w:rPr>
          <w:delText>25. Palomino J-C, Martin A, Camacho M</w:delText>
        </w:r>
      </w:del>
      <w:ins w:id="1029" w:author="Unemo Magnus, USÖ Labmed länsklinik" w:date="2016-11-14T18:46:00Z">
        <w:del w:id="1030"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031" w:author="sunny" w:date="2016-12-06T16:14:00Z">
        <w:r w:rsidRPr="006F644E" w:rsidDel="00C63D81">
          <w:rPr>
            <w:rFonts w:ascii="Times New Roman" w:hAnsi="Times New Roman" w:cs="Times New Roman"/>
            <w:sz w:val="24"/>
            <w:szCs w:val="24"/>
            <w:rPrChange w:id="1032" w:author="Unemo Magnus, USÖ Labmed länsklinik" w:date="2016-11-14T17:51:00Z">
              <w:rPr>
                <w:rFonts w:ascii="Calibri" w:hAnsi="Calibri"/>
              </w:rPr>
            </w:rPrChange>
          </w:rPr>
          <w:delText xml:space="preserve">, Guerra H, Swings J, Portaels F. Resazurin Microtiter </w:delText>
        </w:r>
      </w:del>
      <w:ins w:id="1033" w:author="Unemo Magnus, USÖ Labmed länsklinik" w:date="2016-11-14T18:46:00Z">
        <w:del w:id="1034"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035" w:author="Unemo Magnus, USÖ Labmed länsklinik" w:date="2016-11-14T17:51:00Z">
                <w:rPr>
                  <w:rFonts w:ascii="Calibri" w:hAnsi="Calibri"/>
                </w:rPr>
              </w:rPrChange>
            </w:rPr>
            <w:delText xml:space="preserve">icrotiter </w:delText>
          </w:r>
        </w:del>
      </w:ins>
      <w:del w:id="1036" w:author="sunny" w:date="2016-12-06T16:14:00Z">
        <w:r w:rsidRPr="006F644E" w:rsidDel="00C63D81">
          <w:rPr>
            <w:rFonts w:ascii="Times New Roman" w:hAnsi="Times New Roman" w:cs="Times New Roman"/>
            <w:sz w:val="24"/>
            <w:szCs w:val="24"/>
            <w:rPrChange w:id="1037" w:author="Unemo Magnus, USÖ Labmed länsklinik" w:date="2016-11-14T17:51:00Z">
              <w:rPr>
                <w:rFonts w:ascii="Calibri" w:hAnsi="Calibri"/>
              </w:rPr>
            </w:rPrChange>
          </w:rPr>
          <w:delText xml:space="preserve">Assay </w:delText>
        </w:r>
      </w:del>
      <w:ins w:id="1038" w:author="Unemo Magnus, USÖ Labmed länsklinik" w:date="2016-11-14T18:46:00Z">
        <w:del w:id="1039"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040" w:author="Unemo Magnus, USÖ Labmed länsklinik" w:date="2016-11-14T17:51:00Z">
                <w:rPr>
                  <w:rFonts w:ascii="Calibri" w:hAnsi="Calibri"/>
                </w:rPr>
              </w:rPrChange>
            </w:rPr>
            <w:delText xml:space="preserve">ssay </w:delText>
          </w:r>
        </w:del>
      </w:ins>
      <w:del w:id="1041" w:author="sunny" w:date="2016-12-06T16:14:00Z">
        <w:r w:rsidRPr="006F644E" w:rsidDel="00C63D81">
          <w:rPr>
            <w:rFonts w:ascii="Times New Roman" w:hAnsi="Times New Roman" w:cs="Times New Roman"/>
            <w:sz w:val="24"/>
            <w:szCs w:val="24"/>
            <w:rPrChange w:id="1042" w:author="Unemo Magnus, USÖ Labmed länsklinik" w:date="2016-11-14T17:51:00Z">
              <w:rPr>
                <w:rFonts w:ascii="Calibri" w:hAnsi="Calibri"/>
              </w:rPr>
            </w:rPrChange>
          </w:rPr>
          <w:delText>Plate</w:delText>
        </w:r>
      </w:del>
      <w:ins w:id="1043" w:author="Unemo Magnus, USÖ Labmed länsklinik" w:date="2016-11-14T18:46:00Z">
        <w:del w:id="1044"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045" w:author="Unemo Magnus, USÖ Labmed länsklinik" w:date="2016-11-14T17:51:00Z">
                <w:rPr>
                  <w:rFonts w:ascii="Calibri" w:hAnsi="Calibri"/>
                </w:rPr>
              </w:rPrChange>
            </w:rPr>
            <w:delText>late</w:delText>
          </w:r>
        </w:del>
      </w:ins>
      <w:del w:id="1046" w:author="sunny" w:date="2016-12-06T16:14:00Z">
        <w:r w:rsidRPr="006F644E" w:rsidDel="00C63D81">
          <w:rPr>
            <w:rFonts w:ascii="Times New Roman" w:hAnsi="Times New Roman" w:cs="Times New Roman"/>
            <w:sz w:val="24"/>
            <w:szCs w:val="24"/>
            <w:rPrChange w:id="1047" w:author="Unemo Magnus, USÖ Labmed länsklinik" w:date="2016-11-14T17:51:00Z">
              <w:rPr>
                <w:rFonts w:ascii="Calibri" w:hAnsi="Calibri"/>
              </w:rPr>
            </w:rPrChange>
          </w:rPr>
          <w:delText xml:space="preserve">: Simple </w:delText>
        </w:r>
      </w:del>
      <w:ins w:id="1048" w:author="Unemo Magnus, USÖ Labmed länsklinik" w:date="2016-11-14T18:46:00Z">
        <w:del w:id="1049"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1050" w:author="Unemo Magnus, USÖ Labmed länsklinik" w:date="2016-11-14T17:51:00Z">
                <w:rPr>
                  <w:rFonts w:ascii="Calibri" w:hAnsi="Calibri"/>
                </w:rPr>
              </w:rPrChange>
            </w:rPr>
            <w:delText xml:space="preserve">imple </w:delText>
          </w:r>
        </w:del>
      </w:ins>
      <w:del w:id="1051" w:author="sunny" w:date="2016-12-06T16:14:00Z">
        <w:r w:rsidRPr="006F644E" w:rsidDel="00C63D81">
          <w:rPr>
            <w:rFonts w:ascii="Times New Roman" w:hAnsi="Times New Roman" w:cs="Times New Roman"/>
            <w:sz w:val="24"/>
            <w:szCs w:val="24"/>
            <w:rPrChange w:id="1052" w:author="Unemo Magnus, USÖ Labmed länsklinik" w:date="2016-11-14T17:51:00Z">
              <w:rPr>
                <w:rFonts w:ascii="Calibri" w:hAnsi="Calibri"/>
              </w:rPr>
            </w:rPrChange>
          </w:rPr>
          <w:delText xml:space="preserve">and Inexpensive </w:delText>
        </w:r>
      </w:del>
      <w:ins w:id="1053" w:author="Unemo Magnus, USÖ Labmed länsklinik" w:date="2016-11-14T18:46:00Z">
        <w:del w:id="1054"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1055" w:author="Unemo Magnus, USÖ Labmed länsklinik" w:date="2016-11-14T17:51:00Z">
                <w:rPr>
                  <w:rFonts w:ascii="Calibri" w:hAnsi="Calibri"/>
                </w:rPr>
              </w:rPrChange>
            </w:rPr>
            <w:delText xml:space="preserve">nexpensive </w:delText>
          </w:r>
        </w:del>
      </w:ins>
      <w:del w:id="1056" w:author="sunny" w:date="2016-12-06T16:14:00Z">
        <w:r w:rsidRPr="006F644E" w:rsidDel="00C63D81">
          <w:rPr>
            <w:rFonts w:ascii="Times New Roman" w:hAnsi="Times New Roman" w:cs="Times New Roman"/>
            <w:sz w:val="24"/>
            <w:szCs w:val="24"/>
            <w:rPrChange w:id="1057" w:author="Unemo Magnus, USÖ Labmed länsklinik" w:date="2016-11-14T17:51:00Z">
              <w:rPr>
                <w:rFonts w:ascii="Calibri" w:hAnsi="Calibri"/>
              </w:rPr>
            </w:rPrChange>
          </w:rPr>
          <w:delText xml:space="preserve">Method </w:delText>
        </w:r>
      </w:del>
      <w:ins w:id="1058" w:author="Unemo Magnus, USÖ Labmed länsklinik" w:date="2016-11-14T18:46:00Z">
        <w:del w:id="1059"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060" w:author="Unemo Magnus, USÖ Labmed länsklinik" w:date="2016-11-14T17:51:00Z">
                <w:rPr>
                  <w:rFonts w:ascii="Calibri" w:hAnsi="Calibri"/>
                </w:rPr>
              </w:rPrChange>
            </w:rPr>
            <w:delText xml:space="preserve">ethod </w:delText>
          </w:r>
        </w:del>
      </w:ins>
      <w:del w:id="1061" w:author="sunny" w:date="2016-12-06T16:14:00Z">
        <w:r w:rsidRPr="006F644E" w:rsidDel="00C63D81">
          <w:rPr>
            <w:rFonts w:ascii="Times New Roman" w:hAnsi="Times New Roman" w:cs="Times New Roman"/>
            <w:sz w:val="24"/>
            <w:szCs w:val="24"/>
            <w:rPrChange w:id="1062" w:author="Unemo Magnus, USÖ Labmed länsklinik" w:date="2016-11-14T17:51:00Z">
              <w:rPr>
                <w:rFonts w:ascii="Calibri" w:hAnsi="Calibri"/>
              </w:rPr>
            </w:rPrChange>
          </w:rPr>
          <w:delText xml:space="preserve">for Detection </w:delText>
        </w:r>
      </w:del>
      <w:ins w:id="1063" w:author="Unemo Magnus, USÖ Labmed länsklinik" w:date="2016-11-14T18:46:00Z">
        <w:del w:id="1064"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065" w:author="Unemo Magnus, USÖ Labmed länsklinik" w:date="2016-11-14T17:51:00Z">
                <w:rPr>
                  <w:rFonts w:ascii="Calibri" w:hAnsi="Calibri"/>
                </w:rPr>
              </w:rPrChange>
            </w:rPr>
            <w:delText xml:space="preserve">etection </w:delText>
          </w:r>
        </w:del>
      </w:ins>
      <w:del w:id="1066" w:author="sunny" w:date="2016-12-06T16:14:00Z">
        <w:r w:rsidRPr="006F644E" w:rsidDel="00C63D81">
          <w:rPr>
            <w:rFonts w:ascii="Times New Roman" w:hAnsi="Times New Roman" w:cs="Times New Roman"/>
            <w:sz w:val="24"/>
            <w:szCs w:val="24"/>
            <w:rPrChange w:id="1067" w:author="Unemo Magnus, USÖ Labmed länsklinik" w:date="2016-11-14T17:51:00Z">
              <w:rPr>
                <w:rFonts w:ascii="Calibri" w:hAnsi="Calibri"/>
              </w:rPr>
            </w:rPrChange>
          </w:rPr>
          <w:delText xml:space="preserve">of Drug </w:delText>
        </w:r>
      </w:del>
      <w:ins w:id="1068" w:author="Unemo Magnus, USÖ Labmed länsklinik" w:date="2016-11-14T18:46:00Z">
        <w:del w:id="1069"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070" w:author="Unemo Magnus, USÖ Labmed länsklinik" w:date="2016-11-14T17:51:00Z">
                <w:rPr>
                  <w:rFonts w:ascii="Calibri" w:hAnsi="Calibri"/>
                </w:rPr>
              </w:rPrChange>
            </w:rPr>
            <w:delText xml:space="preserve">rug </w:delText>
          </w:r>
        </w:del>
      </w:ins>
      <w:del w:id="1071" w:author="sunny" w:date="2016-12-06T16:14:00Z">
        <w:r w:rsidRPr="006F644E" w:rsidDel="00C63D81">
          <w:rPr>
            <w:rFonts w:ascii="Times New Roman" w:hAnsi="Times New Roman" w:cs="Times New Roman"/>
            <w:sz w:val="24"/>
            <w:szCs w:val="24"/>
            <w:rPrChange w:id="1072" w:author="Unemo Magnus, USÖ Labmed länsklinik" w:date="2016-11-14T17:51:00Z">
              <w:rPr>
                <w:rFonts w:ascii="Calibri" w:hAnsi="Calibri"/>
              </w:rPr>
            </w:rPrChange>
          </w:rPr>
          <w:delText xml:space="preserve">Resistance </w:delText>
        </w:r>
      </w:del>
      <w:ins w:id="1073" w:author="Unemo Magnus, USÖ Labmed länsklinik" w:date="2016-11-14T18:46:00Z">
        <w:del w:id="1074"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1075" w:author="Unemo Magnus, USÖ Labmed länsklinik" w:date="2016-11-14T17:51:00Z">
                <w:rPr>
                  <w:rFonts w:ascii="Calibri" w:hAnsi="Calibri"/>
                </w:rPr>
              </w:rPrChange>
            </w:rPr>
            <w:delText xml:space="preserve">esistance </w:delText>
          </w:r>
        </w:del>
      </w:ins>
      <w:del w:id="1076" w:author="sunny" w:date="2016-12-06T16:14:00Z">
        <w:r w:rsidRPr="006F644E" w:rsidDel="00C63D81">
          <w:rPr>
            <w:rFonts w:ascii="Times New Roman" w:hAnsi="Times New Roman" w:cs="Times New Roman"/>
            <w:sz w:val="24"/>
            <w:szCs w:val="24"/>
            <w:rPrChange w:id="1077"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1078"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07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08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081"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082"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083"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1084" w:author="sunny" w:date="2016-12-06T16:14:00Z"/>
          <w:rFonts w:ascii="Times New Roman" w:hAnsi="Times New Roman" w:cs="Times New Roman"/>
          <w:sz w:val="24"/>
          <w:szCs w:val="24"/>
          <w:rPrChange w:id="1085" w:author="Unemo Magnus, USÖ Labmed länsklinik" w:date="2016-11-14T17:51:00Z">
            <w:rPr>
              <w:del w:id="1086" w:author="sunny" w:date="2016-12-06T16:14:00Z"/>
              <w:rFonts w:ascii="Calibri" w:hAnsi="Calibri"/>
            </w:rPr>
          </w:rPrChange>
        </w:rPr>
        <w:pPrChange w:id="1087" w:author="Unemo Magnus, USÖ Labmed länsklinik" w:date="2016-11-14T18:38:00Z">
          <w:pPr>
            <w:pStyle w:val="Bibliography"/>
          </w:pPr>
        </w:pPrChange>
      </w:pPr>
      <w:del w:id="1088" w:author="sunny" w:date="2016-12-06T16:14:00Z">
        <w:r w:rsidRPr="006F644E" w:rsidDel="00C63D81">
          <w:rPr>
            <w:rFonts w:ascii="Times New Roman" w:hAnsi="Times New Roman" w:cs="Times New Roman"/>
            <w:sz w:val="24"/>
            <w:szCs w:val="24"/>
            <w:rPrChange w:id="1089" w:author="Unemo Magnus, USÖ Labmed länsklinik" w:date="2016-11-14T17:51:00Z">
              <w:rPr>
                <w:rFonts w:ascii="Calibri" w:hAnsi="Calibri"/>
              </w:rPr>
            </w:rPrChange>
          </w:rPr>
          <w:delText>26. Schmitt DM, Connolly KL, Jerse AE</w:delText>
        </w:r>
      </w:del>
      <w:ins w:id="1090" w:author="Unemo Magnus, USÖ Labmed länsklinik" w:date="2016-11-14T18:47:00Z">
        <w:del w:id="1091"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092" w:author="sunny" w:date="2016-12-06T16:14:00Z">
        <w:r w:rsidRPr="006F644E" w:rsidDel="00C63D81">
          <w:rPr>
            <w:rFonts w:ascii="Times New Roman" w:hAnsi="Times New Roman" w:cs="Times New Roman"/>
            <w:sz w:val="24"/>
            <w:szCs w:val="24"/>
            <w:rPrChange w:id="1093"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1094"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095"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1096"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097"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098"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099"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1100" w:author="sunny" w:date="2016-12-06T16:14:00Z"/>
          <w:rFonts w:ascii="Times New Roman" w:hAnsi="Times New Roman" w:cs="Times New Roman"/>
          <w:sz w:val="24"/>
          <w:szCs w:val="24"/>
          <w:rPrChange w:id="1101" w:author="Unemo Magnus, USÖ Labmed länsklinik" w:date="2016-11-14T17:51:00Z">
            <w:rPr>
              <w:del w:id="1102" w:author="sunny" w:date="2016-12-06T16:14:00Z"/>
              <w:rFonts w:ascii="Calibri" w:hAnsi="Calibri"/>
            </w:rPr>
          </w:rPrChange>
        </w:rPr>
        <w:pPrChange w:id="1103" w:author="Unemo Magnus, USÖ Labmed länsklinik" w:date="2016-11-14T18:38:00Z">
          <w:pPr>
            <w:pStyle w:val="Bibliography"/>
          </w:pPr>
        </w:pPrChange>
      </w:pPr>
      <w:del w:id="1104" w:author="sunny" w:date="2016-12-06T16:14:00Z">
        <w:r w:rsidRPr="006F644E" w:rsidDel="00C63D81">
          <w:rPr>
            <w:rFonts w:ascii="Times New Roman" w:hAnsi="Times New Roman" w:cs="Times New Roman"/>
            <w:sz w:val="24"/>
            <w:szCs w:val="24"/>
            <w:rPrChange w:id="1105" w:author="Unemo Magnus, USÖ Labmed länsklinik" w:date="2016-11-14T17:51:00Z">
              <w:rPr>
                <w:rFonts w:ascii="Calibri" w:hAnsi="Calibri"/>
              </w:rPr>
            </w:rPrChange>
          </w:rPr>
          <w:delText>27. Palomino J-C, Martin A, Camacho M</w:delText>
        </w:r>
      </w:del>
      <w:ins w:id="1106" w:author="Unemo Magnus, USÖ Labmed länsklinik" w:date="2016-11-14T18:47:00Z">
        <w:del w:id="1107"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108" w:author="sunny" w:date="2016-12-06T16:14:00Z">
        <w:r w:rsidRPr="006F644E" w:rsidDel="00C63D81">
          <w:rPr>
            <w:rFonts w:ascii="Times New Roman" w:hAnsi="Times New Roman" w:cs="Times New Roman"/>
            <w:sz w:val="24"/>
            <w:szCs w:val="24"/>
            <w:rPrChange w:id="1109" w:author="Unemo Magnus, USÖ Labmed länsklinik" w:date="2016-11-14T17:51:00Z">
              <w:rPr>
                <w:rFonts w:ascii="Calibri" w:hAnsi="Calibri"/>
              </w:rPr>
            </w:rPrChange>
          </w:rPr>
          <w:delText xml:space="preserve">, Guerra H, Swings J, Portaels F. Resazurin Microtiter </w:delText>
        </w:r>
      </w:del>
      <w:ins w:id="1110" w:author="Unemo Magnus, USÖ Labmed länsklinik" w:date="2016-11-14T18:47:00Z">
        <w:del w:id="1111"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112" w:author="Unemo Magnus, USÖ Labmed länsklinik" w:date="2016-11-14T17:51:00Z">
                <w:rPr>
                  <w:rFonts w:ascii="Calibri" w:hAnsi="Calibri"/>
                </w:rPr>
              </w:rPrChange>
            </w:rPr>
            <w:delText xml:space="preserve">icrotiter </w:delText>
          </w:r>
        </w:del>
      </w:ins>
      <w:del w:id="1113" w:author="sunny" w:date="2016-12-06T16:14:00Z">
        <w:r w:rsidRPr="006F644E" w:rsidDel="00C63D81">
          <w:rPr>
            <w:rFonts w:ascii="Times New Roman" w:hAnsi="Times New Roman" w:cs="Times New Roman"/>
            <w:sz w:val="24"/>
            <w:szCs w:val="24"/>
            <w:rPrChange w:id="1114" w:author="Unemo Magnus, USÖ Labmed länsklinik" w:date="2016-11-14T17:51:00Z">
              <w:rPr>
                <w:rFonts w:ascii="Calibri" w:hAnsi="Calibri"/>
              </w:rPr>
            </w:rPrChange>
          </w:rPr>
          <w:delText xml:space="preserve">Assay </w:delText>
        </w:r>
      </w:del>
      <w:ins w:id="1115" w:author="Unemo Magnus, USÖ Labmed länsklinik" w:date="2016-11-14T18:47:00Z">
        <w:del w:id="1116"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1117" w:author="Unemo Magnus, USÖ Labmed länsklinik" w:date="2016-11-14T17:51:00Z">
                <w:rPr>
                  <w:rFonts w:ascii="Calibri" w:hAnsi="Calibri"/>
                </w:rPr>
              </w:rPrChange>
            </w:rPr>
            <w:delText xml:space="preserve">ssay </w:delText>
          </w:r>
        </w:del>
      </w:ins>
      <w:del w:id="1118" w:author="sunny" w:date="2016-12-06T16:14:00Z">
        <w:r w:rsidRPr="006F644E" w:rsidDel="00C63D81">
          <w:rPr>
            <w:rFonts w:ascii="Times New Roman" w:hAnsi="Times New Roman" w:cs="Times New Roman"/>
            <w:sz w:val="24"/>
            <w:szCs w:val="24"/>
            <w:rPrChange w:id="1119" w:author="Unemo Magnus, USÖ Labmed länsklinik" w:date="2016-11-14T17:51:00Z">
              <w:rPr>
                <w:rFonts w:ascii="Calibri" w:hAnsi="Calibri"/>
              </w:rPr>
            </w:rPrChange>
          </w:rPr>
          <w:delText>Plate</w:delText>
        </w:r>
      </w:del>
      <w:ins w:id="1120" w:author="Unemo Magnus, USÖ Labmed länsklinik" w:date="2016-11-14T18:47:00Z">
        <w:del w:id="1121"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1122" w:author="Unemo Magnus, USÖ Labmed länsklinik" w:date="2016-11-14T17:51:00Z">
                <w:rPr>
                  <w:rFonts w:ascii="Calibri" w:hAnsi="Calibri"/>
                </w:rPr>
              </w:rPrChange>
            </w:rPr>
            <w:delText>late</w:delText>
          </w:r>
        </w:del>
      </w:ins>
      <w:del w:id="1123" w:author="sunny" w:date="2016-12-06T16:14:00Z">
        <w:r w:rsidRPr="006F644E" w:rsidDel="00C63D81">
          <w:rPr>
            <w:rFonts w:ascii="Times New Roman" w:hAnsi="Times New Roman" w:cs="Times New Roman"/>
            <w:sz w:val="24"/>
            <w:szCs w:val="24"/>
            <w:rPrChange w:id="1124" w:author="Unemo Magnus, USÖ Labmed länsklinik" w:date="2016-11-14T17:51:00Z">
              <w:rPr>
                <w:rFonts w:ascii="Calibri" w:hAnsi="Calibri"/>
              </w:rPr>
            </w:rPrChange>
          </w:rPr>
          <w:delText xml:space="preserve">: Simple </w:delText>
        </w:r>
      </w:del>
      <w:ins w:id="1125" w:author="Unemo Magnus, USÖ Labmed länsklinik" w:date="2016-11-14T18:47:00Z">
        <w:del w:id="1126"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1127" w:author="Unemo Magnus, USÖ Labmed länsklinik" w:date="2016-11-14T17:51:00Z">
                <w:rPr>
                  <w:rFonts w:ascii="Calibri" w:hAnsi="Calibri"/>
                </w:rPr>
              </w:rPrChange>
            </w:rPr>
            <w:delText xml:space="preserve">imple </w:delText>
          </w:r>
        </w:del>
      </w:ins>
      <w:del w:id="1128" w:author="sunny" w:date="2016-12-06T16:14:00Z">
        <w:r w:rsidRPr="006F644E" w:rsidDel="00C63D81">
          <w:rPr>
            <w:rFonts w:ascii="Times New Roman" w:hAnsi="Times New Roman" w:cs="Times New Roman"/>
            <w:sz w:val="24"/>
            <w:szCs w:val="24"/>
            <w:rPrChange w:id="1129" w:author="Unemo Magnus, USÖ Labmed länsklinik" w:date="2016-11-14T17:51:00Z">
              <w:rPr>
                <w:rFonts w:ascii="Calibri" w:hAnsi="Calibri"/>
              </w:rPr>
            </w:rPrChange>
          </w:rPr>
          <w:delText xml:space="preserve">and Inexpensive </w:delText>
        </w:r>
      </w:del>
      <w:ins w:id="1130" w:author="Unemo Magnus, USÖ Labmed länsklinik" w:date="2016-11-14T18:47:00Z">
        <w:del w:id="1131"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1132" w:author="Unemo Magnus, USÖ Labmed länsklinik" w:date="2016-11-14T17:51:00Z">
                <w:rPr>
                  <w:rFonts w:ascii="Calibri" w:hAnsi="Calibri"/>
                </w:rPr>
              </w:rPrChange>
            </w:rPr>
            <w:delText xml:space="preserve">nexpensive </w:delText>
          </w:r>
        </w:del>
      </w:ins>
      <w:del w:id="1133" w:author="sunny" w:date="2016-12-06T16:14:00Z">
        <w:r w:rsidRPr="006F644E" w:rsidDel="00C63D81">
          <w:rPr>
            <w:rFonts w:ascii="Times New Roman" w:hAnsi="Times New Roman" w:cs="Times New Roman"/>
            <w:sz w:val="24"/>
            <w:szCs w:val="24"/>
            <w:rPrChange w:id="1134" w:author="Unemo Magnus, USÖ Labmed länsklinik" w:date="2016-11-14T17:51:00Z">
              <w:rPr>
                <w:rFonts w:ascii="Calibri" w:hAnsi="Calibri"/>
              </w:rPr>
            </w:rPrChange>
          </w:rPr>
          <w:delText xml:space="preserve">Method </w:delText>
        </w:r>
      </w:del>
      <w:ins w:id="1135" w:author="Unemo Magnus, USÖ Labmed länsklinik" w:date="2016-11-14T18:47:00Z">
        <w:del w:id="1136"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137" w:author="Unemo Magnus, USÖ Labmed länsklinik" w:date="2016-11-14T17:51:00Z">
                <w:rPr>
                  <w:rFonts w:ascii="Calibri" w:hAnsi="Calibri"/>
                </w:rPr>
              </w:rPrChange>
            </w:rPr>
            <w:delText xml:space="preserve">ethod </w:delText>
          </w:r>
        </w:del>
      </w:ins>
      <w:del w:id="1138" w:author="sunny" w:date="2016-12-06T16:14:00Z">
        <w:r w:rsidRPr="006F644E" w:rsidDel="00C63D81">
          <w:rPr>
            <w:rFonts w:ascii="Times New Roman" w:hAnsi="Times New Roman" w:cs="Times New Roman"/>
            <w:sz w:val="24"/>
            <w:szCs w:val="24"/>
            <w:rPrChange w:id="1139" w:author="Unemo Magnus, USÖ Labmed länsklinik" w:date="2016-11-14T17:51:00Z">
              <w:rPr>
                <w:rFonts w:ascii="Calibri" w:hAnsi="Calibri"/>
              </w:rPr>
            </w:rPrChange>
          </w:rPr>
          <w:delText xml:space="preserve">for Detection </w:delText>
        </w:r>
      </w:del>
      <w:ins w:id="1140" w:author="Unemo Magnus, USÖ Labmed länsklinik" w:date="2016-11-14T18:47:00Z">
        <w:del w:id="1141"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142" w:author="Unemo Magnus, USÖ Labmed länsklinik" w:date="2016-11-14T17:51:00Z">
                <w:rPr>
                  <w:rFonts w:ascii="Calibri" w:hAnsi="Calibri"/>
                </w:rPr>
              </w:rPrChange>
            </w:rPr>
            <w:delText xml:space="preserve">etection </w:delText>
          </w:r>
        </w:del>
      </w:ins>
      <w:del w:id="1143" w:author="sunny" w:date="2016-12-06T16:14:00Z">
        <w:r w:rsidRPr="006F644E" w:rsidDel="00C63D81">
          <w:rPr>
            <w:rFonts w:ascii="Times New Roman" w:hAnsi="Times New Roman" w:cs="Times New Roman"/>
            <w:sz w:val="24"/>
            <w:szCs w:val="24"/>
            <w:rPrChange w:id="1144" w:author="Unemo Magnus, USÖ Labmed länsklinik" w:date="2016-11-14T17:51:00Z">
              <w:rPr>
                <w:rFonts w:ascii="Calibri" w:hAnsi="Calibri"/>
              </w:rPr>
            </w:rPrChange>
          </w:rPr>
          <w:delText xml:space="preserve">of Drug </w:delText>
        </w:r>
      </w:del>
      <w:ins w:id="1145" w:author="Unemo Magnus, USÖ Labmed länsklinik" w:date="2016-11-14T18:47:00Z">
        <w:del w:id="1146"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147" w:author="Unemo Magnus, USÖ Labmed länsklinik" w:date="2016-11-14T17:51:00Z">
                <w:rPr>
                  <w:rFonts w:ascii="Calibri" w:hAnsi="Calibri"/>
                </w:rPr>
              </w:rPrChange>
            </w:rPr>
            <w:delText xml:space="preserve">rug </w:delText>
          </w:r>
        </w:del>
      </w:ins>
      <w:del w:id="1148" w:author="sunny" w:date="2016-12-06T16:14:00Z">
        <w:r w:rsidRPr="006F644E" w:rsidDel="00C63D81">
          <w:rPr>
            <w:rFonts w:ascii="Times New Roman" w:hAnsi="Times New Roman" w:cs="Times New Roman"/>
            <w:sz w:val="24"/>
            <w:szCs w:val="24"/>
            <w:rPrChange w:id="1149" w:author="Unemo Magnus, USÖ Labmed länsklinik" w:date="2016-11-14T17:51:00Z">
              <w:rPr>
                <w:rFonts w:ascii="Calibri" w:hAnsi="Calibri"/>
              </w:rPr>
            </w:rPrChange>
          </w:rPr>
          <w:delText xml:space="preserve">Resistance </w:delText>
        </w:r>
      </w:del>
      <w:ins w:id="1150" w:author="Unemo Magnus, USÖ Labmed länsklinik" w:date="2016-11-14T18:47:00Z">
        <w:del w:id="1151"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1152" w:author="Unemo Magnus, USÖ Labmed länsklinik" w:date="2016-11-14T17:51:00Z">
                <w:rPr>
                  <w:rFonts w:ascii="Calibri" w:hAnsi="Calibri"/>
                </w:rPr>
              </w:rPrChange>
            </w:rPr>
            <w:delText xml:space="preserve">esistance </w:delText>
          </w:r>
        </w:del>
      </w:ins>
      <w:del w:id="1153" w:author="sunny" w:date="2016-12-06T16:14:00Z">
        <w:r w:rsidRPr="006F644E" w:rsidDel="00C63D81">
          <w:rPr>
            <w:rFonts w:ascii="Times New Roman" w:hAnsi="Times New Roman" w:cs="Times New Roman"/>
            <w:sz w:val="24"/>
            <w:szCs w:val="24"/>
            <w:rPrChange w:id="1154"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1155"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115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15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158"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159"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160"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1161" w:author="sunny" w:date="2016-12-06T16:14:00Z"/>
          <w:rFonts w:ascii="Times New Roman" w:hAnsi="Times New Roman" w:cs="Times New Roman"/>
          <w:sz w:val="24"/>
          <w:szCs w:val="24"/>
          <w:rPrChange w:id="1162" w:author="Unemo Magnus, USÖ Labmed länsklinik" w:date="2016-11-14T17:51:00Z">
            <w:rPr>
              <w:del w:id="1163" w:author="sunny" w:date="2016-12-06T16:14:00Z"/>
              <w:rFonts w:ascii="Calibri" w:hAnsi="Calibri"/>
            </w:rPr>
          </w:rPrChange>
        </w:rPr>
        <w:pPrChange w:id="1164" w:author="Unemo Magnus, USÖ Labmed länsklinik" w:date="2016-11-14T18:38:00Z">
          <w:pPr>
            <w:pStyle w:val="Bibliography"/>
          </w:pPr>
        </w:pPrChange>
      </w:pPr>
      <w:del w:id="1165" w:author="sunny" w:date="2016-12-06T16:14:00Z">
        <w:r w:rsidRPr="006F644E" w:rsidDel="00C63D81">
          <w:rPr>
            <w:rFonts w:ascii="Times New Roman" w:hAnsi="Times New Roman" w:cs="Times New Roman"/>
            <w:sz w:val="24"/>
            <w:szCs w:val="24"/>
            <w:rPrChange w:id="1166"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1167"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168"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1169"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1170"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1171"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1172"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1173" w:author="sunny" w:date="2016-12-06T16:14:00Z"/>
          <w:rFonts w:ascii="Times New Roman" w:hAnsi="Times New Roman" w:cs="Times New Roman"/>
          <w:sz w:val="24"/>
          <w:szCs w:val="24"/>
          <w:rPrChange w:id="1174" w:author="Unemo Magnus, USÖ Labmed länsklinik" w:date="2016-11-14T17:51:00Z">
            <w:rPr>
              <w:del w:id="1175" w:author="sunny" w:date="2016-12-06T16:14:00Z"/>
              <w:rFonts w:ascii="Calibri" w:hAnsi="Calibri"/>
            </w:rPr>
          </w:rPrChange>
        </w:rPr>
        <w:pPrChange w:id="1176" w:author="Unemo Magnus, USÖ Labmed länsklinik" w:date="2016-11-14T18:38:00Z">
          <w:pPr>
            <w:pStyle w:val="Bibliography"/>
          </w:pPr>
        </w:pPrChange>
      </w:pPr>
      <w:del w:id="1177" w:author="sunny" w:date="2016-12-06T16:14:00Z">
        <w:r w:rsidRPr="006F644E" w:rsidDel="00C63D81">
          <w:rPr>
            <w:rFonts w:ascii="Times New Roman" w:hAnsi="Times New Roman" w:cs="Times New Roman"/>
            <w:sz w:val="24"/>
            <w:szCs w:val="24"/>
            <w:rPrChange w:id="1178"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1179" w:author="sunny" w:date="2016-12-06T16:14:00Z"/>
          <w:rFonts w:ascii="Times New Roman" w:hAnsi="Times New Roman" w:cs="Times New Roman"/>
          <w:sz w:val="24"/>
          <w:szCs w:val="24"/>
          <w:rPrChange w:id="1180" w:author="Unemo Magnus, USÖ Labmed länsklinik" w:date="2016-11-14T17:51:00Z">
            <w:rPr>
              <w:del w:id="1181" w:author="sunny" w:date="2016-12-06T16:14:00Z"/>
              <w:rFonts w:ascii="Calibri" w:hAnsi="Calibri"/>
            </w:rPr>
          </w:rPrChange>
        </w:rPr>
        <w:pPrChange w:id="1182" w:author="Unemo Magnus, USÖ Labmed länsklinik" w:date="2016-11-14T18:38:00Z">
          <w:pPr>
            <w:pStyle w:val="Bibliography"/>
          </w:pPr>
        </w:pPrChange>
      </w:pPr>
      <w:del w:id="1183" w:author="sunny" w:date="2016-12-06T16:14:00Z">
        <w:r w:rsidRPr="006F644E" w:rsidDel="00C63D81">
          <w:rPr>
            <w:rFonts w:ascii="Times New Roman" w:hAnsi="Times New Roman" w:cs="Times New Roman"/>
            <w:sz w:val="24"/>
            <w:szCs w:val="24"/>
            <w:rPrChange w:id="1184"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1185" w:author="Unemo Magnus, USÖ Labmed länsklinik" w:date="2016-11-14T18:48:00Z">
        <w:del w:id="1186"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1187" w:author="sunny" w:date="2016-12-06T16:14:00Z"/>
          <w:rFonts w:ascii="Times New Roman" w:hAnsi="Times New Roman" w:cs="Times New Roman"/>
          <w:sz w:val="24"/>
          <w:szCs w:val="24"/>
          <w:rPrChange w:id="1188" w:author="Unemo Magnus, USÖ Labmed länsklinik" w:date="2016-11-14T17:51:00Z">
            <w:rPr>
              <w:del w:id="1189" w:author="sunny" w:date="2016-12-06T16:14:00Z"/>
              <w:rFonts w:ascii="Calibri" w:hAnsi="Calibri"/>
            </w:rPr>
          </w:rPrChange>
        </w:rPr>
        <w:pPrChange w:id="1190" w:author="Unemo Magnus, USÖ Labmed länsklinik" w:date="2016-11-14T18:38:00Z">
          <w:pPr>
            <w:pStyle w:val="Bibliography"/>
          </w:pPr>
        </w:pPrChange>
      </w:pPr>
      <w:del w:id="1191" w:author="sunny" w:date="2016-12-06T16:14:00Z">
        <w:r w:rsidRPr="006F644E" w:rsidDel="00C63D81">
          <w:rPr>
            <w:rFonts w:ascii="Times New Roman" w:hAnsi="Times New Roman" w:cs="Times New Roman"/>
            <w:sz w:val="24"/>
            <w:szCs w:val="24"/>
            <w:rPrChange w:id="1192" w:author="Unemo Magnus, USÖ Labmed länsklinik" w:date="2016-11-14T17:51:00Z">
              <w:rPr>
                <w:rFonts w:ascii="Calibri" w:hAnsi="Calibri"/>
              </w:rPr>
            </w:rPrChange>
          </w:rPr>
          <w:delText>31. Parikh R, Mathai A, Parikh S</w:delText>
        </w:r>
      </w:del>
      <w:ins w:id="1193" w:author="Unemo Magnus, USÖ Labmed länsklinik" w:date="2016-11-14T18:48:00Z">
        <w:del w:id="1194"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195" w:author="sunny" w:date="2016-12-06T16:14:00Z">
        <w:r w:rsidRPr="006F644E" w:rsidDel="00C63D81">
          <w:rPr>
            <w:rFonts w:ascii="Times New Roman" w:hAnsi="Times New Roman" w:cs="Times New Roman"/>
            <w:sz w:val="24"/>
            <w:szCs w:val="24"/>
            <w:rPrChange w:id="1196"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1197"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1198"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1199"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200"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1201" w:author="sunny" w:date="2016-12-06T16:14:00Z"/>
          <w:rFonts w:ascii="Times New Roman" w:hAnsi="Times New Roman" w:cs="Times New Roman"/>
          <w:sz w:val="24"/>
          <w:szCs w:val="24"/>
          <w:lang w:val="sv-SE"/>
          <w:rPrChange w:id="1202" w:author="Unemo Magnus, USÖ Labmed länsklinik" w:date="2016-11-14T17:51:00Z">
            <w:rPr>
              <w:del w:id="1203" w:author="sunny" w:date="2016-12-06T16:14:00Z"/>
              <w:rFonts w:ascii="Calibri" w:hAnsi="Calibri"/>
            </w:rPr>
          </w:rPrChange>
        </w:rPr>
        <w:pPrChange w:id="1204" w:author="Unemo Magnus, USÖ Labmed länsklinik" w:date="2016-11-14T18:38:00Z">
          <w:pPr>
            <w:pStyle w:val="Bibliography"/>
          </w:pPr>
        </w:pPrChange>
      </w:pPr>
      <w:del w:id="1205" w:author="sunny" w:date="2016-12-06T16:14:00Z">
        <w:r w:rsidRPr="006F644E" w:rsidDel="00C63D81">
          <w:rPr>
            <w:rFonts w:ascii="Times New Roman" w:hAnsi="Times New Roman" w:cs="Times New Roman"/>
            <w:sz w:val="24"/>
            <w:szCs w:val="24"/>
            <w:rPrChange w:id="1206" w:author="Unemo Magnus, USÖ Labmed länsklinik" w:date="2016-11-14T17:51:00Z">
              <w:rPr>
                <w:rFonts w:ascii="Calibri" w:hAnsi="Calibri"/>
              </w:rPr>
            </w:rPrChange>
          </w:rPr>
          <w:delText>32. Zhao S, Guo Y, Sheng Q</w:delText>
        </w:r>
      </w:del>
      <w:ins w:id="1207" w:author="Unemo Magnus, USÖ Labmed länsklinik" w:date="2016-11-14T18:48:00Z">
        <w:del w:id="1208"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209" w:author="sunny" w:date="2016-12-06T16:14:00Z">
        <w:r w:rsidRPr="006F644E" w:rsidDel="00C63D81">
          <w:rPr>
            <w:rFonts w:ascii="Times New Roman" w:hAnsi="Times New Roman" w:cs="Times New Roman"/>
            <w:sz w:val="24"/>
            <w:szCs w:val="24"/>
            <w:rPrChange w:id="1210" w:author="Unemo Magnus, USÖ Labmed länsklinik" w:date="2016-11-14T17:51:00Z">
              <w:rPr>
                <w:rFonts w:ascii="Calibri" w:hAnsi="Calibri"/>
              </w:rPr>
            </w:rPrChange>
          </w:rPr>
          <w:delText xml:space="preserve">, Shyr Y. Advanced </w:delText>
        </w:r>
      </w:del>
      <w:ins w:id="1211" w:author="Unemo Magnus, USÖ Labmed länsklinik" w:date="2016-11-14T18:48:00Z">
        <w:del w:id="1212" w:author="sunny" w:date="2016-12-06T16:14:00Z">
          <w:r w:rsidR="00AA4816" w:rsidDel="00C63D81">
            <w:rPr>
              <w:rFonts w:ascii="Times New Roman" w:hAnsi="Times New Roman" w:cs="Times New Roman"/>
              <w:sz w:val="24"/>
              <w:szCs w:val="24"/>
            </w:rPr>
            <w:delText>h</w:delText>
          </w:r>
        </w:del>
      </w:ins>
      <w:del w:id="1213" w:author="sunny" w:date="2016-12-06T16:14:00Z">
        <w:r w:rsidRPr="006F644E" w:rsidDel="00C63D81">
          <w:rPr>
            <w:rFonts w:ascii="Times New Roman" w:hAnsi="Times New Roman" w:cs="Times New Roman"/>
            <w:sz w:val="24"/>
            <w:szCs w:val="24"/>
            <w:rPrChange w:id="1214" w:author="Unemo Magnus, USÖ Labmed länsklinik" w:date="2016-11-14T17:51:00Z">
              <w:rPr>
                <w:rFonts w:ascii="Calibri" w:hAnsi="Calibri"/>
              </w:rPr>
            </w:rPrChange>
          </w:rPr>
          <w:delText xml:space="preserve">Heat </w:delText>
        </w:r>
      </w:del>
      <w:ins w:id="1215" w:author="Unemo Magnus, USÖ Labmed länsklinik" w:date="2016-11-14T18:49:00Z">
        <w:del w:id="1216" w:author="sunny" w:date="2016-12-06T16:14:00Z">
          <w:r w:rsidR="00AA4816" w:rsidDel="00C63D81">
            <w:rPr>
              <w:rFonts w:ascii="Times New Roman" w:hAnsi="Times New Roman" w:cs="Times New Roman"/>
              <w:sz w:val="24"/>
              <w:szCs w:val="24"/>
            </w:rPr>
            <w:delText>m</w:delText>
          </w:r>
        </w:del>
      </w:ins>
      <w:del w:id="1217" w:author="sunny" w:date="2016-12-06T16:14:00Z">
        <w:r w:rsidRPr="006F644E" w:rsidDel="00C63D81">
          <w:rPr>
            <w:rFonts w:ascii="Times New Roman" w:hAnsi="Times New Roman" w:cs="Times New Roman"/>
            <w:sz w:val="24"/>
            <w:szCs w:val="24"/>
            <w:rPrChange w:id="1218" w:author="Unemo Magnus, USÖ Labmed länsklinik" w:date="2016-11-14T17:51:00Z">
              <w:rPr>
                <w:rFonts w:ascii="Calibri" w:hAnsi="Calibri"/>
              </w:rPr>
            </w:rPrChange>
          </w:rPr>
          <w:delText xml:space="preserve">Map and </w:delText>
        </w:r>
      </w:del>
      <w:ins w:id="1219" w:author="Unemo Magnus, USÖ Labmed länsklinik" w:date="2016-11-14T18:49:00Z">
        <w:del w:id="1220" w:author="sunny" w:date="2016-12-06T16:14:00Z">
          <w:r w:rsidR="00AA4816" w:rsidDel="00C63D81">
            <w:rPr>
              <w:rFonts w:ascii="Times New Roman" w:hAnsi="Times New Roman" w:cs="Times New Roman"/>
              <w:sz w:val="24"/>
              <w:szCs w:val="24"/>
            </w:rPr>
            <w:delText>c</w:delText>
          </w:r>
        </w:del>
      </w:ins>
      <w:del w:id="1221" w:author="sunny" w:date="2016-12-06T16:14:00Z">
        <w:r w:rsidRPr="006F644E" w:rsidDel="00C63D81">
          <w:rPr>
            <w:rFonts w:ascii="Times New Roman" w:hAnsi="Times New Roman" w:cs="Times New Roman"/>
            <w:sz w:val="24"/>
            <w:szCs w:val="24"/>
            <w:rPrChange w:id="1222" w:author="Unemo Magnus, USÖ Labmed länsklinik" w:date="2016-11-14T17:51:00Z">
              <w:rPr>
                <w:rFonts w:ascii="Calibri" w:hAnsi="Calibri"/>
              </w:rPr>
            </w:rPrChange>
          </w:rPr>
          <w:delText xml:space="preserve">Clustering </w:delText>
        </w:r>
      </w:del>
      <w:ins w:id="1223" w:author="Unemo Magnus, USÖ Labmed länsklinik" w:date="2016-11-14T18:49:00Z">
        <w:del w:id="1224" w:author="sunny" w:date="2016-12-06T16:14:00Z">
          <w:r w:rsidR="00AA4816" w:rsidDel="00C63D81">
            <w:rPr>
              <w:rFonts w:ascii="Times New Roman" w:hAnsi="Times New Roman" w:cs="Times New Roman"/>
              <w:sz w:val="24"/>
              <w:szCs w:val="24"/>
            </w:rPr>
            <w:delText>a</w:delText>
          </w:r>
        </w:del>
      </w:ins>
      <w:del w:id="1225" w:author="sunny" w:date="2016-12-06T16:14:00Z">
        <w:r w:rsidRPr="006F644E" w:rsidDel="00C63D81">
          <w:rPr>
            <w:rFonts w:ascii="Times New Roman" w:hAnsi="Times New Roman" w:cs="Times New Roman"/>
            <w:sz w:val="24"/>
            <w:szCs w:val="24"/>
            <w:rPrChange w:id="1226" w:author="Unemo Magnus, USÖ Labmed länsklinik" w:date="2016-11-14T17:51:00Z">
              <w:rPr>
                <w:rFonts w:ascii="Calibri" w:hAnsi="Calibri"/>
              </w:rPr>
            </w:rPrChange>
          </w:rPr>
          <w:delText xml:space="preserve">Analysis </w:delText>
        </w:r>
      </w:del>
      <w:ins w:id="1227" w:author="Unemo Magnus, USÖ Labmed länsklinik" w:date="2016-11-14T18:49:00Z">
        <w:del w:id="1228" w:author="sunny" w:date="2016-12-06T16:14:00Z">
          <w:r w:rsidR="00AA4816" w:rsidDel="00C63D81">
            <w:rPr>
              <w:rFonts w:ascii="Times New Roman" w:hAnsi="Times New Roman" w:cs="Times New Roman"/>
              <w:sz w:val="24"/>
              <w:szCs w:val="24"/>
            </w:rPr>
            <w:delText>u</w:delText>
          </w:r>
        </w:del>
      </w:ins>
      <w:del w:id="1229" w:author="sunny" w:date="2016-12-06T16:14:00Z">
        <w:r w:rsidRPr="006F644E" w:rsidDel="00C63D81">
          <w:rPr>
            <w:rFonts w:ascii="Times New Roman" w:hAnsi="Times New Roman" w:cs="Times New Roman"/>
            <w:sz w:val="24"/>
            <w:szCs w:val="24"/>
            <w:rPrChange w:id="1230"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1231"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1232"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1233"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1234"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1235" w:author="sunny" w:date="2016-12-06T16:14:00Z"/>
          <w:rFonts w:ascii="Times New Roman" w:hAnsi="Times New Roman" w:cs="Times New Roman"/>
          <w:sz w:val="24"/>
          <w:szCs w:val="24"/>
          <w:rPrChange w:id="1236" w:author="Unemo Magnus, USÖ Labmed länsklinik" w:date="2016-11-14T17:51:00Z">
            <w:rPr>
              <w:del w:id="1237" w:author="sunny" w:date="2016-12-06T16:14:00Z"/>
              <w:rFonts w:ascii="Calibri" w:hAnsi="Calibri"/>
            </w:rPr>
          </w:rPrChange>
        </w:rPr>
        <w:pPrChange w:id="1238" w:author="Unemo Magnus, USÖ Labmed länsklinik" w:date="2016-11-14T18:38:00Z">
          <w:pPr>
            <w:pStyle w:val="Bibliography"/>
          </w:pPr>
        </w:pPrChange>
      </w:pPr>
      <w:del w:id="1239" w:author="sunny" w:date="2016-12-06T16:14:00Z">
        <w:r w:rsidRPr="006F644E" w:rsidDel="00C63D81">
          <w:rPr>
            <w:rFonts w:ascii="Times New Roman" w:hAnsi="Times New Roman" w:cs="Times New Roman"/>
            <w:sz w:val="24"/>
            <w:szCs w:val="24"/>
            <w:lang w:val="sv-SE"/>
            <w:rPrChange w:id="1240" w:author="Unemo Magnus, USÖ Labmed länsklinik" w:date="2016-11-14T17:51:00Z">
              <w:rPr>
                <w:rFonts w:ascii="Calibri" w:hAnsi="Calibri"/>
              </w:rPr>
            </w:rPrChange>
          </w:rPr>
          <w:lastRenderedPageBreak/>
          <w:delText xml:space="preserve">33. Di Veroli GY, Fornari C, Goldlust I, </w:delText>
        </w:r>
        <w:r w:rsidRPr="006F644E" w:rsidDel="00C63D81">
          <w:rPr>
            <w:rFonts w:ascii="Times New Roman" w:hAnsi="Times New Roman" w:cs="Times New Roman"/>
            <w:i/>
            <w:iCs/>
            <w:sz w:val="24"/>
            <w:szCs w:val="24"/>
            <w:lang w:val="sv-SE"/>
            <w:rPrChange w:id="1241"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124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1243"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1244"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1245"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246"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1247"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1248" w:author="sunny" w:date="2016-12-06T16:14:00Z"/>
          <w:rFonts w:ascii="Times New Roman" w:hAnsi="Times New Roman" w:cs="Times New Roman"/>
          <w:sz w:val="24"/>
          <w:szCs w:val="24"/>
          <w:rPrChange w:id="1249" w:author="Unemo Magnus, USÖ Labmed länsklinik" w:date="2016-11-14T17:51:00Z">
            <w:rPr>
              <w:del w:id="1250" w:author="sunny" w:date="2016-12-06T16:14:00Z"/>
              <w:rFonts w:ascii="Calibri" w:hAnsi="Calibri"/>
            </w:rPr>
          </w:rPrChange>
        </w:rPr>
        <w:pPrChange w:id="1251" w:author="Unemo Magnus, USÖ Labmed länsklinik" w:date="2016-11-14T18:38:00Z">
          <w:pPr>
            <w:pStyle w:val="Bibliography"/>
          </w:pPr>
        </w:pPrChange>
      </w:pPr>
      <w:del w:id="1252" w:author="sunny" w:date="2016-12-06T16:14:00Z">
        <w:r w:rsidRPr="006F644E" w:rsidDel="00C63D81">
          <w:rPr>
            <w:rFonts w:ascii="Times New Roman" w:hAnsi="Times New Roman" w:cs="Times New Roman"/>
            <w:sz w:val="24"/>
            <w:szCs w:val="24"/>
            <w:rPrChange w:id="1253" w:author="Unemo Magnus, USÖ Labmed länsklinik" w:date="2016-11-14T17:51:00Z">
              <w:rPr>
                <w:rFonts w:ascii="Calibri" w:hAnsi="Calibri"/>
              </w:rPr>
            </w:rPrChange>
          </w:rPr>
          <w:delText>34. Regoes RR, Wiuff C, Zappala RM</w:delText>
        </w:r>
      </w:del>
      <w:ins w:id="1254" w:author="Unemo Magnus, USÖ Labmed länsklinik" w:date="2016-11-14T18:49:00Z">
        <w:del w:id="1255"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1256" w:author="sunny" w:date="2016-12-06T16:14:00Z">
        <w:r w:rsidRPr="006F644E" w:rsidDel="00C63D81">
          <w:rPr>
            <w:rFonts w:ascii="Times New Roman" w:hAnsi="Times New Roman" w:cs="Times New Roman"/>
            <w:sz w:val="24"/>
            <w:szCs w:val="24"/>
            <w:rPrChange w:id="1257"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1258"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259"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1260"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261"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1262" w:author="sunny" w:date="2016-12-06T16:14:00Z"/>
          <w:rFonts w:ascii="Times New Roman" w:hAnsi="Times New Roman" w:cs="Times New Roman"/>
          <w:sz w:val="24"/>
          <w:szCs w:val="24"/>
          <w:rPrChange w:id="1263" w:author="Unemo Magnus, USÖ Labmed länsklinik" w:date="2016-11-14T17:51:00Z">
            <w:rPr>
              <w:del w:id="1264" w:author="sunny" w:date="2016-12-06T16:14:00Z"/>
              <w:rFonts w:ascii="Calibri" w:hAnsi="Calibri"/>
            </w:rPr>
          </w:rPrChange>
        </w:rPr>
        <w:pPrChange w:id="1265" w:author="Unemo Magnus, USÖ Labmed länsklinik" w:date="2016-11-14T18:38:00Z">
          <w:pPr>
            <w:pStyle w:val="Bibliography"/>
          </w:pPr>
        </w:pPrChange>
      </w:pPr>
      <w:del w:id="1266" w:author="sunny" w:date="2016-12-06T16:14:00Z">
        <w:r w:rsidRPr="006F644E" w:rsidDel="00C63D81">
          <w:rPr>
            <w:rFonts w:ascii="Times New Roman" w:hAnsi="Times New Roman" w:cs="Times New Roman"/>
            <w:sz w:val="24"/>
            <w:szCs w:val="24"/>
            <w:rPrChange w:id="1267"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1268"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1269"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270"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1271"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1272" w:author="sunny" w:date="2016-12-06T16:14:00Z"/>
          <w:rFonts w:ascii="Times New Roman" w:hAnsi="Times New Roman" w:cs="Times New Roman"/>
          <w:sz w:val="24"/>
          <w:szCs w:val="24"/>
          <w:rPrChange w:id="1273" w:author="Unemo Magnus, USÖ Labmed länsklinik" w:date="2016-11-14T17:51:00Z">
            <w:rPr>
              <w:del w:id="1274" w:author="sunny" w:date="2016-12-06T16:14:00Z"/>
              <w:rFonts w:ascii="Calibri" w:hAnsi="Calibri"/>
            </w:rPr>
          </w:rPrChange>
        </w:rPr>
        <w:pPrChange w:id="1275" w:author="Unemo Magnus, USÖ Labmed länsklinik" w:date="2016-11-14T18:38:00Z">
          <w:pPr>
            <w:pStyle w:val="Bibliography"/>
          </w:pPr>
        </w:pPrChange>
      </w:pPr>
      <w:del w:id="1276" w:author="sunny" w:date="2016-12-06T16:14:00Z">
        <w:r w:rsidRPr="006F644E" w:rsidDel="00C63D81">
          <w:rPr>
            <w:rFonts w:ascii="Times New Roman" w:hAnsi="Times New Roman" w:cs="Times New Roman"/>
            <w:sz w:val="24"/>
            <w:szCs w:val="24"/>
            <w:rPrChange w:id="1277" w:author="Unemo Magnus, USÖ Labmed länsklinik" w:date="2016-11-14T17:51:00Z">
              <w:rPr>
                <w:rFonts w:ascii="Calibri" w:hAnsi="Calibri"/>
              </w:rPr>
            </w:rPrChange>
          </w:rPr>
          <w:delText>36. Yu G, Baeder DY, Regoes RR</w:delText>
        </w:r>
      </w:del>
      <w:ins w:id="1278" w:author="Unemo Magnus, USÖ Labmed länsklinik" w:date="2016-11-14T18:49:00Z">
        <w:del w:id="1279"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1280" w:author="sunny" w:date="2016-12-06T16:14:00Z">
        <w:r w:rsidRPr="006F644E" w:rsidDel="00C63D81">
          <w:rPr>
            <w:rFonts w:ascii="Times New Roman" w:hAnsi="Times New Roman" w:cs="Times New Roman"/>
            <w:sz w:val="24"/>
            <w:szCs w:val="24"/>
            <w:rPrChange w:id="1281" w:author="Unemo Magnus, USÖ Labmed länsklinik" w:date="2016-11-14T17:51:00Z">
              <w:rPr>
                <w:rFonts w:ascii="Calibri" w:hAnsi="Calibri"/>
              </w:rPr>
            </w:rPrChange>
          </w:rPr>
          <w:delText xml:space="preserve">, Rolff J. Combination Effects </w:delText>
        </w:r>
      </w:del>
      <w:ins w:id="1282" w:author="Unemo Magnus, USÖ Labmed länsklinik" w:date="2016-11-14T18:49:00Z">
        <w:del w:id="1283"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1284" w:author="Unemo Magnus, USÖ Labmed länsklinik" w:date="2016-11-14T17:51:00Z">
                <w:rPr>
                  <w:rFonts w:ascii="Calibri" w:hAnsi="Calibri"/>
                </w:rPr>
              </w:rPrChange>
            </w:rPr>
            <w:delText xml:space="preserve">ffects </w:delText>
          </w:r>
        </w:del>
      </w:ins>
      <w:del w:id="1285" w:author="sunny" w:date="2016-12-06T16:14:00Z">
        <w:r w:rsidRPr="006F644E" w:rsidDel="00C63D81">
          <w:rPr>
            <w:rFonts w:ascii="Times New Roman" w:hAnsi="Times New Roman" w:cs="Times New Roman"/>
            <w:sz w:val="24"/>
            <w:szCs w:val="24"/>
            <w:rPrChange w:id="1286" w:author="Unemo Magnus, USÖ Labmed länsklinik" w:date="2016-11-14T17:51:00Z">
              <w:rPr>
                <w:rFonts w:ascii="Calibri" w:hAnsi="Calibri"/>
              </w:rPr>
            </w:rPrChange>
          </w:rPr>
          <w:delText xml:space="preserve">of Antimicrobial </w:delText>
        </w:r>
      </w:del>
      <w:ins w:id="1287" w:author="Unemo Magnus, USÖ Labmed länsklinik" w:date="2016-11-14T18:49:00Z">
        <w:del w:id="1288"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1289" w:author="Unemo Magnus, USÖ Labmed länsklinik" w:date="2016-11-14T17:51:00Z">
                <w:rPr>
                  <w:rFonts w:ascii="Calibri" w:hAnsi="Calibri"/>
                </w:rPr>
              </w:rPrChange>
            </w:rPr>
            <w:delText xml:space="preserve">ntimicrobial </w:delText>
          </w:r>
        </w:del>
      </w:ins>
      <w:del w:id="1290" w:author="sunny" w:date="2016-12-06T16:14:00Z">
        <w:r w:rsidRPr="006F644E" w:rsidDel="00C63D81">
          <w:rPr>
            <w:rFonts w:ascii="Times New Roman" w:hAnsi="Times New Roman" w:cs="Times New Roman"/>
            <w:sz w:val="24"/>
            <w:szCs w:val="24"/>
            <w:rPrChange w:id="1291" w:author="Unemo Magnus, USÖ Labmed länsklinik" w:date="2016-11-14T17:51:00Z">
              <w:rPr>
                <w:rFonts w:ascii="Calibri" w:hAnsi="Calibri"/>
              </w:rPr>
            </w:rPrChange>
          </w:rPr>
          <w:delText>Peptides</w:delText>
        </w:r>
      </w:del>
      <w:ins w:id="1292" w:author="Unemo Magnus, USÖ Labmed länsklinik" w:date="2016-11-14T18:49:00Z">
        <w:del w:id="1293"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1294" w:author="Unemo Magnus, USÖ Labmed länsklinik" w:date="2016-11-14T17:51:00Z">
                <w:rPr>
                  <w:rFonts w:ascii="Calibri" w:hAnsi="Calibri"/>
                </w:rPr>
              </w:rPrChange>
            </w:rPr>
            <w:delText>eptides</w:delText>
          </w:r>
        </w:del>
      </w:ins>
      <w:del w:id="1295" w:author="sunny" w:date="2016-12-06T16:14:00Z">
        <w:r w:rsidRPr="006F644E" w:rsidDel="00C63D81">
          <w:rPr>
            <w:rFonts w:ascii="Times New Roman" w:hAnsi="Times New Roman" w:cs="Times New Roman"/>
            <w:sz w:val="24"/>
            <w:szCs w:val="24"/>
            <w:rPrChange w:id="129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29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298"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299"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1300" w:author="Unemo Magnus, USÖ Labmed länsklinik" w:date="2016-11-14T17:51:00Z">
              <w:rPr>
                <w:rFonts w:ascii="Calibri" w:hAnsi="Calibri"/>
              </w:rPr>
            </w:rPrChange>
          </w:rPr>
          <w:delText>: 1717–24.</w:delText>
        </w:r>
      </w:del>
    </w:p>
    <w:p w14:paraId="0C60E4DC" w14:textId="30B3E7A1" w:rsidR="009A4AFC" w:rsidRDefault="000B46D8">
      <w:pPr>
        <w:keepNext/>
        <w:spacing w:after="0" w:line="480" w:lineRule="auto"/>
        <w:jc w:val="both"/>
        <w:rPr>
          <w:rFonts w:ascii="Times New Roman" w:hAnsi="Times New Roman" w:cs="Times New Roman"/>
          <w:sz w:val="24"/>
          <w:szCs w:val="24"/>
        </w:rPr>
        <w:pPrChange w:id="1301" w:author="Unemo Magnus, USÖ Labmed länsklinik" w:date="2016-11-14T18:38:00Z">
          <w:pPr>
            <w:keepNext/>
            <w:spacing w:line="480" w:lineRule="auto"/>
          </w:pPr>
        </w:pPrChange>
      </w:pPr>
      <w:r w:rsidRPr="006F644E">
        <w:rPr>
          <w:rFonts w:ascii="Times New Roman" w:hAnsi="Times New Roman" w:cs="Times New Roman"/>
          <w:sz w:val="24"/>
          <w:szCs w:val="24"/>
        </w:rPr>
        <w:lastRenderedPageBreak/>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50360"/>
                    </a:xfrm>
                    <a:prstGeom prst="rect">
                      <a:avLst/>
                    </a:prstGeom>
                  </pic:spPr>
                </pic:pic>
              </a:graphicData>
            </a:graphic>
          </wp:inline>
        </w:drawing>
      </w:r>
    </w:p>
    <w:p w14:paraId="457C4591" w14:textId="15FAD493" w:rsidR="00BE76BE" w:rsidRPr="00664076" w:rsidRDefault="00BE76BE" w:rsidP="00CA491E">
      <w:pPr>
        <w:pStyle w:val="Caption"/>
        <w:jc w:val="both"/>
        <w:rPr>
          <w:rFonts w:ascii="Times New Roman" w:hAnsi="Times New Roman" w:cs="Times New Roman"/>
          <w:i w:val="0"/>
          <w:color w:val="auto"/>
          <w:sz w:val="24"/>
          <w:szCs w:val="24"/>
          <w:rPrChange w:id="1302"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1303"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1304"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1305" w:author="Unemo Magnus, USÖ Labmed länsklinik" w:date="2016-11-17T16:56:00Z">
            <w:rPr>
              <w:rFonts w:ascii="Times New Roman" w:hAnsi="Times New Roman" w:cs="Times New Roman"/>
              <w:b/>
              <w:i w:val="0"/>
            </w:rPr>
          </w:rPrChange>
        </w:rPr>
        <w:t xml:space="preserve">. Correlation and deviations between </w:t>
      </w:r>
      <w:ins w:id="1306" w:author="Unemo Magnus, USÖ Labmed länsklinik" w:date="2016-11-17T16:55:00Z">
        <w:r w:rsidR="00664076" w:rsidRPr="00664076">
          <w:rPr>
            <w:rFonts w:ascii="Times New Roman" w:hAnsi="Times New Roman" w:cs="Times New Roman"/>
            <w:b/>
            <w:i w:val="0"/>
            <w:color w:val="auto"/>
            <w:sz w:val="24"/>
            <w:szCs w:val="24"/>
            <w:rPrChange w:id="1307" w:author="Unemo Magnus, USÖ Labmed länsklinik" w:date="2016-11-17T16:56:00Z">
              <w:rPr>
                <w:rFonts w:ascii="Times New Roman" w:hAnsi="Times New Roman" w:cs="Times New Roman"/>
                <w:b/>
                <w:i w:val="0"/>
                <w:sz w:val="24"/>
                <w:szCs w:val="24"/>
              </w:rPr>
            </w:rPrChange>
          </w:rPr>
          <w:t xml:space="preserve">the </w:t>
        </w:r>
      </w:ins>
      <w:proofErr w:type="spellStart"/>
      <w:r w:rsidRPr="00664076">
        <w:rPr>
          <w:rFonts w:ascii="Times New Roman" w:hAnsi="Times New Roman" w:cs="Times New Roman"/>
          <w:b/>
          <w:i w:val="0"/>
          <w:color w:val="auto"/>
          <w:sz w:val="24"/>
          <w:szCs w:val="24"/>
          <w:rPrChange w:id="1308" w:author="Unemo Magnus, USÖ Labmed länsklinik" w:date="2016-11-17T16:56:00Z">
            <w:rPr>
              <w:rFonts w:ascii="Times New Roman" w:hAnsi="Times New Roman" w:cs="Times New Roman"/>
              <w:b/>
              <w:i w:val="0"/>
            </w:rPr>
          </w:rPrChange>
        </w:rPr>
        <w:t>Etest</w:t>
      </w:r>
      <w:proofErr w:type="spellEnd"/>
      <w:r w:rsidRPr="00664076">
        <w:rPr>
          <w:rFonts w:ascii="Times New Roman" w:hAnsi="Times New Roman" w:cs="Times New Roman"/>
          <w:b/>
          <w:i w:val="0"/>
          <w:color w:val="auto"/>
          <w:sz w:val="24"/>
          <w:szCs w:val="24"/>
          <w:rPrChange w:id="1309" w:author="Unemo Magnus, USÖ Labmed länsklinik" w:date="2016-11-17T16:56:00Z">
            <w:rPr>
              <w:rFonts w:ascii="Times New Roman" w:hAnsi="Times New Roman" w:cs="Times New Roman"/>
              <w:b/>
              <w:i w:val="0"/>
            </w:rPr>
          </w:rPrChange>
        </w:rPr>
        <w:t xml:space="preserve"> and predicted MIC</w:t>
      </w:r>
      <w:ins w:id="1310" w:author="Unemo Magnus, USÖ Labmed länsklinik" w:date="2016-11-17T16:55:00Z">
        <w:r w:rsidR="00664076" w:rsidRPr="00664076">
          <w:rPr>
            <w:rFonts w:ascii="Times New Roman" w:hAnsi="Times New Roman" w:cs="Times New Roman"/>
            <w:b/>
            <w:i w:val="0"/>
            <w:color w:val="auto"/>
            <w:sz w:val="24"/>
            <w:szCs w:val="24"/>
            <w:rPrChange w:id="1311"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1312" w:author="Unemo Magnus, USÖ Labmed länsklinik" w:date="2016-11-17T16:56:00Z">
            <w:rPr>
              <w:rFonts w:ascii="Times New Roman" w:hAnsi="Times New Roman" w:cs="Times New Roman"/>
              <w:b/>
              <w:i w:val="0"/>
            </w:rPr>
          </w:rPrChange>
        </w:rPr>
        <w:t xml:space="preserve">. </w:t>
      </w:r>
      <w:commentRangeStart w:id="1313"/>
      <w:r w:rsidRPr="00664076">
        <w:rPr>
          <w:rFonts w:ascii="Times New Roman" w:hAnsi="Times New Roman" w:cs="Times New Roman"/>
          <w:i w:val="0"/>
          <w:color w:val="auto"/>
          <w:sz w:val="24"/>
          <w:szCs w:val="24"/>
          <w:rPrChange w:id="1314" w:author="Unemo Magnus, USÖ Labmed länsklinik" w:date="2016-11-17T16:56:00Z">
            <w:rPr>
              <w:rFonts w:ascii="Times New Roman" w:hAnsi="Times New Roman" w:cs="Times New Roman"/>
              <w:i w:val="0"/>
            </w:rPr>
          </w:rPrChange>
        </w:rPr>
        <w:t xml:space="preserve">(A) </w:t>
      </w:r>
      <w:commentRangeEnd w:id="1313"/>
      <w:r w:rsidR="00664076">
        <w:rPr>
          <w:rStyle w:val="CommentReference"/>
          <w:i w:val="0"/>
          <w:iCs w:val="0"/>
          <w:color w:val="auto"/>
        </w:rPr>
        <w:commentReference w:id="1313"/>
      </w:r>
      <w:r w:rsidRPr="00664076">
        <w:rPr>
          <w:rFonts w:ascii="Times New Roman" w:hAnsi="Times New Roman" w:cs="Times New Roman"/>
          <w:i w:val="0"/>
          <w:color w:val="auto"/>
          <w:sz w:val="24"/>
          <w:szCs w:val="24"/>
          <w:rPrChange w:id="1315" w:author="Unemo Magnus, USÖ Labmed länsklinik" w:date="2016-11-17T16:56:00Z">
            <w:rPr>
              <w:rFonts w:ascii="Times New Roman" w:hAnsi="Times New Roman" w:cs="Times New Roman"/>
              <w:i w:val="0"/>
            </w:rPr>
          </w:rPrChange>
        </w:rPr>
        <w:t xml:space="preserve">The correlation of </w:t>
      </w:r>
      <w:proofErr w:type="spellStart"/>
      <w:r w:rsidRPr="00664076">
        <w:rPr>
          <w:rFonts w:ascii="Times New Roman" w:hAnsi="Times New Roman" w:cs="Times New Roman"/>
          <w:i w:val="0"/>
          <w:color w:val="auto"/>
          <w:sz w:val="24"/>
          <w:szCs w:val="24"/>
          <w:rPrChange w:id="1316"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317" w:author="Unemo Magnus, USÖ Labmed länsklinik" w:date="2016-11-17T16:56:00Z">
            <w:rPr>
              <w:rFonts w:ascii="Times New Roman" w:hAnsi="Times New Roman" w:cs="Times New Roman"/>
              <w:i w:val="0"/>
            </w:rPr>
          </w:rPrChange>
        </w:rPr>
        <w:t xml:space="preserve"> MIC and EC</w:t>
      </w:r>
      <w:r w:rsidRPr="00454FE8">
        <w:rPr>
          <w:rFonts w:ascii="Times New Roman" w:hAnsi="Times New Roman" w:cs="Times New Roman"/>
          <w:i w:val="0"/>
          <w:color w:val="auto"/>
          <w:sz w:val="24"/>
          <w:szCs w:val="24"/>
          <w:vertAlign w:val="subscript"/>
          <w:rPrChange w:id="1318"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1319" w:author="Unemo Magnus, USÖ Labmed länsklinik" w:date="2016-11-17T16:56:00Z">
            <w:rPr>
              <w:rFonts w:ascii="Times New Roman" w:hAnsi="Times New Roman" w:cs="Times New Roman"/>
              <w:i w:val="0"/>
            </w:rPr>
          </w:rPrChange>
        </w:rPr>
        <w:t xml:space="preserve"> </w:t>
      </w:r>
      <w:commentRangeStart w:id="1320"/>
      <w:r w:rsidRPr="00664076">
        <w:rPr>
          <w:rFonts w:ascii="Times New Roman" w:hAnsi="Times New Roman" w:cs="Times New Roman"/>
          <w:i w:val="0"/>
          <w:color w:val="auto"/>
          <w:sz w:val="24"/>
          <w:szCs w:val="24"/>
          <w:rPrChange w:id="1321" w:author="Unemo Magnus, USÖ Labmed länsklinik" w:date="2016-11-17T16:56:00Z">
            <w:rPr>
              <w:rFonts w:ascii="Times New Roman" w:hAnsi="Times New Roman" w:cs="Times New Roman"/>
              <w:i w:val="0"/>
            </w:rPr>
          </w:rPrChange>
        </w:rPr>
        <w:t xml:space="preserve">for the </w:t>
      </w:r>
      <w:del w:id="1322" w:author="Unemo Magnus, USÖ Labmed länsklinik" w:date="2016-11-17T16:59:00Z">
        <w:r w:rsidRPr="00664076" w:rsidDel="00454FE8">
          <w:rPr>
            <w:rFonts w:ascii="Times New Roman" w:hAnsi="Times New Roman" w:cs="Times New Roman"/>
            <w:i w:val="0"/>
            <w:color w:val="auto"/>
            <w:sz w:val="24"/>
            <w:szCs w:val="24"/>
            <w:rPrChange w:id="1323"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1324" w:author="Unemo Magnus, USÖ Labmed länsklinik" w:date="2016-11-17T16:56:00Z">
            <w:rPr>
              <w:rFonts w:ascii="Times New Roman" w:hAnsi="Times New Roman" w:cs="Times New Roman"/>
              <w:i w:val="0"/>
            </w:rPr>
          </w:rPrChange>
        </w:rPr>
        <w:t xml:space="preserve">dataset </w:t>
      </w:r>
      <w:ins w:id="1325"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1326" w:author="Unemo Magnus, USÖ Labmed länsklinik" w:date="2016-11-17T16:56:00Z">
            <w:rPr>
              <w:rFonts w:ascii="Times New Roman" w:hAnsi="Times New Roman" w:cs="Times New Roman"/>
              <w:i w:val="0"/>
            </w:rPr>
          </w:rPrChange>
        </w:rPr>
        <w:t xml:space="preserve">(84 </w:t>
      </w:r>
      <w:ins w:id="1327"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1328" w:author="Unemo Magnus, USÖ Labmed länsklinik" w:date="2016-11-17T16:56:00Z">
            <w:rPr>
              <w:rFonts w:ascii="Times New Roman" w:hAnsi="Times New Roman" w:cs="Times New Roman"/>
              <w:i w:val="0"/>
            </w:rPr>
          </w:rPrChange>
        </w:rPr>
        <w:t>strains</w:t>
      </w:r>
      <w:ins w:id="1329"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1330" w:author="Unemo Magnus, USÖ Labmed länsklinik" w:date="2016-11-17T16:56:00Z">
            <w:rPr>
              <w:rFonts w:ascii="Times New Roman" w:hAnsi="Times New Roman" w:cs="Times New Roman"/>
              <w:i w:val="0"/>
            </w:rPr>
          </w:rPrChange>
        </w:rPr>
        <w:t xml:space="preserve">) is shown for </w:t>
      </w:r>
      <w:commentRangeStart w:id="1331"/>
      <w:r w:rsidRPr="00664076">
        <w:rPr>
          <w:rFonts w:ascii="Times New Roman" w:hAnsi="Times New Roman" w:cs="Times New Roman"/>
          <w:i w:val="0"/>
          <w:color w:val="auto"/>
          <w:sz w:val="24"/>
          <w:szCs w:val="24"/>
          <w:rPrChange w:id="1332" w:author="Unemo Magnus, USÖ Labmed länsklinik" w:date="2016-11-17T16:56:00Z">
            <w:rPr>
              <w:rFonts w:ascii="Times New Roman" w:hAnsi="Times New Roman" w:cs="Times New Roman"/>
              <w:i w:val="0"/>
            </w:rPr>
          </w:rPrChange>
        </w:rPr>
        <w:t>log-log transformed values</w:t>
      </w:r>
      <w:commentRangeEnd w:id="1331"/>
      <w:r w:rsidR="005134EB">
        <w:rPr>
          <w:rStyle w:val="CommentReference"/>
          <w:i w:val="0"/>
          <w:iCs w:val="0"/>
          <w:color w:val="auto"/>
        </w:rPr>
        <w:commentReference w:id="1331"/>
      </w:r>
      <w:r w:rsidRPr="00664076">
        <w:rPr>
          <w:rFonts w:ascii="Times New Roman" w:hAnsi="Times New Roman" w:cs="Times New Roman"/>
          <w:i w:val="0"/>
          <w:color w:val="auto"/>
          <w:sz w:val="24"/>
          <w:szCs w:val="24"/>
          <w:rPrChange w:id="1333" w:author="Unemo Magnus, USÖ Labmed länsklinik" w:date="2016-11-17T16:56:00Z">
            <w:rPr>
              <w:rFonts w:ascii="Times New Roman" w:hAnsi="Times New Roman" w:cs="Times New Roman"/>
              <w:i w:val="0"/>
            </w:rPr>
          </w:rPrChange>
        </w:rPr>
        <w:t xml:space="preserve">. The </w:t>
      </w:r>
      <w:ins w:id="1334" w:author="Unemo Magnus, USÖ Labmed länsklinik" w:date="2016-11-17T17:00:00Z">
        <w:r w:rsidR="00454FE8">
          <w:rPr>
            <w:rFonts w:ascii="Times New Roman" w:hAnsi="Times New Roman" w:cs="Times New Roman"/>
            <w:i w:val="0"/>
            <w:color w:val="auto"/>
            <w:sz w:val="24"/>
            <w:szCs w:val="24"/>
          </w:rPr>
          <w:t>P</w:t>
        </w:r>
      </w:ins>
      <w:del w:id="1335" w:author="Unemo Magnus, USÖ Labmed länsklinik" w:date="2016-11-17T17:00:00Z">
        <w:r w:rsidRPr="00664076" w:rsidDel="00454FE8">
          <w:rPr>
            <w:rFonts w:ascii="Times New Roman" w:hAnsi="Times New Roman" w:cs="Times New Roman"/>
            <w:i w:val="0"/>
            <w:color w:val="auto"/>
            <w:sz w:val="24"/>
            <w:szCs w:val="24"/>
            <w:rPrChange w:id="1336"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1337" w:author="Unemo Magnus, USÖ Labmed länsklinik" w:date="2016-11-17T16:56:00Z">
            <w:rPr>
              <w:rFonts w:ascii="Times New Roman" w:hAnsi="Times New Roman" w:cs="Times New Roman"/>
              <w:i w:val="0"/>
            </w:rPr>
          </w:rPrChange>
        </w:rPr>
        <w:t xml:space="preserve">earson's correlation coefficient for the linear regression </w:t>
      </w:r>
      <w:del w:id="1338" w:author="Unemo Magnus, USÖ Labmed länsklinik" w:date="2016-11-17T17:02:00Z">
        <w:r w:rsidRPr="00664076" w:rsidDel="00BF3748">
          <w:rPr>
            <w:rFonts w:ascii="Times New Roman" w:hAnsi="Times New Roman" w:cs="Times New Roman"/>
            <w:i w:val="0"/>
            <w:color w:val="auto"/>
            <w:sz w:val="24"/>
            <w:szCs w:val="24"/>
            <w:rPrChange w:id="1339" w:author="Unemo Magnus, USÖ Labmed länsklinik" w:date="2016-11-17T16:56:00Z">
              <w:rPr>
                <w:rFonts w:ascii="Times New Roman" w:hAnsi="Times New Roman" w:cs="Times New Roman"/>
                <w:i w:val="0"/>
              </w:rPr>
            </w:rPrChange>
          </w:rPr>
          <w:delText xml:space="preserve">is </w:delText>
        </w:r>
      </w:del>
      <w:ins w:id="1340"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1341"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1342" w:author="Unemo Magnus, USÖ Labmed länsklinik" w:date="2016-11-17T16:56:00Z">
            <w:rPr>
              <w:rFonts w:ascii="Times New Roman" w:hAnsi="Times New Roman" w:cs="Times New Roman"/>
              <w:i w:val="0"/>
            </w:rPr>
          </w:rPrChange>
        </w:rPr>
        <w:t>0.83</w:t>
      </w:r>
      <w:commentRangeEnd w:id="1320"/>
      <w:r w:rsidR="00454FE8">
        <w:rPr>
          <w:rStyle w:val="CommentReference"/>
          <w:i w:val="0"/>
          <w:iCs w:val="0"/>
          <w:color w:val="auto"/>
        </w:rPr>
        <w:commentReference w:id="1320"/>
      </w:r>
      <w:r w:rsidRPr="00664076">
        <w:rPr>
          <w:rFonts w:ascii="Times New Roman" w:hAnsi="Times New Roman" w:cs="Times New Roman"/>
          <w:i w:val="0"/>
          <w:color w:val="auto"/>
          <w:sz w:val="24"/>
          <w:szCs w:val="24"/>
          <w:rPrChange w:id="1343"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1344" w:author="Unemo Magnus, USÖ Labmed länsklinik" w:date="2016-11-17T17:03:00Z">
        <w:r w:rsidR="00BF3748">
          <w:rPr>
            <w:rFonts w:ascii="Times New Roman" w:hAnsi="Times New Roman" w:cs="Times New Roman"/>
            <w:i w:val="0"/>
            <w:color w:val="auto"/>
            <w:sz w:val="24"/>
            <w:szCs w:val="24"/>
          </w:rPr>
          <w:t xml:space="preserve">of the </w:t>
        </w:r>
      </w:ins>
      <w:r w:rsidRPr="00664076">
        <w:rPr>
          <w:rFonts w:ascii="Times New Roman" w:hAnsi="Times New Roman" w:cs="Times New Roman"/>
          <w:i w:val="0"/>
          <w:color w:val="auto"/>
          <w:sz w:val="24"/>
          <w:szCs w:val="24"/>
          <w:rPrChange w:id="1345" w:author="Unemo Magnus, USÖ Labmed länsklinik" w:date="2016-11-17T16:56:00Z">
            <w:rPr>
              <w:rFonts w:ascii="Times New Roman" w:hAnsi="Times New Roman" w:cs="Times New Roman"/>
              <w:i w:val="0"/>
            </w:rPr>
          </w:rPrChange>
        </w:rPr>
        <w:t>EC</w:t>
      </w:r>
      <w:r w:rsidRPr="00454FE8">
        <w:rPr>
          <w:rFonts w:ascii="Times New Roman" w:hAnsi="Times New Roman" w:cs="Times New Roman"/>
          <w:i w:val="0"/>
          <w:color w:val="auto"/>
          <w:sz w:val="24"/>
          <w:szCs w:val="24"/>
          <w:vertAlign w:val="subscript"/>
          <w:rPrChange w:id="1346"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1347" w:author="Unemo Magnus, USÖ Labmed länsklinik" w:date="2016-11-17T16:56:00Z">
            <w:rPr>
              <w:rFonts w:ascii="Times New Roman" w:hAnsi="Times New Roman" w:cs="Times New Roman"/>
              <w:i w:val="0"/>
            </w:rPr>
          </w:rPrChange>
        </w:rPr>
        <w:t xml:space="preserve"> values </w:t>
      </w:r>
      <w:ins w:id="1348" w:author="Unemo Magnus, USÖ Labmed länsklinik" w:date="2016-11-17T17:08:00Z">
        <w:r w:rsidR="00C30255">
          <w:rPr>
            <w:rFonts w:ascii="Times New Roman" w:hAnsi="Times New Roman" w:cs="Times New Roman"/>
            <w:i w:val="0"/>
            <w:color w:val="auto"/>
            <w:sz w:val="24"/>
            <w:szCs w:val="24"/>
          </w:rPr>
          <w:t xml:space="preserve">for these 84 strains </w:t>
        </w:r>
      </w:ins>
      <w:del w:id="1349" w:author="Unemo Magnus, USÖ Labmed länsklinik" w:date="2016-11-17T17:08:00Z">
        <w:r w:rsidRPr="00664076" w:rsidDel="00C30255">
          <w:rPr>
            <w:rFonts w:ascii="Times New Roman" w:hAnsi="Times New Roman" w:cs="Times New Roman"/>
            <w:i w:val="0"/>
            <w:color w:val="auto"/>
            <w:sz w:val="24"/>
            <w:szCs w:val="24"/>
            <w:rPrChange w:id="1350"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1351"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1352" w:author="Unemo Magnus, USÖ Labmed länsklinik" w:date="2016-11-17T17:08:00Z">
        <w:r w:rsidR="00C30255">
          <w:rPr>
            <w:rFonts w:ascii="Times New Roman" w:hAnsi="Times New Roman" w:cs="Times New Roman"/>
            <w:i w:val="0"/>
            <w:color w:val="auto"/>
            <w:sz w:val="24"/>
            <w:szCs w:val="24"/>
          </w:rPr>
          <w:t>84 strains</w:t>
        </w:r>
      </w:ins>
      <w:del w:id="1353" w:author="Unemo Magnus, USÖ Labmed länsklinik" w:date="2016-11-17T17:08:00Z">
        <w:r w:rsidRPr="00664076" w:rsidDel="00C30255">
          <w:rPr>
            <w:rFonts w:ascii="Times New Roman" w:hAnsi="Times New Roman" w:cs="Times New Roman"/>
            <w:i w:val="0"/>
            <w:color w:val="auto"/>
            <w:sz w:val="24"/>
            <w:szCs w:val="24"/>
            <w:rPrChange w:id="1354"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1355" w:author="Unemo Magnus, USÖ Labmed länsklinik" w:date="2016-11-17T16:56:00Z">
            <w:rPr>
              <w:rFonts w:ascii="Times New Roman" w:hAnsi="Times New Roman" w:cs="Times New Roman"/>
              <w:i w:val="0"/>
            </w:rPr>
          </w:rPrChange>
        </w:rPr>
        <w:t xml:space="preserve"> is highlighted in purple (median 0.11). </w:t>
      </w:r>
      <w:del w:id="1356" w:author="Unemo Magnus, USÖ Labmed länsklinik" w:date="2016-11-17T17:09:00Z">
        <w:r w:rsidRPr="00664076" w:rsidDel="00C30255">
          <w:rPr>
            <w:rFonts w:ascii="Times New Roman" w:hAnsi="Times New Roman" w:cs="Times New Roman"/>
            <w:i w:val="0"/>
            <w:color w:val="auto"/>
            <w:sz w:val="24"/>
            <w:szCs w:val="24"/>
            <w:rPrChange w:id="1357"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1358" w:author="Unemo Magnus, USÖ Labmed länsklinik" w:date="2016-11-17T16:56:00Z">
            <w:rPr>
              <w:rFonts w:ascii="Times New Roman" w:hAnsi="Times New Roman" w:cs="Times New Roman"/>
              <w:i w:val="0"/>
            </w:rPr>
          </w:rPrChange>
        </w:rPr>
        <w:t xml:space="preserve">(C) Deviations </w:t>
      </w:r>
      <w:commentRangeStart w:id="1359"/>
      <w:r w:rsidRPr="00664076">
        <w:rPr>
          <w:rFonts w:ascii="Times New Roman" w:hAnsi="Times New Roman" w:cs="Times New Roman"/>
          <w:i w:val="0"/>
          <w:color w:val="auto"/>
          <w:sz w:val="24"/>
          <w:szCs w:val="24"/>
          <w:rPrChange w:id="1360" w:author="Unemo Magnus, USÖ Labmed länsklinik" w:date="2016-11-17T16:56:00Z">
            <w:rPr>
              <w:rFonts w:ascii="Times New Roman" w:hAnsi="Times New Roman" w:cs="Times New Roman"/>
              <w:i w:val="0"/>
            </w:rPr>
          </w:rPrChange>
        </w:rPr>
        <w:t>of predicted MICs (</w:t>
      </w:r>
      <w:ins w:id="1361" w:author="Unemo Magnus, USÖ Labmed länsklinik" w:date="2016-11-17T17:16:00Z">
        <w:r w:rsidR="00C30255">
          <w:rPr>
            <w:rFonts w:ascii="Times New Roman" w:hAnsi="Times New Roman" w:cs="Times New Roman"/>
            <w:i w:val="0"/>
            <w:color w:val="auto"/>
            <w:sz w:val="24"/>
            <w:szCs w:val="24"/>
          </w:rPr>
          <w:t>124 clinical strains examined</w:t>
        </w:r>
      </w:ins>
      <w:del w:id="1362" w:author="Unemo Magnus, USÖ Labmed länsklinik" w:date="2016-11-17T17:16:00Z">
        <w:r w:rsidRPr="00664076" w:rsidDel="00C30255">
          <w:rPr>
            <w:rFonts w:ascii="Times New Roman" w:hAnsi="Times New Roman" w:cs="Times New Roman"/>
            <w:i w:val="0"/>
            <w:color w:val="auto"/>
            <w:sz w:val="24"/>
            <w:szCs w:val="24"/>
            <w:rPrChange w:id="1363"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1364" w:author="Unemo Magnus, USÖ Labmed länsklinik" w:date="2016-11-17T16:56:00Z">
            <w:rPr>
              <w:rFonts w:ascii="Times New Roman" w:hAnsi="Times New Roman" w:cs="Times New Roman"/>
              <w:i w:val="0"/>
            </w:rPr>
          </w:rPrChange>
        </w:rPr>
        <w:t xml:space="preserve">) </w:t>
      </w:r>
      <w:commentRangeEnd w:id="1359"/>
      <w:r w:rsidR="00C30255">
        <w:rPr>
          <w:rStyle w:val="CommentReference"/>
          <w:i w:val="0"/>
          <w:iCs w:val="0"/>
          <w:color w:val="auto"/>
        </w:rPr>
        <w:commentReference w:id="1359"/>
      </w:r>
      <w:r w:rsidRPr="00664076">
        <w:rPr>
          <w:rFonts w:ascii="Times New Roman" w:hAnsi="Times New Roman" w:cs="Times New Roman"/>
          <w:i w:val="0"/>
          <w:color w:val="auto"/>
          <w:sz w:val="24"/>
          <w:szCs w:val="24"/>
          <w:rPrChange w:id="1365" w:author="Unemo Magnus, USÖ Labmed länsklinik" w:date="2016-11-17T16:56:00Z">
            <w:rPr>
              <w:rFonts w:ascii="Times New Roman" w:hAnsi="Times New Roman" w:cs="Times New Roman"/>
              <w:i w:val="0"/>
            </w:rPr>
          </w:rPrChange>
        </w:rPr>
        <w:t xml:space="preserve">from </w:t>
      </w:r>
      <w:proofErr w:type="spellStart"/>
      <w:r w:rsidRPr="00664076">
        <w:rPr>
          <w:rFonts w:ascii="Times New Roman" w:hAnsi="Times New Roman" w:cs="Times New Roman"/>
          <w:i w:val="0"/>
          <w:color w:val="auto"/>
          <w:sz w:val="24"/>
          <w:szCs w:val="24"/>
          <w:rPrChange w:id="1366"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367" w:author="Unemo Magnus, USÖ Labmed länsklinik" w:date="2016-11-17T16:56:00Z">
            <w:rPr>
              <w:rFonts w:ascii="Times New Roman" w:hAnsi="Times New Roman" w:cs="Times New Roman"/>
              <w:i w:val="0"/>
            </w:rPr>
          </w:rPrChange>
        </w:rPr>
        <w:t xml:space="preserve"> MIC are shown for </w:t>
      </w:r>
      <w:commentRangeStart w:id="1368"/>
      <w:del w:id="1369" w:author="Unemo Magnus, USÖ Labmed länsklinik" w:date="2016-11-17T16:56:00Z">
        <w:r w:rsidRPr="00664076" w:rsidDel="00664076">
          <w:rPr>
            <w:rFonts w:ascii="Times New Roman" w:hAnsi="Times New Roman" w:cs="Times New Roman"/>
            <w:i w:val="0"/>
            <w:color w:val="auto"/>
            <w:sz w:val="24"/>
            <w:szCs w:val="24"/>
            <w:rPrChange w:id="1370" w:author="Unemo Magnus, USÖ Labmed länsklinik" w:date="2016-11-17T16:56:00Z">
              <w:rPr>
                <w:rFonts w:ascii="Times New Roman" w:hAnsi="Times New Roman" w:cs="Times New Roman"/>
                <w:i w:val="0"/>
              </w:rPr>
            </w:rPrChange>
          </w:rPr>
          <w:delText xml:space="preserve">eight </w:delText>
        </w:r>
      </w:del>
      <w:ins w:id="1371"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1372" w:author="Unemo Magnus, USÖ Labmed länsklinik" w:date="2016-11-17T16:56:00Z">
              <w:rPr>
                <w:rFonts w:ascii="Times New Roman" w:hAnsi="Times New Roman" w:cs="Times New Roman"/>
                <w:i w:val="0"/>
              </w:rPr>
            </w:rPrChange>
          </w:rPr>
          <w:t xml:space="preserve"> </w:t>
        </w:r>
        <w:commentRangeEnd w:id="1368"/>
        <w:r w:rsidR="00664076">
          <w:rPr>
            <w:rStyle w:val="CommentReference"/>
            <w:i w:val="0"/>
            <w:iCs w:val="0"/>
            <w:color w:val="auto"/>
          </w:rPr>
          <w:commentReference w:id="1368"/>
        </w:r>
      </w:ins>
      <w:r w:rsidRPr="00664076">
        <w:rPr>
          <w:rFonts w:ascii="Times New Roman" w:hAnsi="Times New Roman" w:cs="Times New Roman"/>
          <w:i w:val="0"/>
          <w:color w:val="auto"/>
          <w:sz w:val="24"/>
          <w:szCs w:val="24"/>
          <w:rPrChange w:id="1373"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1374" w:author="Unemo Magnus, USÖ Labmed länsklinik" w:date="2016-11-17T17:10:00Z">
        <w:r w:rsidR="00C30255">
          <w:rPr>
            <w:rFonts w:ascii="Times New Roman" w:hAnsi="Times New Roman" w:cs="Times New Roman"/>
            <w:i w:val="0"/>
            <w:color w:val="auto"/>
            <w:sz w:val="24"/>
            <w:szCs w:val="24"/>
          </w:rPr>
          <w:t>less than ±1</w:t>
        </w:r>
      </w:ins>
      <w:del w:id="1375" w:author="Unemo Magnus, USÖ Labmed länsklinik" w:date="2016-11-17T17:10:00Z">
        <w:r w:rsidRPr="00664076" w:rsidDel="00C30255">
          <w:rPr>
            <w:rFonts w:ascii="Times New Roman" w:hAnsi="Times New Roman" w:cs="Times New Roman"/>
            <w:i w:val="0"/>
            <w:color w:val="auto"/>
            <w:sz w:val="24"/>
            <w:szCs w:val="24"/>
            <w:rPrChange w:id="1376"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1377" w:author="Unemo Magnus, USÖ Labmed länsklinik" w:date="2016-11-17T16:56:00Z">
            <w:rPr>
              <w:rFonts w:ascii="Times New Roman" w:hAnsi="Times New Roman" w:cs="Times New Roman"/>
              <w:i w:val="0"/>
            </w:rPr>
          </w:rPrChange>
        </w:rPr>
        <w:t xml:space="preserve"> doubling dilution from </w:t>
      </w:r>
      <w:proofErr w:type="spellStart"/>
      <w:r w:rsidRPr="00664076">
        <w:rPr>
          <w:rFonts w:ascii="Times New Roman" w:hAnsi="Times New Roman" w:cs="Times New Roman"/>
          <w:i w:val="0"/>
          <w:color w:val="auto"/>
          <w:sz w:val="24"/>
          <w:szCs w:val="24"/>
          <w:rPrChange w:id="1378"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379" w:author="Unemo Magnus, USÖ Labmed länsklinik" w:date="2016-11-17T16:56:00Z">
            <w:rPr>
              <w:rFonts w:ascii="Times New Roman" w:hAnsi="Times New Roman" w:cs="Times New Roman"/>
              <w:i w:val="0"/>
            </w:rPr>
          </w:rPrChange>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2350"/>
                    </a:xfrm>
                    <a:prstGeom prst="rect">
                      <a:avLst/>
                    </a:prstGeom>
                  </pic:spPr>
                </pic:pic>
              </a:graphicData>
            </a:graphic>
          </wp:inline>
        </w:drawing>
      </w:r>
    </w:p>
    <w:p w14:paraId="711FD5BA" w14:textId="5C80FC0F" w:rsidR="000B46D8" w:rsidRPr="00951267" w:rsidRDefault="007B6AE8">
      <w:pPr>
        <w:pStyle w:val="Caption"/>
        <w:spacing w:line="480" w:lineRule="auto"/>
        <w:jc w:val="both"/>
        <w:rPr>
          <w:noProof/>
          <w:color w:val="auto"/>
          <w:sz w:val="24"/>
          <w:szCs w:val="24"/>
          <w:lang w:eastAsia="en-GB"/>
          <w:rPrChange w:id="1380" w:author="Unemo Magnus, USÖ Labmed länsklinik" w:date="2016-11-14T18:50:00Z">
            <w:rPr>
              <w:noProof/>
              <w:lang w:eastAsia="en-GB"/>
            </w:rPr>
          </w:rPrChange>
        </w:rPr>
        <w:pPrChange w:id="1381" w:author="Unemo Magnus, USÖ Labmed länsklinik" w:date="2016-11-14T18:50:00Z">
          <w:pPr>
            <w:pStyle w:val="Caption"/>
            <w:jc w:val="both"/>
          </w:pPr>
        </w:pPrChange>
      </w:pPr>
      <w:r w:rsidRPr="00951267">
        <w:rPr>
          <w:rFonts w:ascii="Times New Roman" w:hAnsi="Times New Roman" w:cs="Times New Roman"/>
          <w:b/>
          <w:i w:val="0"/>
          <w:color w:val="auto"/>
          <w:sz w:val="24"/>
          <w:szCs w:val="24"/>
          <w:rPrChange w:id="1382" w:author="Unemo Magnus, USÖ Labmed länsklinik" w:date="2016-11-14T18:50:00Z">
            <w:rPr>
              <w:rFonts w:ascii="Times New Roman" w:hAnsi="Times New Roman" w:cs="Times New Roman"/>
              <w:b/>
              <w:i w:val="0"/>
            </w:rPr>
          </w:rPrChange>
        </w:rPr>
        <w:t xml:space="preserve">Figure </w:t>
      </w:r>
      <w:del w:id="1383" w:author="Unemo Magnus, USÖ Labmed länsklinik" w:date="2016-11-17T17:17:00Z">
        <w:r w:rsidRPr="00951267" w:rsidDel="00C30255">
          <w:rPr>
            <w:rFonts w:ascii="Times New Roman" w:hAnsi="Times New Roman" w:cs="Times New Roman"/>
            <w:b/>
            <w:i w:val="0"/>
            <w:color w:val="auto"/>
            <w:sz w:val="24"/>
            <w:szCs w:val="24"/>
            <w:rPrChange w:id="1384" w:author="Unemo Magnus, USÖ Labmed länsklinik" w:date="2016-11-14T18:50:00Z">
              <w:rPr>
                <w:rFonts w:ascii="Times New Roman" w:hAnsi="Times New Roman" w:cs="Times New Roman"/>
                <w:b/>
                <w:i w:val="0"/>
              </w:rPr>
            </w:rPrChange>
          </w:rPr>
          <w:fldChar w:fldCharType="begin"/>
        </w:r>
        <w:r w:rsidRPr="00951267" w:rsidDel="00C30255">
          <w:rPr>
            <w:rFonts w:ascii="Times New Roman" w:hAnsi="Times New Roman" w:cs="Times New Roman"/>
            <w:b/>
            <w:i w:val="0"/>
            <w:color w:val="auto"/>
            <w:sz w:val="24"/>
            <w:szCs w:val="24"/>
            <w:rPrChange w:id="1385" w:author="Unemo Magnus, USÖ Labmed länsklinik" w:date="2016-11-14T18:50:00Z">
              <w:rPr>
                <w:rFonts w:ascii="Times New Roman" w:hAnsi="Times New Roman" w:cs="Times New Roman"/>
                <w:b/>
                <w:i w:val="0"/>
              </w:rPr>
            </w:rPrChange>
          </w:rPr>
          <w:delInstrText xml:space="preserve"> SEQ Figure \* ARABIC </w:delInstrText>
        </w:r>
        <w:r w:rsidRPr="00951267" w:rsidDel="00C30255">
          <w:rPr>
            <w:rFonts w:ascii="Times New Roman" w:hAnsi="Times New Roman" w:cs="Times New Roman"/>
            <w:b/>
            <w:i w:val="0"/>
            <w:color w:val="auto"/>
            <w:sz w:val="24"/>
            <w:szCs w:val="24"/>
            <w:rPrChange w:id="1386" w:author="Unemo Magnus, USÖ Labmed länsklinik" w:date="2016-11-14T18:50:00Z">
              <w:rPr>
                <w:rFonts w:ascii="Times New Roman" w:hAnsi="Times New Roman" w:cs="Times New Roman"/>
                <w:b/>
                <w:i w:val="0"/>
              </w:rPr>
            </w:rPrChange>
          </w:rPr>
          <w:fldChar w:fldCharType="separate"/>
        </w:r>
        <w:r w:rsidR="00EC4238" w:rsidRPr="00951267" w:rsidDel="00C30255">
          <w:rPr>
            <w:rFonts w:ascii="Times New Roman" w:hAnsi="Times New Roman" w:cs="Times New Roman"/>
            <w:b/>
            <w:i w:val="0"/>
            <w:noProof/>
            <w:color w:val="auto"/>
            <w:sz w:val="24"/>
            <w:szCs w:val="24"/>
            <w:rPrChange w:id="1387" w:author="Unemo Magnus, USÖ Labmed länsklinik" w:date="2016-11-14T18:50:00Z">
              <w:rPr>
                <w:rFonts w:ascii="Times New Roman" w:hAnsi="Times New Roman" w:cs="Times New Roman"/>
                <w:b/>
                <w:i w:val="0"/>
                <w:noProof/>
              </w:rPr>
            </w:rPrChange>
          </w:rPr>
          <w:delText>1</w:delText>
        </w:r>
        <w:r w:rsidRPr="00951267" w:rsidDel="00C30255">
          <w:rPr>
            <w:rFonts w:ascii="Times New Roman" w:hAnsi="Times New Roman" w:cs="Times New Roman"/>
            <w:b/>
            <w:i w:val="0"/>
            <w:color w:val="auto"/>
            <w:sz w:val="24"/>
            <w:szCs w:val="24"/>
            <w:rPrChange w:id="1388" w:author="Unemo Magnus, USÖ Labmed länsklinik" w:date="2016-11-14T18:50:00Z">
              <w:rPr>
                <w:rFonts w:ascii="Times New Roman" w:hAnsi="Times New Roman" w:cs="Times New Roman"/>
                <w:b/>
                <w:i w:val="0"/>
              </w:rPr>
            </w:rPrChange>
          </w:rPr>
          <w:fldChar w:fldCharType="end"/>
        </w:r>
      </w:del>
      <w:ins w:id="1389" w:author="Unemo Magnus, USÖ Labmed länsklinik" w:date="2016-11-17T17:17:00Z">
        <w:r w:rsidR="00C30255">
          <w:rPr>
            <w:rFonts w:ascii="Times New Roman" w:hAnsi="Times New Roman" w:cs="Times New Roman"/>
            <w:b/>
            <w:i w:val="0"/>
            <w:color w:val="auto"/>
            <w:sz w:val="24"/>
            <w:szCs w:val="24"/>
          </w:rPr>
          <w:t>3</w:t>
        </w:r>
      </w:ins>
      <w:r w:rsidR="00A12BD3" w:rsidRPr="00951267">
        <w:rPr>
          <w:rFonts w:ascii="Times New Roman" w:hAnsi="Times New Roman" w:cs="Times New Roman"/>
          <w:b/>
          <w:color w:val="auto"/>
          <w:sz w:val="24"/>
          <w:szCs w:val="24"/>
          <w:rPrChange w:id="1390" w:author="Unemo Magnus, USÖ Labmed länsklinik" w:date="2016-11-14T18:50:00Z">
            <w:rPr>
              <w:rFonts w:ascii="Times New Roman" w:hAnsi="Times New Roman" w:cs="Times New Roman"/>
              <w:b/>
            </w:rPr>
          </w:rPrChange>
        </w:rPr>
        <w:t xml:space="preserve">. </w:t>
      </w:r>
      <w:r w:rsidR="00A12BD3" w:rsidRPr="00951267">
        <w:rPr>
          <w:rFonts w:ascii="Times New Roman" w:hAnsi="Times New Roman" w:cs="Times New Roman"/>
          <w:b/>
          <w:i w:val="0"/>
          <w:color w:val="auto"/>
          <w:sz w:val="24"/>
          <w:szCs w:val="24"/>
          <w:rPrChange w:id="1391" w:author="Unemo Magnus, USÖ Labmed länsklinik" w:date="2016-11-14T18:50:00Z">
            <w:rPr>
              <w:rFonts w:ascii="Times New Roman" w:hAnsi="Times New Roman" w:cs="Times New Roman"/>
              <w:b/>
              <w:i w:val="0"/>
            </w:rPr>
          </w:rPrChange>
        </w:rPr>
        <w:t xml:space="preserve">Difference of </w:t>
      </w:r>
      <w:commentRangeStart w:id="1392"/>
      <w:r w:rsidR="00A12BD3" w:rsidRPr="00951267">
        <w:rPr>
          <w:rFonts w:ascii="Times New Roman" w:hAnsi="Times New Roman" w:cs="Times New Roman"/>
          <w:b/>
          <w:i w:val="0"/>
          <w:color w:val="auto"/>
          <w:sz w:val="24"/>
          <w:szCs w:val="24"/>
          <w:rPrChange w:id="1393" w:author="Unemo Magnus, USÖ Labmed länsklinik" w:date="2016-11-14T18:50:00Z">
            <w:rPr>
              <w:rFonts w:ascii="Times New Roman" w:hAnsi="Times New Roman" w:cs="Times New Roman"/>
              <w:b/>
              <w:i w:val="0"/>
            </w:rPr>
          </w:rPrChange>
        </w:rPr>
        <w:t>Hill coefficients</w:t>
      </w:r>
      <w:commentRangeEnd w:id="1392"/>
      <w:r w:rsidR="00C30255">
        <w:rPr>
          <w:rStyle w:val="CommentReference"/>
          <w:i w:val="0"/>
          <w:iCs w:val="0"/>
          <w:color w:val="auto"/>
        </w:rPr>
        <w:commentReference w:id="1392"/>
      </w:r>
      <w:r w:rsidR="00A12BD3" w:rsidRPr="00951267">
        <w:rPr>
          <w:rFonts w:ascii="Times New Roman" w:hAnsi="Times New Roman" w:cs="Times New Roman"/>
          <w:b/>
          <w:i w:val="0"/>
          <w:color w:val="auto"/>
          <w:sz w:val="24"/>
          <w:szCs w:val="24"/>
          <w:rPrChange w:id="1394" w:author="Unemo Magnus, USÖ Labmed länsklinik" w:date="2016-11-14T18:50:00Z">
            <w:rPr>
              <w:rFonts w:ascii="Times New Roman" w:hAnsi="Times New Roman" w:cs="Times New Roman"/>
              <w:b/>
              <w:i w:val="0"/>
            </w:rPr>
          </w:rPrChange>
        </w:rPr>
        <w:t>.</w:t>
      </w:r>
      <w:r w:rsidR="00A12BD3" w:rsidRPr="00951267">
        <w:rPr>
          <w:rFonts w:ascii="Times New Roman" w:hAnsi="Times New Roman" w:cs="Times New Roman"/>
          <w:i w:val="0"/>
          <w:color w:val="auto"/>
          <w:sz w:val="24"/>
          <w:szCs w:val="24"/>
          <w:rPrChange w:id="1395" w:author="Unemo Magnus, USÖ Labmed länsklinik" w:date="2016-11-14T18:50:00Z">
            <w:rPr>
              <w:rFonts w:ascii="Times New Roman" w:hAnsi="Times New Roman" w:cs="Times New Roman"/>
              <w:i w:val="0"/>
            </w:rPr>
          </w:rPrChange>
        </w:rPr>
        <w:t xml:space="preserve"> </w:t>
      </w:r>
      <w:r w:rsidRPr="00951267">
        <w:rPr>
          <w:rFonts w:ascii="Times New Roman" w:hAnsi="Times New Roman" w:cs="Times New Roman"/>
          <w:color w:val="auto"/>
          <w:sz w:val="24"/>
          <w:szCs w:val="24"/>
          <w:rPrChange w:id="1396"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1397" w:author="Unemo Magnus, USÖ Labmed länsklinik" w:date="2016-11-14T18:50:00Z">
            <w:rPr>
              <w:rFonts w:ascii="Times New Roman" w:hAnsi="Times New Roman" w:cs="Times New Roman"/>
              <w:i w:val="0"/>
            </w:rPr>
          </w:rPrChange>
        </w:rPr>
        <w:t>(A)</w:t>
      </w:r>
      <w:r w:rsidR="00A12BD3" w:rsidRPr="00951267">
        <w:rPr>
          <w:rFonts w:ascii="Times New Roman" w:hAnsi="Times New Roman" w:cs="Times New Roman"/>
          <w:color w:val="auto"/>
          <w:sz w:val="24"/>
          <w:szCs w:val="24"/>
          <w:rPrChange w:id="1398"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1399" w:author="Unemo Magnus, USÖ Labmed länsklinik" w:date="2016-11-14T18:50:00Z">
            <w:rPr>
              <w:rFonts w:ascii="Times New Roman" w:hAnsi="Times New Roman" w:cs="Times New Roman"/>
              <w:i w:val="0"/>
            </w:rPr>
          </w:rPrChange>
        </w:rPr>
        <w:t>The difference between the mean of 124 Hill coefficients (</w:t>
      </w:r>
      <w:ins w:id="1400" w:author="Unemo Magnus, USÖ Labmed länsklinik" w:date="2016-11-17T17:16:00Z">
        <w:r w:rsidR="00C30255">
          <w:rPr>
            <w:rFonts w:ascii="Times New Roman" w:hAnsi="Times New Roman" w:cs="Times New Roman"/>
            <w:i w:val="0"/>
            <w:color w:val="auto"/>
            <w:sz w:val="24"/>
            <w:szCs w:val="24"/>
          </w:rPr>
          <w:t>124 clinical strains examined</w:t>
        </w:r>
      </w:ins>
      <w:del w:id="1401" w:author="Unemo Magnus, USÖ Labmed länsklinik" w:date="2016-11-17T17:16:00Z">
        <w:r w:rsidR="00A12BD3" w:rsidRPr="00951267" w:rsidDel="00C30255">
          <w:rPr>
            <w:rFonts w:ascii="Times New Roman" w:hAnsi="Times New Roman" w:cs="Times New Roman"/>
            <w:i w:val="0"/>
            <w:color w:val="auto"/>
            <w:sz w:val="24"/>
            <w:szCs w:val="24"/>
            <w:rPrChange w:id="1402" w:author="Unemo Magnus, USÖ Labmed länsklinik" w:date="2016-11-14T18:50:00Z">
              <w:rPr>
                <w:rFonts w:ascii="Times New Roman" w:hAnsi="Times New Roman" w:cs="Times New Roman"/>
                <w:i w:val="0"/>
              </w:rPr>
            </w:rPrChange>
          </w:rPr>
          <w:delText>training and validation data</w:delText>
        </w:r>
      </w:del>
      <w:r w:rsidR="00A12BD3" w:rsidRPr="00951267">
        <w:rPr>
          <w:rFonts w:ascii="Times New Roman" w:hAnsi="Times New Roman" w:cs="Times New Roman"/>
          <w:i w:val="0"/>
          <w:color w:val="auto"/>
          <w:sz w:val="24"/>
          <w:szCs w:val="24"/>
          <w:rPrChange w:id="1403" w:author="Unemo Magnus, USÖ Labmed länsklinik" w:date="2016-11-14T18:50:00Z">
            <w:rPr>
              <w:rFonts w:ascii="Times New Roman" w:hAnsi="Times New Roman" w:cs="Times New Roman"/>
              <w:i w:val="0"/>
            </w:rPr>
          </w:rPrChange>
        </w:rPr>
        <w:t xml:space="preserve">) </w:t>
      </w:r>
      <w:del w:id="1404" w:author="Unemo Magnus, USÖ Labmed länsklinik" w:date="2016-11-17T17:17:00Z">
        <w:r w:rsidR="00A12BD3" w:rsidRPr="00951267" w:rsidDel="00C30255">
          <w:rPr>
            <w:rFonts w:ascii="Times New Roman" w:hAnsi="Times New Roman" w:cs="Times New Roman"/>
            <w:i w:val="0"/>
            <w:color w:val="auto"/>
            <w:sz w:val="24"/>
            <w:szCs w:val="24"/>
            <w:rPrChange w:id="1405" w:author="Unemo Magnus, USÖ Labmed länsklinik" w:date="2016-11-14T18:50:00Z">
              <w:rPr>
                <w:rFonts w:ascii="Times New Roman" w:hAnsi="Times New Roman" w:cs="Times New Roman"/>
                <w:i w:val="0"/>
              </w:rPr>
            </w:rPrChange>
          </w:rPr>
          <w:delText xml:space="preserve">are </w:delText>
        </w:r>
      </w:del>
      <w:ins w:id="1406" w:author="Unemo Magnus, USÖ Labmed länsklinik" w:date="2016-11-17T17:17:00Z">
        <w:r w:rsidR="00C30255">
          <w:rPr>
            <w:rFonts w:ascii="Times New Roman" w:hAnsi="Times New Roman" w:cs="Times New Roman"/>
            <w:i w:val="0"/>
            <w:color w:val="auto"/>
            <w:sz w:val="24"/>
            <w:szCs w:val="24"/>
          </w:rPr>
          <w:t>is</w:t>
        </w:r>
        <w:r w:rsidR="00C30255" w:rsidRPr="00951267">
          <w:rPr>
            <w:rFonts w:ascii="Times New Roman" w:hAnsi="Times New Roman" w:cs="Times New Roman"/>
            <w:i w:val="0"/>
            <w:color w:val="auto"/>
            <w:sz w:val="24"/>
            <w:szCs w:val="24"/>
            <w:rPrChange w:id="1407"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1408" w:author="Unemo Magnus, USÖ Labmed länsklinik" w:date="2016-11-14T18:50:00Z">
            <w:rPr>
              <w:rFonts w:ascii="Times New Roman" w:hAnsi="Times New Roman" w:cs="Times New Roman"/>
              <w:i w:val="0"/>
            </w:rPr>
          </w:rPrChange>
        </w:rPr>
        <w:t xml:space="preserve">shown for each antimicrobial combination. High values are shown in </w:t>
      </w:r>
      <w:del w:id="1409" w:author="Unemo Magnus, USÖ Labmed länsklinik" w:date="2016-11-15T15:45:00Z">
        <w:r w:rsidR="00A12BD3" w:rsidRPr="00951267" w:rsidDel="00B27563">
          <w:rPr>
            <w:rFonts w:ascii="Times New Roman" w:hAnsi="Times New Roman" w:cs="Times New Roman"/>
            <w:i w:val="0"/>
            <w:color w:val="auto"/>
            <w:sz w:val="24"/>
            <w:szCs w:val="24"/>
            <w:rPrChange w:id="1410" w:author="Unemo Magnus, USÖ Labmed länsklinik" w:date="2016-11-14T18:50:00Z">
              <w:rPr>
                <w:rFonts w:ascii="Times New Roman" w:hAnsi="Times New Roman" w:cs="Times New Roman"/>
                <w:i w:val="0"/>
              </w:rPr>
            </w:rPrChange>
          </w:rPr>
          <w:delText xml:space="preserve">and </w:delText>
        </w:r>
      </w:del>
      <w:ins w:id="1411" w:author="Unemo Magnus, USÖ Labmed länsklinik" w:date="2016-11-15T15:45:00Z">
        <w:r w:rsidR="00B27563">
          <w:rPr>
            <w:rFonts w:ascii="Times New Roman" w:hAnsi="Times New Roman" w:cs="Times New Roman"/>
            <w:i w:val="0"/>
            <w:color w:val="auto"/>
            <w:sz w:val="24"/>
            <w:szCs w:val="24"/>
          </w:rPr>
          <w:t>an</w:t>
        </w:r>
        <w:r w:rsidR="00B27563" w:rsidRPr="00951267">
          <w:rPr>
            <w:rFonts w:ascii="Times New Roman" w:hAnsi="Times New Roman" w:cs="Times New Roman"/>
            <w:i w:val="0"/>
            <w:color w:val="auto"/>
            <w:sz w:val="24"/>
            <w:szCs w:val="24"/>
            <w:rPrChange w:id="1412"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1413" w:author="Unemo Magnus, USÖ Labmed länsklinik" w:date="2016-11-14T18:50:00Z">
            <w:rPr>
              <w:rFonts w:ascii="Times New Roman" w:hAnsi="Times New Roman" w:cs="Times New Roman"/>
              <w:i w:val="0"/>
            </w:rPr>
          </w:rPrChange>
        </w:rPr>
        <w:t>increasing</w:t>
      </w:r>
      <w:ins w:id="1414" w:author="Unemo Magnus, USÖ Labmed länsklinik" w:date="2016-11-15T15:45:00Z">
        <w:r w:rsidR="00B27563">
          <w:rPr>
            <w:rFonts w:ascii="Times New Roman" w:hAnsi="Times New Roman" w:cs="Times New Roman"/>
            <w:i w:val="0"/>
            <w:color w:val="auto"/>
            <w:sz w:val="24"/>
            <w:szCs w:val="24"/>
          </w:rPr>
          <w:t>ly intense</w:t>
        </w:r>
      </w:ins>
      <w:r w:rsidR="00A12BD3" w:rsidRPr="00951267">
        <w:rPr>
          <w:rFonts w:ascii="Times New Roman" w:hAnsi="Times New Roman" w:cs="Times New Roman"/>
          <w:i w:val="0"/>
          <w:color w:val="auto"/>
          <w:sz w:val="24"/>
          <w:szCs w:val="24"/>
          <w:rPrChange w:id="1415" w:author="Unemo Magnus, USÖ Labmed länsklinik" w:date="2016-11-14T18:50:00Z">
            <w:rPr>
              <w:rFonts w:ascii="Times New Roman" w:hAnsi="Times New Roman" w:cs="Times New Roman"/>
              <w:i w:val="0"/>
            </w:rPr>
          </w:rPrChange>
        </w:rPr>
        <w:t xml:space="preserve"> blue colour gradient and low values in red. A pairwise t-test was </w:t>
      </w:r>
      <w:del w:id="1416" w:author="Unemo Magnus, USÖ Labmed länsklinik" w:date="2016-11-17T17:18:00Z">
        <w:r w:rsidR="00A12BD3" w:rsidRPr="00951267" w:rsidDel="00C35612">
          <w:rPr>
            <w:rFonts w:ascii="Times New Roman" w:hAnsi="Times New Roman" w:cs="Times New Roman"/>
            <w:i w:val="0"/>
            <w:color w:val="auto"/>
            <w:sz w:val="24"/>
            <w:szCs w:val="24"/>
            <w:rPrChange w:id="1417" w:author="Unemo Magnus, USÖ Labmed länsklinik" w:date="2016-11-14T18:50:00Z">
              <w:rPr>
                <w:rFonts w:ascii="Times New Roman" w:hAnsi="Times New Roman" w:cs="Times New Roman"/>
                <w:i w:val="0"/>
              </w:rPr>
            </w:rPrChange>
          </w:rPr>
          <w:delText xml:space="preserve">made </w:delText>
        </w:r>
      </w:del>
      <w:ins w:id="1418" w:author="Unemo Magnus, USÖ Labmed länsklinik" w:date="2016-11-17T17:18:00Z">
        <w:r w:rsidR="00C35612">
          <w:rPr>
            <w:rFonts w:ascii="Times New Roman" w:hAnsi="Times New Roman" w:cs="Times New Roman"/>
            <w:i w:val="0"/>
            <w:color w:val="auto"/>
            <w:sz w:val="24"/>
            <w:szCs w:val="24"/>
          </w:rPr>
          <w:t>performed</w:t>
        </w:r>
        <w:r w:rsidR="00C35612" w:rsidRPr="00951267">
          <w:rPr>
            <w:rFonts w:ascii="Times New Roman" w:hAnsi="Times New Roman" w:cs="Times New Roman"/>
            <w:i w:val="0"/>
            <w:color w:val="auto"/>
            <w:sz w:val="24"/>
            <w:szCs w:val="24"/>
            <w:rPrChange w:id="1419"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1420" w:author="Unemo Magnus, USÖ Labmed länsklinik" w:date="2016-11-14T18:50:00Z">
            <w:rPr>
              <w:rFonts w:ascii="Times New Roman" w:hAnsi="Times New Roman" w:cs="Times New Roman"/>
              <w:i w:val="0"/>
            </w:rPr>
          </w:rPrChange>
        </w:rPr>
        <w:t xml:space="preserve">and non-significant differences (p value &lt; 0.05) marked with a black cross. (B) Hierarchical clustering of </w:t>
      </w:r>
      <w:del w:id="1421" w:author="Unemo Magnus, USÖ Labmed länsklinik" w:date="2016-11-15T15:07:00Z">
        <w:r w:rsidR="00A12BD3" w:rsidRPr="00951267" w:rsidDel="00AF166B">
          <w:rPr>
            <w:rFonts w:ascii="Times New Roman" w:hAnsi="Times New Roman" w:cs="Times New Roman"/>
            <w:i w:val="0"/>
            <w:color w:val="auto"/>
            <w:sz w:val="24"/>
            <w:szCs w:val="24"/>
            <w:rPrChange w:id="1422" w:author="Unemo Magnus, USÖ Labmed länsklinik" w:date="2016-11-14T18:50:00Z">
              <w:rPr>
                <w:rFonts w:ascii="Times New Roman" w:hAnsi="Times New Roman" w:cs="Times New Roman"/>
                <w:i w:val="0"/>
              </w:rPr>
            </w:rPrChange>
          </w:rPr>
          <w:delText xml:space="preserve">hill </w:delText>
        </w:r>
      </w:del>
      <w:ins w:id="1423" w:author="Unemo Magnus, USÖ Labmed länsklinik" w:date="2016-11-15T15:07:00Z">
        <w:r w:rsidR="00AF166B">
          <w:rPr>
            <w:rFonts w:ascii="Times New Roman" w:hAnsi="Times New Roman" w:cs="Times New Roman"/>
            <w:i w:val="0"/>
            <w:color w:val="auto"/>
            <w:sz w:val="24"/>
            <w:szCs w:val="24"/>
          </w:rPr>
          <w:t>H</w:t>
        </w:r>
        <w:r w:rsidR="00AF166B" w:rsidRPr="00951267">
          <w:rPr>
            <w:rFonts w:ascii="Times New Roman" w:hAnsi="Times New Roman" w:cs="Times New Roman"/>
            <w:i w:val="0"/>
            <w:color w:val="auto"/>
            <w:sz w:val="24"/>
            <w:szCs w:val="24"/>
            <w:rPrChange w:id="1424" w:author="Unemo Magnus, USÖ Labmed länsklinik" w:date="2016-11-14T18:50:00Z">
              <w:rPr>
                <w:rFonts w:ascii="Times New Roman" w:hAnsi="Times New Roman" w:cs="Times New Roman"/>
                <w:i w:val="0"/>
              </w:rPr>
            </w:rPrChange>
          </w:rPr>
          <w:t xml:space="preserve">ill </w:t>
        </w:r>
      </w:ins>
      <w:r w:rsidR="00A12BD3" w:rsidRPr="00951267">
        <w:rPr>
          <w:rFonts w:ascii="Times New Roman" w:hAnsi="Times New Roman" w:cs="Times New Roman"/>
          <w:i w:val="0"/>
          <w:color w:val="auto"/>
          <w:sz w:val="24"/>
          <w:szCs w:val="24"/>
          <w:rPrChange w:id="1425" w:author="Unemo Magnus, USÖ Labmed länsklinik" w:date="2016-11-14T18:50:00Z">
            <w:rPr>
              <w:rFonts w:ascii="Times New Roman" w:hAnsi="Times New Roman" w:cs="Times New Roman"/>
              <w:i w:val="0"/>
            </w:rPr>
          </w:rPrChange>
        </w:rPr>
        <w:t>coefficients.</w:t>
      </w:r>
      <w:r w:rsidR="004F40FC" w:rsidRPr="00951267">
        <w:rPr>
          <w:rFonts w:ascii="Times New Roman" w:hAnsi="Times New Roman" w:cs="Times New Roman"/>
          <w:i w:val="0"/>
          <w:color w:val="auto"/>
          <w:sz w:val="24"/>
          <w:szCs w:val="24"/>
          <w:rPrChange w:id="1426" w:author="Unemo Magnus, USÖ Labmed länsklinik" w:date="2016-11-14T18:50:00Z">
            <w:rPr>
              <w:rFonts w:ascii="Times New Roman" w:hAnsi="Times New Roman" w:cs="Times New Roman"/>
              <w:i w:val="0"/>
            </w:rPr>
          </w:rPrChange>
        </w:rPr>
        <w:t xml:space="preserve"> Rows represent Hill coefficients for different strains (N=124) and columns antimicrobials. </w:t>
      </w:r>
      <w:r w:rsidR="00A12BD3" w:rsidRPr="00951267">
        <w:rPr>
          <w:rFonts w:ascii="Times New Roman" w:hAnsi="Times New Roman" w:cs="Times New Roman"/>
          <w:i w:val="0"/>
          <w:color w:val="auto"/>
          <w:sz w:val="24"/>
          <w:szCs w:val="24"/>
          <w:rPrChange w:id="1427" w:author="Unemo Magnus, USÖ Labmed länsklinik" w:date="2016-11-14T18:50:00Z">
            <w:rPr>
              <w:rFonts w:ascii="Times New Roman" w:hAnsi="Times New Roman" w:cs="Times New Roman"/>
              <w:i w:val="0"/>
            </w:rPr>
          </w:rPrChange>
        </w:rPr>
        <w:t xml:space="preserve">Antimicrobials could be </w:t>
      </w:r>
      <w:r w:rsidR="004F40FC" w:rsidRPr="00951267">
        <w:rPr>
          <w:rFonts w:ascii="Times New Roman" w:hAnsi="Times New Roman" w:cs="Times New Roman"/>
          <w:i w:val="0"/>
          <w:color w:val="auto"/>
          <w:sz w:val="24"/>
          <w:szCs w:val="24"/>
          <w:rPrChange w:id="1428" w:author="Unemo Magnus, USÖ Labmed länsklinik" w:date="2016-11-14T18:50:00Z">
            <w:rPr>
              <w:rFonts w:ascii="Times New Roman" w:hAnsi="Times New Roman" w:cs="Times New Roman"/>
              <w:i w:val="0"/>
            </w:rPr>
          </w:rPrChange>
        </w:rPr>
        <w:t>grouped</w:t>
      </w:r>
      <w:r w:rsidR="00384077" w:rsidRPr="00951267">
        <w:rPr>
          <w:rFonts w:ascii="Times New Roman" w:hAnsi="Times New Roman" w:cs="Times New Roman"/>
          <w:i w:val="0"/>
          <w:color w:val="auto"/>
          <w:sz w:val="24"/>
          <w:szCs w:val="24"/>
          <w:rPrChange w:id="1429" w:author="Unemo Magnus, USÖ Labmed länsklinik" w:date="2016-11-14T18:50:00Z">
            <w:rPr>
              <w:rFonts w:ascii="Times New Roman" w:hAnsi="Times New Roman" w:cs="Times New Roman"/>
              <w:i w:val="0"/>
            </w:rPr>
          </w:rPrChange>
        </w:rPr>
        <w:t xml:space="preserve"> in three similarity </w:t>
      </w:r>
      <w:r w:rsidR="004F40FC" w:rsidRPr="00951267">
        <w:rPr>
          <w:rFonts w:ascii="Times New Roman" w:hAnsi="Times New Roman" w:cs="Times New Roman"/>
          <w:i w:val="0"/>
          <w:color w:val="auto"/>
          <w:sz w:val="24"/>
          <w:szCs w:val="24"/>
          <w:rPrChange w:id="1430" w:author="Unemo Magnus, USÖ Labmed länsklinik" w:date="2016-11-14T18:50:00Z">
            <w:rPr>
              <w:rFonts w:ascii="Times New Roman" w:hAnsi="Times New Roman" w:cs="Times New Roman"/>
              <w:i w:val="0"/>
            </w:rPr>
          </w:rPrChange>
        </w:rPr>
        <w:t xml:space="preserve">clusters. The distance </w:t>
      </w:r>
      <w:proofErr w:type="spellStart"/>
      <w:r w:rsidR="004F40FC" w:rsidRPr="00951267">
        <w:rPr>
          <w:rFonts w:ascii="Times New Roman" w:hAnsi="Times New Roman" w:cs="Times New Roman"/>
          <w:i w:val="0"/>
          <w:color w:val="auto"/>
          <w:sz w:val="24"/>
          <w:szCs w:val="24"/>
          <w:rPrChange w:id="1431" w:author="Unemo Magnus, USÖ Labmed länsklinik" w:date="2016-11-14T18:50:00Z">
            <w:rPr>
              <w:rFonts w:ascii="Times New Roman" w:hAnsi="Times New Roman" w:cs="Times New Roman"/>
              <w:i w:val="0"/>
            </w:rPr>
          </w:rPrChange>
        </w:rPr>
        <w:t>dendrogram</w:t>
      </w:r>
      <w:proofErr w:type="spellEnd"/>
      <w:r w:rsidR="004F40FC" w:rsidRPr="00951267">
        <w:rPr>
          <w:rFonts w:ascii="Times New Roman" w:hAnsi="Times New Roman" w:cs="Times New Roman"/>
          <w:i w:val="0"/>
          <w:color w:val="auto"/>
          <w:sz w:val="24"/>
          <w:szCs w:val="24"/>
          <w:rPrChange w:id="1432" w:author="Unemo Magnus, USÖ Labmed länsklinik" w:date="2016-11-14T18:50:00Z">
            <w:rPr>
              <w:rFonts w:ascii="Times New Roman" w:hAnsi="Times New Roman" w:cs="Times New Roman"/>
              <w:i w:val="0"/>
            </w:rPr>
          </w:rPrChange>
        </w:rPr>
        <w:t xml:space="preserve"> for the cluster was highlighted in </w:t>
      </w:r>
      <w:commentRangeStart w:id="1433"/>
      <w:r w:rsidR="004F40FC" w:rsidRPr="00951267">
        <w:rPr>
          <w:rFonts w:ascii="Times New Roman" w:hAnsi="Times New Roman" w:cs="Times New Roman"/>
          <w:i w:val="0"/>
          <w:color w:val="auto"/>
          <w:sz w:val="24"/>
          <w:szCs w:val="24"/>
          <w:rPrChange w:id="1434" w:author="Unemo Magnus, USÖ Labmed länsklinik" w:date="2016-11-14T18:50:00Z">
            <w:rPr>
              <w:rFonts w:ascii="Times New Roman" w:hAnsi="Times New Roman" w:cs="Times New Roman"/>
              <w:i w:val="0"/>
            </w:rPr>
          </w:rPrChange>
        </w:rPr>
        <w:t>green, yellow and red</w:t>
      </w:r>
      <w:commentRangeEnd w:id="1433"/>
      <w:r w:rsidR="001C4FB2">
        <w:rPr>
          <w:rStyle w:val="CommentReference"/>
          <w:i w:val="0"/>
          <w:iCs w:val="0"/>
          <w:color w:val="auto"/>
        </w:rPr>
        <w:commentReference w:id="1433"/>
      </w:r>
      <w:r w:rsidR="00A12BD3" w:rsidRPr="00951267">
        <w:rPr>
          <w:rFonts w:ascii="Times New Roman" w:hAnsi="Times New Roman" w:cs="Times New Roman"/>
          <w:i w:val="0"/>
          <w:color w:val="auto"/>
          <w:sz w:val="24"/>
          <w:szCs w:val="24"/>
          <w:rPrChange w:id="1435" w:author="Unemo Magnus, USÖ Labmed länsklinik" w:date="2016-11-14T18:50:00Z">
            <w:rPr>
              <w:rFonts w:ascii="Times New Roman" w:hAnsi="Times New Roman" w:cs="Times New Roman"/>
              <w:i w:val="0"/>
            </w:rPr>
          </w:rPrChange>
        </w:rPr>
        <w:t xml:space="preserve"> (p-</w:t>
      </w:r>
      <w:r w:rsidRPr="00951267">
        <w:rPr>
          <w:rFonts w:ascii="Times New Roman" w:hAnsi="Times New Roman" w:cs="Times New Roman"/>
          <w:i w:val="0"/>
          <w:color w:val="auto"/>
          <w:sz w:val="24"/>
          <w:szCs w:val="24"/>
          <w:rPrChange w:id="1436" w:author="Unemo Magnus, USÖ Labmed länsklinik" w:date="2016-11-14T18:50:00Z">
            <w:rPr>
              <w:rFonts w:ascii="Times New Roman" w:hAnsi="Times New Roman" w:cs="Times New Roman"/>
              <w:i w:val="0"/>
            </w:rPr>
          </w:rPrChange>
        </w:rPr>
        <w:t>value of chi square test 0.018</w:t>
      </w:r>
      <w:r w:rsidR="00A12BD3" w:rsidRPr="00951267">
        <w:rPr>
          <w:rFonts w:ascii="Times New Roman" w:hAnsi="Times New Roman" w:cs="Times New Roman"/>
          <w:i w:val="0"/>
          <w:color w:val="auto"/>
          <w:sz w:val="24"/>
          <w:szCs w:val="24"/>
          <w:rPrChange w:id="1437"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1438" w:author="Unemo Magnus, USÖ Labmed länsklinik" w:date="2016-11-14T18:50:00Z">
            <w:rPr>
              <w:rFonts w:ascii="Times New Roman" w:hAnsi="Times New Roman" w:cs="Times New Roman"/>
              <w:i w:val="0"/>
            </w:rPr>
          </w:rPrChange>
        </w:rPr>
        <w:t xml:space="preserve">. The distance </w:t>
      </w:r>
      <w:proofErr w:type="spellStart"/>
      <w:r w:rsidR="004F40FC" w:rsidRPr="00951267">
        <w:rPr>
          <w:rFonts w:ascii="Times New Roman" w:hAnsi="Times New Roman" w:cs="Times New Roman"/>
          <w:i w:val="0"/>
          <w:color w:val="auto"/>
          <w:sz w:val="24"/>
          <w:szCs w:val="24"/>
          <w:rPrChange w:id="1439" w:author="Unemo Magnus, USÖ Labmed länsklinik" w:date="2016-11-14T18:50:00Z">
            <w:rPr>
              <w:rFonts w:ascii="Times New Roman" w:hAnsi="Times New Roman" w:cs="Times New Roman"/>
              <w:i w:val="0"/>
            </w:rPr>
          </w:rPrChange>
        </w:rPr>
        <w:t>dendrogram</w:t>
      </w:r>
      <w:proofErr w:type="spellEnd"/>
      <w:r w:rsidR="004F40FC" w:rsidRPr="00951267">
        <w:rPr>
          <w:rFonts w:ascii="Times New Roman" w:hAnsi="Times New Roman" w:cs="Times New Roman"/>
          <w:i w:val="0"/>
          <w:color w:val="auto"/>
          <w:sz w:val="24"/>
          <w:szCs w:val="24"/>
          <w:rPrChange w:id="1440" w:author="Unemo Magnus, USÖ Labmed länsklinik" w:date="2016-11-14T18:50:00Z">
            <w:rPr>
              <w:rFonts w:ascii="Times New Roman" w:hAnsi="Times New Roman" w:cs="Times New Roman"/>
              <w:i w:val="0"/>
            </w:rPr>
          </w:rPrChange>
        </w:rPr>
        <w:t xml:space="preserve"> for the rows is not shown since none of the differences found was significant</w:t>
      </w:r>
      <w:r w:rsidR="00D25995" w:rsidRPr="00951267">
        <w:rPr>
          <w:rFonts w:ascii="Times New Roman" w:hAnsi="Times New Roman" w:cs="Times New Roman"/>
          <w:i w:val="0"/>
          <w:color w:val="auto"/>
          <w:sz w:val="24"/>
          <w:szCs w:val="24"/>
          <w:rPrChange w:id="1441"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1442" w:author="Unemo Magnus, USÖ Labmed länsklinik" w:date="2016-11-14T18:50:00Z">
            <w:rPr>
              <w:rFonts w:ascii="Times New Roman" w:hAnsi="Times New Roman" w:cs="Times New Roman"/>
              <w:i w:val="0"/>
            </w:rPr>
          </w:rPrChange>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16CCB5B1" w:rsidR="00336F88" w:rsidRPr="00951267" w:rsidRDefault="00336F88">
      <w:pPr>
        <w:pStyle w:val="Caption"/>
        <w:spacing w:line="480" w:lineRule="auto"/>
        <w:jc w:val="both"/>
        <w:rPr>
          <w:rFonts w:ascii="Times New Roman" w:hAnsi="Times New Roman" w:cs="Times New Roman"/>
          <w:i w:val="0"/>
          <w:noProof/>
          <w:color w:val="auto"/>
          <w:sz w:val="24"/>
          <w:szCs w:val="24"/>
          <w:rPrChange w:id="1443" w:author="Unemo Magnus, USÖ Labmed länsklinik" w:date="2016-11-14T18:50:00Z">
            <w:rPr>
              <w:rFonts w:ascii="Times New Roman" w:hAnsi="Times New Roman" w:cs="Times New Roman"/>
              <w:i w:val="0"/>
              <w:noProof/>
            </w:rPr>
          </w:rPrChange>
        </w:rPr>
        <w:pPrChange w:id="1444" w:author="Unemo Magnus, USÖ Labmed länsklinik" w:date="2016-11-14T18:50:00Z">
          <w:pPr>
            <w:pStyle w:val="Caption"/>
            <w:jc w:val="both"/>
          </w:pPr>
        </w:pPrChange>
      </w:pPr>
      <w:commentRangeStart w:id="1445"/>
      <w:r w:rsidRPr="00951267">
        <w:rPr>
          <w:rFonts w:ascii="Times New Roman" w:hAnsi="Times New Roman" w:cs="Times New Roman"/>
          <w:b/>
          <w:i w:val="0"/>
          <w:color w:val="auto"/>
          <w:sz w:val="24"/>
          <w:szCs w:val="24"/>
          <w:rPrChange w:id="1446" w:author="Unemo Magnus, USÖ Labmed länsklinik" w:date="2016-11-14T18:50:00Z">
            <w:rPr>
              <w:rFonts w:ascii="Times New Roman" w:hAnsi="Times New Roman" w:cs="Times New Roman"/>
              <w:b/>
              <w:i w:val="0"/>
            </w:rPr>
          </w:rPrChange>
        </w:rPr>
        <w:lastRenderedPageBreak/>
        <w:t xml:space="preserve">Figure </w:t>
      </w:r>
      <w:r w:rsidR="0050239E" w:rsidRPr="00951267">
        <w:rPr>
          <w:rFonts w:ascii="Times New Roman" w:hAnsi="Times New Roman" w:cs="Times New Roman"/>
          <w:b/>
          <w:i w:val="0"/>
          <w:color w:val="auto"/>
          <w:sz w:val="24"/>
          <w:szCs w:val="24"/>
          <w:rPrChange w:id="1447" w:author="Unemo Magnus, USÖ Labmed länsklinik" w:date="2016-11-14T18:50:00Z">
            <w:rPr>
              <w:rFonts w:ascii="Times New Roman" w:hAnsi="Times New Roman" w:cs="Times New Roman"/>
              <w:b/>
              <w:i w:val="0"/>
              <w:noProof/>
            </w:rPr>
          </w:rPrChange>
        </w:rPr>
        <w:fldChar w:fldCharType="begin"/>
      </w:r>
      <w:r w:rsidR="0050239E" w:rsidRPr="00951267">
        <w:rPr>
          <w:rFonts w:ascii="Times New Roman" w:hAnsi="Times New Roman" w:cs="Times New Roman"/>
          <w:b/>
          <w:i w:val="0"/>
          <w:color w:val="auto"/>
          <w:sz w:val="24"/>
          <w:szCs w:val="24"/>
          <w:rPrChange w:id="1448" w:author="Unemo Magnus, USÖ Labmed länsklinik" w:date="2016-11-14T18:50:00Z">
            <w:rPr>
              <w:rFonts w:ascii="Times New Roman" w:hAnsi="Times New Roman" w:cs="Times New Roman"/>
              <w:b/>
              <w:i w:val="0"/>
            </w:rPr>
          </w:rPrChange>
        </w:rPr>
        <w:instrText xml:space="preserve"> SEQ Figure \* ARABIC </w:instrText>
      </w:r>
      <w:r w:rsidR="0050239E" w:rsidRPr="00951267">
        <w:rPr>
          <w:rFonts w:ascii="Times New Roman" w:hAnsi="Times New Roman" w:cs="Times New Roman"/>
          <w:b/>
          <w:i w:val="0"/>
          <w:color w:val="auto"/>
          <w:sz w:val="24"/>
          <w:szCs w:val="24"/>
          <w:rPrChange w:id="1449" w:author="Unemo Magnus, USÖ Labmed länsklinik" w:date="2016-11-14T18:50:00Z">
            <w:rPr>
              <w:rFonts w:ascii="Times New Roman" w:hAnsi="Times New Roman" w:cs="Times New Roman"/>
              <w:b/>
              <w:i w:val="0"/>
              <w:noProof/>
            </w:rPr>
          </w:rPrChange>
        </w:rPr>
        <w:fldChar w:fldCharType="separate"/>
      </w:r>
      <w:r w:rsidR="00EC4238" w:rsidRPr="00951267">
        <w:rPr>
          <w:rFonts w:ascii="Times New Roman" w:hAnsi="Times New Roman" w:cs="Times New Roman"/>
          <w:b/>
          <w:i w:val="0"/>
          <w:noProof/>
          <w:color w:val="auto"/>
          <w:sz w:val="24"/>
          <w:szCs w:val="24"/>
          <w:rPrChange w:id="1450" w:author="Unemo Magnus, USÖ Labmed länsklinik" w:date="2016-11-14T18:50:00Z">
            <w:rPr>
              <w:rFonts w:ascii="Times New Roman" w:hAnsi="Times New Roman" w:cs="Times New Roman"/>
              <w:b/>
              <w:i w:val="0"/>
              <w:noProof/>
            </w:rPr>
          </w:rPrChange>
        </w:rPr>
        <w:t>2</w:t>
      </w:r>
      <w:r w:rsidR="0050239E" w:rsidRPr="00951267">
        <w:rPr>
          <w:rFonts w:ascii="Times New Roman" w:hAnsi="Times New Roman" w:cs="Times New Roman"/>
          <w:b/>
          <w:i w:val="0"/>
          <w:noProof/>
          <w:color w:val="auto"/>
          <w:sz w:val="24"/>
          <w:szCs w:val="24"/>
          <w:rPrChange w:id="1451" w:author="Unemo Magnus, USÖ Labmed länsklinik" w:date="2016-11-14T18:50:00Z">
            <w:rPr>
              <w:rFonts w:ascii="Times New Roman" w:hAnsi="Times New Roman" w:cs="Times New Roman"/>
              <w:b/>
              <w:i w:val="0"/>
              <w:noProof/>
            </w:rPr>
          </w:rPrChange>
        </w:rPr>
        <w:fldChar w:fldCharType="end"/>
      </w:r>
      <w:r w:rsidR="00B276E4" w:rsidRPr="00951267">
        <w:rPr>
          <w:rFonts w:ascii="Times New Roman" w:hAnsi="Times New Roman" w:cs="Times New Roman"/>
          <w:b/>
          <w:i w:val="0"/>
          <w:noProof/>
          <w:color w:val="auto"/>
          <w:sz w:val="24"/>
          <w:szCs w:val="24"/>
          <w:rPrChange w:id="1452" w:author="Unemo Magnus, USÖ Labmed länsklinik" w:date="2016-11-14T18:50:00Z">
            <w:rPr>
              <w:rFonts w:ascii="Times New Roman" w:hAnsi="Times New Roman" w:cs="Times New Roman"/>
              <w:b/>
              <w:i w:val="0"/>
              <w:noProof/>
            </w:rPr>
          </w:rPrChange>
        </w:rPr>
        <w:t xml:space="preserve">. </w:t>
      </w:r>
      <w:commentRangeEnd w:id="1445"/>
      <w:r w:rsidR="00FB37A5">
        <w:rPr>
          <w:rStyle w:val="CommentReference"/>
          <w:i w:val="0"/>
          <w:iCs w:val="0"/>
          <w:color w:val="auto"/>
        </w:rPr>
        <w:commentReference w:id="1445"/>
      </w:r>
      <w:r w:rsidR="00B276E4" w:rsidRPr="00951267">
        <w:rPr>
          <w:rFonts w:ascii="Times New Roman" w:hAnsi="Times New Roman" w:cs="Times New Roman"/>
          <w:b/>
          <w:i w:val="0"/>
          <w:noProof/>
          <w:color w:val="auto"/>
          <w:sz w:val="24"/>
          <w:szCs w:val="24"/>
          <w:rPrChange w:id="1453" w:author="Unemo Magnus, USÖ Labmed länsklinik" w:date="2016-11-14T18:50:00Z">
            <w:rPr>
              <w:rFonts w:ascii="Times New Roman" w:hAnsi="Times New Roman" w:cs="Times New Roman"/>
              <w:b/>
              <w:i w:val="0"/>
              <w:noProof/>
            </w:rPr>
          </w:rPrChange>
        </w:rPr>
        <w:t>Contingency table with categorical errors of model predicted MICs</w:t>
      </w:r>
      <w:r w:rsidR="00B276E4" w:rsidRPr="00951267">
        <w:rPr>
          <w:rFonts w:ascii="Times New Roman" w:hAnsi="Times New Roman" w:cs="Times New Roman"/>
          <w:i w:val="0"/>
          <w:noProof/>
          <w:color w:val="auto"/>
          <w:sz w:val="24"/>
          <w:szCs w:val="24"/>
          <w:rPrChange w:id="1454" w:author="Unemo Magnus, USÖ Labmed länsklinik" w:date="2016-11-14T18:50:00Z">
            <w:rPr>
              <w:rFonts w:ascii="Times New Roman" w:hAnsi="Times New Roman" w:cs="Times New Roman"/>
              <w:i w:val="0"/>
              <w:noProof/>
            </w:rPr>
          </w:rPrChange>
        </w:rPr>
        <w:t xml:space="preserve">. Etest </w:t>
      </w:r>
      <w:ins w:id="1455" w:author="Unemo Magnus, USÖ Labmed länsklinik" w:date="2016-11-17T17:35:00Z">
        <w:r w:rsidR="003F52C7">
          <w:rPr>
            <w:rFonts w:ascii="Times New Roman" w:hAnsi="Times New Roman" w:cs="Times New Roman"/>
            <w:i w:val="0"/>
            <w:noProof/>
            <w:color w:val="auto"/>
            <w:sz w:val="24"/>
            <w:szCs w:val="24"/>
          </w:rPr>
          <w:t xml:space="preserve">MIC </w:t>
        </w:r>
      </w:ins>
      <w:r w:rsidR="00B276E4" w:rsidRPr="00951267">
        <w:rPr>
          <w:rFonts w:ascii="Times New Roman" w:hAnsi="Times New Roman" w:cs="Times New Roman"/>
          <w:i w:val="0"/>
          <w:noProof/>
          <w:color w:val="auto"/>
          <w:sz w:val="24"/>
          <w:szCs w:val="24"/>
          <w:rPrChange w:id="1456" w:author="Unemo Magnus, USÖ Labmed länsklinik" w:date="2016-11-14T18:50:00Z">
            <w:rPr>
              <w:rFonts w:ascii="Times New Roman" w:hAnsi="Times New Roman" w:cs="Times New Roman"/>
              <w:i w:val="0"/>
              <w:noProof/>
            </w:rPr>
          </w:rPrChange>
        </w:rPr>
        <w:t xml:space="preserve">data were classified </w:t>
      </w:r>
      <w:ins w:id="1457" w:author="Unemo Magnus, USÖ Labmed länsklinik" w:date="2016-11-17T17:35:00Z">
        <w:r w:rsidR="003F52C7">
          <w:rPr>
            <w:rFonts w:ascii="Times New Roman" w:hAnsi="Times New Roman" w:cs="Times New Roman"/>
            <w:i w:val="0"/>
            <w:noProof/>
            <w:color w:val="auto"/>
            <w:sz w:val="24"/>
            <w:szCs w:val="24"/>
          </w:rPr>
          <w:t xml:space="preserve">into </w:t>
        </w:r>
      </w:ins>
      <w:del w:id="1458" w:author="Unemo Magnus, USÖ Labmed länsklinik" w:date="2016-11-17T17:35:00Z">
        <w:r w:rsidR="00B276E4" w:rsidRPr="00951267" w:rsidDel="003F52C7">
          <w:rPr>
            <w:rFonts w:ascii="Times New Roman" w:hAnsi="Times New Roman" w:cs="Times New Roman"/>
            <w:i w:val="0"/>
            <w:noProof/>
            <w:color w:val="auto"/>
            <w:sz w:val="24"/>
            <w:szCs w:val="24"/>
            <w:rPrChange w:id="1459" w:author="Unemo Magnus, USÖ Labmed länsklinik" w:date="2016-11-14T18:50:00Z">
              <w:rPr>
                <w:rFonts w:ascii="Times New Roman" w:hAnsi="Times New Roman" w:cs="Times New Roman"/>
                <w:i w:val="0"/>
                <w:noProof/>
              </w:rPr>
            </w:rPrChange>
          </w:rPr>
          <w:delText xml:space="preserve">according to </w:delText>
        </w:r>
      </w:del>
      <w:r w:rsidR="00B276E4" w:rsidRPr="00951267">
        <w:rPr>
          <w:rFonts w:ascii="Times New Roman" w:hAnsi="Times New Roman" w:cs="Times New Roman"/>
          <w:i w:val="0"/>
          <w:noProof/>
          <w:color w:val="auto"/>
          <w:sz w:val="24"/>
          <w:szCs w:val="24"/>
          <w:rPrChange w:id="1460" w:author="Unemo Magnus, USÖ Labmed länsklinik" w:date="2016-11-14T18:50:00Z">
            <w:rPr>
              <w:rFonts w:ascii="Times New Roman" w:hAnsi="Times New Roman" w:cs="Times New Roman"/>
              <w:i w:val="0"/>
              <w:noProof/>
            </w:rPr>
          </w:rPrChange>
        </w:rPr>
        <w:t>the categories resistant (R), susceptible (S) and intermedia</w:t>
      </w:r>
      <w:ins w:id="1461" w:author="Unemo Magnus, USÖ Labmed länsklinik" w:date="2016-11-17T17:36:00Z">
        <w:r w:rsidR="003F52C7">
          <w:rPr>
            <w:rFonts w:ascii="Times New Roman" w:hAnsi="Times New Roman" w:cs="Times New Roman"/>
            <w:i w:val="0"/>
            <w:noProof/>
            <w:color w:val="auto"/>
            <w:sz w:val="24"/>
            <w:szCs w:val="24"/>
          </w:rPr>
          <w:t>te</w:t>
        </w:r>
      </w:ins>
      <w:del w:id="1462" w:author="Unemo Magnus, USÖ Labmed länsklinik" w:date="2016-11-17T17:36:00Z">
        <w:r w:rsidR="00B276E4" w:rsidRPr="00951267" w:rsidDel="003F52C7">
          <w:rPr>
            <w:rFonts w:ascii="Times New Roman" w:hAnsi="Times New Roman" w:cs="Times New Roman"/>
            <w:i w:val="0"/>
            <w:noProof/>
            <w:color w:val="auto"/>
            <w:sz w:val="24"/>
            <w:szCs w:val="24"/>
            <w:rPrChange w:id="1463" w:author="Unemo Magnus, USÖ Labmed länsklinik" w:date="2016-11-14T18:50:00Z">
              <w:rPr>
                <w:rFonts w:ascii="Times New Roman" w:hAnsi="Times New Roman" w:cs="Times New Roman"/>
                <w:i w:val="0"/>
                <w:noProof/>
              </w:rPr>
            </w:rPrChange>
          </w:rPr>
          <w:delText>ry</w:delText>
        </w:r>
      </w:del>
      <w:r w:rsidR="00B276E4" w:rsidRPr="00951267">
        <w:rPr>
          <w:rFonts w:ascii="Times New Roman" w:hAnsi="Times New Roman" w:cs="Times New Roman"/>
          <w:i w:val="0"/>
          <w:noProof/>
          <w:color w:val="auto"/>
          <w:sz w:val="24"/>
          <w:szCs w:val="24"/>
          <w:rPrChange w:id="1464" w:author="Unemo Magnus, USÖ Labmed länsklinik" w:date="2016-11-14T18:50:00Z">
            <w:rPr>
              <w:rFonts w:ascii="Times New Roman" w:hAnsi="Times New Roman" w:cs="Times New Roman"/>
              <w:i w:val="0"/>
              <w:noProof/>
            </w:rPr>
          </w:rPrChange>
        </w:rPr>
        <w:t xml:space="preserve"> (I) </w:t>
      </w:r>
      <w:del w:id="1465" w:author="Unemo Magnus, USÖ Labmed länsklinik" w:date="2016-11-17T17:38:00Z">
        <w:r w:rsidR="00B276E4" w:rsidRPr="00951267" w:rsidDel="003F52C7">
          <w:rPr>
            <w:rFonts w:ascii="Times New Roman" w:hAnsi="Times New Roman" w:cs="Times New Roman"/>
            <w:i w:val="0"/>
            <w:noProof/>
            <w:color w:val="auto"/>
            <w:sz w:val="24"/>
            <w:szCs w:val="24"/>
            <w:rPrChange w:id="1466" w:author="Unemo Magnus, USÖ Labmed länsklinik" w:date="2016-11-14T18:50:00Z">
              <w:rPr>
                <w:rFonts w:ascii="Times New Roman" w:hAnsi="Times New Roman" w:cs="Times New Roman"/>
                <w:i w:val="0"/>
                <w:noProof/>
              </w:rPr>
            </w:rPrChange>
          </w:rPr>
          <w:delText xml:space="preserve">when defined </w:delText>
        </w:r>
      </w:del>
      <w:r w:rsidR="00B276E4" w:rsidRPr="00951267">
        <w:rPr>
          <w:rFonts w:ascii="Times New Roman" w:hAnsi="Times New Roman" w:cs="Times New Roman"/>
          <w:i w:val="0"/>
          <w:noProof/>
          <w:color w:val="auto"/>
          <w:sz w:val="24"/>
          <w:szCs w:val="24"/>
          <w:rPrChange w:id="1467" w:author="Unemo Magnus, USÖ Labmed länsklinik" w:date="2016-11-14T18:50:00Z">
            <w:rPr>
              <w:rFonts w:ascii="Times New Roman" w:hAnsi="Times New Roman" w:cs="Times New Roman"/>
              <w:i w:val="0"/>
              <w:noProof/>
            </w:rPr>
          </w:rPrChange>
        </w:rPr>
        <w:t xml:space="preserve">according to </w:t>
      </w:r>
      <w:ins w:id="1468" w:author="Unemo Magnus, USÖ Labmed länsklinik" w:date="2016-11-17T17:36:00Z">
        <w:r w:rsidR="003F52C7">
          <w:rPr>
            <w:rFonts w:ascii="Times New Roman" w:hAnsi="Times New Roman" w:cs="Times New Roman"/>
            <w:i w:val="0"/>
            <w:noProof/>
            <w:color w:val="auto"/>
            <w:sz w:val="24"/>
            <w:szCs w:val="24"/>
          </w:rPr>
          <w:t xml:space="preserve">the </w:t>
        </w:r>
      </w:ins>
      <w:r w:rsidR="00B276E4" w:rsidRPr="00951267">
        <w:rPr>
          <w:rFonts w:ascii="Times New Roman" w:hAnsi="Times New Roman" w:cs="Times New Roman"/>
          <w:i w:val="0"/>
          <w:noProof/>
          <w:color w:val="auto"/>
          <w:sz w:val="24"/>
          <w:szCs w:val="24"/>
          <w:rPrChange w:id="1469" w:author="Unemo Magnus, USÖ Labmed länsklinik" w:date="2016-11-14T18:50:00Z">
            <w:rPr>
              <w:rFonts w:ascii="Times New Roman" w:hAnsi="Times New Roman" w:cs="Times New Roman"/>
              <w:i w:val="0"/>
              <w:noProof/>
            </w:rPr>
          </w:rPrChange>
        </w:rPr>
        <w:t>EUCAST 2016 criteria.</w:t>
      </w:r>
      <w:ins w:id="1470" w:author="Unemo Magnus, USÖ Labmed länsklinik" w:date="2016-11-17T17:38:00Z">
        <w:r w:rsidR="003F52C7">
          <w:rPr>
            <w:rFonts w:ascii="Times New Roman" w:hAnsi="Times New Roman" w:cs="Times New Roman"/>
            <w:i w:val="0"/>
            <w:noProof/>
            <w:color w:val="auto"/>
            <w:sz w:val="24"/>
            <w:szCs w:val="24"/>
            <w:vertAlign w:val="superscript"/>
          </w:rPr>
          <w:t>30</w:t>
        </w:r>
      </w:ins>
      <w:r w:rsidR="00B276E4" w:rsidRPr="00951267">
        <w:rPr>
          <w:rFonts w:ascii="Times New Roman" w:hAnsi="Times New Roman" w:cs="Times New Roman"/>
          <w:i w:val="0"/>
          <w:noProof/>
          <w:color w:val="auto"/>
          <w:sz w:val="24"/>
          <w:szCs w:val="24"/>
          <w:rPrChange w:id="1471" w:author="Unemo Magnus, USÖ Labmed länsklinik" w:date="2016-11-14T18:50:00Z">
            <w:rPr>
              <w:rFonts w:ascii="Times New Roman" w:hAnsi="Times New Roman" w:cs="Times New Roman"/>
              <w:i w:val="0"/>
              <w:noProof/>
            </w:rPr>
          </w:rPrChange>
        </w:rPr>
        <w:t xml:space="preserve"> The cutoff values (mg/L) are shown as dashed black lines. Predicted MIC values are shown as point estimate with 95% confidence interval.</w:t>
      </w:r>
      <w:r w:rsidR="00B321B3" w:rsidRPr="00951267">
        <w:rPr>
          <w:rFonts w:ascii="Times New Roman" w:hAnsi="Times New Roman" w:cs="Times New Roman"/>
          <w:i w:val="0"/>
          <w:noProof/>
          <w:color w:val="auto"/>
          <w:sz w:val="24"/>
          <w:szCs w:val="24"/>
          <w:rPrChange w:id="1472" w:author="Unemo Magnus, USÖ Labmed länsklinik" w:date="2016-11-14T18:50:00Z">
            <w:rPr>
              <w:rFonts w:ascii="Times New Roman" w:hAnsi="Times New Roman" w:cs="Times New Roman"/>
              <w:i w:val="0"/>
              <w:noProof/>
            </w:rPr>
          </w:rPrChange>
        </w:rPr>
        <w:t xml:space="preserve"> Correctly classified strains are depicted as green. </w:t>
      </w:r>
      <w:commentRangeStart w:id="1473"/>
      <w:r w:rsidR="00B321B3" w:rsidRPr="00951267">
        <w:rPr>
          <w:rFonts w:ascii="Times New Roman" w:hAnsi="Times New Roman" w:cs="Times New Roman"/>
          <w:i w:val="0"/>
          <w:noProof/>
          <w:color w:val="auto"/>
          <w:sz w:val="24"/>
          <w:szCs w:val="24"/>
          <w:rPrChange w:id="1474" w:author="Unemo Magnus, USÖ Labmed länsklinik" w:date="2016-11-14T18:50:00Z">
            <w:rPr>
              <w:rFonts w:ascii="Times New Roman" w:hAnsi="Times New Roman" w:cs="Times New Roman"/>
              <w:i w:val="0"/>
              <w:noProof/>
            </w:rPr>
          </w:rPrChange>
        </w:rPr>
        <w:t xml:space="preserve">Major errors (S to R) and very major errors (R to S) are shown in red. </w:t>
      </w:r>
      <w:commentRangeEnd w:id="1473"/>
      <w:r w:rsidR="003F52C7">
        <w:rPr>
          <w:rStyle w:val="CommentReference"/>
          <w:i w:val="0"/>
          <w:iCs w:val="0"/>
          <w:color w:val="auto"/>
        </w:rPr>
        <w:commentReference w:id="1473"/>
      </w:r>
      <w:r w:rsidR="00B321B3" w:rsidRPr="00951267">
        <w:rPr>
          <w:rFonts w:ascii="Times New Roman" w:hAnsi="Times New Roman" w:cs="Times New Roman"/>
          <w:i w:val="0"/>
          <w:noProof/>
          <w:color w:val="auto"/>
          <w:sz w:val="24"/>
          <w:szCs w:val="24"/>
          <w:rPrChange w:id="1475" w:author="Unemo Magnus, USÖ Labmed länsklinik" w:date="2016-11-14T18:50:00Z">
            <w:rPr>
              <w:rFonts w:ascii="Times New Roman" w:hAnsi="Times New Roman" w:cs="Times New Roman"/>
              <w:i w:val="0"/>
              <w:noProof/>
            </w:rPr>
          </w:rPrChange>
        </w:rPr>
        <w:t>Minor errors resulting from misclassifications of intermedia</w:t>
      </w:r>
      <w:ins w:id="1476" w:author="Unemo Magnus, USÖ Labmed länsklinik" w:date="2016-11-17T17:39:00Z">
        <w:r w:rsidR="003F52C7">
          <w:rPr>
            <w:rFonts w:ascii="Times New Roman" w:hAnsi="Times New Roman" w:cs="Times New Roman"/>
            <w:i w:val="0"/>
            <w:noProof/>
            <w:color w:val="auto"/>
            <w:sz w:val="24"/>
            <w:szCs w:val="24"/>
          </w:rPr>
          <w:t>te</w:t>
        </w:r>
      </w:ins>
      <w:del w:id="1477" w:author="Unemo Magnus, USÖ Labmed länsklinik" w:date="2016-11-17T17:39:00Z">
        <w:r w:rsidR="00B321B3" w:rsidRPr="00951267" w:rsidDel="003F52C7">
          <w:rPr>
            <w:rFonts w:ascii="Times New Roman" w:hAnsi="Times New Roman" w:cs="Times New Roman"/>
            <w:i w:val="0"/>
            <w:noProof/>
            <w:color w:val="auto"/>
            <w:sz w:val="24"/>
            <w:szCs w:val="24"/>
            <w:rPrChange w:id="1478" w:author="Unemo Magnus, USÖ Labmed länsklinik" w:date="2016-11-14T18:50:00Z">
              <w:rPr>
                <w:rFonts w:ascii="Times New Roman" w:hAnsi="Times New Roman" w:cs="Times New Roman"/>
                <w:i w:val="0"/>
                <w:noProof/>
              </w:rPr>
            </w:rPrChange>
          </w:rPr>
          <w:delText>ry</w:delText>
        </w:r>
      </w:del>
      <w:r w:rsidR="00B321B3" w:rsidRPr="00951267">
        <w:rPr>
          <w:rFonts w:ascii="Times New Roman" w:hAnsi="Times New Roman" w:cs="Times New Roman"/>
          <w:i w:val="0"/>
          <w:noProof/>
          <w:color w:val="auto"/>
          <w:sz w:val="24"/>
          <w:szCs w:val="24"/>
          <w:rPrChange w:id="1479" w:author="Unemo Magnus, USÖ Labmed länsklinik" w:date="2016-11-14T18:50:00Z">
            <w:rPr>
              <w:rFonts w:ascii="Times New Roman" w:hAnsi="Times New Roman" w:cs="Times New Roman"/>
              <w:i w:val="0"/>
              <w:noProof/>
            </w:rPr>
          </w:rPrChange>
        </w:rPr>
        <w:t xml:space="preserve"> strains are dr</w:t>
      </w:r>
      <w:r w:rsidR="006F28DD" w:rsidRPr="00951267">
        <w:rPr>
          <w:rFonts w:ascii="Times New Roman" w:hAnsi="Times New Roman" w:cs="Times New Roman"/>
          <w:i w:val="0"/>
          <w:noProof/>
          <w:color w:val="auto"/>
          <w:sz w:val="24"/>
          <w:szCs w:val="24"/>
          <w:rPrChange w:id="1480" w:author="Unemo Magnus, USÖ Labmed länsklinik" w:date="2016-11-14T18:50:00Z">
            <w:rPr>
              <w:rFonts w:ascii="Times New Roman" w:hAnsi="Times New Roman" w:cs="Times New Roman"/>
              <w:i w:val="0"/>
              <w:noProof/>
            </w:rPr>
          </w:rPrChange>
        </w:rPr>
        <w:t>awn in blue.</w:t>
      </w:r>
      <w:r w:rsidR="000153BB" w:rsidRPr="00951267">
        <w:rPr>
          <w:rFonts w:ascii="Times New Roman" w:hAnsi="Times New Roman" w:cs="Times New Roman"/>
          <w:i w:val="0"/>
          <w:noProof/>
          <w:color w:val="auto"/>
          <w:sz w:val="24"/>
          <w:szCs w:val="24"/>
          <w:rPrChange w:id="1481" w:author="Unemo Magnus, USÖ Labmed länsklinik" w:date="2016-11-14T18:50:00Z">
            <w:rPr>
              <w:rFonts w:ascii="Times New Roman" w:hAnsi="Times New Roman" w:cs="Times New Roman"/>
              <w:i w:val="0"/>
              <w:noProof/>
            </w:rPr>
          </w:rPrChange>
        </w:rPr>
        <w:t xml:space="preserve"> Data below or above limit of detection were not included. </w:t>
      </w:r>
      <w:r w:rsidR="00664121" w:rsidRPr="00951267">
        <w:rPr>
          <w:rFonts w:ascii="Times New Roman" w:hAnsi="Times New Roman" w:cs="Times New Roman"/>
          <w:i w:val="0"/>
          <w:noProof/>
          <w:color w:val="auto"/>
          <w:sz w:val="24"/>
          <w:szCs w:val="24"/>
          <w:rPrChange w:id="1482" w:author="Unemo Magnus, USÖ Labmed länsklinik" w:date="2016-11-14T18:50:00Z">
            <w:rPr>
              <w:rFonts w:ascii="Times New Roman" w:hAnsi="Times New Roman" w:cs="Times New Roman"/>
              <w:i w:val="0"/>
              <w:noProof/>
            </w:rPr>
          </w:rPrChange>
        </w:rPr>
        <w:t>Gentamicin and Spectinomycin were excluded from this analysis.</w:t>
      </w:r>
      <w:r w:rsidR="00B276E4" w:rsidRPr="00951267">
        <w:rPr>
          <w:rFonts w:ascii="Times New Roman" w:hAnsi="Times New Roman" w:cs="Times New Roman"/>
          <w:i w:val="0"/>
          <w:noProof/>
          <w:color w:val="auto"/>
          <w:sz w:val="24"/>
          <w:szCs w:val="24"/>
          <w:rPrChange w:id="1483" w:author="Unemo Magnus, USÖ Labmed länsklinik" w:date="2016-11-14T18:50:00Z">
            <w:rPr>
              <w:rFonts w:ascii="Times New Roman" w:hAnsi="Times New Roman" w:cs="Times New Roman"/>
              <w:i w:val="0"/>
              <w:noProof/>
            </w:rPr>
          </w:rPrChange>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footerReference w:type="default" r:id="rId14"/>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ED3701" w:rsidRDefault="00ED3701">
      <w:pPr>
        <w:pStyle w:val="CommentText"/>
      </w:pPr>
      <w:r>
        <w:rPr>
          <w:rStyle w:val="CommentReference"/>
        </w:rPr>
        <w:annotationRef/>
      </w:r>
      <w:r>
        <w:t xml:space="preserve">I have optimised also the format for JAC. </w:t>
      </w:r>
    </w:p>
  </w:comment>
  <w:comment w:id="1" w:author="Unemo Magnus, USÖ Labmed länsklinik" w:date="2016-11-17T17:01:00Z" w:initials="UMULl">
    <w:p w14:paraId="1D555F2D" w14:textId="4781C1D1" w:rsidR="00ED3701" w:rsidRDefault="00ED3701" w:rsidP="00887567">
      <w:pPr>
        <w:pStyle w:val="CommentText"/>
      </w:pPr>
      <w:r>
        <w:rPr>
          <w:rStyle w:val="CommentReference"/>
        </w:rPr>
        <w:annotationRef/>
      </w:r>
      <w:proofErr w:type="spellStart"/>
      <w:proofErr w:type="gramStart"/>
      <w:r>
        <w:t>resorufin</w:t>
      </w:r>
      <w:proofErr w:type="spellEnd"/>
      <w:proofErr w:type="gramEnd"/>
      <w:r>
        <w:t xml:space="preserve">? </w:t>
      </w:r>
    </w:p>
  </w:comment>
  <w:comment w:id="2" w:author="sunny" w:date="2016-12-06T12:22:00Z" w:initials="s">
    <w:p w14:paraId="0BEB8043" w14:textId="5162ED38" w:rsidR="00ED3701" w:rsidRDefault="00ED3701" w:rsidP="002210CD">
      <w:pPr>
        <w:pStyle w:val="CommentText"/>
      </w:pPr>
      <w:r>
        <w:rPr>
          <w:rStyle w:val="CommentReference"/>
        </w:rPr>
        <w:annotationRef/>
      </w:r>
      <w:r>
        <w:t xml:space="preserve">We should stay consistent with the title and other literature about </w:t>
      </w:r>
      <w:proofErr w:type="spellStart"/>
      <w:r>
        <w:t>resazurin</w:t>
      </w:r>
      <w:proofErr w:type="spellEnd"/>
      <w:r>
        <w:t xml:space="preserve">. The fluorescence is due to </w:t>
      </w:r>
      <w:proofErr w:type="spellStart"/>
      <w:r>
        <w:t>resorufin</w:t>
      </w:r>
      <w:proofErr w:type="spellEnd"/>
      <w:r>
        <w:t xml:space="preserve"> but the curves are based on </w:t>
      </w:r>
      <w:proofErr w:type="spellStart"/>
      <w:r>
        <w:t>resazurin</w:t>
      </w:r>
      <w:proofErr w:type="spellEnd"/>
      <w:r>
        <w:t xml:space="preserve"> and </w:t>
      </w:r>
      <w:proofErr w:type="spellStart"/>
      <w:r>
        <w:t>resorufin</w:t>
      </w:r>
      <w:proofErr w:type="spellEnd"/>
      <w:r>
        <w:t xml:space="preserve"> mixtures in response to every concentrations so I think </w:t>
      </w:r>
      <w:proofErr w:type="spellStart"/>
      <w:r>
        <w:t>resazurin</w:t>
      </w:r>
      <w:proofErr w:type="spellEnd"/>
      <w:r>
        <w:t xml:space="preserve"> assay is an appropriate simplification.</w:t>
      </w:r>
    </w:p>
    <w:p w14:paraId="2B19189E" w14:textId="7CD241EE" w:rsidR="00ED3701" w:rsidRDefault="00ED3701">
      <w:pPr>
        <w:pStyle w:val="CommentText"/>
      </w:pPr>
    </w:p>
  </w:comment>
  <w:comment w:id="3" w:author="Unemo Magnus, USÖ Labmed länsklinik" w:date="2016-11-17T17:01:00Z" w:initials="UMULl">
    <w:p w14:paraId="0271E1F3" w14:textId="7DD22073" w:rsidR="00ED3701" w:rsidRDefault="00ED3701">
      <w:pPr>
        <w:pStyle w:val="CommentText"/>
      </w:pPr>
      <w:r>
        <w:rPr>
          <w:rStyle w:val="CommentReference"/>
        </w:rPr>
        <w:annotationRef/>
      </w:r>
      <w:r>
        <w:t>You need to include how long the assay takes, i.e. so we can show that it is rapid!</w:t>
      </w:r>
    </w:p>
    <w:p w14:paraId="22F59BED" w14:textId="7BD29BCF" w:rsidR="00ED3701" w:rsidRDefault="00ED3701">
      <w:pPr>
        <w:pStyle w:val="CommentText"/>
      </w:pPr>
    </w:p>
  </w:comment>
  <w:comment w:id="4" w:author="sunny" w:date="2016-12-06T12:25:00Z" w:initials="s">
    <w:p w14:paraId="639E9E2D" w14:textId="1079E3A3" w:rsidR="00ED3701" w:rsidRDefault="00ED3701">
      <w:pPr>
        <w:pStyle w:val="CommentText"/>
      </w:pPr>
      <w:r>
        <w:rPr>
          <w:rStyle w:val="CommentReference"/>
        </w:rPr>
        <w:annotationRef/>
      </w:r>
      <w:r>
        <w:t xml:space="preserve">It takes 6 hours incubation+60 minutes to develop fluorescence+15 minutes handling time to prepare inoculum, add </w:t>
      </w:r>
      <w:proofErr w:type="spellStart"/>
      <w:r>
        <w:t>resazurin</w:t>
      </w:r>
      <w:proofErr w:type="spellEnd"/>
      <w:r>
        <w:t xml:space="preserve"> and measure fluorescence.</w:t>
      </w:r>
    </w:p>
  </w:comment>
  <w:comment w:id="5" w:author="sunny" w:date="2016-12-08T01:25:00Z" w:initials="s">
    <w:p w14:paraId="3EB29504" w14:textId="5EEBE4D0" w:rsidR="00ED3701" w:rsidRDefault="00ED3701">
      <w:pPr>
        <w:pStyle w:val="CommentText"/>
      </w:pPr>
      <w:r>
        <w:rPr>
          <w:rStyle w:val="CommentReference"/>
        </w:rPr>
        <w:annotationRef/>
      </w:r>
      <w:r>
        <w:t>The correlation improved due to the retesting of outliers (more than 6 doubling dilution deviations).</w:t>
      </w:r>
    </w:p>
  </w:comment>
  <w:comment w:id="21" w:author="Unemo Magnus, USÖ Labmed länsklinik" w:date="2016-11-17T17:01:00Z" w:initials="UMULl">
    <w:p w14:paraId="68A4ABE2" w14:textId="273BD29D" w:rsidR="00ED3701" w:rsidRDefault="00ED3701"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22" w:name="OLE_LINK49"/>
      <w:bookmarkStart w:id="23"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22"/>
      <w:bookmarkEnd w:id="23"/>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27" w:author="Unemo Magnus, USÖ Labmed länsklinik" w:date="2016-11-17T17:01:00Z" w:initials="UMULl">
    <w:p w14:paraId="71F5D664" w14:textId="7F2EBD86" w:rsidR="00ED3701" w:rsidRDefault="00ED3701">
      <w:pPr>
        <w:pStyle w:val="CommentText"/>
      </w:pPr>
      <w:r>
        <w:rPr>
          <w:rStyle w:val="CommentReference"/>
        </w:rPr>
        <w:annotationRef/>
      </w:r>
      <w:r>
        <w:t>Renumber all references last!</w:t>
      </w:r>
    </w:p>
  </w:comment>
  <w:comment w:id="31" w:author="Unemo Magnus, USÖ Labmed länsklinik" w:date="2016-11-17T17:01:00Z" w:initials="UMULl">
    <w:p w14:paraId="52A521A3" w14:textId="24085B5C" w:rsidR="00ED3701" w:rsidRDefault="00ED3701">
      <w:pPr>
        <w:pStyle w:val="CommentText"/>
      </w:pPr>
      <w:r>
        <w:rPr>
          <w:rStyle w:val="CommentReference"/>
        </w:rPr>
        <w:annotationRef/>
      </w:r>
      <w:r>
        <w:t xml:space="preserve">Was this only for </w:t>
      </w:r>
      <w:proofErr w:type="spellStart"/>
      <w:r>
        <w:t>Etest</w:t>
      </w:r>
      <w:proofErr w:type="spellEnd"/>
      <w:r>
        <w:t xml:space="preserve"> and agar dilution, i.e. not taking into account disc diffusion.</w:t>
      </w:r>
    </w:p>
  </w:comment>
  <w:comment w:id="32" w:author="sunny" w:date="2016-12-06T17:36:00Z" w:initials="s">
    <w:p w14:paraId="6257BF99" w14:textId="40DEAD56" w:rsidR="00ED3701" w:rsidRDefault="00ED3701">
      <w:pPr>
        <w:pStyle w:val="CommentText"/>
      </w:pPr>
      <w:r>
        <w:rPr>
          <w:rStyle w:val="CommentReference"/>
        </w:rPr>
        <w:annotationRef/>
      </w:r>
      <w:r>
        <w:t>“</w:t>
      </w:r>
      <w:r>
        <w:rPr>
          <w:rFonts w:ascii="Lucida Sans Unicode" w:hAnsi="Lucida Sans Unicode" w:cs="Lucida Sans Unicode"/>
          <w:color w:val="000000"/>
          <w:sz w:val="21"/>
          <w:szCs w:val="21"/>
          <w:shd w:val="clear" w:color="auto" w:fill="FFFFFF"/>
        </w:rPr>
        <w:t xml:space="preserve">The methods included disc diffusion and determination of the minimum inhibitory concentration (MIC) using agar dilution and/or </w:t>
      </w:r>
      <w:proofErr w:type="spellStart"/>
      <w:r>
        <w:rPr>
          <w:rFonts w:ascii="Lucida Sans Unicode" w:hAnsi="Lucida Sans Unicode" w:cs="Lucida Sans Unicode"/>
          <w:color w:val="000000"/>
          <w:sz w:val="21"/>
          <w:szCs w:val="21"/>
          <w:shd w:val="clear" w:color="auto" w:fill="FFFFFF"/>
        </w:rPr>
        <w:t>Etest</w:t>
      </w:r>
      <w:proofErr w:type="spellEnd"/>
      <w:r>
        <w:rPr>
          <w:rFonts w:ascii="Lucida Sans Unicode" w:hAnsi="Lucida Sans Unicode" w:cs="Lucida Sans Unicode"/>
          <w:color w:val="000000"/>
          <w:sz w:val="21"/>
          <w:szCs w:val="21"/>
          <w:shd w:val="clear" w:color="auto" w:fill="FFFFFF"/>
        </w:rPr>
        <w:t xml:space="preserve">.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w:t>
      </w:r>
      <w:proofErr w:type="spellStart"/>
      <w:r>
        <w:rPr>
          <w:rFonts w:ascii="Lucida Sans Unicode" w:hAnsi="Lucida Sans Unicode" w:cs="Lucida Sans Unicode"/>
          <w:color w:val="000000"/>
          <w:sz w:val="21"/>
          <w:szCs w:val="21"/>
          <w:shd w:val="clear" w:color="auto" w:fill="FFFFFF"/>
        </w:rPr>
        <w:t>Etest</w:t>
      </w:r>
      <w:proofErr w:type="spellEnd"/>
      <w:r>
        <w:rPr>
          <w:rFonts w:ascii="Lucida Sans Unicode" w:hAnsi="Lucida Sans Unicode" w:cs="Lucida Sans Unicode"/>
          <w:color w:val="000000"/>
          <w:sz w:val="21"/>
          <w:szCs w:val="21"/>
          <w:shd w:val="clear" w:color="auto" w:fill="FFFFFF"/>
        </w:rPr>
        <w:t>.”</w:t>
      </w:r>
    </w:p>
  </w:comment>
  <w:comment w:id="52" w:author="Unemo Magnus, USÖ Labmed länsklinik" w:date="2016-11-17T17:01:00Z" w:initials="UMULl">
    <w:p w14:paraId="44DF3588" w14:textId="53BB18BE" w:rsidR="00ED3701" w:rsidRDefault="00ED3701">
      <w:pPr>
        <w:pStyle w:val="CommentText"/>
      </w:pPr>
      <w:r>
        <w:rPr>
          <w:rStyle w:val="CommentReference"/>
        </w:rPr>
        <w:annotationRef/>
      </w:r>
      <w:r>
        <w:t>Include the original reference for the GW medium, i.e. ref 28 already here!</w:t>
      </w:r>
    </w:p>
  </w:comment>
  <w:comment w:id="82" w:author="Unemo Magnus, USÖ Labmed länsklinik" w:date="2016-11-17T17:01:00Z" w:initials="UMULl">
    <w:p w14:paraId="3B19A7E2" w14:textId="624A4BF0" w:rsidR="00ED3701" w:rsidRDefault="00ED3701">
      <w:pPr>
        <w:pStyle w:val="CommentText"/>
      </w:pPr>
      <w:r>
        <w:rPr>
          <w:rStyle w:val="CommentReference"/>
        </w:rPr>
        <w:annotationRef/>
      </w:r>
      <w:proofErr w:type="spellStart"/>
      <w:proofErr w:type="gramStart"/>
      <w:r>
        <w:t>resorufin</w:t>
      </w:r>
      <w:proofErr w:type="spellEnd"/>
      <w:proofErr w:type="gramEnd"/>
      <w:r>
        <w:t>?</w:t>
      </w:r>
    </w:p>
  </w:comment>
  <w:comment w:id="86" w:author="Unemo Magnus, USÖ Labmed länsklinik" w:date="2016-11-17T17:01:00Z" w:initials="UMULl">
    <w:p w14:paraId="40909AF3" w14:textId="77777777" w:rsidR="00ED3701" w:rsidRDefault="00ED3701" w:rsidP="00520661">
      <w:pPr>
        <w:pStyle w:val="CommentText"/>
      </w:pPr>
      <w:r>
        <w:rPr>
          <w:rStyle w:val="CommentReference"/>
        </w:rPr>
        <w:annotationRef/>
      </w:r>
      <w:proofErr w:type="spellStart"/>
      <w:proofErr w:type="gramStart"/>
      <w:r>
        <w:t>resorufin</w:t>
      </w:r>
      <w:proofErr w:type="spellEnd"/>
      <w:proofErr w:type="gramEnd"/>
      <w:r>
        <w:t>?</w:t>
      </w:r>
    </w:p>
  </w:comment>
  <w:comment w:id="95" w:author="Unemo Magnus, USÖ Labmed länsklinik" w:date="2016-11-17T17:01:00Z" w:initials="UMULl">
    <w:p w14:paraId="2ACBDDB0" w14:textId="77777777" w:rsidR="00ED3701" w:rsidRDefault="00ED3701" w:rsidP="003F3150">
      <w:pPr>
        <w:pStyle w:val="CommentText"/>
      </w:pPr>
      <w:r>
        <w:rPr>
          <w:rStyle w:val="CommentReference"/>
        </w:rPr>
        <w:annotationRef/>
      </w:r>
      <w:r>
        <w:t>This might be confusing when only mention 6 hours in the section above?</w:t>
      </w:r>
    </w:p>
  </w:comment>
  <w:comment w:id="99" w:author="Unemo Magnus, USÖ Labmed länsklinik" w:date="2016-11-17T17:01:00Z" w:initials="UMULl">
    <w:p w14:paraId="7966FB6F" w14:textId="7EC8B8CC" w:rsidR="00ED3701" w:rsidRDefault="00ED3701">
      <w:pPr>
        <w:pStyle w:val="CommentText"/>
      </w:pPr>
      <w:r>
        <w:rPr>
          <w:rStyle w:val="CommentReference"/>
        </w:rPr>
        <w:annotationRef/>
      </w:r>
      <w:r>
        <w:t>This is the exact name of these plates?</w:t>
      </w:r>
    </w:p>
  </w:comment>
  <w:comment w:id="106" w:author="Unemo Magnus, USÖ Labmed länsklinik" w:date="2016-11-17T17:01:00Z" w:initials="UMULl">
    <w:p w14:paraId="3F580E74" w14:textId="54EDE933" w:rsidR="00ED3701" w:rsidRDefault="00ED3701">
      <w:pPr>
        <w:pStyle w:val="CommentText"/>
      </w:pPr>
      <w:r>
        <w:rPr>
          <w:rStyle w:val="CommentReference"/>
        </w:rPr>
        <w:annotationRef/>
      </w:r>
      <w:r>
        <w:t>GW medium including 1% TritonX-100?</w:t>
      </w:r>
    </w:p>
  </w:comment>
  <w:comment w:id="107" w:author="sunny" w:date="2016-12-06T13:17:00Z" w:initials="s">
    <w:p w14:paraId="0849C28A" w14:textId="740FFFA0" w:rsidR="00ED3701" w:rsidRDefault="00ED3701">
      <w:pPr>
        <w:pStyle w:val="CommentText"/>
      </w:pPr>
      <w:r>
        <w:rPr>
          <w:rStyle w:val="CommentReference"/>
        </w:rPr>
        <w:annotationRef/>
      </w:r>
      <w:proofErr w:type="gramStart"/>
      <w:r>
        <w:t>yes</w:t>
      </w:r>
      <w:proofErr w:type="gramEnd"/>
    </w:p>
  </w:comment>
  <w:comment w:id="110" w:author="Unemo Magnus, USÖ Labmed länsklinik" w:date="2016-11-17T17:01:00Z" w:initials="UMULl">
    <w:p w14:paraId="144374FB" w14:textId="7AEB7029" w:rsidR="00ED3701" w:rsidRDefault="00ED3701">
      <w:pPr>
        <w:pStyle w:val="CommentText"/>
      </w:pPr>
      <w:r>
        <w:rPr>
          <w:rStyle w:val="CommentReference"/>
        </w:rPr>
        <w:annotationRef/>
      </w:r>
      <w:r>
        <w:t>This might be confusing when only mention 6 hours in the section above?</w:t>
      </w:r>
    </w:p>
  </w:comment>
  <w:comment w:id="111" w:author="sunny" w:date="2016-12-06T13:37:00Z" w:initials="s">
    <w:p w14:paraId="0F1D4CC0" w14:textId="6A700E0A" w:rsidR="00ED3701" w:rsidRDefault="00ED3701">
      <w:pPr>
        <w:pStyle w:val="CommentText"/>
      </w:pPr>
      <w:r>
        <w:rPr>
          <w:rStyle w:val="CommentReference"/>
        </w:rPr>
        <w:annotationRef/>
      </w:r>
      <w:r>
        <w:t>I moved this to the reference strain section in the section above.</w:t>
      </w:r>
    </w:p>
  </w:comment>
  <w:comment w:id="112" w:author="sunny" w:date="2016-12-08T01:53:00Z" w:initials="s">
    <w:p w14:paraId="1E402A51" w14:textId="6098DEE0" w:rsidR="00ED3701" w:rsidRDefault="00ED3701">
      <w:pPr>
        <w:pStyle w:val="CommentText"/>
      </w:pPr>
      <w:bookmarkStart w:id="113" w:name="_GoBack"/>
      <w:bookmarkEnd w:id="113"/>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17" w:author="Unemo Magnus, USÖ Labmed länsklinik" w:date="2016-11-17T17:01:00Z" w:initials="UMULl">
    <w:p w14:paraId="1F0BA252" w14:textId="77777777" w:rsidR="00ED3701" w:rsidRPr="007B5733" w:rsidRDefault="00ED3701"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ED3701" w:rsidRPr="007B5733" w:rsidRDefault="00ED3701"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xml:space="preserve">, 2nd </w:t>
      </w:r>
      <w:proofErr w:type="spellStart"/>
      <w:r w:rsidRPr="007B5733">
        <w:rPr>
          <w:rFonts w:ascii="AdvOT303e83b8" w:hAnsi="AdvOT303e83b8" w:cs="AdvOT303e83b8"/>
          <w:sz w:val="16"/>
          <w:szCs w:val="16"/>
          <w:lang w:val="en-US"/>
        </w:rPr>
        <w:t>edn</w:t>
      </w:r>
      <w:proofErr w:type="spellEnd"/>
      <w:r w:rsidRPr="007B5733">
        <w:rPr>
          <w:rFonts w:ascii="AdvOT303e83b8" w:hAnsi="AdvOT303e83b8" w:cs="AdvOT303e83b8"/>
          <w:sz w:val="16"/>
          <w:szCs w:val="16"/>
          <w:lang w:val="en-US"/>
        </w:rPr>
        <w:t>.</w:t>
      </w:r>
    </w:p>
    <w:p w14:paraId="12D1AE7D" w14:textId="7F2CE996" w:rsidR="00ED3701" w:rsidRDefault="00ED3701"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122" w:author="Unemo Magnus, USÖ Labmed länsklinik" w:date="2016-11-17T17:01:00Z" w:initials="UMULl">
    <w:p w14:paraId="1AA7DEF3" w14:textId="672611BA" w:rsidR="00ED3701" w:rsidRDefault="00ED3701">
      <w:pPr>
        <w:pStyle w:val="CommentText"/>
      </w:pPr>
      <w:r>
        <w:rPr>
          <w:rStyle w:val="CommentReference"/>
        </w:rPr>
        <w:annotationRef/>
      </w:r>
      <w:r>
        <w:t xml:space="preserve">I think you should introduce the parameters already in the dose response modelling section above. Otherwise, readers will not understand what the Hill slopes or parameter is when you mention it here. </w:t>
      </w:r>
    </w:p>
  </w:comment>
  <w:comment w:id="144" w:author="Unemo Magnus, USÖ Labmed länsklinik" w:date="2016-11-17T17:01:00Z" w:initials="UMULl">
    <w:p w14:paraId="240D9892" w14:textId="38A2D4C2" w:rsidR="00ED3701" w:rsidRDefault="00ED3701">
      <w:pPr>
        <w:pStyle w:val="CommentText"/>
      </w:pPr>
      <w:r>
        <w:rPr>
          <w:rStyle w:val="CommentReference"/>
        </w:rPr>
        <w:annotationRef/>
      </w:r>
      <w:r>
        <w:t>I have not got Figure S1!</w:t>
      </w:r>
    </w:p>
  </w:comment>
  <w:comment w:id="145" w:author="Unemo Magnus, USÖ Labmed länsklinik" w:date="2016-11-17T17:01:00Z" w:initials="UMULl">
    <w:p w14:paraId="294AB77D" w14:textId="75AA6F19" w:rsidR="00ED3701" w:rsidRDefault="00ED3701" w:rsidP="00B91DFF">
      <w:pPr>
        <w:pStyle w:val="CommentText"/>
      </w:pPr>
      <w:r>
        <w:rPr>
          <w:rStyle w:val="CommentReference"/>
        </w:rPr>
        <w:annotationRef/>
      </w:r>
      <w:r>
        <w:t>I have not got Figure S2 either!</w:t>
      </w:r>
    </w:p>
    <w:p w14:paraId="644CDE65" w14:textId="73FCB03D" w:rsidR="00ED3701" w:rsidRDefault="00ED3701">
      <w:pPr>
        <w:pStyle w:val="CommentText"/>
      </w:pPr>
    </w:p>
  </w:comment>
  <w:comment w:id="146" w:author="Christian Althaus" w:date="2016-11-29T10:53:00Z" w:initials="CA">
    <w:p w14:paraId="6FC632B6" w14:textId="1913EC6D" w:rsidR="00ED3701" w:rsidRDefault="00ED3701">
      <w:pPr>
        <w:pStyle w:val="CommentText"/>
      </w:pPr>
      <w:r>
        <w:rPr>
          <w:rStyle w:val="CommentReference"/>
        </w:rPr>
        <w:annotationRef/>
      </w:r>
      <w:r>
        <w:t xml:space="preserve">What do you want to say by reporting the </w:t>
      </w:r>
      <w:proofErr w:type="spellStart"/>
      <w:r>
        <w:t>CoV</w:t>
      </w:r>
      <w:proofErr w:type="spellEnd"/>
      <w:r>
        <w:t>? Do you calculate it from the linear or log values?</w:t>
      </w:r>
    </w:p>
  </w:comment>
  <w:comment w:id="147" w:author="Christian Althaus" w:date="2016-11-29T10:57:00Z" w:initials="CA">
    <w:p w14:paraId="457B0348" w14:textId="35EDB8A0" w:rsidR="00ED3701" w:rsidRDefault="00ED3701">
      <w:pPr>
        <w:pStyle w:val="CommentText"/>
      </w:pPr>
      <w:r>
        <w:rPr>
          <w:rStyle w:val="CommentReference"/>
        </w:rPr>
        <w:annotationRef/>
      </w:r>
      <w:r>
        <w:t>Why are they blinded? I would assume you need the MIC's for the linear regression.</w:t>
      </w:r>
    </w:p>
  </w:comment>
  <w:comment w:id="148" w:author="Christian Althaus" w:date="2016-11-29T10:53:00Z" w:initials="CA">
    <w:p w14:paraId="0DFA1FEC" w14:textId="6B2C24BE" w:rsidR="00ED3701" w:rsidRDefault="00ED3701">
      <w:pPr>
        <w:pStyle w:val="CommentText"/>
      </w:pPr>
      <w:r>
        <w:rPr>
          <w:rStyle w:val="CommentReference"/>
        </w:rPr>
        <w:annotationRef/>
      </w:r>
      <w:r>
        <w:t>Why are there 280 observations?</w:t>
      </w:r>
    </w:p>
  </w:comment>
  <w:comment w:id="149" w:author="Unemo Magnus, USÖ Labmed länsklinik" w:date="2016-11-17T17:01:00Z" w:initials="UMULl">
    <w:p w14:paraId="225B318E" w14:textId="7E98A517" w:rsidR="00ED3701" w:rsidRDefault="00ED3701">
      <w:pPr>
        <w:pStyle w:val="CommentText"/>
      </w:pPr>
      <w:r>
        <w:rPr>
          <w:rStyle w:val="CommentReference"/>
        </w:rPr>
        <w:annotationRef/>
      </w:r>
      <w:r>
        <w:t>But was the correlation not better for the 40 strains examined with the final assay? Is that correlation not what you should show?</w:t>
      </w:r>
    </w:p>
  </w:comment>
  <w:comment w:id="150" w:author="sunny" w:date="2016-12-08T01:50:00Z" w:initials="s">
    <w:p w14:paraId="12CCC777" w14:textId="654D50F6" w:rsidR="00ED3701" w:rsidRDefault="00ED3701">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153" w:author="Christian Althaus" w:date="2016-11-29T10:55:00Z" w:initials="CA">
    <w:p w14:paraId="0E00804A" w14:textId="6E6F9F3B" w:rsidR="00ED3701" w:rsidRDefault="00ED3701">
      <w:pPr>
        <w:pStyle w:val="CommentText"/>
      </w:pPr>
      <w:r>
        <w:rPr>
          <w:rStyle w:val="CommentReference"/>
        </w:rPr>
        <w:annotationRef/>
      </w:r>
      <w:r>
        <w:t>Which parameters?</w:t>
      </w:r>
    </w:p>
  </w:comment>
  <w:comment w:id="156" w:author="Unemo Magnus, USÖ Labmed länsklinik" w:date="2016-11-17T17:01:00Z" w:initials="UMULl">
    <w:p w14:paraId="33B2D571" w14:textId="6EB3241E" w:rsidR="00ED3701" w:rsidRDefault="00ED3701">
      <w:pPr>
        <w:pStyle w:val="CommentText"/>
      </w:pPr>
      <w:r>
        <w:rPr>
          <w:rStyle w:val="CommentReference"/>
        </w:rPr>
        <w:annotationRef/>
      </w:r>
      <w:r>
        <w:t xml:space="preserve">Predict what? </w:t>
      </w:r>
      <w:proofErr w:type="gramStart"/>
      <w:r>
        <w:t>finish</w:t>
      </w:r>
      <w:proofErr w:type="gramEnd"/>
      <w:r>
        <w:t xml:space="preserve"> the sentence.</w:t>
      </w:r>
    </w:p>
  </w:comment>
  <w:comment w:id="160" w:author="Unemo Magnus, USÖ Labmed länsklinik" w:date="2016-11-17T17:01:00Z" w:initials="UMULl">
    <w:p w14:paraId="446723B1" w14:textId="43D1090E" w:rsidR="00ED3701" w:rsidRDefault="00ED3701">
      <w:pPr>
        <w:pStyle w:val="CommentText"/>
      </w:pPr>
      <w:r>
        <w:rPr>
          <w:rStyle w:val="CommentReference"/>
        </w:rPr>
        <w:annotationRef/>
      </w:r>
      <w:r>
        <w:t>Correct?</w:t>
      </w:r>
    </w:p>
  </w:comment>
  <w:comment w:id="157" w:author="Christian Althaus" w:date="2016-11-29T10:58:00Z" w:initials="CA">
    <w:p w14:paraId="5310C1AC" w14:textId="4CF2992E" w:rsidR="00ED3701" w:rsidRDefault="00ED3701">
      <w:pPr>
        <w:pStyle w:val="CommentText"/>
      </w:pPr>
      <w:r>
        <w:rPr>
          <w:rStyle w:val="CommentReference"/>
        </w:rPr>
        <w:annotationRef/>
      </w:r>
      <w:r>
        <w:t>Which prediction, which median deviation, which distribution?</w:t>
      </w:r>
    </w:p>
  </w:comment>
  <w:comment w:id="158" w:author="Unemo Magnus, USÖ Labmed länsklinik" w:date="2016-11-17T17:01:00Z" w:initials="UMULl">
    <w:p w14:paraId="5CE58EA5" w14:textId="699F365D" w:rsidR="00ED3701" w:rsidRDefault="00ED3701">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 xml:space="preserve">between the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159" w:author="sunny" w:date="2016-12-08T02:02:00Z" w:initials="s">
    <w:p w14:paraId="58DCD464" w14:textId="0A507A7D" w:rsidR="00ED3701" w:rsidRDefault="00ED3701">
      <w:pPr>
        <w:pStyle w:val="CommentText"/>
      </w:pPr>
      <w:r>
        <w:rPr>
          <w:rStyle w:val="CommentReference"/>
        </w:rPr>
        <w:annotationRef/>
      </w:r>
      <w:r>
        <w:t xml:space="preserve">No the correlation is mainly dependent on the antibiotic, its 0.92 for ciprofloxacin and really bad for </w:t>
      </w:r>
      <w:proofErr w:type="spellStart"/>
      <w:r>
        <w:t>cefixime</w:t>
      </w:r>
      <w:proofErr w:type="spellEnd"/>
      <w:r>
        <w:t>. All antibiotics together show basically the same correlation in the training and validation data.</w:t>
      </w:r>
    </w:p>
  </w:comment>
  <w:comment w:id="166" w:author="Unemo Magnus, USÖ Labmed länsklinik" w:date="2016-11-17T17:01:00Z" w:initials="UMULl">
    <w:p w14:paraId="12621D96" w14:textId="7849E64A" w:rsidR="00ED3701" w:rsidRDefault="00ED3701">
      <w:pPr>
        <w:pStyle w:val="CommentText"/>
      </w:pPr>
      <w:r>
        <w:rPr>
          <w:rStyle w:val="CommentReference"/>
        </w:rPr>
        <w:annotationRef/>
      </w:r>
      <w:r>
        <w:t xml:space="preserve">This sounds extremely bad and we need to discuss it in the discussion, i.e. essential agreement for exact MICs are low but still the accuracy in categorising into S or R is not so bad. This message we need to get a </w:t>
      </w:r>
      <w:proofErr w:type="spellStart"/>
      <w:r>
        <w:t>sclear</w:t>
      </w:r>
      <w:proofErr w:type="spellEnd"/>
      <w:r>
        <w:t xml:space="preserve"> as possible.</w:t>
      </w:r>
    </w:p>
  </w:comment>
  <w:comment w:id="167" w:author="sunny" w:date="2016-12-08T02:05:00Z" w:initials="s">
    <w:p w14:paraId="44C8155C" w14:textId="7F11AA96" w:rsidR="00ED3701" w:rsidRDefault="00ED3701">
      <w:pPr>
        <w:pStyle w:val="CommentText"/>
      </w:pPr>
      <w:r>
        <w:rPr>
          <w:rStyle w:val="CommentReference"/>
        </w:rPr>
        <w:annotationRef/>
      </w:r>
      <w:r>
        <w:t xml:space="preserve">I checked this and found that it was a stupid bug (testing deviations before prediction). It slightly improved now for all antibiotics except </w:t>
      </w:r>
      <w:proofErr w:type="spellStart"/>
      <w:r>
        <w:t>cefixime</w:t>
      </w:r>
      <w:proofErr w:type="spellEnd"/>
      <w:r>
        <w:t xml:space="preserve"> (annoying double curves).</w:t>
      </w:r>
    </w:p>
  </w:comment>
  <w:comment w:id="168" w:author="Unemo Magnus, USÖ Labmed länsklinik" w:date="2016-11-17T17:01:00Z" w:initials="UMULl">
    <w:p w14:paraId="4FA7C3A1" w14:textId="7208DC1D" w:rsidR="00ED3701" w:rsidRDefault="00ED3701">
      <w:pPr>
        <w:pStyle w:val="CommentText"/>
      </w:pPr>
      <w:r>
        <w:rPr>
          <w:rStyle w:val="CommentReference"/>
        </w:rPr>
        <w:annotationRef/>
      </w:r>
      <w:proofErr w:type="gramStart"/>
      <w:r>
        <w:t>why</w:t>
      </w:r>
      <w:proofErr w:type="gramEnd"/>
      <w:r>
        <w:t xml:space="preserve"> have you excluded gentamicin here?</w:t>
      </w:r>
    </w:p>
  </w:comment>
  <w:comment w:id="171" w:author="Unemo Magnus, USÖ Labmed länsklinik" w:date="2016-11-17T17:01:00Z" w:initials="UMULl">
    <w:p w14:paraId="6FDBD869" w14:textId="345A0E51" w:rsidR="00ED3701" w:rsidRDefault="00ED3701">
      <w:pPr>
        <w:pStyle w:val="CommentText"/>
      </w:pPr>
      <w:r>
        <w:rPr>
          <w:rStyle w:val="CommentReference"/>
        </w:rPr>
        <w:annotationRef/>
      </w:r>
      <w:r>
        <w:t xml:space="preserve">But they could be included in the comparison of identified SIR categories despite that they cannot be included in any MIC comparisons and in Figure 2? All of these were correctly classified as R so I hope they are included in the </w:t>
      </w:r>
      <w:proofErr w:type="spellStart"/>
      <w:r>
        <w:t>sens</w:t>
      </w:r>
      <w:proofErr w:type="spellEnd"/>
      <w:r>
        <w:t xml:space="preserve"> and spec calculations? Am I misunderstanding something?</w:t>
      </w:r>
    </w:p>
  </w:comment>
  <w:comment w:id="173" w:author="Unemo Magnus, USÖ Labmed länsklinik" w:date="2016-11-17T17:01:00Z" w:initials="UMULl">
    <w:p w14:paraId="21B719F3" w14:textId="086B5393" w:rsidR="00ED3701" w:rsidRDefault="00ED3701">
      <w:pPr>
        <w:pStyle w:val="CommentText"/>
      </w:pPr>
      <w:r>
        <w:rPr>
          <w:rStyle w:val="CommentReference"/>
        </w:rPr>
        <w:annotationRef/>
      </w:r>
      <w:r>
        <w:t xml:space="preserve">Was this not also the case for </w:t>
      </w:r>
      <w:proofErr w:type="spellStart"/>
      <w:r>
        <w:t>spectinomycin</w:t>
      </w:r>
      <w:proofErr w:type="spellEnd"/>
      <w:r>
        <w:t>?</w:t>
      </w:r>
    </w:p>
  </w:comment>
  <w:comment w:id="174" w:author="sunny" w:date="2016-12-08T02:10:00Z" w:initials="s">
    <w:p w14:paraId="76D0B917" w14:textId="6446BFC9" w:rsidR="00ED3701" w:rsidRDefault="00ED3701">
      <w:pPr>
        <w:pStyle w:val="CommentText"/>
      </w:pPr>
      <w:r>
        <w:rPr>
          <w:rStyle w:val="CommentReference"/>
        </w:rPr>
        <w:annotationRef/>
      </w:r>
      <w:r>
        <w:t>Correct</w:t>
      </w:r>
    </w:p>
  </w:comment>
  <w:comment w:id="175" w:author="Unemo Magnus, USÖ Labmed länsklinik" w:date="2016-11-17T17:01:00Z" w:initials="UMULl">
    <w:p w14:paraId="0F28121B" w14:textId="724B91AB" w:rsidR="00ED3701" w:rsidRDefault="00ED3701">
      <w:pPr>
        <w:pStyle w:val="CommentText"/>
      </w:pPr>
      <w:r>
        <w:rPr>
          <w:rStyle w:val="CommentReference"/>
        </w:rPr>
        <w:annotationRef/>
      </w:r>
      <w:r>
        <w:t>Because this is the 1</w:t>
      </w:r>
      <w:proofErr w:type="gramStart"/>
      <w:r>
        <w:t>%  false</w:t>
      </w:r>
      <w:proofErr w:type="gramEnd"/>
      <w:r>
        <w:t xml:space="preserve"> positive misclassification you mention in the next sentence?</w:t>
      </w:r>
    </w:p>
  </w:comment>
  <w:comment w:id="176" w:author="sunny" w:date="2016-12-08T02:12:00Z" w:initials="s">
    <w:p w14:paraId="78B69E6E" w14:textId="63BD2D6C" w:rsidR="00ED3701" w:rsidRDefault="00ED3701">
      <w:pPr>
        <w:pStyle w:val="CommentText"/>
      </w:pPr>
      <w:r>
        <w:rPr>
          <w:rStyle w:val="CommentReference"/>
        </w:rPr>
        <w:annotationRef/>
      </w:r>
      <w:r>
        <w:t>I tried to clarify this</w:t>
      </w:r>
    </w:p>
  </w:comment>
  <w:comment w:id="177" w:author="Unemo Magnus, USÖ Labmed länsklinik" w:date="2016-11-17T17:01:00Z" w:initials="UMULl">
    <w:p w14:paraId="3BED3C95" w14:textId="173A0403" w:rsidR="00ED3701" w:rsidRDefault="00ED3701">
      <w:pPr>
        <w:pStyle w:val="CommentText"/>
      </w:pPr>
      <w:r>
        <w:rPr>
          <w:rStyle w:val="CommentReference"/>
        </w:rPr>
        <w:annotationRef/>
      </w:r>
      <w:r>
        <w:t>How many misclassifications were there in total?</w:t>
      </w:r>
    </w:p>
  </w:comment>
  <w:comment w:id="180" w:author="Unemo Magnus, USÖ Labmed länsklinik" w:date="2016-11-17T17:01:00Z" w:initials="UMULl">
    <w:p w14:paraId="459104D8" w14:textId="44FCC12D" w:rsidR="00ED3701" w:rsidRDefault="00ED3701">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w:t>
      </w:r>
      <w:proofErr w:type="gramStart"/>
      <w:r>
        <w:t>. ,</w:t>
      </w:r>
      <w:proofErr w:type="gramEnd"/>
      <w:r>
        <w:t xml:space="preserve"> and some sentence regarding steepness of the Hill slope?</w:t>
      </w:r>
    </w:p>
  </w:comment>
  <w:comment w:id="181" w:author="Christian Althaus" w:date="2016-11-29T11:05:00Z" w:initials="CA">
    <w:p w14:paraId="45CBF30A" w14:textId="3A5ADF7E" w:rsidR="00ED3701" w:rsidRDefault="00ED3701">
      <w:pPr>
        <w:pStyle w:val="CommentText"/>
      </w:pPr>
      <w:r>
        <w:rPr>
          <w:rStyle w:val="CommentReference"/>
        </w:rPr>
        <w:annotationRef/>
      </w:r>
      <w:r>
        <w:t>I agree with Magnus that you need to provide some rationale on why you want to look at Hill coefficients.</w:t>
      </w:r>
    </w:p>
  </w:comment>
  <w:comment w:id="182" w:author="Unemo Magnus, USÖ Labmed länsklinik" w:date="2016-11-17T17:01:00Z" w:initials="UMULl">
    <w:p w14:paraId="608669D1" w14:textId="1F966CDE" w:rsidR="00ED3701" w:rsidRDefault="00ED3701">
      <w:pPr>
        <w:pStyle w:val="CommentText"/>
      </w:pPr>
      <w:r>
        <w:rPr>
          <w:rStyle w:val="CommentReference"/>
        </w:rPr>
        <w:annotationRef/>
      </w:r>
      <w:r>
        <w:t>Why have you excluded ciprofloxacin?</w:t>
      </w:r>
    </w:p>
  </w:comment>
  <w:comment w:id="183" w:author="Christian Althaus" w:date="2016-11-29T11:06:00Z" w:initials="CA">
    <w:p w14:paraId="4DCAAC23" w14:textId="132F9D9D" w:rsidR="00ED3701" w:rsidRDefault="00ED3701">
      <w:pPr>
        <w:pStyle w:val="CommentText"/>
      </w:pPr>
      <w:r>
        <w:rPr>
          <w:rStyle w:val="CommentReference"/>
        </w:rPr>
        <w:annotationRef/>
      </w:r>
      <w:r>
        <w:t>But I guess this is not always the case.</w:t>
      </w:r>
    </w:p>
  </w:comment>
  <w:comment w:id="184" w:author="Unemo Magnus, USÖ Labmed länsklinik" w:date="2016-11-17T18:08:00Z" w:initials="UMULl">
    <w:p w14:paraId="0DD52933" w14:textId="459A4D43" w:rsidR="00ED3701" w:rsidRDefault="00ED3701">
      <w:pPr>
        <w:pStyle w:val="CommentText"/>
      </w:pPr>
      <w:r>
        <w:rPr>
          <w:rStyle w:val="CommentReference"/>
        </w:rPr>
        <w:annotationRef/>
      </w:r>
      <w:r>
        <w:t>I would like to read and comment the discussion again after everyone commented.</w:t>
      </w:r>
    </w:p>
  </w:comment>
  <w:comment w:id="185" w:author="Unemo Magnus, USÖ Labmed länsklinik" w:date="2016-11-17T17:43:00Z" w:initials="UMULl">
    <w:p w14:paraId="7F520780" w14:textId="08F6C026" w:rsidR="00ED3701" w:rsidRDefault="00ED3701">
      <w:pPr>
        <w:pStyle w:val="CommentText"/>
      </w:pPr>
      <w:r>
        <w:rPr>
          <w:rStyle w:val="CommentReference"/>
        </w:rPr>
        <w:annotationRef/>
      </w:r>
      <w:r>
        <w:t>Consider to include the number of hours!</w:t>
      </w:r>
    </w:p>
  </w:comment>
  <w:comment w:id="186" w:author="Unemo Magnus, USÖ Labmed länsklinik" w:date="2016-11-17T17:56:00Z" w:initials="UMULl">
    <w:p w14:paraId="7DA79858" w14:textId="218C6C4B" w:rsidR="00ED3701" w:rsidRDefault="00ED3701">
      <w:pPr>
        <w:pStyle w:val="CommentText"/>
      </w:pPr>
      <w:r>
        <w:rPr>
          <w:rStyle w:val="CommentReference"/>
        </w:rPr>
        <w:annotationRef/>
      </w:r>
      <w:r>
        <w:t xml:space="preserve">Was it not excellent also for </w:t>
      </w:r>
      <w:proofErr w:type="spellStart"/>
      <w:r>
        <w:t>spectinomycin</w:t>
      </w:r>
      <w:proofErr w:type="spellEnd"/>
      <w:r>
        <w:t>, i.e. in regards to categories despite that you could not get a predicted MIC?</w:t>
      </w:r>
    </w:p>
  </w:comment>
  <w:comment w:id="187" w:author="sunny" w:date="2016-12-07T23:47:00Z" w:initials="s">
    <w:p w14:paraId="2AFD542F" w14:textId="6BD87DD4" w:rsidR="00ED3701" w:rsidRDefault="00ED3701">
      <w:pPr>
        <w:pStyle w:val="CommentText"/>
      </w:pPr>
      <w:r>
        <w:rPr>
          <w:rStyle w:val="CommentReference"/>
        </w:rPr>
        <w:annotationRef/>
      </w:r>
      <w:r>
        <w:t>Yes although there were not a lot of resistant strains in the dataset</w:t>
      </w:r>
    </w:p>
  </w:comment>
  <w:comment w:id="188" w:author="Unemo Magnus, USÖ Labmed länsklinik" w:date="2016-11-17T17:48:00Z" w:initials="UMULl">
    <w:p w14:paraId="0FFACEF2" w14:textId="0F838240" w:rsidR="00ED3701" w:rsidRDefault="00ED3701">
      <w:pPr>
        <w:pStyle w:val="CommentText"/>
      </w:pPr>
      <w:r>
        <w:rPr>
          <w:rStyle w:val="CommentReference"/>
        </w:rPr>
        <w:annotationRef/>
      </w:r>
      <w:r>
        <w:t>To Methods or Intro? I.e. where you describe Hill coefficient.</w:t>
      </w:r>
    </w:p>
  </w:comment>
  <w:comment w:id="189" w:author="Unemo Magnus, USÖ Labmed länsklinik" w:date="2016-11-17T18:43:00Z" w:initials="UMULl">
    <w:p w14:paraId="1655B654" w14:textId="71406DD5" w:rsidR="00ED3701" w:rsidRDefault="00ED3701">
      <w:pPr>
        <w:pStyle w:val="CommentText"/>
      </w:pPr>
      <w:r>
        <w:rPr>
          <w:rStyle w:val="CommentReference"/>
        </w:rPr>
        <w:annotationRef/>
      </w:r>
      <w:r>
        <w:t>With exception of tetracycline?</w:t>
      </w:r>
    </w:p>
  </w:comment>
  <w:comment w:id="190" w:author="Unemo Magnus, USÖ Labmed länsklinik" w:date="2016-11-17T18:45:00Z" w:initials="UMULl">
    <w:p w14:paraId="6E333837" w14:textId="3E008998" w:rsidR="00ED3701" w:rsidRDefault="00ED3701">
      <w:pPr>
        <w:pStyle w:val="CommentText"/>
      </w:pPr>
      <w:r>
        <w:rPr>
          <w:rStyle w:val="CommentReference"/>
        </w:rPr>
        <w:annotationRef/>
      </w:r>
      <w:r>
        <w:t>I have in several places changed like this or similar to avoid that the reviewers just tell us to do these experiments before we submit the paper.</w:t>
      </w:r>
    </w:p>
  </w:comment>
  <w:comment w:id="194" w:author="Unemo Magnus, USÖ Labmed länsklinik" w:date="2016-11-17T17:01:00Z" w:initials="UMULl">
    <w:p w14:paraId="239E7697" w14:textId="11384059" w:rsidR="00ED3701" w:rsidRDefault="00ED3701">
      <w:pPr>
        <w:pStyle w:val="CommentText"/>
      </w:pPr>
      <w:r>
        <w:rPr>
          <w:rStyle w:val="CommentReference"/>
        </w:rPr>
        <w:annotationRef/>
      </w:r>
      <w:r>
        <w:t>References 25 and 27 are identical!</w:t>
      </w:r>
    </w:p>
  </w:comment>
  <w:comment w:id="1313" w:author="Unemo Magnus, USÖ Labmed länsklinik" w:date="2016-11-17T17:01:00Z" w:initials="UMULl">
    <w:p w14:paraId="1B6A2778" w14:textId="546BCAC1" w:rsidR="00ED3701" w:rsidRDefault="00ED3701">
      <w:pPr>
        <w:pStyle w:val="CommentText"/>
      </w:pPr>
      <w:r>
        <w:rPr>
          <w:rStyle w:val="CommentReference"/>
        </w:rPr>
        <w:annotationRef/>
      </w:r>
      <w:r>
        <w:t>A. Have this a total Square and not a rectangle. B. write EC50 with 50 as subscript on x-axis. C. Write Penicillin G</w:t>
      </w:r>
    </w:p>
  </w:comment>
  <w:comment w:id="1331" w:author="Christian Althaus" w:date="2016-11-28T21:50:00Z" w:initials="CA">
    <w:p w14:paraId="373134DB" w14:textId="77E11F88" w:rsidR="00ED3701" w:rsidRDefault="00ED3701">
      <w:pPr>
        <w:pStyle w:val="CommentText"/>
      </w:pPr>
      <w:r>
        <w:rPr>
          <w:rStyle w:val="CommentReference"/>
        </w:rPr>
        <w:annotationRef/>
      </w:r>
      <w:r>
        <w:t>Note that the values on the axes are not transformed, you just use a logarithmic scale.</w:t>
      </w:r>
    </w:p>
  </w:comment>
  <w:comment w:id="1320" w:author="Unemo Magnus, USÖ Labmed länsklinik" w:date="2016-11-17T17:01:00Z" w:initials="UMULl">
    <w:p w14:paraId="55206E83" w14:textId="33F1A799" w:rsidR="00ED3701" w:rsidRDefault="00ED3701">
      <w:pPr>
        <w:pStyle w:val="CommentText"/>
      </w:pPr>
      <w:r>
        <w:rPr>
          <w:rStyle w:val="CommentReference"/>
        </w:rPr>
        <w:annotationRef/>
      </w:r>
      <w:r>
        <w:t>But was the correlation not better for the 40 strains examined with the final assay? Is that correlation not what you should show?</w:t>
      </w:r>
    </w:p>
  </w:comment>
  <w:comment w:id="1359" w:author="Unemo Magnus, USÖ Labmed länsklinik" w:date="2016-11-17T17:09:00Z" w:initials="UMULl">
    <w:p w14:paraId="18C8FA49" w14:textId="713679F7" w:rsidR="00ED3701" w:rsidRDefault="00ED3701">
      <w:pPr>
        <w:pStyle w:val="CommentText"/>
      </w:pPr>
      <w:r>
        <w:rPr>
          <w:rStyle w:val="CommentReference"/>
        </w:rPr>
        <w:annotationRef/>
      </w:r>
      <w:r>
        <w:t>But the validation data must have been better? If so, these are the ones we should show.</w:t>
      </w:r>
    </w:p>
  </w:comment>
  <w:comment w:id="1368" w:author="Unemo Magnus, USÖ Labmed länsklinik" w:date="2016-11-17T17:01:00Z" w:initials="UMULl">
    <w:p w14:paraId="2D8D4482" w14:textId="4C6AEE0E" w:rsidR="00ED3701" w:rsidRDefault="00ED3701">
      <w:pPr>
        <w:pStyle w:val="CommentText"/>
      </w:pPr>
      <w:r>
        <w:t xml:space="preserve"> </w:t>
      </w:r>
      <w:r>
        <w:rPr>
          <w:rStyle w:val="CommentReference"/>
        </w:rPr>
        <w:annotationRef/>
      </w:r>
      <w:proofErr w:type="gramStart"/>
      <w:r>
        <w:t>gentamicin</w:t>
      </w:r>
      <w:proofErr w:type="gramEnd"/>
      <w:r>
        <w:t xml:space="preserve"> is not included</w:t>
      </w:r>
    </w:p>
  </w:comment>
  <w:comment w:id="1392" w:author="Unemo Magnus, USÖ Labmed länsklinik" w:date="2016-11-17T17:15:00Z" w:initials="UMULl">
    <w:p w14:paraId="706CD740" w14:textId="0C147A13" w:rsidR="00ED3701" w:rsidRDefault="00ED3701" w:rsidP="00C30255">
      <w:pPr>
        <w:pStyle w:val="CommentText"/>
        <w:numPr>
          <w:ilvl w:val="0"/>
          <w:numId w:val="5"/>
        </w:numPr>
      </w:pPr>
      <w:r>
        <w:rPr>
          <w:rStyle w:val="CommentReference"/>
        </w:rPr>
        <w:annotationRef/>
      </w:r>
      <w:r>
        <w:t>Write penicillin G.</w:t>
      </w:r>
    </w:p>
  </w:comment>
  <w:comment w:id="1433" w:author="Unemo Magnus, USÖ Labmed länsklinik" w:date="2016-11-17T17:01:00Z" w:initials="UMULl">
    <w:p w14:paraId="48DABB7E" w14:textId="0A579B7B" w:rsidR="00ED3701" w:rsidRDefault="00ED3701">
      <w:pPr>
        <w:pStyle w:val="CommentText"/>
      </w:pPr>
      <w:r>
        <w:rPr>
          <w:rStyle w:val="CommentReference"/>
        </w:rPr>
        <w:annotationRef/>
      </w:r>
      <w:r>
        <w:t>Where are these?</w:t>
      </w:r>
    </w:p>
  </w:comment>
  <w:comment w:id="1445" w:author="Unemo Magnus, USÖ Labmed länsklinik" w:date="2016-11-17T17:35:00Z" w:initials="UMULl">
    <w:p w14:paraId="547009A9" w14:textId="6DC63CD4" w:rsidR="00ED3701" w:rsidRDefault="00ED3701"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1473" w:author="Unemo Magnus, USÖ Labmed länsklinik" w:date="2016-11-17T17:39:00Z" w:initials="UMULl">
    <w:p w14:paraId="307593FB" w14:textId="29BAE046" w:rsidR="00ED3701" w:rsidRDefault="00ED3701">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68A4ABE2" w15:done="0"/>
  <w15:commentEx w15:paraId="71F5D664" w15:done="0"/>
  <w15:commentEx w15:paraId="52A521A3" w15:done="0"/>
  <w15:commentEx w15:paraId="6257BF99" w15:paraIdParent="52A521A3" w15:done="0"/>
  <w15:commentEx w15:paraId="44DF3588" w15:done="0"/>
  <w15:commentEx w15:paraId="3B19A7E2" w15:done="0"/>
  <w15:commentEx w15:paraId="40909AF3" w15:done="0"/>
  <w15:commentEx w15:paraId="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12D1AE7D" w15:done="0"/>
  <w15:commentEx w15:paraId="1AA7DEF3" w15:done="0"/>
  <w15:commentEx w15:paraId="240D9892" w15:done="0"/>
  <w15:commentEx w15:paraId="644CDE65" w15:done="0"/>
  <w15:commentEx w15:paraId="6FC632B6" w15:done="0"/>
  <w15:commentEx w15:paraId="457B0348" w15:done="0"/>
  <w15:commentEx w15:paraId="0DFA1FEC" w15:done="0"/>
  <w15:commentEx w15:paraId="225B318E" w15:done="0"/>
  <w15:commentEx w15:paraId="12CCC777" w15:paraIdParent="225B318E" w15:done="0"/>
  <w15:commentEx w15:paraId="0E00804A" w15:done="0"/>
  <w15:commentEx w15:paraId="33B2D571" w15:done="0"/>
  <w15:commentEx w15:paraId="446723B1" w15:done="0"/>
  <w15:commentEx w15:paraId="5310C1AC"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6FDBD869" w15:done="0"/>
  <w15:commentEx w15:paraId="21B719F3" w15:done="0"/>
  <w15:commentEx w15:paraId="76D0B917" w15:paraIdParent="21B719F3" w15:done="0"/>
  <w15:commentEx w15:paraId="0F28121B" w15:done="0"/>
  <w15:commentEx w15:paraId="78B69E6E" w15:paraIdParent="0F28121B"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7DA79858" w15:done="0"/>
  <w15:commentEx w15:paraId="2AFD542F" w15:paraIdParent="7DA79858"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42809" w14:textId="77777777" w:rsidR="00EB6D8D" w:rsidRDefault="00EB6D8D" w:rsidP="00CF329C">
      <w:pPr>
        <w:spacing w:after="0" w:line="240" w:lineRule="auto"/>
      </w:pPr>
      <w:r>
        <w:separator/>
      </w:r>
    </w:p>
  </w:endnote>
  <w:endnote w:type="continuationSeparator" w:id="0">
    <w:p w14:paraId="18DDAB6C" w14:textId="77777777" w:rsidR="00EB6D8D" w:rsidRDefault="00EB6D8D"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1484" w:author="Unemo Magnus, USÖ Labmed länsklinik" w:date="2016-11-14T17:35:00Z"/>
  <w:sdt>
    <w:sdtPr>
      <w:id w:val="-1569717400"/>
      <w:docPartObj>
        <w:docPartGallery w:val="Page Numbers (Bottom of Page)"/>
        <w:docPartUnique/>
      </w:docPartObj>
    </w:sdtPr>
    <w:sdtContent>
      <w:customXmlInsRangeEnd w:id="1484"/>
      <w:p w14:paraId="016AF368" w14:textId="04DE1950" w:rsidR="00ED3701" w:rsidRDefault="00ED3701">
        <w:pPr>
          <w:pStyle w:val="Footer"/>
          <w:jc w:val="center"/>
          <w:rPr>
            <w:ins w:id="1485" w:author="Unemo Magnus, USÖ Labmed länsklinik" w:date="2016-11-14T17:35:00Z"/>
          </w:rPr>
        </w:pPr>
        <w:ins w:id="1486" w:author="Unemo Magnus, USÖ Labmed länsklinik" w:date="2016-11-14T17:35:00Z">
          <w:r>
            <w:fldChar w:fldCharType="begin"/>
          </w:r>
          <w:r>
            <w:instrText>PAGE   \* MERGEFORMAT</w:instrText>
          </w:r>
          <w:r>
            <w:fldChar w:fldCharType="separate"/>
          </w:r>
        </w:ins>
        <w:r w:rsidR="004624D2" w:rsidRPr="004624D2">
          <w:rPr>
            <w:noProof/>
            <w:lang w:val="sv-SE"/>
          </w:rPr>
          <w:t>20</w:t>
        </w:r>
        <w:ins w:id="1487" w:author="Unemo Magnus, USÖ Labmed länsklinik" w:date="2016-11-14T17:35:00Z">
          <w:r>
            <w:fldChar w:fldCharType="end"/>
          </w:r>
        </w:ins>
      </w:p>
      <w:customXmlInsRangeStart w:id="1488" w:author="Unemo Magnus, USÖ Labmed länsklinik" w:date="2016-11-14T17:35:00Z"/>
    </w:sdtContent>
  </w:sdt>
  <w:customXmlInsRangeEnd w:id="1488"/>
  <w:p w14:paraId="1C82B9D0" w14:textId="77777777" w:rsidR="00ED3701" w:rsidRDefault="00ED37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5F6FE6" w14:textId="77777777" w:rsidR="00EB6D8D" w:rsidRDefault="00EB6D8D" w:rsidP="00CF329C">
      <w:pPr>
        <w:spacing w:after="0" w:line="240" w:lineRule="auto"/>
      </w:pPr>
      <w:r>
        <w:separator/>
      </w:r>
    </w:p>
  </w:footnote>
  <w:footnote w:type="continuationSeparator" w:id="0">
    <w:p w14:paraId="05C5484C" w14:textId="77777777" w:rsidR="00EB6D8D" w:rsidRDefault="00EB6D8D"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40E63"/>
    <w:rsid w:val="00042B1B"/>
    <w:rsid w:val="00042C1C"/>
    <w:rsid w:val="00046D65"/>
    <w:rsid w:val="00047654"/>
    <w:rsid w:val="00050298"/>
    <w:rsid w:val="0005220D"/>
    <w:rsid w:val="00053A05"/>
    <w:rsid w:val="000550C0"/>
    <w:rsid w:val="000622EA"/>
    <w:rsid w:val="000663CC"/>
    <w:rsid w:val="00076502"/>
    <w:rsid w:val="00080445"/>
    <w:rsid w:val="00080F43"/>
    <w:rsid w:val="000821FA"/>
    <w:rsid w:val="0008584B"/>
    <w:rsid w:val="000878D6"/>
    <w:rsid w:val="0009745E"/>
    <w:rsid w:val="000A480A"/>
    <w:rsid w:val="000A49B6"/>
    <w:rsid w:val="000A7C6B"/>
    <w:rsid w:val="000B117D"/>
    <w:rsid w:val="000B39BB"/>
    <w:rsid w:val="000B46D8"/>
    <w:rsid w:val="000B5EA7"/>
    <w:rsid w:val="000B6FC2"/>
    <w:rsid w:val="000C0C07"/>
    <w:rsid w:val="000C7E73"/>
    <w:rsid w:val="000D7E2E"/>
    <w:rsid w:val="000E195E"/>
    <w:rsid w:val="000E62D0"/>
    <w:rsid w:val="000E6350"/>
    <w:rsid w:val="000E7EF8"/>
    <w:rsid w:val="000F10F9"/>
    <w:rsid w:val="000F5D03"/>
    <w:rsid w:val="0010091D"/>
    <w:rsid w:val="00106FB5"/>
    <w:rsid w:val="00111FD3"/>
    <w:rsid w:val="001128A2"/>
    <w:rsid w:val="00116CC7"/>
    <w:rsid w:val="00117F86"/>
    <w:rsid w:val="001243A3"/>
    <w:rsid w:val="0012685C"/>
    <w:rsid w:val="0014390C"/>
    <w:rsid w:val="00143D32"/>
    <w:rsid w:val="00150A4E"/>
    <w:rsid w:val="001565BA"/>
    <w:rsid w:val="0016589F"/>
    <w:rsid w:val="001671A1"/>
    <w:rsid w:val="00167A89"/>
    <w:rsid w:val="001702DD"/>
    <w:rsid w:val="00171A47"/>
    <w:rsid w:val="001742D9"/>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D17C7"/>
    <w:rsid w:val="001D531D"/>
    <w:rsid w:val="001D53E2"/>
    <w:rsid w:val="001D62D1"/>
    <w:rsid w:val="001E426A"/>
    <w:rsid w:val="001E76CD"/>
    <w:rsid w:val="001F3F41"/>
    <w:rsid w:val="00200F7A"/>
    <w:rsid w:val="00205056"/>
    <w:rsid w:val="00206AFA"/>
    <w:rsid w:val="00210816"/>
    <w:rsid w:val="00210FDA"/>
    <w:rsid w:val="00214145"/>
    <w:rsid w:val="002169B8"/>
    <w:rsid w:val="0022061C"/>
    <w:rsid w:val="002210CD"/>
    <w:rsid w:val="00222A48"/>
    <w:rsid w:val="00225A7E"/>
    <w:rsid w:val="00240E9B"/>
    <w:rsid w:val="002525C9"/>
    <w:rsid w:val="00254C15"/>
    <w:rsid w:val="002611E7"/>
    <w:rsid w:val="00261C59"/>
    <w:rsid w:val="00264CB6"/>
    <w:rsid w:val="002748F4"/>
    <w:rsid w:val="00276404"/>
    <w:rsid w:val="00276F9D"/>
    <w:rsid w:val="00277E1A"/>
    <w:rsid w:val="002959E8"/>
    <w:rsid w:val="00296EF9"/>
    <w:rsid w:val="002A3CD9"/>
    <w:rsid w:val="002A45A8"/>
    <w:rsid w:val="002B45F7"/>
    <w:rsid w:val="002B4A68"/>
    <w:rsid w:val="002C2B85"/>
    <w:rsid w:val="002C3FC5"/>
    <w:rsid w:val="002E07DB"/>
    <w:rsid w:val="002E09BD"/>
    <w:rsid w:val="002E2ADE"/>
    <w:rsid w:val="002E3277"/>
    <w:rsid w:val="002E6491"/>
    <w:rsid w:val="002F02C3"/>
    <w:rsid w:val="002F12C0"/>
    <w:rsid w:val="00310B24"/>
    <w:rsid w:val="00311A19"/>
    <w:rsid w:val="0031629D"/>
    <w:rsid w:val="0032341E"/>
    <w:rsid w:val="00323C03"/>
    <w:rsid w:val="00323F3F"/>
    <w:rsid w:val="00323F88"/>
    <w:rsid w:val="00326459"/>
    <w:rsid w:val="00330CD4"/>
    <w:rsid w:val="00336F88"/>
    <w:rsid w:val="003370C7"/>
    <w:rsid w:val="00337DA5"/>
    <w:rsid w:val="003433B3"/>
    <w:rsid w:val="00344E8C"/>
    <w:rsid w:val="00347680"/>
    <w:rsid w:val="003548CA"/>
    <w:rsid w:val="00360150"/>
    <w:rsid w:val="00361A37"/>
    <w:rsid w:val="00362424"/>
    <w:rsid w:val="003642A7"/>
    <w:rsid w:val="003648BA"/>
    <w:rsid w:val="0036498D"/>
    <w:rsid w:val="00365260"/>
    <w:rsid w:val="00377ED5"/>
    <w:rsid w:val="00377FDC"/>
    <w:rsid w:val="00381EBB"/>
    <w:rsid w:val="00381EFD"/>
    <w:rsid w:val="003828C6"/>
    <w:rsid w:val="00384077"/>
    <w:rsid w:val="00390A2C"/>
    <w:rsid w:val="00393060"/>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4EFB"/>
    <w:rsid w:val="003F52C7"/>
    <w:rsid w:val="003F785B"/>
    <w:rsid w:val="004020D1"/>
    <w:rsid w:val="0040212C"/>
    <w:rsid w:val="0040408D"/>
    <w:rsid w:val="00404B18"/>
    <w:rsid w:val="004101F5"/>
    <w:rsid w:val="00411032"/>
    <w:rsid w:val="00414F14"/>
    <w:rsid w:val="004158EB"/>
    <w:rsid w:val="00417462"/>
    <w:rsid w:val="0042419C"/>
    <w:rsid w:val="004244F3"/>
    <w:rsid w:val="00425192"/>
    <w:rsid w:val="00425DF7"/>
    <w:rsid w:val="004300CC"/>
    <w:rsid w:val="004308B7"/>
    <w:rsid w:val="004333CD"/>
    <w:rsid w:val="00434C3A"/>
    <w:rsid w:val="00444695"/>
    <w:rsid w:val="00453AE6"/>
    <w:rsid w:val="00454FE8"/>
    <w:rsid w:val="00457E63"/>
    <w:rsid w:val="00462474"/>
    <w:rsid w:val="004624D2"/>
    <w:rsid w:val="004627F7"/>
    <w:rsid w:val="0046582B"/>
    <w:rsid w:val="004677BC"/>
    <w:rsid w:val="004725AF"/>
    <w:rsid w:val="00483712"/>
    <w:rsid w:val="00484C8E"/>
    <w:rsid w:val="004876FD"/>
    <w:rsid w:val="00490B1D"/>
    <w:rsid w:val="00497D73"/>
    <w:rsid w:val="004B1F68"/>
    <w:rsid w:val="004B316F"/>
    <w:rsid w:val="004B33FA"/>
    <w:rsid w:val="004B40A1"/>
    <w:rsid w:val="004B65B2"/>
    <w:rsid w:val="004C13CE"/>
    <w:rsid w:val="004D4657"/>
    <w:rsid w:val="004D6E5D"/>
    <w:rsid w:val="004E5B49"/>
    <w:rsid w:val="004F3ADB"/>
    <w:rsid w:val="004F40FC"/>
    <w:rsid w:val="0050239E"/>
    <w:rsid w:val="00507FDE"/>
    <w:rsid w:val="005113EF"/>
    <w:rsid w:val="005133B3"/>
    <w:rsid w:val="005134EB"/>
    <w:rsid w:val="00513910"/>
    <w:rsid w:val="00520661"/>
    <w:rsid w:val="00527ECD"/>
    <w:rsid w:val="00530FF4"/>
    <w:rsid w:val="00532747"/>
    <w:rsid w:val="00535CD7"/>
    <w:rsid w:val="005408D8"/>
    <w:rsid w:val="0054156B"/>
    <w:rsid w:val="00544641"/>
    <w:rsid w:val="00551DC0"/>
    <w:rsid w:val="0056621E"/>
    <w:rsid w:val="00566C48"/>
    <w:rsid w:val="00567959"/>
    <w:rsid w:val="00572750"/>
    <w:rsid w:val="0058000A"/>
    <w:rsid w:val="005828EF"/>
    <w:rsid w:val="00585375"/>
    <w:rsid w:val="00585507"/>
    <w:rsid w:val="005859C1"/>
    <w:rsid w:val="00591E0F"/>
    <w:rsid w:val="00593594"/>
    <w:rsid w:val="005A0079"/>
    <w:rsid w:val="005A27B6"/>
    <w:rsid w:val="005C36F0"/>
    <w:rsid w:val="005C4685"/>
    <w:rsid w:val="005C7312"/>
    <w:rsid w:val="005D0B1C"/>
    <w:rsid w:val="005E3260"/>
    <w:rsid w:val="005F3BBC"/>
    <w:rsid w:val="005F707F"/>
    <w:rsid w:val="00607954"/>
    <w:rsid w:val="00612DD2"/>
    <w:rsid w:val="00615EB5"/>
    <w:rsid w:val="006218CE"/>
    <w:rsid w:val="00621D27"/>
    <w:rsid w:val="0062204C"/>
    <w:rsid w:val="00626654"/>
    <w:rsid w:val="00636BB0"/>
    <w:rsid w:val="00640CA9"/>
    <w:rsid w:val="0064693A"/>
    <w:rsid w:val="00664076"/>
    <w:rsid w:val="00664121"/>
    <w:rsid w:val="00664B98"/>
    <w:rsid w:val="00664BEB"/>
    <w:rsid w:val="006660F5"/>
    <w:rsid w:val="00673301"/>
    <w:rsid w:val="00677C2F"/>
    <w:rsid w:val="00683A49"/>
    <w:rsid w:val="00684AC9"/>
    <w:rsid w:val="0069083D"/>
    <w:rsid w:val="00693867"/>
    <w:rsid w:val="00693B94"/>
    <w:rsid w:val="006A0B46"/>
    <w:rsid w:val="006A110D"/>
    <w:rsid w:val="006B429E"/>
    <w:rsid w:val="006C0DB6"/>
    <w:rsid w:val="006C183E"/>
    <w:rsid w:val="006C2F74"/>
    <w:rsid w:val="006C59A1"/>
    <w:rsid w:val="006D26B9"/>
    <w:rsid w:val="006D4EF1"/>
    <w:rsid w:val="006E0D18"/>
    <w:rsid w:val="006E6548"/>
    <w:rsid w:val="006F02BF"/>
    <w:rsid w:val="006F28DD"/>
    <w:rsid w:val="006F367B"/>
    <w:rsid w:val="006F4495"/>
    <w:rsid w:val="006F644E"/>
    <w:rsid w:val="006F7E29"/>
    <w:rsid w:val="007078E3"/>
    <w:rsid w:val="00720B38"/>
    <w:rsid w:val="00721B9F"/>
    <w:rsid w:val="0073312A"/>
    <w:rsid w:val="00733D8B"/>
    <w:rsid w:val="007452FA"/>
    <w:rsid w:val="00753CB3"/>
    <w:rsid w:val="00760526"/>
    <w:rsid w:val="00762040"/>
    <w:rsid w:val="00762D6C"/>
    <w:rsid w:val="00771F0E"/>
    <w:rsid w:val="0077499E"/>
    <w:rsid w:val="00785636"/>
    <w:rsid w:val="007A1537"/>
    <w:rsid w:val="007A5328"/>
    <w:rsid w:val="007B2EEB"/>
    <w:rsid w:val="007B4AD2"/>
    <w:rsid w:val="007B5733"/>
    <w:rsid w:val="007B6AE8"/>
    <w:rsid w:val="007B7100"/>
    <w:rsid w:val="007C5470"/>
    <w:rsid w:val="007C68A7"/>
    <w:rsid w:val="007D40C7"/>
    <w:rsid w:val="007D6550"/>
    <w:rsid w:val="007E0193"/>
    <w:rsid w:val="007E01ED"/>
    <w:rsid w:val="007E43E7"/>
    <w:rsid w:val="007E4A28"/>
    <w:rsid w:val="007E5852"/>
    <w:rsid w:val="00802133"/>
    <w:rsid w:val="0080631B"/>
    <w:rsid w:val="00807B03"/>
    <w:rsid w:val="00807F60"/>
    <w:rsid w:val="00813AAE"/>
    <w:rsid w:val="00820AA6"/>
    <w:rsid w:val="00820F71"/>
    <w:rsid w:val="00824304"/>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3047"/>
    <w:rsid w:val="00926840"/>
    <w:rsid w:val="00931C16"/>
    <w:rsid w:val="009320D1"/>
    <w:rsid w:val="00935664"/>
    <w:rsid w:val="00935F54"/>
    <w:rsid w:val="009361A1"/>
    <w:rsid w:val="00950C4A"/>
    <w:rsid w:val="00951267"/>
    <w:rsid w:val="00954348"/>
    <w:rsid w:val="00954C68"/>
    <w:rsid w:val="00954EC4"/>
    <w:rsid w:val="00956798"/>
    <w:rsid w:val="00973579"/>
    <w:rsid w:val="00973D19"/>
    <w:rsid w:val="009743EB"/>
    <w:rsid w:val="00974FEA"/>
    <w:rsid w:val="00981C27"/>
    <w:rsid w:val="00990560"/>
    <w:rsid w:val="009911EF"/>
    <w:rsid w:val="009951EB"/>
    <w:rsid w:val="009A23DD"/>
    <w:rsid w:val="009A4AFC"/>
    <w:rsid w:val="009A4F7D"/>
    <w:rsid w:val="009B4D4B"/>
    <w:rsid w:val="009C0E1F"/>
    <w:rsid w:val="009D0DEF"/>
    <w:rsid w:val="009D2557"/>
    <w:rsid w:val="009D6496"/>
    <w:rsid w:val="009D6900"/>
    <w:rsid w:val="009D6E75"/>
    <w:rsid w:val="009E4A85"/>
    <w:rsid w:val="009E7819"/>
    <w:rsid w:val="009F2CCE"/>
    <w:rsid w:val="009F5278"/>
    <w:rsid w:val="00A0120A"/>
    <w:rsid w:val="00A0136E"/>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378B"/>
    <w:rsid w:val="00AE0C4C"/>
    <w:rsid w:val="00AE2507"/>
    <w:rsid w:val="00AE50F0"/>
    <w:rsid w:val="00AE51B3"/>
    <w:rsid w:val="00AE51C2"/>
    <w:rsid w:val="00AF166B"/>
    <w:rsid w:val="00AF429B"/>
    <w:rsid w:val="00AF558B"/>
    <w:rsid w:val="00AF6E2E"/>
    <w:rsid w:val="00AF7C37"/>
    <w:rsid w:val="00AF7CEB"/>
    <w:rsid w:val="00AF7DC7"/>
    <w:rsid w:val="00B04223"/>
    <w:rsid w:val="00B0573F"/>
    <w:rsid w:val="00B06E80"/>
    <w:rsid w:val="00B10161"/>
    <w:rsid w:val="00B146EE"/>
    <w:rsid w:val="00B1508A"/>
    <w:rsid w:val="00B15DD7"/>
    <w:rsid w:val="00B212E5"/>
    <w:rsid w:val="00B27563"/>
    <w:rsid w:val="00B276E4"/>
    <w:rsid w:val="00B30377"/>
    <w:rsid w:val="00B321B3"/>
    <w:rsid w:val="00B42FFB"/>
    <w:rsid w:val="00B47E2E"/>
    <w:rsid w:val="00B51367"/>
    <w:rsid w:val="00B6403F"/>
    <w:rsid w:val="00B67BB2"/>
    <w:rsid w:val="00B71F1F"/>
    <w:rsid w:val="00B752EB"/>
    <w:rsid w:val="00B83156"/>
    <w:rsid w:val="00B84E56"/>
    <w:rsid w:val="00B850A8"/>
    <w:rsid w:val="00B91BC7"/>
    <w:rsid w:val="00B91DFF"/>
    <w:rsid w:val="00B93847"/>
    <w:rsid w:val="00BA3620"/>
    <w:rsid w:val="00BA498B"/>
    <w:rsid w:val="00BB144D"/>
    <w:rsid w:val="00BB3F89"/>
    <w:rsid w:val="00BB5B2F"/>
    <w:rsid w:val="00BC0387"/>
    <w:rsid w:val="00BC210A"/>
    <w:rsid w:val="00BD001F"/>
    <w:rsid w:val="00BD14BB"/>
    <w:rsid w:val="00BE47DB"/>
    <w:rsid w:val="00BE63C8"/>
    <w:rsid w:val="00BE76BE"/>
    <w:rsid w:val="00BF3748"/>
    <w:rsid w:val="00BF5F65"/>
    <w:rsid w:val="00BF754E"/>
    <w:rsid w:val="00BF79C7"/>
    <w:rsid w:val="00C07B67"/>
    <w:rsid w:val="00C125B6"/>
    <w:rsid w:val="00C1579A"/>
    <w:rsid w:val="00C157F5"/>
    <w:rsid w:val="00C22907"/>
    <w:rsid w:val="00C232A3"/>
    <w:rsid w:val="00C2338D"/>
    <w:rsid w:val="00C30255"/>
    <w:rsid w:val="00C33A14"/>
    <w:rsid w:val="00C34F55"/>
    <w:rsid w:val="00C35612"/>
    <w:rsid w:val="00C36A1F"/>
    <w:rsid w:val="00C3708C"/>
    <w:rsid w:val="00C419EF"/>
    <w:rsid w:val="00C4260D"/>
    <w:rsid w:val="00C42B34"/>
    <w:rsid w:val="00C4506F"/>
    <w:rsid w:val="00C46CC7"/>
    <w:rsid w:val="00C47FE7"/>
    <w:rsid w:val="00C532F7"/>
    <w:rsid w:val="00C552DE"/>
    <w:rsid w:val="00C63D81"/>
    <w:rsid w:val="00C66E78"/>
    <w:rsid w:val="00C67235"/>
    <w:rsid w:val="00C70B4E"/>
    <w:rsid w:val="00C75B7C"/>
    <w:rsid w:val="00C767B9"/>
    <w:rsid w:val="00C84D96"/>
    <w:rsid w:val="00C85C27"/>
    <w:rsid w:val="00C8642A"/>
    <w:rsid w:val="00C868FE"/>
    <w:rsid w:val="00C877C4"/>
    <w:rsid w:val="00C906C1"/>
    <w:rsid w:val="00C93A0C"/>
    <w:rsid w:val="00C96726"/>
    <w:rsid w:val="00C96919"/>
    <w:rsid w:val="00CA491E"/>
    <w:rsid w:val="00CB2B1F"/>
    <w:rsid w:val="00CB77F1"/>
    <w:rsid w:val="00CC4705"/>
    <w:rsid w:val="00CE0435"/>
    <w:rsid w:val="00CE2D5B"/>
    <w:rsid w:val="00CE4665"/>
    <w:rsid w:val="00CE4825"/>
    <w:rsid w:val="00CF329C"/>
    <w:rsid w:val="00CF3932"/>
    <w:rsid w:val="00CF506D"/>
    <w:rsid w:val="00D0596A"/>
    <w:rsid w:val="00D11E58"/>
    <w:rsid w:val="00D15E8D"/>
    <w:rsid w:val="00D21BE0"/>
    <w:rsid w:val="00D25995"/>
    <w:rsid w:val="00D308BE"/>
    <w:rsid w:val="00D434F9"/>
    <w:rsid w:val="00D45A50"/>
    <w:rsid w:val="00D45D8F"/>
    <w:rsid w:val="00D46DAF"/>
    <w:rsid w:val="00D51836"/>
    <w:rsid w:val="00D56D91"/>
    <w:rsid w:val="00D60DBE"/>
    <w:rsid w:val="00D6110A"/>
    <w:rsid w:val="00D627D8"/>
    <w:rsid w:val="00D6568A"/>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10C91"/>
    <w:rsid w:val="00E12DD6"/>
    <w:rsid w:val="00E15EEB"/>
    <w:rsid w:val="00E16086"/>
    <w:rsid w:val="00E16672"/>
    <w:rsid w:val="00E205A7"/>
    <w:rsid w:val="00E22F24"/>
    <w:rsid w:val="00E33509"/>
    <w:rsid w:val="00E40548"/>
    <w:rsid w:val="00E417B6"/>
    <w:rsid w:val="00E4256E"/>
    <w:rsid w:val="00E47B41"/>
    <w:rsid w:val="00E57E2C"/>
    <w:rsid w:val="00E606CC"/>
    <w:rsid w:val="00E643EC"/>
    <w:rsid w:val="00E700AA"/>
    <w:rsid w:val="00E74271"/>
    <w:rsid w:val="00E758B1"/>
    <w:rsid w:val="00E75B44"/>
    <w:rsid w:val="00E82349"/>
    <w:rsid w:val="00E90AD7"/>
    <w:rsid w:val="00E91A76"/>
    <w:rsid w:val="00E932A8"/>
    <w:rsid w:val="00E941DE"/>
    <w:rsid w:val="00E94E02"/>
    <w:rsid w:val="00E952AE"/>
    <w:rsid w:val="00E953FF"/>
    <w:rsid w:val="00E96569"/>
    <w:rsid w:val="00EA1549"/>
    <w:rsid w:val="00EA224B"/>
    <w:rsid w:val="00EA6594"/>
    <w:rsid w:val="00EB366D"/>
    <w:rsid w:val="00EB3954"/>
    <w:rsid w:val="00EB4AE5"/>
    <w:rsid w:val="00EB6B83"/>
    <w:rsid w:val="00EB6D8D"/>
    <w:rsid w:val="00EB7B6F"/>
    <w:rsid w:val="00EC4238"/>
    <w:rsid w:val="00EC6753"/>
    <w:rsid w:val="00ED1D75"/>
    <w:rsid w:val="00ED3701"/>
    <w:rsid w:val="00EF20B1"/>
    <w:rsid w:val="00EF3010"/>
    <w:rsid w:val="00EF6E7F"/>
    <w:rsid w:val="00F03431"/>
    <w:rsid w:val="00F05E45"/>
    <w:rsid w:val="00F07649"/>
    <w:rsid w:val="00F10D32"/>
    <w:rsid w:val="00F158C2"/>
    <w:rsid w:val="00F16059"/>
    <w:rsid w:val="00F20167"/>
    <w:rsid w:val="00F2224F"/>
    <w:rsid w:val="00F25789"/>
    <w:rsid w:val="00F27082"/>
    <w:rsid w:val="00F47E29"/>
    <w:rsid w:val="00F512D5"/>
    <w:rsid w:val="00F51945"/>
    <w:rsid w:val="00F5346C"/>
    <w:rsid w:val="00F538FE"/>
    <w:rsid w:val="00F7685E"/>
    <w:rsid w:val="00F83C03"/>
    <w:rsid w:val="00F87CFA"/>
    <w:rsid w:val="00F87EC7"/>
    <w:rsid w:val="00F945D1"/>
    <w:rsid w:val="00FA786E"/>
    <w:rsid w:val="00FB2905"/>
    <w:rsid w:val="00FB37A5"/>
    <w:rsid w:val="00FB7C9D"/>
    <w:rsid w:val="00FC36F6"/>
    <w:rsid w:val="00FD02D1"/>
    <w:rsid w:val="00FD51FD"/>
    <w:rsid w:val="00FE2A24"/>
    <w:rsid w:val="00FE2A90"/>
    <w:rsid w:val="00FE655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EFE44AA5-9B5A-4746-9429-6D158C89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B6843-0F4E-4B24-8017-AE58EA4CC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32961</Words>
  <Characters>187881</Characters>
  <Application>Microsoft Office Word</Application>
  <DocSecurity>0</DocSecurity>
  <Lines>1565</Lines>
  <Paragraphs>440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220402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sunny</dc:creator>
  <cp:lastModifiedBy>sunny</cp:lastModifiedBy>
  <cp:revision>3</cp:revision>
  <cp:lastPrinted>2016-11-14T16:29:00Z</cp:lastPrinted>
  <dcterms:created xsi:type="dcterms:W3CDTF">2016-12-08T22:11:00Z</dcterms:created>
  <dcterms:modified xsi:type="dcterms:W3CDTF">2016-12-08T22:12:00Z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id="GBaGgmeD"/&gt;&lt;style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