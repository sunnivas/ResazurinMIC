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resazurin-based </w:t>
      </w:r>
      <w:commentRangeStart w:id="0"/>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094CBC6F"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Fax: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651B8758"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r w:rsidR="0086685F">
        <w:rPr>
          <w:rFonts w:ascii="Times New Roman" w:hAnsi="Times New Roman" w:cs="Times New Roman"/>
          <w:iCs/>
          <w:color w:val="FF0000"/>
          <w:sz w:val="24"/>
          <w:szCs w:val="24"/>
        </w:rPr>
        <w:t>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r w:rsidR="0086685F">
        <w:rPr>
          <w:rFonts w:ascii="Times New Roman" w:hAnsi="Times New Roman" w:cs="Times New Roman"/>
          <w:iCs/>
          <w:color w:val="FF0000"/>
          <w:sz w:val="24"/>
          <w:szCs w:val="24"/>
        </w:rPr>
        <w:t>xxxx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42662A" w:rsidP="00527ECD">
      <w:pPr>
        <w:spacing w:after="0" w:line="480" w:lineRule="auto"/>
        <w:rPr>
          <w:rFonts w:ascii="Times New Roman" w:hAnsi="Times New Roman" w:cs="Times New Roman"/>
          <w:i/>
          <w:sz w:val="24"/>
          <w:szCs w:val="24"/>
        </w:rPr>
      </w:pPr>
      <w:hyperlink r:id="rId10" w:history="1"/>
    </w:p>
    <w:p w14:paraId="27A46731" w14:textId="2EBC6088"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del w:id="1" w:author="sunny" w:date="2016-12-16T12:05:00Z">
        <w:r w:rsidR="00AF166B" w:rsidDel="00F41834">
          <w:rPr>
            <w:rFonts w:ascii="Times New Roman" w:hAnsi="Times New Roman" w:cs="Times New Roman"/>
            <w:sz w:val="24"/>
            <w:szCs w:val="24"/>
          </w:rPr>
          <w:delText>to</w:delText>
        </w:r>
        <w:r w:rsidR="00AF166B" w:rsidRPr="002E07DB" w:rsidDel="00F41834">
          <w:rPr>
            <w:rFonts w:ascii="Times New Roman" w:hAnsi="Times New Roman" w:cs="Times New Roman"/>
            <w:sz w:val="24"/>
            <w:szCs w:val="24"/>
          </w:rPr>
          <w:delText xml:space="preserve"> </w:delText>
        </w:r>
      </w:del>
      <w:ins w:id="2" w:author="sunny" w:date="2016-12-16T12:05:00Z">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ins>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3C131DF7"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3"/>
      <w:commentRangeStart w:id="4"/>
      <w:r w:rsidR="00887567">
        <w:rPr>
          <w:rFonts w:ascii="Times New Roman" w:hAnsi="Times New Roman" w:cs="Times New Roman"/>
          <w:sz w:val="24"/>
          <w:szCs w:val="24"/>
        </w:rPr>
        <w:t xml:space="preserve">resazurin-based </w:t>
      </w:r>
      <w:commentRangeEnd w:id="3"/>
      <w:r w:rsidR="00887567">
        <w:rPr>
          <w:rStyle w:val="CommentReference"/>
        </w:rPr>
        <w:commentReference w:id="3"/>
      </w:r>
      <w:commentRangeEnd w:id="4"/>
      <w:r w:rsidR="002210CD">
        <w:rPr>
          <w:rStyle w:val="CommentReference"/>
        </w:rPr>
        <w:commentReference w:id="4"/>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4D6E5D">
        <w:rPr>
          <w:rFonts w:ascii="Times New Roman" w:hAnsi="Times New Roman" w:cs="Times New Roman"/>
          <w:sz w:val="24"/>
          <w:szCs w:val="24"/>
        </w:rPr>
        <w:t xml:space="preserve"> A</w:t>
      </w:r>
      <w:r w:rsidR="002F02C3">
        <w:rPr>
          <w:rFonts w:ascii="Times New Roman" w:hAnsi="Times New Roman" w:cs="Times New Roman"/>
          <w:sz w:val="24"/>
          <w:szCs w:val="24"/>
        </w:rPr>
        <w:t>n</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initial </w:t>
      </w:r>
      <w:r w:rsidR="004D6E5D">
        <w:rPr>
          <w:rFonts w:ascii="Times New Roman" w:hAnsi="Times New Roman" w:cs="Times New Roman"/>
          <w:sz w:val="24"/>
          <w:szCs w:val="24"/>
        </w:rPr>
        <w:t xml:space="preserve">dataset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r w:rsidR="004627F7">
        <w:rPr>
          <w:rFonts w:ascii="Times New Roman" w:hAnsi="Times New Roman" w:cs="Times New Roman"/>
          <w:sz w:val="24"/>
          <w:szCs w:val="24"/>
        </w:rPr>
        <w:t xml:space="preserve">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61AA9BB"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ins w:id="5" w:author="sunny" w:date="2016-12-16T11:39:00Z">
        <w:r w:rsidR="00685218" w:rsidRPr="00685218">
          <w:rPr>
            <w:rFonts w:ascii="Times New Roman" w:hAnsi="Times New Roman" w:cs="Times New Roman"/>
            <w:sz w:val="24"/>
            <w:szCs w:val="24"/>
            <w:rPrChange w:id="6" w:author="sunny" w:date="2016-12-16T11:40:00Z">
              <w:rPr>
                <w:rFonts w:ascii="Times New Roman" w:hAnsi="Times New Roman" w:cs="Times New Roman"/>
                <w:b/>
                <w:sz w:val="24"/>
                <w:szCs w:val="24"/>
              </w:rPr>
            </w:rPrChange>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 </w:t>
        </w:r>
      </w:ins>
      <w:commentRangeStart w:id="7"/>
      <w:commentRangeStart w:id="8"/>
      <w:commentRangeStart w:id="9"/>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del w:id="10" w:author="sunny" w:date="2016-12-16T10:09:00Z">
        <w:r w:rsidR="00871D92" w:rsidDel="00C16ADB">
          <w:rPr>
            <w:rFonts w:ascii="Times New Roman" w:hAnsi="Times New Roman" w:cs="Times New Roman"/>
            <w:sz w:val="24"/>
            <w:szCs w:val="24"/>
          </w:rPr>
          <w:delText>was correlat</w:delText>
        </w:r>
        <w:r w:rsidR="00323F88" w:rsidDel="00C16ADB">
          <w:rPr>
            <w:rFonts w:ascii="Times New Roman" w:hAnsi="Times New Roman" w:cs="Times New Roman"/>
            <w:sz w:val="24"/>
            <w:szCs w:val="24"/>
          </w:rPr>
          <w:delText>ing</w:delText>
        </w:r>
        <w:r w:rsidR="00871D92" w:rsidDel="00C16ADB">
          <w:rPr>
            <w:rFonts w:ascii="Times New Roman" w:hAnsi="Times New Roman" w:cs="Times New Roman"/>
            <w:sz w:val="24"/>
            <w:szCs w:val="24"/>
          </w:rPr>
          <w:delText xml:space="preserve"> linearly</w:delText>
        </w:r>
      </w:del>
      <w:ins w:id="11" w:author="sunny" w:date="2016-12-16T10:09:00Z">
        <w:r w:rsidR="00C16ADB">
          <w:rPr>
            <w:rFonts w:ascii="Times New Roman" w:hAnsi="Times New Roman" w:cs="Times New Roman"/>
            <w:sz w:val="24"/>
            <w:szCs w:val="24"/>
          </w:rPr>
          <w:t>correlates</w:t>
        </w:r>
      </w:ins>
      <w:r w:rsidR="00820F71">
        <w:rPr>
          <w:rFonts w:ascii="Times New Roman" w:hAnsi="Times New Roman" w:cs="Times New Roman"/>
          <w:sz w:val="24"/>
          <w:szCs w:val="24"/>
        </w:rPr>
        <w:t xml:space="preserve"> </w:t>
      </w:r>
      <w:ins w:id="12" w:author="sunny" w:date="2016-12-16T10:10:00Z">
        <w:r w:rsidR="00C16ADB">
          <w:rPr>
            <w:rFonts w:ascii="Times New Roman" w:hAnsi="Times New Roman" w:cs="Times New Roman"/>
            <w:sz w:val="24"/>
            <w:szCs w:val="24"/>
          </w:rPr>
          <w:t xml:space="preserve">linear </w:t>
        </w:r>
      </w:ins>
      <w:del w:id="13" w:author="sunny" w:date="2016-12-16T10:10:00Z">
        <w:r w:rsidR="00820F71" w:rsidDel="00C16ADB">
          <w:rPr>
            <w:rFonts w:ascii="Times New Roman" w:hAnsi="Times New Roman" w:cs="Times New Roman"/>
            <w:sz w:val="24"/>
            <w:szCs w:val="24"/>
          </w:rPr>
          <w:delText>(R</w:delText>
        </w:r>
        <w:r w:rsidR="00820F71" w:rsidDel="00C16ADB">
          <w:rPr>
            <w:rFonts w:ascii="Times New Roman" w:hAnsi="Times New Roman" w:cs="Times New Roman"/>
            <w:sz w:val="24"/>
            <w:szCs w:val="24"/>
            <w:vertAlign w:val="superscript"/>
          </w:rPr>
          <w:delText>2</w:delText>
        </w:r>
        <w:r w:rsidR="00820F71" w:rsidDel="00C16ADB">
          <w:rPr>
            <w:rFonts w:ascii="Times New Roman" w:hAnsi="Times New Roman" w:cs="Times New Roman"/>
            <w:sz w:val="24"/>
            <w:szCs w:val="24"/>
          </w:rPr>
          <w:delText xml:space="preserve"> = 0.</w:delText>
        </w:r>
      </w:del>
      <w:del w:id="14" w:author="sunny" w:date="2016-12-06T12:22:00Z">
        <w:r w:rsidR="00820F71" w:rsidDel="002210CD">
          <w:rPr>
            <w:rFonts w:ascii="Times New Roman" w:hAnsi="Times New Roman" w:cs="Times New Roman"/>
            <w:sz w:val="24"/>
            <w:szCs w:val="24"/>
          </w:rPr>
          <w:delText>83</w:delText>
        </w:r>
      </w:del>
      <w:del w:id="15" w:author="sunny" w:date="2016-12-16T10:10:00Z">
        <w:r w:rsidR="00820F71" w:rsidDel="00C16ADB">
          <w:rPr>
            <w:rFonts w:ascii="Times New Roman" w:hAnsi="Times New Roman" w:cs="Times New Roman"/>
            <w:sz w:val="24"/>
            <w:szCs w:val="24"/>
          </w:rPr>
          <w:delText>)</w:delText>
        </w:r>
        <w:r w:rsidR="00871D92" w:rsidDel="00C16ADB">
          <w:rPr>
            <w:rFonts w:ascii="Times New Roman" w:hAnsi="Times New Roman" w:cs="Times New Roman"/>
            <w:sz w:val="24"/>
            <w:szCs w:val="24"/>
          </w:rPr>
          <w:delText xml:space="preserve"> </w:delText>
        </w:r>
      </w:del>
      <w:r w:rsidR="00871D92">
        <w:rPr>
          <w:rFonts w:ascii="Times New Roman" w:hAnsi="Times New Roman" w:cs="Times New Roman"/>
          <w:sz w:val="24"/>
          <w:szCs w:val="24"/>
        </w:rPr>
        <w:t xml:space="preserve">with </w:t>
      </w:r>
      <w:del w:id="16" w:author="sunny" w:date="2016-12-16T10:09:00Z">
        <w:r w:rsidR="00323F88" w:rsidDel="00C16ADB">
          <w:rPr>
            <w:rFonts w:ascii="Times New Roman" w:hAnsi="Times New Roman" w:cs="Times New Roman"/>
            <w:sz w:val="24"/>
            <w:szCs w:val="24"/>
          </w:rPr>
          <w:delText xml:space="preserve">the </w:delText>
        </w:r>
      </w:del>
      <w:del w:id="17" w:author="sunny" w:date="2016-12-16T10:11:00Z">
        <w:r w:rsidR="00871D92" w:rsidDel="00C16ADB">
          <w:rPr>
            <w:rFonts w:ascii="Times New Roman" w:hAnsi="Times New Roman" w:cs="Times New Roman"/>
            <w:sz w:val="24"/>
            <w:szCs w:val="24"/>
          </w:rPr>
          <w:delText xml:space="preserve">MICs measured </w:delText>
        </w:r>
        <w:r w:rsidR="00323F88" w:rsidDel="00C16ADB">
          <w:rPr>
            <w:rFonts w:ascii="Times New Roman" w:hAnsi="Times New Roman" w:cs="Times New Roman"/>
            <w:sz w:val="24"/>
            <w:szCs w:val="24"/>
          </w:rPr>
          <w:delText xml:space="preserve">using </w:delText>
        </w:r>
        <w:r w:rsidR="00871D92" w:rsidDel="00C16ADB">
          <w:rPr>
            <w:rFonts w:ascii="Times New Roman" w:hAnsi="Times New Roman" w:cs="Times New Roman"/>
            <w:sz w:val="24"/>
            <w:szCs w:val="24"/>
          </w:rPr>
          <w:delText xml:space="preserve">the </w:delText>
        </w:r>
      </w:del>
      <w:r w:rsidR="00871D92">
        <w:rPr>
          <w:rFonts w:ascii="Times New Roman" w:hAnsi="Times New Roman" w:cs="Times New Roman"/>
          <w:sz w:val="24"/>
          <w:szCs w:val="24"/>
        </w:rPr>
        <w:t>Etest</w:t>
      </w:r>
      <w:ins w:id="18" w:author="sunny" w:date="2016-12-16T10:11:00Z">
        <w:r w:rsidR="00C16ADB">
          <w:rPr>
            <w:rFonts w:ascii="Times New Roman" w:hAnsi="Times New Roman" w:cs="Times New Roman"/>
            <w:sz w:val="24"/>
            <w:szCs w:val="24"/>
          </w:rPr>
          <w:t xml:space="preserve"> MIC values</w:t>
        </w:r>
      </w:ins>
      <w:ins w:id="19" w:author="sunny" w:date="2016-12-16T10:10:00Z">
        <w:r w:rsidR="00C16ADB">
          <w:rPr>
            <w:rFonts w:ascii="Times New Roman" w:hAnsi="Times New Roman" w:cs="Times New Roman"/>
            <w:sz w:val="24"/>
            <w:szCs w:val="24"/>
          </w:rPr>
          <w:t xml:space="preserve">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ins>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ins w:id="20" w:author="sunny" w:date="2016-12-16T10:16:00Z">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t>
        </w:r>
      </w:ins>
      <w:ins w:id="21" w:author="sunny" w:date="2016-12-16T10:20:00Z">
        <w:r w:rsidR="00213DCA">
          <w:rPr>
            <w:rFonts w:ascii="Times New Roman" w:hAnsi="Times New Roman" w:cs="Times New Roman"/>
            <w:sz w:val="24"/>
            <w:szCs w:val="24"/>
          </w:rPr>
          <w:t xml:space="preserve">was found for a </w:t>
        </w:r>
      </w:ins>
      <w:ins w:id="22" w:author="sunny" w:date="2016-12-16T10:21:00Z">
        <w:r w:rsidR="00213DCA">
          <w:rPr>
            <w:rFonts w:ascii="Times New Roman" w:hAnsi="Times New Roman" w:cs="Times New Roman"/>
            <w:sz w:val="24"/>
            <w:szCs w:val="24"/>
          </w:rPr>
          <w:t xml:space="preserve">resistant </w:t>
        </w:r>
      </w:ins>
      <w:ins w:id="23" w:author="sunny" w:date="2016-12-16T10:20:00Z">
        <w:r w:rsidR="00213DCA">
          <w:rPr>
            <w:rFonts w:ascii="Times New Roman" w:hAnsi="Times New Roman" w:cs="Times New Roman"/>
            <w:sz w:val="24"/>
            <w:szCs w:val="24"/>
          </w:rPr>
          <w:t>ceftriaxone</w:t>
        </w:r>
      </w:ins>
      <w:ins w:id="24" w:author="sunny" w:date="2016-12-16T10:21:00Z">
        <w:r w:rsidR="00213DCA">
          <w:rPr>
            <w:rFonts w:ascii="Times New Roman" w:hAnsi="Times New Roman" w:cs="Times New Roman"/>
            <w:sz w:val="24"/>
            <w:szCs w:val="24"/>
          </w:rPr>
          <w:t xml:space="preserve"> strain</w:t>
        </w:r>
      </w:ins>
      <w:ins w:id="25" w:author="sunny" w:date="2016-12-16T10:20:00Z">
        <w:r w:rsidR="00213DCA">
          <w:rPr>
            <w:rFonts w:ascii="Times New Roman" w:hAnsi="Times New Roman" w:cs="Times New Roman"/>
            <w:sz w:val="24"/>
            <w:szCs w:val="24"/>
          </w:rPr>
          <w:t xml:space="preserve"> misclassified</w:t>
        </w:r>
      </w:ins>
      <w:ins w:id="26" w:author="sunny" w:date="2016-12-16T10:21:00Z">
        <w:r w:rsidR="00213DCA">
          <w:rPr>
            <w:rFonts w:ascii="Times New Roman" w:hAnsi="Times New Roman" w:cs="Times New Roman"/>
            <w:sz w:val="24"/>
            <w:szCs w:val="24"/>
          </w:rPr>
          <w:t xml:space="preserve"> as susceptible. </w:t>
        </w:r>
      </w:ins>
      <w:ins w:id="27" w:author="sunny" w:date="2016-12-16T10:29:00Z">
        <w:r w:rsidR="00502795">
          <w:rPr>
            <w:rFonts w:ascii="Times New Roman" w:hAnsi="Times New Roman" w:cs="Times New Roman"/>
            <w:sz w:val="24"/>
            <w:szCs w:val="24"/>
          </w:rPr>
          <w:t>M</w:t>
        </w:r>
      </w:ins>
      <w:ins w:id="28" w:author="sunny" w:date="2016-12-16T10:22:00Z">
        <w:r w:rsidR="00213DCA">
          <w:rPr>
            <w:rFonts w:ascii="Times New Roman" w:hAnsi="Times New Roman" w:cs="Times New Roman"/>
            <w:sz w:val="24"/>
            <w:szCs w:val="24"/>
          </w:rPr>
          <w:t>inor errors resulting from</w:t>
        </w:r>
      </w:ins>
      <w:ins w:id="29" w:author="sunny" w:date="2016-12-16T10:24:00Z">
        <w:r w:rsidR="00213DCA">
          <w:rPr>
            <w:rFonts w:ascii="Times New Roman" w:hAnsi="Times New Roman" w:cs="Times New Roman"/>
            <w:sz w:val="24"/>
            <w:szCs w:val="24"/>
          </w:rPr>
          <w:t xml:space="preserve"> misclassifi</w:t>
        </w:r>
      </w:ins>
      <w:ins w:id="30" w:author="sunny" w:date="2016-12-16T10:25:00Z">
        <w:r w:rsidR="00213DCA">
          <w:rPr>
            <w:rFonts w:ascii="Times New Roman" w:hAnsi="Times New Roman" w:cs="Times New Roman"/>
            <w:sz w:val="24"/>
            <w:szCs w:val="24"/>
          </w:rPr>
          <w:t>cations of</w:t>
        </w:r>
      </w:ins>
      <w:ins w:id="31" w:author="sunny" w:date="2016-12-16T10:22:00Z">
        <w:r w:rsidR="00213DCA">
          <w:rPr>
            <w:rFonts w:ascii="Times New Roman" w:hAnsi="Times New Roman" w:cs="Times New Roman"/>
            <w:sz w:val="24"/>
            <w:szCs w:val="24"/>
          </w:rPr>
          <w:t xml:space="preserve"> </w:t>
        </w:r>
      </w:ins>
      <w:ins w:id="32" w:author="sunny" w:date="2016-12-16T10:23:00Z">
        <w:r w:rsidR="00213DCA">
          <w:rPr>
            <w:rFonts w:ascii="Times New Roman" w:hAnsi="Times New Roman" w:cs="Times New Roman"/>
            <w:sz w:val="24"/>
            <w:szCs w:val="24"/>
          </w:rPr>
          <w:t>intermediary resistant strains</w:t>
        </w:r>
      </w:ins>
      <w:ins w:id="33" w:author="sunny" w:date="2016-12-16T10:30:00Z">
        <w:r w:rsidR="00502795">
          <w:rPr>
            <w:rFonts w:ascii="Times New Roman" w:hAnsi="Times New Roman" w:cs="Times New Roman"/>
            <w:sz w:val="24"/>
            <w:szCs w:val="24"/>
          </w:rPr>
          <w:t xml:space="preserve"> were found </w:t>
        </w:r>
      </w:ins>
      <w:ins w:id="34" w:author="sunny" w:date="2016-12-16T11:32:00Z">
        <w:r w:rsidR="00685218">
          <w:rPr>
            <w:rFonts w:ascii="Times New Roman" w:hAnsi="Times New Roman" w:cs="Times New Roman"/>
            <w:sz w:val="24"/>
            <w:szCs w:val="24"/>
          </w:rPr>
          <w:t>for 3.8% of the samples</w:t>
        </w:r>
      </w:ins>
      <w:ins w:id="35" w:author="sunny" w:date="2016-12-16T10:24:00Z">
        <w:r w:rsidR="00685218">
          <w:rPr>
            <w:rFonts w:ascii="Times New Roman" w:hAnsi="Times New Roman" w:cs="Times New Roman"/>
            <w:sz w:val="24"/>
            <w:szCs w:val="24"/>
          </w:rPr>
          <w:t xml:space="preserve">. </w:t>
        </w:r>
      </w:ins>
      <w:ins w:id="36" w:author="sunny" w:date="2016-12-16T11:47:00Z">
        <w:r w:rsidR="008B3E85">
          <w:rPr>
            <w:rFonts w:ascii="Times New Roman" w:hAnsi="Times New Roman" w:cs="Times New Roman"/>
            <w:sz w:val="24"/>
            <w:szCs w:val="24"/>
          </w:rPr>
          <w:t>M</w:t>
        </w:r>
      </w:ins>
      <w:ins w:id="37" w:author="sunny" w:date="2016-12-16T10:30:00Z">
        <w:r w:rsidR="00502795">
          <w:rPr>
            <w:rFonts w:ascii="Times New Roman" w:hAnsi="Times New Roman" w:cs="Times New Roman"/>
            <w:sz w:val="24"/>
            <w:szCs w:val="24"/>
          </w:rPr>
          <w:t xml:space="preserve">ajor errors occurred </w:t>
        </w:r>
      </w:ins>
      <w:del w:id="38" w:author="sunny" w:date="2016-12-16T10:26:00Z">
        <w:r w:rsidR="00C84D96" w:rsidDel="00213DCA">
          <w:rPr>
            <w:rFonts w:ascii="Times New Roman" w:hAnsi="Times New Roman" w:cs="Times New Roman"/>
            <w:sz w:val="24"/>
            <w:szCs w:val="24"/>
          </w:rPr>
          <w:delText xml:space="preserve">The sensitivity of the assay, </w:delText>
        </w:r>
        <w:r w:rsidR="00323F88" w:rsidDel="00213DCA">
          <w:rPr>
            <w:rFonts w:ascii="Times New Roman" w:hAnsi="Times New Roman" w:cs="Times New Roman"/>
            <w:sz w:val="24"/>
            <w:szCs w:val="24"/>
          </w:rPr>
          <w:delText xml:space="preserve">i.e. </w:delText>
        </w:r>
        <w:r w:rsidR="00C84D96" w:rsidDel="00213DCA">
          <w:rPr>
            <w:rFonts w:ascii="Times New Roman" w:hAnsi="Times New Roman" w:cs="Times New Roman"/>
            <w:sz w:val="24"/>
            <w:szCs w:val="24"/>
          </w:rPr>
          <w:delText xml:space="preserve">correctly classifying resistant strains, was 99.4%. The specificity was </w:delText>
        </w:r>
      </w:del>
      <w:del w:id="39" w:author="sunny" w:date="2016-12-08T01:27:00Z">
        <w:r w:rsidR="00C84D96" w:rsidDel="00D6110A">
          <w:rPr>
            <w:rFonts w:ascii="Times New Roman" w:hAnsi="Times New Roman" w:cs="Times New Roman"/>
            <w:sz w:val="24"/>
            <w:szCs w:val="24"/>
          </w:rPr>
          <w:delText>72.5</w:delText>
        </w:r>
      </w:del>
      <w:del w:id="40" w:author="sunny" w:date="2016-12-16T10:26:00Z">
        <w:r w:rsidR="00C84D96" w:rsidDel="00213DCA">
          <w:rPr>
            <w:rFonts w:ascii="Times New Roman" w:hAnsi="Times New Roman" w:cs="Times New Roman"/>
            <w:sz w:val="24"/>
            <w:szCs w:val="24"/>
          </w:rPr>
          <w:delText>%</w:delText>
        </w:r>
        <w:r w:rsidR="00507FDE" w:rsidDel="00213DCA">
          <w:rPr>
            <w:rFonts w:ascii="Times New Roman" w:hAnsi="Times New Roman" w:cs="Times New Roman"/>
            <w:sz w:val="24"/>
            <w:szCs w:val="24"/>
          </w:rPr>
          <w:delText xml:space="preserve">. </w:delText>
        </w:r>
      </w:del>
      <w:del w:id="41" w:author="sunny" w:date="2016-12-16T10:13:00Z">
        <w:r w:rsidR="00507FDE" w:rsidDel="00C16ADB">
          <w:rPr>
            <w:rFonts w:ascii="Times New Roman" w:hAnsi="Times New Roman" w:cs="Times New Roman"/>
            <w:sz w:val="24"/>
            <w:szCs w:val="24"/>
          </w:rPr>
          <w:delText xml:space="preserve">The </w:delText>
        </w:r>
        <w:r w:rsidR="00AF166B" w:rsidDel="00C16ADB">
          <w:rPr>
            <w:rFonts w:ascii="Times New Roman" w:hAnsi="Times New Roman" w:cs="Times New Roman"/>
            <w:sz w:val="24"/>
            <w:szCs w:val="24"/>
          </w:rPr>
          <w:delText xml:space="preserve">Hill </w:delText>
        </w:r>
        <w:r w:rsidR="00507FDE" w:rsidDel="00C16ADB">
          <w:rPr>
            <w:rFonts w:ascii="Times New Roman" w:hAnsi="Times New Roman" w:cs="Times New Roman"/>
            <w:sz w:val="24"/>
            <w:szCs w:val="24"/>
          </w:rPr>
          <w:delText>slopes of the dose</w:delText>
        </w:r>
        <w:r w:rsidR="00323F88" w:rsidDel="00C16ADB">
          <w:rPr>
            <w:rFonts w:ascii="Times New Roman" w:hAnsi="Times New Roman" w:cs="Times New Roman"/>
            <w:sz w:val="24"/>
            <w:szCs w:val="24"/>
          </w:rPr>
          <w:delText>-</w:delText>
        </w:r>
        <w:r w:rsidR="00507FDE" w:rsidDel="00C16ADB">
          <w:rPr>
            <w:rFonts w:ascii="Times New Roman" w:hAnsi="Times New Roman" w:cs="Times New Roman"/>
            <w:sz w:val="24"/>
            <w:szCs w:val="24"/>
          </w:rPr>
          <w:delText xml:space="preserve">response curves were significantly lower for the </w:delText>
        </w:r>
        <w:r w:rsidR="00323F88" w:rsidDel="00C16ADB">
          <w:rPr>
            <w:rFonts w:ascii="Times New Roman" w:hAnsi="Times New Roman" w:cs="Times New Roman"/>
            <w:sz w:val="24"/>
            <w:szCs w:val="24"/>
          </w:rPr>
          <w:sym w:font="Symbol" w:char="F062"/>
        </w:r>
        <w:r w:rsidR="00507FDE" w:rsidDel="00C16ADB">
          <w:rPr>
            <w:rFonts w:ascii="Times New Roman" w:hAnsi="Times New Roman" w:cs="Times New Roman"/>
            <w:sz w:val="24"/>
            <w:szCs w:val="24"/>
          </w:rPr>
          <w:delText>-lactams ceftriaxone</w:delText>
        </w:r>
        <w:r w:rsidR="00323F88" w:rsidDel="00C16ADB">
          <w:rPr>
            <w:rFonts w:ascii="Times New Roman" w:hAnsi="Times New Roman" w:cs="Times New Roman"/>
            <w:sz w:val="24"/>
            <w:szCs w:val="24"/>
          </w:rPr>
          <w:delText xml:space="preserve">, </w:delText>
        </w:r>
        <w:r w:rsidR="00507FDE" w:rsidDel="00C16ADB">
          <w:rPr>
            <w:rFonts w:ascii="Times New Roman" w:hAnsi="Times New Roman" w:cs="Times New Roman"/>
            <w:sz w:val="24"/>
            <w:szCs w:val="24"/>
          </w:rPr>
          <w:delText>cefixime</w:delText>
        </w:r>
        <w:r w:rsidR="00C84D96" w:rsidDel="00C16ADB">
          <w:rPr>
            <w:rFonts w:ascii="Times New Roman" w:hAnsi="Times New Roman" w:cs="Times New Roman"/>
            <w:sz w:val="24"/>
            <w:szCs w:val="24"/>
          </w:rPr>
          <w:delText xml:space="preserve"> and penicillin G</w:delText>
        </w:r>
        <w:r w:rsidR="00507FDE" w:rsidDel="00C16ADB">
          <w:rPr>
            <w:rFonts w:ascii="Times New Roman" w:hAnsi="Times New Roman" w:cs="Times New Roman"/>
            <w:sz w:val="24"/>
            <w:szCs w:val="24"/>
          </w:rPr>
          <w:delText xml:space="preserve"> </w:delText>
        </w:r>
        <w:r w:rsidR="00D80527" w:rsidDel="00C16ADB">
          <w:rPr>
            <w:rFonts w:ascii="Times New Roman" w:hAnsi="Times New Roman" w:cs="Times New Roman"/>
            <w:sz w:val="24"/>
            <w:szCs w:val="24"/>
          </w:rPr>
          <w:delText xml:space="preserve">than </w:delText>
        </w:r>
        <w:r w:rsidR="00323F88" w:rsidDel="00C16ADB">
          <w:rPr>
            <w:rFonts w:ascii="Times New Roman" w:hAnsi="Times New Roman" w:cs="Times New Roman"/>
            <w:sz w:val="24"/>
            <w:szCs w:val="24"/>
          </w:rPr>
          <w:delText xml:space="preserve">for </w:delText>
        </w:r>
        <w:r w:rsidR="00C84D96" w:rsidDel="00C16ADB">
          <w:rPr>
            <w:rFonts w:ascii="Times New Roman" w:hAnsi="Times New Roman" w:cs="Times New Roman"/>
            <w:sz w:val="24"/>
            <w:szCs w:val="24"/>
          </w:rPr>
          <w:delText xml:space="preserve">azithromycin, gentamicin, ciprofloxacin, spectinomycin </w:delText>
        </w:r>
        <w:commentRangeEnd w:id="7"/>
        <w:r w:rsidR="00C46CC7" w:rsidDel="00C16ADB">
          <w:rPr>
            <w:rStyle w:val="CommentReference"/>
          </w:rPr>
          <w:commentReference w:id="7"/>
        </w:r>
        <w:commentRangeEnd w:id="8"/>
        <w:r w:rsidR="002210CD" w:rsidDel="00C16ADB">
          <w:rPr>
            <w:rStyle w:val="CommentReference"/>
          </w:rPr>
          <w:commentReference w:id="8"/>
        </w:r>
        <w:commentRangeEnd w:id="9"/>
        <w:r w:rsidR="00D6110A" w:rsidDel="00C16ADB">
          <w:rPr>
            <w:rStyle w:val="CommentReference"/>
          </w:rPr>
          <w:commentReference w:id="9"/>
        </w:r>
        <w:r w:rsidR="00C84D96" w:rsidDel="00C16ADB">
          <w:rPr>
            <w:rFonts w:ascii="Times New Roman" w:hAnsi="Times New Roman" w:cs="Times New Roman"/>
            <w:sz w:val="24"/>
            <w:szCs w:val="24"/>
          </w:rPr>
          <w:delText>and tetracycline</w:delText>
        </w:r>
        <w:r w:rsidR="00D80527" w:rsidDel="00C16ADB">
          <w:rPr>
            <w:rFonts w:ascii="Times New Roman" w:hAnsi="Times New Roman" w:cs="Times New Roman"/>
            <w:sz w:val="24"/>
            <w:szCs w:val="24"/>
          </w:rPr>
          <w:delText xml:space="preserve">. </w:delText>
        </w:r>
      </w:del>
      <w:ins w:id="42" w:author="sunny" w:date="2016-12-16T11:33:00Z">
        <w:r w:rsidR="00685218">
          <w:rPr>
            <w:rFonts w:ascii="Times New Roman" w:hAnsi="Times New Roman" w:cs="Times New Roman"/>
            <w:sz w:val="24"/>
            <w:szCs w:val="24"/>
          </w:rPr>
          <w:t xml:space="preserve">for ceftriaxone </w:t>
        </w:r>
      </w:ins>
      <w:ins w:id="43" w:author="sunny" w:date="2016-12-16T11:37:00Z">
        <w:r w:rsidR="008B3E85">
          <w:rPr>
            <w:rFonts w:ascii="Times New Roman" w:hAnsi="Times New Roman" w:cs="Times New Roman"/>
            <w:sz w:val="24"/>
            <w:szCs w:val="24"/>
          </w:rPr>
          <w:t xml:space="preserve">(34%), </w:t>
        </w:r>
      </w:ins>
      <w:ins w:id="44" w:author="sunny" w:date="2016-12-16T11:33:00Z">
        <w:r w:rsidR="00685218">
          <w:rPr>
            <w:rFonts w:ascii="Times New Roman" w:hAnsi="Times New Roman" w:cs="Times New Roman"/>
            <w:sz w:val="24"/>
            <w:szCs w:val="24"/>
          </w:rPr>
          <w:t>cefixime</w:t>
        </w:r>
      </w:ins>
      <w:ins w:id="45" w:author="sunny" w:date="2016-12-06T12:20:00Z">
        <w:r w:rsidR="002210CD">
          <w:rPr>
            <w:rFonts w:ascii="Times New Roman" w:hAnsi="Times New Roman" w:cs="Times New Roman"/>
            <w:sz w:val="24"/>
            <w:szCs w:val="24"/>
          </w:rPr>
          <w:t xml:space="preserve"> </w:t>
        </w:r>
      </w:ins>
      <w:ins w:id="46" w:author="sunny" w:date="2016-12-16T11:39:00Z">
        <w:r w:rsidR="00685218">
          <w:rPr>
            <w:rFonts w:ascii="Times New Roman" w:hAnsi="Times New Roman" w:cs="Times New Roman"/>
            <w:sz w:val="24"/>
            <w:szCs w:val="24"/>
          </w:rPr>
          <w:t>(</w:t>
        </w:r>
        <w:r w:rsidR="008B3E85">
          <w:rPr>
            <w:rFonts w:ascii="Times New Roman" w:hAnsi="Times New Roman" w:cs="Times New Roman"/>
            <w:sz w:val="24"/>
            <w:szCs w:val="24"/>
          </w:rPr>
          <w:t>24%)</w:t>
        </w:r>
      </w:ins>
      <w:ins w:id="47" w:author="sunny" w:date="2016-12-16T11:47:00Z">
        <w:r w:rsidR="008B3E85">
          <w:rPr>
            <w:rFonts w:ascii="Times New Roman" w:hAnsi="Times New Roman" w:cs="Times New Roman"/>
            <w:sz w:val="24"/>
            <w:szCs w:val="24"/>
          </w:rPr>
          <w:t>, azithromycin (4%) and tetracycline (2%)</w:t>
        </w:r>
      </w:ins>
      <w:ins w:id="48" w:author="sunny" w:date="2016-12-16T11:39:00Z">
        <w:r w:rsidR="008B3E85">
          <w:rPr>
            <w:rFonts w:ascii="Times New Roman" w:hAnsi="Times New Roman" w:cs="Times New Roman"/>
            <w:sz w:val="24"/>
            <w:szCs w:val="24"/>
          </w:rPr>
          <w:t>.</w:t>
        </w:r>
      </w:ins>
      <w:ins w:id="49" w:author="sunny" w:date="2016-12-16T11:49:00Z">
        <w:r w:rsidR="008B3E85">
          <w:rPr>
            <w:rFonts w:ascii="Times New Roman" w:hAnsi="Times New Roman" w:cs="Times New Roman"/>
            <w:sz w:val="24"/>
            <w:szCs w:val="24"/>
          </w:rPr>
          <w:t xml:space="preserve"> </w:t>
        </w:r>
        <w:commentRangeStart w:id="50"/>
        <w:r w:rsidR="008B3E85">
          <w:rPr>
            <w:rFonts w:ascii="Times New Roman" w:hAnsi="Times New Roman" w:cs="Times New Roman"/>
            <w:sz w:val="24"/>
            <w:szCs w:val="24"/>
          </w:rPr>
          <w:t xml:space="preserve">Overall the sensitivity of the assay </w:t>
        </w:r>
      </w:ins>
      <w:ins w:id="51" w:author="sunny" w:date="2016-12-16T11:53:00Z">
        <w:r w:rsidR="008B3E85">
          <w:rPr>
            <w:rFonts w:ascii="Times New Roman" w:hAnsi="Times New Roman" w:cs="Times New Roman"/>
            <w:sz w:val="24"/>
            <w:szCs w:val="24"/>
          </w:rPr>
          <w:t xml:space="preserve">was </w:t>
        </w:r>
      </w:ins>
      <w:ins w:id="52" w:author="sunny" w:date="2016-12-16T11:59:00Z">
        <w:r w:rsidR="00035D56" w:rsidRPr="00035D56">
          <w:rPr>
            <w:rFonts w:ascii="Times New Roman" w:hAnsi="Times New Roman" w:cs="Times New Roman"/>
            <w:sz w:val="24"/>
            <w:szCs w:val="24"/>
          </w:rPr>
          <w:t>97.13%</w:t>
        </w:r>
      </w:ins>
      <w:ins w:id="53" w:author="sunny" w:date="2016-12-16T12:00:00Z">
        <w:r w:rsidR="00035D56">
          <w:rPr>
            <w:rFonts w:ascii="Times New Roman" w:hAnsi="Times New Roman" w:cs="Times New Roman"/>
            <w:sz w:val="24"/>
            <w:szCs w:val="24"/>
          </w:rPr>
          <w:t xml:space="preserve"> (</w:t>
        </w:r>
      </w:ins>
      <w:ins w:id="54" w:author="sunny" w:date="2016-12-16T12:02:00Z">
        <w:r w:rsidR="00035D56">
          <w:rPr>
            <w:rFonts w:ascii="Times New Roman" w:hAnsi="Times New Roman" w:cs="Times New Roman"/>
            <w:sz w:val="24"/>
            <w:szCs w:val="24"/>
          </w:rPr>
          <w:t xml:space="preserve">CI: </w:t>
        </w:r>
      </w:ins>
      <w:ins w:id="55" w:author="sunny" w:date="2016-12-16T12:00:00Z">
        <w:r w:rsidR="00035D56">
          <w:rPr>
            <w:rFonts w:ascii="Times New Roman" w:hAnsi="Times New Roman" w:cs="Times New Roman"/>
            <w:sz w:val="24"/>
            <w:szCs w:val="24"/>
          </w:rPr>
          <w:t>95.22</w:t>
        </w:r>
      </w:ins>
      <w:ins w:id="56" w:author="sunny" w:date="2016-12-16T12:02:00Z">
        <w:r w:rsidR="00035D56">
          <w:rPr>
            <w:rFonts w:ascii="Times New Roman" w:hAnsi="Times New Roman" w:cs="Times New Roman"/>
            <w:sz w:val="24"/>
            <w:szCs w:val="24"/>
          </w:rPr>
          <w:t>-</w:t>
        </w:r>
      </w:ins>
      <w:ins w:id="57" w:author="sunny" w:date="2016-12-16T12:00:00Z">
        <w:r w:rsidR="00035D56">
          <w:rPr>
            <w:rFonts w:ascii="Times New Roman" w:hAnsi="Times New Roman" w:cs="Times New Roman"/>
            <w:sz w:val="24"/>
            <w:szCs w:val="24"/>
          </w:rPr>
          <w:t xml:space="preserve">98.42) and the </w:t>
        </w:r>
      </w:ins>
      <w:ins w:id="58" w:author="sunny" w:date="2016-12-16T11:39:00Z">
        <w:r w:rsidR="00035D56">
          <w:rPr>
            <w:rFonts w:ascii="Times New Roman" w:hAnsi="Times New Roman" w:cs="Times New Roman"/>
            <w:sz w:val="24"/>
            <w:szCs w:val="24"/>
          </w:rPr>
          <w:t>specificit</w:t>
        </w:r>
      </w:ins>
      <w:ins w:id="59" w:author="sunny" w:date="2016-12-16T12:01:00Z">
        <w:r w:rsidR="00035D56">
          <w:rPr>
            <w:rFonts w:ascii="Times New Roman" w:hAnsi="Times New Roman" w:cs="Times New Roman"/>
            <w:sz w:val="24"/>
            <w:szCs w:val="24"/>
          </w:rPr>
          <w:t>y 79.27 % (</w:t>
        </w:r>
      </w:ins>
      <w:ins w:id="60" w:author="sunny" w:date="2016-12-16T12:02:00Z">
        <w:r w:rsidR="00035D56">
          <w:rPr>
            <w:rFonts w:ascii="Times New Roman" w:hAnsi="Times New Roman" w:cs="Times New Roman"/>
            <w:sz w:val="24"/>
            <w:szCs w:val="24"/>
          </w:rPr>
          <w:t xml:space="preserve">CI: </w:t>
        </w:r>
      </w:ins>
      <w:ins w:id="61" w:author="sunny" w:date="2016-12-16T12:01:00Z">
        <w:r w:rsidR="00035D56">
          <w:rPr>
            <w:rFonts w:ascii="Times New Roman" w:hAnsi="Times New Roman" w:cs="Times New Roman"/>
            <w:sz w:val="24"/>
            <w:szCs w:val="24"/>
          </w:rPr>
          <w:t>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ins>
      <w:ins w:id="62" w:author="sunny" w:date="2016-12-16T12:03:00Z">
        <w:r w:rsidR="00035D56">
          <w:rPr>
            <w:rFonts w:ascii="Times New Roman" w:hAnsi="Times New Roman" w:cs="Times New Roman"/>
            <w:sz w:val="24"/>
            <w:szCs w:val="24"/>
          </w:rPr>
          <w:t>.</w:t>
        </w:r>
      </w:ins>
      <w:commentRangeEnd w:id="50"/>
      <w:ins w:id="63" w:author="sunny" w:date="2016-12-16T12:09:00Z">
        <w:r w:rsidR="00F41834">
          <w:rPr>
            <w:rStyle w:val="CommentReference"/>
          </w:rPr>
          <w:commentReference w:id="50"/>
        </w:r>
      </w:ins>
    </w:p>
    <w:p w14:paraId="2E67A9D1" w14:textId="41C301DF" w:rsidR="00507FDE" w:rsidRPr="00507FDE" w:rsidDel="006F644E" w:rsidRDefault="00507FDE" w:rsidP="00A17D4C">
      <w:pPr>
        <w:spacing w:after="0" w:line="480" w:lineRule="auto"/>
        <w:jc w:val="both"/>
        <w:rPr>
          <w:del w:id="64" w:author="Unemo Magnus, USÖ Labmed länsklinik" w:date="2016-11-14T17:47:00Z"/>
          <w:rFonts w:ascii="Times New Roman" w:hAnsi="Times New Roman" w:cs="Times New Roman"/>
          <w:sz w:val="24"/>
          <w:szCs w:val="24"/>
        </w:rPr>
      </w:pPr>
    </w:p>
    <w:p w14:paraId="27023530" w14:textId="3930C7F8" w:rsidR="00507FDE" w:rsidDel="006F644E" w:rsidRDefault="006F644E" w:rsidP="00A17D4C">
      <w:pPr>
        <w:spacing w:after="0" w:line="480" w:lineRule="auto"/>
        <w:jc w:val="both"/>
        <w:rPr>
          <w:del w:id="65" w:author="Unemo Magnus, USÖ Labmed länsklinik" w:date="2016-11-14T17:48:00Z"/>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s</w:t>
      </w:r>
      <w:ins w:id="66" w:author="Unemo Magnus, USÖ Labmed länsklinik" w:date="2016-11-14T17:48:00Z">
        <w:r>
          <w:rPr>
            <w:rFonts w:ascii="Times New Roman" w:hAnsi="Times New Roman" w:cs="Times New Roman"/>
            <w:b/>
            <w:sz w:val="24"/>
            <w:szCs w:val="24"/>
          </w:rPr>
          <w:t xml:space="preserve">: </w:t>
        </w:r>
      </w:ins>
    </w:p>
    <w:p w14:paraId="3A556550" w14:textId="42EEE28D"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sidR="006F644E">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del w:id="67" w:author="sunny" w:date="2016-12-16T12:03:00Z">
        <w:r w:rsidR="007B7100" w:rsidDel="00035D56">
          <w:rPr>
            <w:rFonts w:ascii="Times New Roman" w:hAnsi="Times New Roman" w:cs="Times New Roman"/>
            <w:sz w:val="24"/>
            <w:szCs w:val="24"/>
          </w:rPr>
          <w:delText>some antimicrobials</w:delText>
        </w:r>
      </w:del>
      <w:ins w:id="68" w:author="sunny" w:date="2016-12-16T12:03:00Z">
        <w:r w:rsidR="00035D56">
          <w:rPr>
            <w:rFonts w:ascii="Times New Roman" w:hAnsi="Times New Roman" w:cs="Times New Roman"/>
            <w:sz w:val="24"/>
            <w:szCs w:val="24"/>
          </w:rPr>
          <w:t>ceftriaxone and cefixime</w:t>
        </w:r>
      </w:ins>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could 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pPr>
        <w:spacing w:after="0" w:line="480" w:lineRule="auto"/>
        <w:rPr>
          <w:rFonts w:ascii="Times New Roman" w:hAnsi="Times New Roman" w:cs="Times New Roman"/>
          <w:b/>
          <w:sz w:val="24"/>
          <w:szCs w:val="24"/>
        </w:rPr>
        <w:pPrChange w:id="69" w:author="Unemo Magnus, USÖ Labmed länsklinik" w:date="2016-11-14T17:52:00Z">
          <w:pPr>
            <w:spacing w:line="480" w:lineRule="auto"/>
          </w:pPr>
        </w:pPrChange>
      </w:pPr>
      <w:r w:rsidRPr="006F644E">
        <w:rPr>
          <w:rFonts w:ascii="Times New Roman" w:hAnsi="Times New Roman" w:cs="Times New Roman"/>
          <w:b/>
          <w:sz w:val="24"/>
          <w:szCs w:val="24"/>
        </w:rPr>
        <w:t>Introduction</w:t>
      </w:r>
    </w:p>
    <w:p w14:paraId="4EFA679A" w14:textId="441FB084"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r w:rsidR="0086685F" w:rsidRPr="003B42CC">
        <w:rPr>
          <w:rFonts w:ascii="Times New Roman" w:hAnsi="Times New Roman" w:cs="Times New Roman"/>
          <w:sz w:val="24"/>
          <w:szCs w:val="24"/>
        </w:rPr>
        <w:t>Gonorrhoea is a public health concern globally,</w:t>
      </w:r>
      <w:r w:rsidR="00C63D81">
        <w:rPr>
          <w:rFonts w:ascii="Times New Roman" w:hAnsi="Times New Roman" w:cs="Times New Roman"/>
          <w:sz w:val="24"/>
          <w:szCs w:val="24"/>
        </w:rPr>
        <w:fldChar w:fldCharType="begin"/>
      </w:r>
      <w:ins w:id="70" w:author="sunny" w:date="2016-12-06T17:48:00Z">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ins>
      <w:del w:id="71" w:author="sunny" w:date="2016-12-06T17:48:00Z">
        <w:r w:rsidR="00C63D81" w:rsidDel="00FE2A90">
          <w:rPr>
            <w:rFonts w:ascii="Times New Roman" w:hAnsi="Times New Roman" w:cs="Times New Roman"/>
            <w:sz w:val="24"/>
            <w:szCs w:val="24"/>
          </w:rPr>
          <w:delInstrText xml:space="preserve"> ADDIN ZOTERO_ITEM CSL_CITATION {"citationID":"26acbtugdp","properties":{"formattedCitation":"{\\rtf \\super 1,2\\nosupersub{}}","plainCitation":"1,2"},"citationItems":[{"id":521,"uris":["http://zotero.org/users/1321783/items/EQVNUX3R"],"uri":["http://zotero.org/users/1321783/items/EQVNUX3R"],"itemData":{"id":521,"type":"webpage","title":"WHO.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delInstrText>
        </w:r>
      </w:del>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ins w:id="72" w:author="sunny" w:date="2016-12-17T11:37:00Z">
        <w:r w:rsidR="00FA3849">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M."}],"issued":{"date-parts":[["2014",7]]}}}],"schema":"https://github.com/citation-style-language/schema/raw/master/csl-citation.json"} </w:instrText>
        </w:r>
      </w:ins>
      <w:del w:id="73" w:author="sunny" w:date="2016-12-17T11:37:00Z">
        <w:r w:rsidR="00990560" w:rsidDel="00FA3849">
          <w:rPr>
            <w:rFonts w:ascii="Times New Roman" w:hAnsi="Times New Roman" w:cs="Times New Roman"/>
            <w:sz w:val="24"/>
            <w:szCs w:val="24"/>
          </w:rPr>
          <w:del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delInstrText>
        </w:r>
      </w:del>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74"/>
      <w:r w:rsidR="0086685F">
        <w:t xml:space="preserve"> </w:t>
      </w:r>
      <w:commentRangeEnd w:id="74"/>
      <w:r w:rsidR="0086685F">
        <w:rPr>
          <w:rStyle w:val="CommentReference"/>
        </w:rPr>
        <w:commentReference w:id="74"/>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ins w:id="77" w:author="sunny" w:date="2016-12-06T17:48:00Z">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ins>
      <w:del w:id="78" w:author="sunny" w:date="2016-12-06T17:48:00Z">
        <w:r w:rsidR="007E01ED" w:rsidDel="00FE2A90">
          <w:rPr>
            <w:rFonts w:ascii="Times New Roman" w:hAnsi="Times New Roman" w:cs="Times New Roman"/>
            <w:sz w:val="24"/>
            <w:szCs w:val="24"/>
          </w:rPr>
          <w:delInstrText xml:space="preserve"> ADDIN ZOTERO_ITEM CSL_CITATION {"citationID":"y5LJ7wj6","properties":{"formattedCitation":"{\\rtf \\super 1\\nosupersub{}}","plainCitation":"1"},"citationItems":[{"id":521,"uris":["http://zotero.org/users/1321783/items/EQVNUX3R"],"uri":["http://zotero.org/users/1321783/items/EQVNUX3R"],"itemData":{"id":521,"type":"webpage","title":"WHO.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delInstrText>
        </w:r>
      </w:del>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del w:id="79" w:author="sunny" w:date="2016-12-08T11:59:00Z">
        <w:r w:rsidR="00DE7EF0" w:rsidDel="00762040">
          <w:rPr>
            <w:rFonts w:ascii="Times New Roman" w:hAnsi="Times New Roman" w:cs="Times New Roman"/>
            <w:sz w:val="24"/>
            <w:szCs w:val="24"/>
          </w:rPr>
          <w:delText xml:space="preserve">The </w:delText>
        </w:r>
      </w:del>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 xml:space="preserve">are also valuable to directly inform treatment </w:t>
      </w:r>
      <w:del w:id="80" w:author="sunny" w:date="2016-12-12T09:40:00Z">
        <w:r w:rsidR="00DE7EF0" w:rsidDel="00CC5727">
          <w:rPr>
            <w:rFonts w:ascii="Times New Roman" w:hAnsi="Times New Roman" w:cs="Times New Roman"/>
            <w:sz w:val="24"/>
            <w:szCs w:val="24"/>
          </w:rPr>
          <w:delText xml:space="preserve">(if treatment is initiated </w:delText>
        </w:r>
      </w:del>
      <w:r w:rsidR="00DE7EF0">
        <w:rPr>
          <w:rFonts w:ascii="Times New Roman" w:hAnsi="Times New Roman" w:cs="Times New Roman"/>
          <w:sz w:val="24"/>
          <w:szCs w:val="24"/>
        </w:rPr>
        <w:t>after laboratory results are available</w:t>
      </w:r>
      <w:del w:id="81" w:author="sunny" w:date="2016-12-12T09:40:00Z">
        <w:r w:rsidR="00DE7EF0" w:rsidDel="00CC5727">
          <w:rPr>
            <w:rFonts w:ascii="Times New Roman" w:hAnsi="Times New Roman" w:cs="Times New Roman"/>
            <w:sz w:val="24"/>
            <w:szCs w:val="24"/>
          </w:rPr>
          <w:delText xml:space="preserve">) </w:delText>
        </w:r>
      </w:del>
      <w:ins w:id="82" w:author="sunny" w:date="2016-12-12T09:40:00Z">
        <w:r w:rsidR="00CC5727">
          <w:rPr>
            <w:rFonts w:ascii="Times New Roman" w:hAnsi="Times New Roman" w:cs="Times New Roman"/>
            <w:sz w:val="24"/>
            <w:szCs w:val="24"/>
          </w:rPr>
          <w:t xml:space="preserve">- </w:t>
        </w:r>
      </w:ins>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5270018F"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ins w:id="83" w:author="sunny" w:date="2016-12-16T12:27:00Z">
        <w:r w:rsidR="00F6313D">
          <w:rPr>
            <w:rFonts w:ascii="Times New Roman" w:hAnsi="Times New Roman" w:cs="Times New Roman"/>
            <w:sz w:val="24"/>
            <w:szCs w:val="24"/>
          </w:rPr>
          <w:t xml:space="preserve">disk diffusion, </w:t>
        </w:r>
      </w:ins>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84"/>
      <w:r w:rsidR="00DC2BC7" w:rsidRPr="006F644E">
        <w:rPr>
          <w:rFonts w:ascii="Times New Roman" w:hAnsi="Times New Roman" w:cs="Times New Roman"/>
          <w:sz w:val="24"/>
          <w:szCs w:val="24"/>
        </w:rPr>
        <w:fldChar w:fldCharType="begin"/>
      </w:r>
      <w:ins w:id="85" w:author="sunny" w:date="2016-12-17T11:37:00Z">
        <w:r w:rsidR="00FA3849">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N."}],"issued":{"date-parts":[["1996",12]]}}}],"schema":"https://github.com/citation-style-language/schema/raw/master/csl-citation.json"} </w:instrText>
        </w:r>
      </w:ins>
      <w:del w:id="86" w:author="sunny" w:date="2016-12-17T11:37:00Z">
        <w:r w:rsidR="00990560" w:rsidDel="00FA3849">
          <w:rPr>
            <w:rFonts w:ascii="Times New Roman" w:hAnsi="Times New Roman" w:cs="Times New Roman"/>
            <w:sz w:val="24"/>
            <w:szCs w:val="24"/>
          </w:rPr>
          <w:del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delInstrText>
        </w:r>
      </w:del>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84"/>
      <w:r w:rsidR="00040E63">
        <w:rPr>
          <w:rStyle w:val="CommentReference"/>
        </w:rPr>
        <w:commentReference w:id="84"/>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ins w:id="87" w:author="sunny" w:date="2016-12-16T12:27:00Z">
        <w:r w:rsidR="00F6313D">
          <w:rPr>
            <w:rFonts w:ascii="Times New Roman" w:hAnsi="Times New Roman" w:cs="Times New Roman"/>
            <w:sz w:val="24"/>
            <w:szCs w:val="24"/>
          </w:rPr>
          <w:t xml:space="preserve">the </w:t>
        </w:r>
      </w:ins>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6F644E">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ins w:id="88" w:author="sunny" w:date="2016-12-17T11:37:00Z">
        <w:r w:rsidR="00FA3849">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O."},{"family":"Lei","given":"John"},{"family":"Pandori","given":"Mark"}],"issued":{"date-parts":[["2013",12]]}},"label":"page"}],"schema":"https://github.com/citation-style-language/schema/raw/master/csl-citation.json"} </w:instrText>
        </w:r>
      </w:ins>
      <w:del w:id="89" w:author="sunny" w:date="2016-12-17T11:37:00Z">
        <w:r w:rsidR="00990560" w:rsidDel="00FA3849">
          <w:rPr>
            <w:rFonts w:ascii="Times New Roman" w:hAnsi="Times New Roman" w:cs="Times New Roman"/>
            <w:sz w:val="24"/>
            <w:szCs w:val="24"/>
          </w:rPr>
          <w:del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delInstrText>
        </w:r>
      </w:del>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ins w:id="90" w:author="sunny" w:date="2016-12-12T10:42:00Z">
        <w:r w:rsidR="00EF0008">
          <w:rPr>
            <w:rFonts w:ascii="Times New Roman" w:hAnsi="Times New Roman" w:cs="Times New Roman"/>
            <w:sz w:val="24"/>
            <w:szCs w:val="24"/>
          </w:rPr>
          <w:t xml:space="preserve"> the </w:t>
        </w:r>
      </w:ins>
      <w:ins w:id="91" w:author="sunny" w:date="2016-12-12T11:04:00Z">
        <w:r w:rsidR="00E05A95">
          <w:rPr>
            <w:rFonts w:ascii="Times New Roman" w:hAnsi="Times New Roman" w:cs="Times New Roman"/>
            <w:sz w:val="24"/>
            <w:szCs w:val="24"/>
          </w:rPr>
          <w:t xml:space="preserve">overall </w:t>
        </w:r>
      </w:ins>
      <w:ins w:id="92" w:author="sunny" w:date="2016-12-12T10:42:00Z">
        <w:r w:rsidR="00EF0008">
          <w:rPr>
            <w:rFonts w:ascii="Times New Roman" w:hAnsi="Times New Roman" w:cs="Times New Roman"/>
            <w:sz w:val="24"/>
            <w:szCs w:val="24"/>
          </w:rPr>
          <w:t>a</w:t>
        </w:r>
      </w:ins>
      <w:ins w:id="93" w:author="sunny" w:date="2016-12-12T10:43:00Z">
        <w:r w:rsidR="00EF0008">
          <w:rPr>
            <w:rFonts w:ascii="Times New Roman" w:hAnsi="Times New Roman" w:cs="Times New Roman"/>
            <w:sz w:val="24"/>
            <w:szCs w:val="24"/>
          </w:rPr>
          <w:t>greement within a method was above 70%</w:t>
        </w:r>
      </w:ins>
      <w:del w:id="94" w:author="sunny" w:date="2016-12-12T10:42:00Z">
        <w:r w:rsidR="00A8407B" w:rsidDel="00EF0008">
          <w:rPr>
            <w:rFonts w:ascii="Times New Roman" w:hAnsi="Times New Roman" w:cs="Times New Roman"/>
            <w:sz w:val="24"/>
            <w:szCs w:val="24"/>
          </w:rPr>
          <w:delText>,</w:delText>
        </w:r>
      </w:del>
      <w:ins w:id="95" w:author="sunny" w:date="2016-12-12T10:43:00Z">
        <w:r w:rsidR="00EF0008">
          <w:rPr>
            <w:rFonts w:ascii="Times New Roman" w:hAnsi="Times New Roman" w:cs="Times New Roman"/>
            <w:sz w:val="24"/>
            <w:szCs w:val="24"/>
          </w:rPr>
          <w:t xml:space="preserve"> categoric</w:t>
        </w:r>
      </w:ins>
      <w:ins w:id="96" w:author="sunny" w:date="2016-12-12T10:44:00Z">
        <w:r w:rsidR="00EF0008">
          <w:rPr>
            <w:rFonts w:ascii="Times New Roman" w:hAnsi="Times New Roman" w:cs="Times New Roman"/>
            <w:sz w:val="24"/>
            <w:szCs w:val="24"/>
          </w:rPr>
          <w:t xml:space="preserve">al agreement between </w:t>
        </w:r>
      </w:ins>
      <w:ins w:id="97" w:author="sunny" w:date="2016-12-12T10:55:00Z">
        <w:r w:rsidR="002817E0">
          <w:rPr>
            <w:rFonts w:ascii="Times New Roman" w:hAnsi="Times New Roman" w:cs="Times New Roman"/>
            <w:sz w:val="24"/>
            <w:szCs w:val="24"/>
          </w:rPr>
          <w:t xml:space="preserve">Etest and agar dilution was </w:t>
        </w:r>
      </w:ins>
      <w:ins w:id="98" w:author="sunny" w:date="2016-12-12T11:03:00Z">
        <w:r w:rsidR="00E05A95">
          <w:rPr>
            <w:rFonts w:ascii="Times New Roman" w:hAnsi="Times New Roman" w:cs="Times New Roman"/>
            <w:sz w:val="24"/>
            <w:szCs w:val="24"/>
          </w:rPr>
          <w:t>≥ 88% but</w:t>
        </w:r>
      </w:ins>
      <w:ins w:id="99" w:author="sunny" w:date="2016-12-12T10:44:00Z">
        <w:r w:rsidR="00EF0008">
          <w:rPr>
            <w:rFonts w:ascii="Times New Roman" w:hAnsi="Times New Roman" w:cs="Times New Roman"/>
            <w:sz w:val="24"/>
            <w:szCs w:val="24"/>
          </w:rPr>
          <w:t xml:space="preserve"> was </w:t>
        </w:r>
      </w:ins>
      <w:ins w:id="100" w:author="sunny" w:date="2016-12-12T11:04:00Z">
        <w:r w:rsidR="00E05A95">
          <w:rPr>
            <w:rFonts w:ascii="Times New Roman" w:hAnsi="Times New Roman" w:cs="Times New Roman"/>
            <w:sz w:val="24"/>
            <w:szCs w:val="24"/>
          </w:rPr>
          <w:t xml:space="preserve">very </w:t>
        </w:r>
      </w:ins>
      <w:ins w:id="101" w:author="sunny" w:date="2016-12-12T10:44:00Z">
        <w:r w:rsidR="00EF0008">
          <w:rPr>
            <w:rFonts w:ascii="Times New Roman" w:hAnsi="Times New Roman" w:cs="Times New Roman"/>
            <w:sz w:val="24"/>
            <w:szCs w:val="24"/>
          </w:rPr>
          <w:t>poor for disk diffusion.</w:t>
        </w:r>
      </w:ins>
      <w:del w:id="102" w:author="sunny" w:date="2016-12-12T10:42:00Z">
        <w:r w:rsidR="00A8407B" w:rsidDel="00EF0008">
          <w:rPr>
            <w:rFonts w:ascii="Times New Roman" w:hAnsi="Times New Roman" w:cs="Times New Roman"/>
            <w:sz w:val="24"/>
            <w:szCs w:val="24"/>
          </w:rPr>
          <w:delText xml:space="preserve"> despite use of different media and protocols, the </w:delText>
        </w:r>
        <w:r w:rsidR="001A5C4D" w:rsidRPr="006F644E" w:rsidDel="00EF0008">
          <w:rPr>
            <w:rFonts w:ascii="Times New Roman" w:hAnsi="Times New Roman" w:cs="Times New Roman"/>
            <w:sz w:val="24"/>
            <w:szCs w:val="24"/>
          </w:rPr>
          <w:delText xml:space="preserve">overall agreement </w:delText>
        </w:r>
        <w:r w:rsidR="00935664" w:rsidRPr="006F644E" w:rsidDel="00EF0008">
          <w:rPr>
            <w:rFonts w:ascii="Times New Roman" w:hAnsi="Times New Roman" w:cs="Times New Roman"/>
            <w:sz w:val="24"/>
            <w:szCs w:val="24"/>
          </w:rPr>
          <w:delText xml:space="preserve">between the </w:delText>
        </w:r>
      </w:del>
      <w:del w:id="103" w:author="sunny" w:date="2016-12-08T12:56:00Z">
        <w:r w:rsidR="00935664" w:rsidRPr="006F644E" w:rsidDel="00F16059">
          <w:rPr>
            <w:rFonts w:ascii="Times New Roman" w:hAnsi="Times New Roman" w:cs="Times New Roman"/>
            <w:sz w:val="24"/>
            <w:szCs w:val="24"/>
          </w:rPr>
          <w:delText>different methods</w:delText>
        </w:r>
      </w:del>
      <w:del w:id="104" w:author="sunny" w:date="2016-12-12T09:41:00Z">
        <w:r w:rsidR="00935664" w:rsidRPr="006F644E" w:rsidDel="00CC5727">
          <w:rPr>
            <w:rFonts w:ascii="Times New Roman" w:hAnsi="Times New Roman" w:cs="Times New Roman"/>
            <w:sz w:val="24"/>
            <w:szCs w:val="24"/>
          </w:rPr>
          <w:delText xml:space="preserve"> </w:delText>
        </w:r>
      </w:del>
      <w:del w:id="105" w:author="sunny" w:date="2016-12-12T10:42:00Z">
        <w:r w:rsidR="00A8407B" w:rsidDel="00EF0008">
          <w:rPr>
            <w:rFonts w:ascii="Times New Roman" w:hAnsi="Times New Roman" w:cs="Times New Roman"/>
            <w:sz w:val="24"/>
            <w:szCs w:val="24"/>
          </w:rPr>
          <w:delText>was</w:delText>
        </w:r>
        <w:r w:rsidR="00A8407B" w:rsidRPr="006F644E" w:rsidDel="00EF0008">
          <w:rPr>
            <w:rFonts w:ascii="Times New Roman" w:hAnsi="Times New Roman" w:cs="Times New Roman"/>
            <w:sz w:val="24"/>
            <w:szCs w:val="24"/>
          </w:rPr>
          <w:delText xml:space="preserve"> </w:delText>
        </w:r>
      </w:del>
      <w:commentRangeStart w:id="106"/>
      <w:commentRangeStart w:id="107"/>
      <w:del w:id="108" w:author="sunny" w:date="2016-12-16T12:28:00Z">
        <w:r w:rsidR="00935664" w:rsidRPr="006F644E" w:rsidDel="00F6313D">
          <w:rPr>
            <w:rFonts w:ascii="Times New Roman" w:hAnsi="Times New Roman" w:cs="Times New Roman"/>
            <w:sz w:val="24"/>
            <w:szCs w:val="24"/>
          </w:rPr>
          <w:delText>&gt;70%</w:delText>
        </w:r>
        <w:commentRangeEnd w:id="106"/>
        <w:r w:rsidR="00A8407B" w:rsidDel="00F6313D">
          <w:rPr>
            <w:rStyle w:val="CommentReference"/>
          </w:rPr>
          <w:commentReference w:id="106"/>
        </w:r>
        <w:commentRangeEnd w:id="107"/>
        <w:r w:rsidR="006E6548" w:rsidDel="00F6313D">
          <w:rPr>
            <w:rStyle w:val="CommentReference"/>
          </w:rPr>
          <w:commentReference w:id="107"/>
        </w:r>
        <w:r w:rsidR="006F644E" w:rsidDel="00F6313D">
          <w:rPr>
            <w:rFonts w:ascii="Times New Roman" w:hAnsi="Times New Roman" w:cs="Times New Roman"/>
            <w:sz w:val="24"/>
            <w:szCs w:val="24"/>
          </w:rPr>
          <w:delText>.</w:delText>
        </w:r>
      </w:del>
      <w:r w:rsidR="00240E9B" w:rsidRPr="006F644E">
        <w:rPr>
          <w:rFonts w:ascii="Times New Roman" w:hAnsi="Times New Roman" w:cs="Times New Roman"/>
          <w:sz w:val="24"/>
          <w:szCs w:val="24"/>
        </w:rPr>
        <w:fldChar w:fldCharType="begin"/>
      </w:r>
      <w:ins w:id="109" w:author="sunny" w:date="2016-12-17T11:37:00Z">
        <w:r w:rsidR="00FA3849">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Network"}],"issued":{"date-parts":[["2006",9]]}}}],"schema":"https://github.com/citation-style-language/schema/raw/master/csl-citation.json"} </w:instrText>
        </w:r>
      </w:ins>
      <w:del w:id="110" w:author="sunny" w:date="2016-12-17T11:37:00Z">
        <w:r w:rsidR="00990560" w:rsidDel="00FA3849">
          <w:rPr>
            <w:rFonts w:ascii="Times New Roman" w:hAnsi="Times New Roman" w:cs="Times New Roman"/>
            <w:sz w:val="24"/>
            <w:szCs w:val="24"/>
          </w:rPr>
          <w:del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delInstrText>
        </w:r>
      </w:del>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ins w:id="111" w:author="sunny" w:date="2016-12-16T12:29:00Z">
        <w:r w:rsidR="00F6313D">
          <w:rPr>
            <w:rFonts w:ascii="Times New Roman" w:hAnsi="Times New Roman" w:cs="Times New Roman"/>
            <w:sz w:val="24"/>
            <w:szCs w:val="24"/>
          </w:rPr>
          <w:t xml:space="preserve">in the past </w:t>
        </w:r>
      </w:ins>
      <w:r w:rsidR="00EB3954" w:rsidRPr="006F644E">
        <w:rPr>
          <w:rFonts w:ascii="Times New Roman" w:hAnsi="Times New Roman" w:cs="Times New Roman"/>
          <w:sz w:val="24"/>
          <w:szCs w:val="24"/>
        </w:rPr>
        <w:t>for other bacteria</w:t>
      </w:r>
      <w:ins w:id="112" w:author="sunny" w:date="2016-12-06T17:47:00Z">
        <w:r w:rsidR="00FE2A90">
          <w:rPr>
            <w:rFonts w:ascii="Times New Roman" w:hAnsi="Times New Roman" w:cs="Times New Roman"/>
            <w:sz w:val="24"/>
            <w:szCs w:val="24"/>
          </w:rPr>
          <w:fldChar w:fldCharType="begin"/>
        </w:r>
      </w:ins>
      <w:ins w:id="113" w:author="sunny" w:date="2016-12-17T11:37:00Z">
        <w:r w:rsidR="00FA3849">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M."}],"issued":{"date-parts":[["1991",5]]}},"label":"page"}],"schema":"https://github.com/citation-style-language/schema/raw/master/csl-citation.json"} </w:instrText>
        </w:r>
      </w:ins>
      <w:r w:rsidR="00FE2A90">
        <w:rPr>
          <w:rFonts w:ascii="Times New Roman" w:hAnsi="Times New Roman" w:cs="Times New Roman"/>
          <w:sz w:val="24"/>
          <w:szCs w:val="24"/>
        </w:rPr>
        <w:fldChar w:fldCharType="separate"/>
      </w:r>
      <w:ins w:id="114" w:author="sunny" w:date="2016-12-06T17:48:00Z">
        <w:r w:rsidR="00FE2A90" w:rsidRPr="00FE2A90">
          <w:rPr>
            <w:rFonts w:ascii="Times New Roman" w:hAnsi="Times New Roman" w:cs="Times New Roman"/>
            <w:sz w:val="24"/>
            <w:szCs w:val="24"/>
            <w:vertAlign w:val="superscript"/>
          </w:rPr>
          <w:t>10,11</w:t>
        </w:r>
      </w:ins>
      <w:ins w:id="115" w:author="sunny" w:date="2016-12-06T17:47:00Z">
        <w:r w:rsidR="00FE2A90">
          <w:rPr>
            <w:rFonts w:ascii="Times New Roman" w:hAnsi="Times New Roman" w:cs="Times New Roman"/>
            <w:sz w:val="24"/>
            <w:szCs w:val="24"/>
          </w:rPr>
          <w:fldChar w:fldCharType="end"/>
        </w:r>
      </w:ins>
      <w:ins w:id="116" w:author="sunny" w:date="2016-12-16T12:29:00Z">
        <w:r w:rsidR="00F6313D">
          <w:rPr>
            <w:rFonts w:ascii="Times New Roman" w:hAnsi="Times New Roman" w:cs="Times New Roman"/>
            <w:sz w:val="24"/>
            <w:szCs w:val="24"/>
          </w:rPr>
          <w:t xml:space="preserve">, </w:t>
        </w:r>
      </w:ins>
      <w:del w:id="117" w:author="sunny" w:date="2016-12-06T17:43:00Z">
        <w:r w:rsidR="00A83069" w:rsidDel="00FE2A90">
          <w:rPr>
            <w:rFonts w:ascii="Times New Roman" w:hAnsi="Times New Roman" w:cs="Times New Roman"/>
            <w:color w:val="FF0000"/>
            <w:sz w:val="24"/>
            <w:szCs w:val="24"/>
            <w:vertAlign w:val="superscript"/>
          </w:rPr>
          <w:delText>REFs</w:delText>
        </w:r>
        <w:r w:rsidR="00EB3954" w:rsidRPr="006F644E" w:rsidDel="00FE2A90">
          <w:rPr>
            <w:rFonts w:ascii="Times New Roman" w:hAnsi="Times New Roman" w:cs="Times New Roman"/>
            <w:sz w:val="24"/>
            <w:szCs w:val="24"/>
          </w:rPr>
          <w:delText xml:space="preserve"> </w:delText>
        </w:r>
      </w:del>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315B697B"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ins w:id="118" w:author="sunny" w:date="2016-12-17T11:37:00Z">
        <w:r w:rsidR="00FA3849">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ins>
      <w:del w:id="119" w:author="sunny" w:date="2016-12-06T17:48:00Z">
        <w:r w:rsidR="00990560" w:rsidDel="00FE2A90">
          <w:rPr>
            <w:rFonts w:ascii="Times New Roman" w:hAnsi="Times New Roman" w:cs="Times New Roman"/>
            <w:sz w:val="24"/>
            <w:szCs w:val="24"/>
          </w:rPr>
          <w:delInstrText xml:space="preserve"> ADDIN ZOTERO_ITEM CSL_CITATION {"citationID":"MkNTVDGn","properties":{"formattedCitation":"{\\rtf \\super 10,11\\nosupersub{}}","plainCitation":"10,11"},"citationItems":[{"id":334,"uris":["http://zotero.org/users/1321783/items/N8PCPSBP"],"uri":["http://zotero.org/users/1321783/items/N8PCPSBP"],"itemData":{"id":334,"type":"article-journal","title":"Antimicrobial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delInstrText>
        </w:r>
      </w:del>
      <w:r w:rsidR="0019472E" w:rsidRPr="006F644E">
        <w:rPr>
          <w:rFonts w:ascii="Times New Roman" w:hAnsi="Times New Roman" w:cs="Times New Roman"/>
          <w:sz w:val="24"/>
          <w:szCs w:val="24"/>
        </w:rPr>
        <w:fldChar w:fldCharType="separate"/>
      </w:r>
      <w:ins w:id="120" w:author="sunny" w:date="2016-12-06T17:48:00Z">
        <w:r w:rsidR="00FE2A90" w:rsidRPr="00FE2A90">
          <w:rPr>
            <w:rFonts w:ascii="Times New Roman" w:hAnsi="Times New Roman" w:cs="Times New Roman"/>
            <w:sz w:val="24"/>
            <w:szCs w:val="24"/>
            <w:vertAlign w:val="superscript"/>
          </w:rPr>
          <w:t>12,13</w:t>
        </w:r>
      </w:ins>
      <w:del w:id="121" w:author="sunny" w:date="2016-12-06T17:48:00Z">
        <w:r w:rsidR="00990560" w:rsidRPr="00990560" w:rsidDel="00FE2A90">
          <w:rPr>
            <w:rFonts w:ascii="Times New Roman" w:hAnsi="Times New Roman" w:cs="Times New Roman"/>
            <w:sz w:val="24"/>
            <w:szCs w:val="24"/>
            <w:vertAlign w:val="superscript"/>
          </w:rPr>
          <w:delText>10,11</w:delText>
        </w:r>
      </w:del>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047654">
        <w:rPr>
          <w:rFonts w:ascii="Times New Roman" w:hAnsi="Times New Roman" w:cs="Times New Roman"/>
          <w:sz w:val="24"/>
          <w:szCs w:val="24"/>
        </w:rPr>
        <w:t xml:space="preserve"> developed methods have been </w:t>
      </w:r>
      <w:r w:rsidR="00047654">
        <w:rPr>
          <w:rFonts w:ascii="Times New Roman" w:hAnsi="Times New Roman" w:cs="Times New Roman"/>
          <w:sz w:val="24"/>
          <w:szCs w:val="24"/>
        </w:rPr>
        <w:lastRenderedPageBreak/>
        <w:t xml:space="preserve">particularly </w:t>
      </w:r>
      <w:r w:rsidR="00520661">
        <w:rPr>
          <w:rFonts w:ascii="Times New Roman" w:hAnsi="Times New Roman" w:cs="Times New Roman"/>
          <w:sz w:val="24"/>
          <w:szCs w:val="24"/>
        </w:rPr>
        <w:t>accurate 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ins w:id="122" w:author="sunny" w:date="2016-12-17T11:37:00Z">
        <w:r w:rsidR="00FA3849">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C."}],"issued":{"date-parts":[["1984",10,1]]}},"label":"page"}],"schema":"https://github.com/citation-style-language/schema/raw/master/csl-citation.json"} </w:instrText>
        </w:r>
      </w:ins>
      <w:del w:id="123" w:author="sunny" w:date="2016-12-06T17:48:00Z">
        <w:r w:rsidR="00990560" w:rsidDel="00FE2A90">
          <w:rPr>
            <w:rFonts w:ascii="Times New Roman" w:hAnsi="Times New Roman" w:cs="Times New Roman"/>
            <w:sz w:val="24"/>
            <w:szCs w:val="24"/>
          </w:rPr>
          <w:delInstrText xml:space="preserve"> ADDIN ZOTERO_ITEM CSL_CITATION {"citationID":"1e74iuhovh","properties":{"formattedCitation":"{\\rtf \\super 12\\uc0\\u8211{}14\\nosupersub{}}","plainCitation":"12–14"},"citationItems":[{"id":421,"uris":["http://zotero.org/users/1321783/items/EIWQFKKA"],"uri":["http://zotero.org/users/1321783/items/EIWQFKKA"],"itemData":{"id":421,"type":"article-journal","title":"Cultivation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delInstrText>
        </w:r>
      </w:del>
      <w:r w:rsidR="00D15E8D" w:rsidRPr="006F644E">
        <w:rPr>
          <w:rFonts w:ascii="Times New Roman" w:hAnsi="Times New Roman" w:cs="Times New Roman"/>
          <w:sz w:val="24"/>
          <w:szCs w:val="24"/>
        </w:rPr>
        <w:fldChar w:fldCharType="separate"/>
      </w:r>
      <w:ins w:id="124" w:author="sunny" w:date="2016-12-06T17:48:00Z">
        <w:r w:rsidR="00FE2A90" w:rsidRPr="00FE2A90">
          <w:rPr>
            <w:rFonts w:ascii="Times New Roman" w:hAnsi="Times New Roman" w:cs="Times New Roman"/>
            <w:sz w:val="24"/>
            <w:szCs w:val="24"/>
            <w:vertAlign w:val="superscript"/>
          </w:rPr>
          <w:t>14–16</w:t>
        </w:r>
      </w:ins>
      <w:del w:id="125" w:author="sunny" w:date="2016-12-06T17:48:00Z">
        <w:r w:rsidR="00990560" w:rsidRPr="00990560" w:rsidDel="00FE2A90">
          <w:rPr>
            <w:rFonts w:ascii="Times New Roman" w:hAnsi="Times New Roman" w:cs="Times New Roman"/>
            <w:sz w:val="24"/>
            <w:szCs w:val="24"/>
            <w:vertAlign w:val="superscript"/>
          </w:rPr>
          <w:delText>12–14</w:delText>
        </w:r>
      </w:del>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ins w:id="126" w:author="sunny" w:date="2016-12-17T11:37:00Z">
        <w:r w:rsidR="00FA3849">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P."}],"issued":{"date-parts":[["2012",6]]}},"label":"page"}],"schema":"https://github.com/citation-style-language/schema/raw/master/csl-citation.json"} </w:instrText>
        </w:r>
      </w:ins>
      <w:del w:id="127" w:author="sunny" w:date="2016-12-06T17:48:00Z">
        <w:r w:rsidR="00990560" w:rsidDel="00FE2A90">
          <w:rPr>
            <w:rFonts w:ascii="Times New Roman" w:hAnsi="Times New Roman" w:cs="Times New Roman"/>
            <w:sz w:val="24"/>
            <w:szCs w:val="24"/>
          </w:rPr>
          <w:delInstrText xml:space="preserve"> ADDIN ZOTERO_ITEM CSL_CITATION {"citationID":"jpp0i4dl6","properties":{"formattedCitation":"{\\rtf \\super 15\\uc0\\u8211{}17\\nosupersub{}}","plainCitation":"15–17"},"citationItems":[{"id":435,"uris":["http://zotero.org/users/1321783/items/8ISPR7J8"],"uri":["http://zotero.org/users/1321783/items/8ISPR7J8"],"itemData":{"id":435,"type":"article-journal","title":"A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delInstrText>
        </w:r>
      </w:del>
      <w:r w:rsidR="00567959" w:rsidRPr="006F644E">
        <w:rPr>
          <w:rFonts w:ascii="Times New Roman" w:hAnsi="Times New Roman" w:cs="Times New Roman"/>
          <w:sz w:val="24"/>
          <w:szCs w:val="24"/>
        </w:rPr>
        <w:fldChar w:fldCharType="separate"/>
      </w:r>
      <w:ins w:id="128" w:author="sunny" w:date="2016-12-06T17:48:00Z">
        <w:r w:rsidR="00FE2A90" w:rsidRPr="00FE2A90">
          <w:rPr>
            <w:rFonts w:ascii="Times New Roman" w:hAnsi="Times New Roman" w:cs="Times New Roman"/>
            <w:sz w:val="24"/>
            <w:szCs w:val="24"/>
            <w:vertAlign w:val="superscript"/>
          </w:rPr>
          <w:t>17–19</w:t>
        </w:r>
      </w:ins>
      <w:del w:id="129" w:author="sunny" w:date="2016-12-06T17:48:00Z">
        <w:r w:rsidR="00990560" w:rsidRPr="00990560" w:rsidDel="00FE2A90">
          <w:rPr>
            <w:rFonts w:ascii="Times New Roman" w:hAnsi="Times New Roman" w:cs="Times New Roman"/>
            <w:sz w:val="24"/>
            <w:szCs w:val="24"/>
            <w:vertAlign w:val="superscript"/>
          </w:rPr>
          <w:delText>15–17</w:delText>
        </w:r>
      </w:del>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ins w:id="130" w:author="sunny" w:date="2016-12-06T17:49:00Z">
        <w:r w:rsidR="00591E0F">
          <w:rPr>
            <w:rFonts w:ascii="Times New Roman" w:hAnsi="Times New Roman" w:cs="Times New Roman"/>
            <w:sz w:val="24"/>
            <w:szCs w:val="24"/>
          </w:rPr>
          <w:fldChar w:fldCharType="begin"/>
        </w:r>
      </w:ins>
      <w:ins w:id="131" w:author="sunny" w:date="2016-12-17T11:37:00Z">
        <w:r w:rsidR="00FA3849">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ins>
      <w:r w:rsidR="00591E0F">
        <w:rPr>
          <w:rFonts w:ascii="Times New Roman" w:hAnsi="Times New Roman" w:cs="Times New Roman"/>
          <w:sz w:val="24"/>
          <w:szCs w:val="24"/>
        </w:rPr>
        <w:fldChar w:fldCharType="separate"/>
      </w:r>
      <w:ins w:id="132" w:author="sunny" w:date="2016-12-06T17:49:00Z">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ins>
      <w:commentRangeStart w:id="133"/>
      <w:del w:id="134" w:author="sunny" w:date="2016-12-06T17:49:00Z">
        <w:r w:rsidR="00D308BE" w:rsidRPr="003B42CC" w:rsidDel="00591E0F">
          <w:rPr>
            <w:rFonts w:ascii="Times New Roman" w:hAnsi="Times New Roman" w:cs="Times New Roman"/>
            <w:color w:val="FF0000"/>
            <w:sz w:val="24"/>
            <w:szCs w:val="24"/>
            <w:vertAlign w:val="superscript"/>
          </w:rPr>
          <w:delText>REF</w:delText>
        </w:r>
        <w:commentRangeEnd w:id="133"/>
        <w:r w:rsidR="00D308BE" w:rsidDel="00591E0F">
          <w:rPr>
            <w:rStyle w:val="CommentReference"/>
          </w:rPr>
          <w:commentReference w:id="133"/>
        </w:r>
      </w:del>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ins w:id="135" w:author="sunny" w:date="2016-12-06T17:49:00Z">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del w:id="136" w:author="sunny" w:date="2016-12-06T17:48:00Z">
        <w:r w:rsidR="00990560" w:rsidDel="00FE2A90">
          <w:rPr>
            <w:rFonts w:ascii="Times New Roman" w:hAnsi="Times New Roman" w:cs="Times New Roman"/>
            <w:sz w:val="24"/>
            <w:szCs w:val="24"/>
          </w:rPr>
          <w:delInstrText xml:space="preserve"> ADDIN ZOTERO_ITEM CSL_CITATION {"citationID":"27a5hr7egp","properties":{"formattedCitation":"{\\rtf \\super 18,19\\nosupersub{}}","plainCitation":"18,19"},"citationItems":[{"id":233,"uris":["http://zotero.org/users/1321783/items/JKKUIUNK"],"uri":["http://zotero.org/users/1321783/items/JKKUIUNK"],"itemData":{"id":233,"type":"article-journal","title":"Genetic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r w:rsidR="001D53E2" w:rsidRPr="006F644E">
        <w:rPr>
          <w:rFonts w:ascii="Times New Roman" w:hAnsi="Times New Roman" w:cs="Times New Roman"/>
          <w:sz w:val="24"/>
          <w:szCs w:val="24"/>
        </w:rPr>
        <w:fldChar w:fldCharType="separate"/>
      </w:r>
      <w:ins w:id="137" w:author="sunny" w:date="2016-12-06T17:49:00Z">
        <w:r w:rsidR="00591E0F" w:rsidRPr="00591E0F">
          <w:rPr>
            <w:rFonts w:ascii="Times New Roman" w:hAnsi="Times New Roman" w:cs="Times New Roman"/>
            <w:sz w:val="24"/>
            <w:szCs w:val="24"/>
            <w:vertAlign w:val="superscript"/>
          </w:rPr>
          <w:t>21,22</w:t>
        </w:r>
      </w:ins>
      <w:del w:id="138" w:author="sunny" w:date="2016-12-06T17:48:00Z">
        <w:r w:rsidR="00990560" w:rsidRPr="00990560" w:rsidDel="00FE2A90">
          <w:rPr>
            <w:rFonts w:ascii="Times New Roman" w:hAnsi="Times New Roman" w:cs="Times New Roman"/>
            <w:sz w:val="24"/>
            <w:szCs w:val="24"/>
            <w:vertAlign w:val="superscript"/>
          </w:rPr>
          <w:delText>18,19</w:delText>
        </w:r>
      </w:del>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74732C90"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ins w:id="139" w:author="sunny" w:date="2016-12-17T11:37:00Z">
        <w:r w:rsidR="00FA3849">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J.","dropping-particle":"de"}],"issued":{"date-parts":[["2012",3,1]]}}}],"schema":"https://github.com/citation-style-language/schema/raw/master/csl-citation.json"} </w:instrText>
        </w:r>
      </w:ins>
      <w:del w:id="140" w:author="sunny" w:date="2016-12-06T17:48:00Z">
        <w:r w:rsidR="00990560" w:rsidDel="00FE2A90">
          <w:rPr>
            <w:rFonts w:ascii="Times New Roman" w:hAnsi="Times New Roman" w:cs="Times New Roman"/>
            <w:sz w:val="24"/>
            <w:szCs w:val="24"/>
          </w:rPr>
          <w:delInstrText xml:space="preserve"> ADDIN ZOTERO_ITEM CSL_CITATION {"citationID":"2990bihs4q","properties":{"formattedCitation":"{\\rtf \\super 20\\nosupersub{}}","plainCitation":"20"},"citationItems":[{"id":360,"uris":["http://zotero.org/users/1321783/items/UK7MBUAU"],"uri":["http://zotero.org/users/1321783/items/UK7MBUAU"],"itemData":{"id":360,"type":"article-journal","title":"New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delInstrText>
        </w:r>
      </w:del>
      <w:r w:rsidR="00E82349" w:rsidRPr="006F644E">
        <w:rPr>
          <w:rFonts w:ascii="Times New Roman" w:hAnsi="Times New Roman" w:cs="Times New Roman"/>
          <w:sz w:val="24"/>
          <w:szCs w:val="24"/>
        </w:rPr>
        <w:fldChar w:fldCharType="separate"/>
      </w:r>
      <w:ins w:id="141" w:author="sunny" w:date="2016-12-06T17:49:00Z">
        <w:r w:rsidR="00591E0F" w:rsidRPr="00591E0F">
          <w:rPr>
            <w:rFonts w:ascii="Times New Roman" w:hAnsi="Times New Roman" w:cs="Times New Roman"/>
            <w:sz w:val="24"/>
            <w:szCs w:val="24"/>
            <w:vertAlign w:val="superscript"/>
          </w:rPr>
          <w:t>23</w:t>
        </w:r>
      </w:ins>
      <w:del w:id="142" w:author="sunny" w:date="2016-12-06T17:48:00Z">
        <w:r w:rsidR="00990560" w:rsidRPr="00990560" w:rsidDel="00FE2A90">
          <w:rPr>
            <w:rFonts w:ascii="Times New Roman" w:hAnsi="Times New Roman" w:cs="Times New Roman"/>
            <w:sz w:val="24"/>
            <w:szCs w:val="24"/>
            <w:vertAlign w:val="superscript"/>
          </w:rPr>
          <w:delText>20</w:delText>
        </w:r>
      </w:del>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w:t>
      </w:r>
      <w:del w:id="143" w:author="sunny" w:date="2016-12-12T12:06:00Z">
        <w:r w:rsidR="009155D4" w:rsidRPr="006F644E" w:rsidDel="00E453AC">
          <w:rPr>
            <w:rFonts w:ascii="Times New Roman" w:hAnsi="Times New Roman" w:cs="Times New Roman"/>
            <w:sz w:val="24"/>
            <w:szCs w:val="24"/>
          </w:rPr>
          <w:delText xml:space="preserve">more </w:delText>
        </w:r>
      </w:del>
      <w:r w:rsidR="009155D4" w:rsidRPr="006F644E">
        <w:rPr>
          <w:rFonts w:ascii="Times New Roman" w:hAnsi="Times New Roman" w:cs="Times New Roman"/>
          <w:sz w:val="24"/>
          <w:szCs w:val="24"/>
        </w:rPr>
        <w:t xml:space="preserve">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del w:id="144" w:author="sunny" w:date="2016-12-12T12:11:00Z">
        <w:r w:rsidR="00B6403F" w:rsidDel="00E453AC">
          <w:rPr>
            <w:rFonts w:ascii="Times New Roman" w:hAnsi="Times New Roman" w:cs="Times New Roman"/>
            <w:sz w:val="24"/>
            <w:szCs w:val="24"/>
          </w:rPr>
          <w:delText xml:space="preserve"> </w:delText>
        </w:r>
        <w:r w:rsidR="006A110D" w:rsidRPr="006F644E" w:rsidDel="00E453AC">
          <w:rPr>
            <w:rFonts w:ascii="Times New Roman" w:hAnsi="Times New Roman" w:cs="Times New Roman"/>
            <w:sz w:val="24"/>
            <w:szCs w:val="24"/>
          </w:rPr>
          <w:delText>and do not rely on doubling dilutions</w:delText>
        </w:r>
      </w:del>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ins w:id="145" w:author="sunny" w:date="2016-12-12T12:13:00Z">
        <w:r w:rsidR="00E453AC">
          <w:rPr>
            <w:rFonts w:ascii="Times New Roman" w:hAnsi="Times New Roman" w:cs="Times New Roman"/>
            <w:sz w:val="24"/>
            <w:szCs w:val="24"/>
          </w:rPr>
          <w:t xml:space="preserve">the upper border of the confidence interval </w:t>
        </w:r>
      </w:ins>
      <w:ins w:id="146" w:author="sunny" w:date="2016-12-16T12:31:00Z">
        <w:r w:rsidR="00F6313D">
          <w:rPr>
            <w:rFonts w:ascii="Times New Roman" w:hAnsi="Times New Roman" w:cs="Times New Roman"/>
            <w:sz w:val="24"/>
            <w:szCs w:val="24"/>
          </w:rPr>
          <w:t xml:space="preserve">is </w:t>
        </w:r>
      </w:ins>
      <w:ins w:id="147" w:author="sunny" w:date="2016-12-12T12:13:00Z">
        <w:r w:rsidR="00E453AC">
          <w:rPr>
            <w:rFonts w:ascii="Times New Roman" w:hAnsi="Times New Roman" w:cs="Times New Roman"/>
            <w:sz w:val="24"/>
            <w:szCs w:val="24"/>
          </w:rPr>
          <w:t>defined as</w:t>
        </w:r>
      </w:ins>
      <w:ins w:id="148" w:author="sunny" w:date="2016-12-12T12:15:00Z">
        <w:r w:rsidR="00E453AC">
          <w:rPr>
            <w:rFonts w:ascii="Times New Roman" w:hAnsi="Times New Roman" w:cs="Times New Roman"/>
            <w:sz w:val="24"/>
            <w:szCs w:val="24"/>
          </w:rPr>
          <w:t xml:space="preserve"> non-toxic, </w:t>
        </w:r>
      </w:ins>
      <w:r w:rsidR="009155D4" w:rsidRPr="006F644E">
        <w:rPr>
          <w:rFonts w:ascii="Times New Roman" w:hAnsi="Times New Roman" w:cs="Times New Roman"/>
          <w:sz w:val="24"/>
          <w:szCs w:val="24"/>
        </w:rPr>
        <w:t xml:space="preserve">this benchmark dose approach </w:t>
      </w:r>
      <w:ins w:id="149" w:author="sunny" w:date="2016-12-12T12:16:00Z">
        <w:r w:rsidR="00E453AC">
          <w:rPr>
            <w:rFonts w:ascii="Times New Roman" w:hAnsi="Times New Roman" w:cs="Times New Roman"/>
            <w:sz w:val="24"/>
            <w:szCs w:val="24"/>
          </w:rPr>
          <w:t xml:space="preserve">(BMD) </w:t>
        </w:r>
      </w:ins>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ins w:id="150" w:author="sunny" w:date="2016-12-16T12:32:00Z">
        <w:r w:rsidR="00F6313D">
          <w:rPr>
            <w:rFonts w:ascii="Times New Roman" w:hAnsi="Times New Roman" w:cs="Times New Roman"/>
            <w:sz w:val="24"/>
            <w:szCs w:val="24"/>
          </w:rPr>
          <w:t xml:space="preserve">dense </w:t>
        </w:r>
      </w:ins>
      <w:del w:id="151" w:author="sunny" w:date="2016-12-12T12:12:00Z">
        <w:r w:rsidR="009155D4" w:rsidRPr="006F644E" w:rsidDel="00E453AC">
          <w:rPr>
            <w:rFonts w:ascii="Times New Roman" w:hAnsi="Times New Roman" w:cs="Times New Roman"/>
            <w:sz w:val="24"/>
            <w:szCs w:val="24"/>
          </w:rPr>
          <w:delText>dis</w:delText>
        </w:r>
        <w:r w:rsidR="00A149CF" w:rsidRPr="006F644E" w:rsidDel="00E453AC">
          <w:rPr>
            <w:rFonts w:ascii="Times New Roman" w:hAnsi="Times New Roman" w:cs="Times New Roman"/>
            <w:sz w:val="24"/>
            <w:szCs w:val="24"/>
          </w:rPr>
          <w:delText xml:space="preserve">crete </w:delText>
        </w:r>
      </w:del>
      <w:r w:rsidR="00A149CF" w:rsidRPr="006F644E">
        <w:rPr>
          <w:rFonts w:ascii="Times New Roman" w:hAnsi="Times New Roman" w:cs="Times New Roman"/>
          <w:sz w:val="24"/>
          <w:szCs w:val="24"/>
        </w:rPr>
        <w:t>dose spacing because of its statistical superiority</w:t>
      </w:r>
      <w:ins w:id="152" w:author="sunny" w:date="2016-12-16T12:32:00Z">
        <w:r w:rsidR="00F6313D">
          <w:rPr>
            <w:rFonts w:ascii="Times New Roman" w:hAnsi="Times New Roman" w:cs="Times New Roman"/>
            <w:sz w:val="24"/>
            <w:szCs w:val="24"/>
          </w:rPr>
          <w:t xml:space="preserve"> and reduction of animal use</w:t>
        </w:r>
      </w:ins>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ins w:id="153" w:author="sunny" w:date="2016-12-17T11:37:00Z">
        <w:r w:rsidR="00FA3849">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Falk"},{"family":"Sand","given":"Salomon"},{"family":"Nilsson","given":"John"},{"family":"Victorin","given":"Katarina"}],"issued":{"date-parts":[["2003"]]}},"label":"page"}],"schema":"https://github.com/citation-style-language/schema/raw/master/csl-citation.json"} </w:instrText>
        </w:r>
      </w:ins>
      <w:del w:id="154" w:author="sunny" w:date="2016-12-06T17:48:00Z">
        <w:r w:rsidR="00990560" w:rsidDel="00FE2A90">
          <w:rPr>
            <w:rFonts w:ascii="Times New Roman" w:hAnsi="Times New Roman" w:cs="Times New Roman"/>
            <w:sz w:val="24"/>
            <w:szCs w:val="24"/>
          </w:rPr>
          <w:delInstrText xml:space="preserve"> ADDIN ZOTERO_ITEM CSL_CITATION {"citationID":"tYER81jX","properties":{"formattedCitation":"{\\rtf \\super 21\\uc0\\u8211{}24\\nosupersub{}}","plainCitation":"21–24"},"citationItems":[{"id":479,"uris":["http://zotero.org/users/1321783/items/8S5URJIZ"],"uri":["http://zotero.org/users/1321783/items/8S5URJIZ"],"itemData":{"id":479,"type":"article-journal","title":"Benchmark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delInstrText>
        </w:r>
      </w:del>
      <w:r w:rsidR="00C8642A" w:rsidRPr="006F644E">
        <w:rPr>
          <w:rFonts w:ascii="Times New Roman" w:hAnsi="Times New Roman" w:cs="Times New Roman"/>
          <w:sz w:val="24"/>
          <w:szCs w:val="24"/>
        </w:rPr>
        <w:fldChar w:fldCharType="separate"/>
      </w:r>
      <w:ins w:id="155" w:author="sunny" w:date="2016-12-06T17:49:00Z">
        <w:r w:rsidR="00591E0F" w:rsidRPr="00591E0F">
          <w:rPr>
            <w:rFonts w:ascii="Times New Roman" w:hAnsi="Times New Roman" w:cs="Times New Roman"/>
            <w:sz w:val="24"/>
            <w:szCs w:val="24"/>
            <w:vertAlign w:val="superscript"/>
          </w:rPr>
          <w:t>24–27</w:t>
        </w:r>
      </w:ins>
      <w:del w:id="156" w:author="sunny" w:date="2016-12-06T17:48:00Z">
        <w:r w:rsidR="00990560" w:rsidRPr="00990560" w:rsidDel="00FE2A90">
          <w:rPr>
            <w:rFonts w:ascii="Times New Roman" w:hAnsi="Times New Roman" w:cs="Times New Roman"/>
            <w:sz w:val="24"/>
            <w:szCs w:val="24"/>
            <w:vertAlign w:val="superscript"/>
          </w:rPr>
          <w:delText>21–24</w:delText>
        </w:r>
      </w:del>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del w:id="157" w:author="sunny" w:date="2016-12-16T12:36:00Z">
        <w:r w:rsidR="00CE2D5B" w:rsidRPr="006F644E" w:rsidDel="00F6313D">
          <w:rPr>
            <w:rFonts w:ascii="Times New Roman" w:hAnsi="Times New Roman" w:cs="Times New Roman"/>
            <w:sz w:val="24"/>
            <w:szCs w:val="24"/>
          </w:rPr>
          <w:delText xml:space="preserve">shape </w:delText>
        </w:r>
      </w:del>
      <w:ins w:id="158" w:author="sunny" w:date="2016-12-16T12:36:00Z">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ins>
      <w:r w:rsidR="00CE2D5B" w:rsidRPr="006F644E">
        <w:rPr>
          <w:rFonts w:ascii="Times New Roman" w:hAnsi="Times New Roman" w:cs="Times New Roman"/>
          <w:sz w:val="24"/>
          <w:szCs w:val="24"/>
        </w:rPr>
        <w:t>of the pharmacodynamic curve potentially provides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ins w:id="159" w:author="sunny" w:date="2016-12-17T11:37:00Z">
        <w:r w:rsidR="00FA3849">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F."}],"issued":{"date-parts":[["2011",5,3]]}}}],"schema":"https://github.com/citation-style-language/schema/raw/master/csl-citation.json"} </w:instrText>
        </w:r>
      </w:ins>
      <w:del w:id="160" w:author="sunny" w:date="2016-12-06T17:48:00Z">
        <w:r w:rsidR="00990560" w:rsidDel="00FE2A90">
          <w:rPr>
            <w:rFonts w:ascii="Times New Roman" w:hAnsi="Times New Roman" w:cs="Times New Roman"/>
            <w:sz w:val="24"/>
            <w:szCs w:val="24"/>
          </w:rPr>
          <w:delInstrText xml:space="preserve"> ADDIN ZOTERO_ITEM CSL_CITATION {"citationID":"pbg83q3kg","properties":{"formattedCitation":"{\\rtf \\super 25\\nosupersub{}}","plainCitation":"25"},"citationItems":[{"id":467,"uris":["http://zotero.org/users/1321783/items/4NDETHNA"],"uri":["http://zotero.org/users/1321783/items/4NDETHNA"],"itemData":{"id":467,"type":"article-journal","title":"Dose–response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delInstrText>
        </w:r>
      </w:del>
      <w:r w:rsidR="00CE2D5B" w:rsidRPr="006F644E">
        <w:rPr>
          <w:rFonts w:ascii="Times New Roman" w:hAnsi="Times New Roman" w:cs="Times New Roman"/>
          <w:sz w:val="24"/>
          <w:szCs w:val="24"/>
        </w:rPr>
        <w:fldChar w:fldCharType="separate"/>
      </w:r>
      <w:ins w:id="161" w:author="sunny" w:date="2016-12-06T17:49:00Z">
        <w:r w:rsidR="00591E0F" w:rsidRPr="00591E0F">
          <w:rPr>
            <w:rFonts w:ascii="Times New Roman" w:hAnsi="Times New Roman" w:cs="Times New Roman"/>
            <w:sz w:val="24"/>
            <w:szCs w:val="24"/>
            <w:vertAlign w:val="superscript"/>
          </w:rPr>
          <w:t>28</w:t>
        </w:r>
      </w:ins>
      <w:del w:id="162" w:author="sunny" w:date="2016-12-06T17:48:00Z">
        <w:r w:rsidR="00990560" w:rsidRPr="00990560" w:rsidDel="00FE2A90">
          <w:rPr>
            <w:rFonts w:ascii="Times New Roman" w:hAnsi="Times New Roman" w:cs="Times New Roman"/>
            <w:sz w:val="24"/>
            <w:szCs w:val="24"/>
            <w:vertAlign w:val="superscript"/>
          </w:rPr>
          <w:delText>25</w:delText>
        </w:r>
      </w:del>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ins w:id="163" w:author="sunny" w:date="2016-12-17T20:03:00Z">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ill coefficient can potentially provide information about the pharmacodynamic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r w:rsidR="0047196A">
          <w:rPr>
            <w:rFonts w:ascii="Times New Roman" w:hAnsi="Times New Roman" w:cs="Times New Roman"/>
            <w:sz w:val="24"/>
            <w:szCs w:val="24"/>
          </w:rPr>
          <w:instrText xml:space="preserve"> ADDIN ZOTERO_ITEM CSL_CITATION {"citationID":"bh6yzCiW","properties":{"formattedCitation":"{\\rtf \\super 21,22,42\\uc0\\u8211{}44\\nosupersub{}}","plainCitation":"21,22,42–44"},"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R."},{"family":"Rolff","given":"Jens"}],"issued":{"date-parts":[["2016",2,26]]}},"label":"page"}],"schema":"https://github.com/citation-style-language/schema/raw/master/csl-citation.json"} </w:instrText>
        </w:r>
        <w:r w:rsidR="0047196A" w:rsidRPr="006F644E">
          <w:rPr>
            <w:rFonts w:ascii="Times New Roman" w:hAnsi="Times New Roman" w:cs="Times New Roman"/>
            <w:sz w:val="24"/>
            <w:szCs w:val="24"/>
          </w:rPr>
          <w:fldChar w:fldCharType="separate"/>
        </w:r>
        <w:r w:rsidR="0047196A" w:rsidRPr="00FA3849">
          <w:rPr>
            <w:rFonts w:ascii="Times New Roman" w:hAnsi="Times New Roman" w:cs="Times New Roman"/>
            <w:sz w:val="24"/>
            <w:szCs w:val="24"/>
            <w:vertAlign w:val="superscript"/>
          </w:rPr>
          <w:t>21,22,42</w:t>
        </w:r>
        <w:r w:rsidR="0047196A" w:rsidRPr="003573E9">
          <w:rPr>
            <w:rFonts w:ascii="Times New Roman" w:hAnsi="Times New Roman" w:cs="Times New Roman"/>
            <w:sz w:val="24"/>
            <w:szCs w:val="24"/>
            <w:vertAlign w:val="superscript"/>
          </w:rPr>
          <w:t>–44</w:t>
        </w:r>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commentRangeStart w:id="164"/>
        <w:r w:rsidR="0047196A" w:rsidRPr="00AD378B">
          <w:rPr>
            <w:rFonts w:ascii="Times New Roman" w:hAnsi="Times New Roman" w:cs="Times New Roman"/>
            <w:sz w:val="24"/>
            <w:szCs w:val="24"/>
          </w:rPr>
          <w:t xml:space="preserve">Theoretically a steep Hill slope indicates that small increases in antimicrobial concentrations </w:t>
        </w:r>
        <w:r w:rsidR="0047196A">
          <w:rPr>
            <w:rFonts w:ascii="Times New Roman" w:hAnsi="Times New Roman" w:cs="Times New Roman"/>
            <w:sz w:val="24"/>
            <w:szCs w:val="24"/>
          </w:rPr>
          <w:t>result</w:t>
        </w:r>
        <w:r w:rsidR="0047196A" w:rsidRPr="00AD378B">
          <w:rPr>
            <w:rFonts w:ascii="Times New Roman" w:hAnsi="Times New Roman" w:cs="Times New Roman"/>
            <w:sz w:val="24"/>
            <w:szCs w:val="24"/>
          </w:rPr>
          <w:t xml:space="preserve"> </w:t>
        </w:r>
        <w:r w:rsidR="0047196A">
          <w:rPr>
            <w:rFonts w:ascii="Times New Roman" w:hAnsi="Times New Roman" w:cs="Times New Roman"/>
            <w:sz w:val="24"/>
            <w:szCs w:val="24"/>
          </w:rPr>
          <w:t>in more effective killing</w:t>
        </w:r>
        <w:r w:rsidR="0047196A" w:rsidRPr="00AD378B">
          <w:rPr>
            <w:rFonts w:ascii="Times New Roman" w:hAnsi="Times New Roman" w:cs="Times New Roman"/>
            <w:sz w:val="24"/>
            <w:szCs w:val="24"/>
          </w:rPr>
          <w:t xml:space="preserve">. </w:t>
        </w:r>
        <w:commentRangeEnd w:id="164"/>
        <w:r w:rsidR="0047196A">
          <w:rPr>
            <w:rStyle w:val="CommentReference"/>
          </w:rPr>
          <w:commentReference w:id="164"/>
        </w:r>
      </w:ins>
    </w:p>
    <w:p w14:paraId="0225A544" w14:textId="726D5D53"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ins w:id="165" w:author="sunny" w:date="2016-12-16T12:37:00Z">
        <w:r w:rsidR="00444E59">
          <w:rPr>
            <w:rFonts w:ascii="Times New Roman" w:hAnsi="Times New Roman" w:cs="Times New Roman"/>
            <w:sz w:val="24"/>
            <w:szCs w:val="24"/>
          </w:rPr>
          <w:t xml:space="preserve"> biological</w:t>
        </w:r>
      </w:ins>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ins w:id="166" w:author="sunny" w:date="2016-12-12T12:17:00Z">
        <w:r w:rsidR="00E1337C">
          <w:rPr>
            <w:rFonts w:ascii="Times New Roman" w:hAnsi="Times New Roman" w:cs="Times New Roman"/>
            <w:sz w:val="24"/>
            <w:szCs w:val="24"/>
          </w:rPr>
          <w:t xml:space="preserve">Traditionally </w:t>
        </w:r>
      </w:ins>
      <w:ins w:id="167" w:author="sunny" w:date="2016-12-12T12:18:00Z">
        <w:r w:rsidR="00E1337C">
          <w:rPr>
            <w:rFonts w:ascii="Times New Roman" w:hAnsi="Times New Roman" w:cs="Times New Roman"/>
            <w:sz w:val="24"/>
            <w:szCs w:val="24"/>
          </w:rPr>
          <w:t xml:space="preserve">the MIC is defined as the </w:t>
        </w:r>
      </w:ins>
      <w:ins w:id="168" w:author="sunny" w:date="2016-12-12T12:19:00Z">
        <w:r w:rsidR="00E1337C">
          <w:rPr>
            <w:rFonts w:ascii="Times New Roman" w:hAnsi="Times New Roman" w:cs="Times New Roman"/>
            <w:sz w:val="24"/>
            <w:szCs w:val="24"/>
          </w:rPr>
          <w:t>concentration</w:t>
        </w:r>
      </w:ins>
      <w:ins w:id="169" w:author="sunny" w:date="2016-12-16T12:37:00Z">
        <w:r w:rsidR="00444E59">
          <w:rPr>
            <w:rFonts w:ascii="Times New Roman" w:hAnsi="Times New Roman" w:cs="Times New Roman"/>
            <w:sz w:val="24"/>
            <w:szCs w:val="24"/>
          </w:rPr>
          <w:t xml:space="preserve"> of an antimicrobial</w:t>
        </w:r>
      </w:ins>
      <w:ins w:id="170" w:author="sunny" w:date="2016-12-12T12:19:00Z">
        <w:r w:rsidR="00E1337C">
          <w:rPr>
            <w:rFonts w:ascii="Times New Roman" w:hAnsi="Times New Roman" w:cs="Times New Roman"/>
            <w:sz w:val="24"/>
            <w:szCs w:val="24"/>
          </w:rPr>
          <w:t xml:space="preserve"> that inhibits visual growth</w:t>
        </w:r>
      </w:ins>
      <w:ins w:id="171" w:author="sunny" w:date="2016-12-12T12:20:00Z">
        <w:r w:rsidR="00E1337C">
          <w:rPr>
            <w:rFonts w:ascii="Times New Roman" w:hAnsi="Times New Roman" w:cs="Times New Roman"/>
            <w:sz w:val="24"/>
            <w:szCs w:val="24"/>
          </w:rPr>
          <w:t xml:space="preserve"> but methods to quantify </w:t>
        </w:r>
      </w:ins>
      <w:ins w:id="172" w:author="sunny" w:date="2016-12-12T12:21:00Z">
        <w:r w:rsidR="00E1337C">
          <w:rPr>
            <w:rFonts w:ascii="Times New Roman" w:hAnsi="Times New Roman" w:cs="Times New Roman"/>
            <w:sz w:val="24"/>
            <w:szCs w:val="24"/>
          </w:rPr>
          <w:t>the number of bacterial cells</w:t>
        </w:r>
      </w:ins>
      <w:ins w:id="173" w:author="sunny" w:date="2016-12-12T12:24:00Z">
        <w:r w:rsidR="00E1337C">
          <w:rPr>
            <w:rFonts w:ascii="Times New Roman" w:hAnsi="Times New Roman" w:cs="Times New Roman"/>
            <w:sz w:val="24"/>
            <w:szCs w:val="24"/>
          </w:rPr>
          <w:t xml:space="preserve"> more objectively</w:t>
        </w:r>
      </w:ins>
      <w:ins w:id="174" w:author="sunny" w:date="2016-12-12T12:21:00Z">
        <w:r w:rsidR="00E1337C">
          <w:rPr>
            <w:rFonts w:ascii="Times New Roman" w:hAnsi="Times New Roman" w:cs="Times New Roman"/>
            <w:sz w:val="24"/>
            <w:szCs w:val="24"/>
          </w:rPr>
          <w:t xml:space="preserve"> are available nowadays.</w:t>
        </w:r>
      </w:ins>
      <w:ins w:id="175" w:author="sunny" w:date="2016-12-12T12:19:00Z">
        <w:r w:rsidR="00E1337C">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w:t>
      </w:r>
      <w:r w:rsidRPr="006F644E">
        <w:rPr>
          <w:rFonts w:ascii="Times New Roman" w:hAnsi="Times New Roman" w:cs="Times New Roman"/>
          <w:sz w:val="24"/>
          <w:szCs w:val="24"/>
        </w:rPr>
        <w:lastRenderedPageBreak/>
        <w:t xml:space="preserve">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indirectly correlate with </w:t>
      </w:r>
      <w:ins w:id="176" w:author="sunny" w:date="2016-12-16T12:38:00Z">
        <w:r w:rsidR="00444E59">
          <w:rPr>
            <w:rFonts w:ascii="Times New Roman" w:hAnsi="Times New Roman" w:cs="Times New Roman"/>
            <w:sz w:val="24"/>
            <w:szCs w:val="24"/>
          </w:rPr>
          <w:t xml:space="preserve">the </w:t>
        </w:r>
      </w:ins>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177" w:author="sunny" w:date="2016-12-17T11:37:00Z">
        <w:r w:rsidR="00FA3849">
          <w:rPr>
            <w:rFonts w:ascii="Times New Roman" w:hAnsi="Times New Roman" w:cs="Times New Roman"/>
            <w:sz w:val="24"/>
            <w:szCs w:val="24"/>
          </w:rPr>
          <w:instrText xml:space="preserve"> ADDIN ZOTERO_ITEM CSL_CITATION {"citationID":"1au89hr64h","properties":{"formattedCitation":"{\\rtf \\super 29\\nosupersub{}}","plainCitation":"29"},"citationItems":[{"id":206,"uris":["http://zotero.org/users/1321783/items/9T46TF6U"],"uri":["http://zotero.org/users/1321783/items/9T46TF6U"],"itemData":{"id":206,"type":"article-journal","title":"Multiple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N."}],"issued":{"date-parts":[["2012",9,10]]}},"label":"page"}],"schema":"https://github.com/citation-style-language/schema/raw/master/csl-citation.json"} </w:instrText>
        </w:r>
      </w:ins>
      <w:del w:id="178" w:author="sunny" w:date="2016-12-06T17:48:00Z">
        <w:r w:rsidR="00990560" w:rsidDel="00FE2A90">
          <w:rPr>
            <w:rFonts w:ascii="Times New Roman" w:hAnsi="Times New Roman" w:cs="Times New Roman"/>
            <w:sz w:val="24"/>
            <w:szCs w:val="24"/>
          </w:rPr>
          <w:delInstrText xml:space="preserve"> ADDIN ZOTERO_ITEM CSL_CITATION {"citationID":"1au89hr64h","properties":{"formattedCitation":"{\\rtf \\super 26\\nosupersub{}}","plainCitation":"26"},"citationItems":[{"id":206,"uris":["http://zotero.org/users/1321783/items/9T46TF6U"],"uri":["http://zotero.org/users/1321783/items/9T46TF6U"],"itemData":{"id":206,"type":"article-journal","title":"Multiple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179" w:author="sunny" w:date="2016-12-06T17:49:00Z">
        <w:r w:rsidR="00591E0F" w:rsidRPr="00591E0F">
          <w:rPr>
            <w:rFonts w:ascii="Times New Roman" w:hAnsi="Times New Roman" w:cs="Times New Roman"/>
            <w:sz w:val="24"/>
            <w:szCs w:val="24"/>
            <w:vertAlign w:val="superscript"/>
          </w:rPr>
          <w:t>29</w:t>
        </w:r>
      </w:ins>
      <w:del w:id="180" w:author="sunny" w:date="2016-12-06T17:48:00Z">
        <w:r w:rsidR="00990560" w:rsidRPr="00990560" w:rsidDel="00FE2A90">
          <w:rPr>
            <w:rFonts w:ascii="Times New Roman" w:hAnsi="Times New Roman" w:cs="Times New Roman"/>
            <w:sz w:val="24"/>
            <w:szCs w:val="24"/>
            <w:vertAlign w:val="superscript"/>
          </w:rPr>
          <w:delText>26</w:delText>
        </w:r>
      </w:del>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ins w:id="181" w:author="sunny" w:date="2016-12-12T12:24:00Z">
        <w:r w:rsidR="00E1337C">
          <w:rPr>
            <w:rFonts w:ascii="Times New Roman" w:hAnsi="Times New Roman" w:cs="Times New Roman"/>
            <w:sz w:val="24"/>
            <w:szCs w:val="24"/>
          </w:rPr>
          <w:t>sorufin</w:t>
        </w:r>
      </w:ins>
      <w:ins w:id="182" w:author="sunny" w:date="2016-12-16T12:38:00Z">
        <w:r w:rsidR="00444E59">
          <w:rPr>
            <w:rFonts w:ascii="Times New Roman" w:hAnsi="Times New Roman" w:cs="Times New Roman"/>
            <w:sz w:val="24"/>
            <w:szCs w:val="24"/>
          </w:rPr>
          <w:t xml:space="preserve"> in</w:t>
        </w:r>
      </w:ins>
      <w:del w:id="183" w:author="sunny" w:date="2016-12-12T12:18:00Z">
        <w:r w:rsidRPr="006F644E" w:rsidDel="00E1337C">
          <w:rPr>
            <w:rFonts w:ascii="Times New Roman" w:hAnsi="Times New Roman" w:cs="Times New Roman"/>
            <w:sz w:val="24"/>
            <w:szCs w:val="24"/>
          </w:rPr>
          <w:delText>s</w:delText>
        </w:r>
        <w:r w:rsidR="003979B5" w:rsidDel="00E1337C">
          <w:rPr>
            <w:rFonts w:ascii="Times New Roman" w:hAnsi="Times New Roman" w:cs="Times New Roman"/>
            <w:sz w:val="24"/>
            <w:szCs w:val="24"/>
          </w:rPr>
          <w:delText>orufin</w:delText>
        </w:r>
        <w:r w:rsidRPr="006F644E" w:rsidDel="00E1337C">
          <w:rPr>
            <w:rFonts w:ascii="Times New Roman" w:hAnsi="Times New Roman" w:cs="Times New Roman"/>
            <w:sz w:val="24"/>
            <w:szCs w:val="24"/>
          </w:rPr>
          <w:delText xml:space="preserve"> </w:delText>
        </w:r>
      </w:del>
      <w:del w:id="184" w:author="sunny" w:date="2016-12-16T12:38:00Z">
        <w:r w:rsidRPr="006F644E" w:rsidDel="00444E59">
          <w:rPr>
            <w:rFonts w:ascii="Times New Roman" w:hAnsi="Times New Roman" w:cs="Times New Roman"/>
            <w:sz w:val="24"/>
            <w:szCs w:val="24"/>
          </w:rPr>
          <w:delText>in</w:delText>
        </w:r>
      </w:del>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ins w:id="185" w:author="sunny" w:date="2016-12-17T11:37:00Z">
        <w:r w:rsidR="00FA3849">
          <w:rPr>
            <w:rFonts w:ascii="Times New Roman" w:hAnsi="Times New Roman" w:cs="Times New Roman"/>
            <w:sz w:val="24"/>
            <w:szCs w:val="24"/>
          </w:rPr>
          <w:instrText xml:space="preserve"> ADDIN ZOTERO_ITEM CSL_CITATION {"citationID":"14l089l6o4","properties":{"formattedCitation":"{\\rtf \\super 30,31\\nosupersub{}}","plainCitation":"30,31"},"citationItems":[{"id":192,"uris":["http://zotero.org/users/1321783/items/CQKB9B2Z"],"uri":["http://zotero.org/users/1321783/items/CQKB9B2Z"],"itemData":{"id":192,"type":"article-journal","title":"Resazurin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label":"page"}],"schema":"https://github.com/citation-style-language/schema/raw/master/csl-citation.json"} </w:instrText>
        </w:r>
      </w:ins>
      <w:del w:id="186" w:author="sunny" w:date="2016-12-06T17:48:00Z">
        <w:r w:rsidR="00990560" w:rsidDel="00FE2A90">
          <w:rPr>
            <w:rFonts w:ascii="Times New Roman" w:hAnsi="Times New Roman" w:cs="Times New Roman"/>
            <w:sz w:val="24"/>
            <w:szCs w:val="24"/>
          </w:rPr>
          <w:delInstrText xml:space="preserve"> ADDIN ZOTERO_ITEM CSL_CITATION {"citationID":"14l089l6o4","properties":{"formattedCitation":"{\\rtf \\super 27,28\\nosupersub{}}","plainCitation":"27,28"},"citationItems":[{"id":192,"uris":["http://zotero.org/users/1321783/items/CQKB9B2Z"],"uri":["http://zotero.org/users/1321783/items/CQKB9B2Z"],"itemData":{"id":192,"type":"article-journal","title":"Resazurin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delInstrText>
        </w:r>
      </w:del>
      <w:r w:rsidRPr="006F644E">
        <w:rPr>
          <w:rFonts w:ascii="Times New Roman" w:hAnsi="Times New Roman" w:cs="Times New Roman"/>
          <w:sz w:val="24"/>
          <w:szCs w:val="24"/>
        </w:rPr>
        <w:fldChar w:fldCharType="separate"/>
      </w:r>
      <w:ins w:id="187" w:author="sunny" w:date="2016-12-06T17:49:00Z">
        <w:r w:rsidR="00591E0F" w:rsidRPr="00591E0F">
          <w:rPr>
            <w:rFonts w:ascii="Times New Roman" w:hAnsi="Times New Roman" w:cs="Times New Roman"/>
            <w:sz w:val="24"/>
            <w:szCs w:val="24"/>
            <w:vertAlign w:val="superscript"/>
          </w:rPr>
          <w:t>30,31</w:t>
        </w:r>
      </w:ins>
      <w:del w:id="188" w:author="sunny" w:date="2016-12-06T17:48:00Z">
        <w:r w:rsidR="00990560" w:rsidRPr="00990560" w:rsidDel="00FE2A90">
          <w:rPr>
            <w:rFonts w:ascii="Times New Roman" w:hAnsi="Times New Roman" w:cs="Times New Roman"/>
            <w:sz w:val="24"/>
            <w:szCs w:val="24"/>
            <w:vertAlign w:val="superscript"/>
          </w:rPr>
          <w:delText>27,28</w:delText>
        </w:r>
      </w:del>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 that </w:t>
      </w:r>
      <w:r w:rsidR="003979B5" w:rsidRPr="000663CC">
        <w:rPr>
          <w:rFonts w:ascii="Times New Roman" w:hAnsi="Times New Roman" w:cs="Times New Roman"/>
          <w:sz w:val="24"/>
          <w:szCs w:val="24"/>
        </w:rPr>
        <w:t xml:space="preserve">is 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ins w:id="189" w:author="sunny" w:date="2016-12-12T12:25:00Z">
        <w:r w:rsidR="00E1337C">
          <w:rPr>
            <w:rFonts w:ascii="Times New Roman" w:hAnsi="Times New Roman" w:cs="Times New Roman"/>
            <w:sz w:val="24"/>
            <w:szCs w:val="24"/>
          </w:rPr>
          <w:t xml:space="preserve"> as well</w:t>
        </w:r>
      </w:ins>
      <w:r w:rsidRPr="000663CC">
        <w:rPr>
          <w:rFonts w:ascii="Times New Roman" w:hAnsi="Times New Roman" w:cs="Times New Roman"/>
          <w:sz w:val="24"/>
          <w:szCs w:val="24"/>
        </w:rPr>
        <w:t xml:space="preserve">. </w:t>
      </w:r>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ins w:id="190" w:author="sunny" w:date="2016-12-17T20:08:00Z">
        <w:r w:rsidR="004A15BD">
          <w:rPr>
            <w:rFonts w:ascii="Times New Roman" w:hAnsi="Times New Roman" w:cs="Times New Roman"/>
            <w:sz w:val="24"/>
            <w:szCs w:val="24"/>
          </w:rPr>
          <w:t xml:space="preserve"> an excellent signal to noise ratio and has</w:t>
        </w:r>
      </w:ins>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 high throughput applications and MIC testing</w:t>
      </w:r>
      <w:ins w:id="191" w:author="sunny" w:date="2016-12-17T20:07:00Z">
        <w:r w:rsidR="004A15BD">
          <w:rPr>
            <w:rFonts w:ascii="Times New Roman" w:hAnsi="Times New Roman" w:cs="Times New Roman"/>
            <w:sz w:val="24"/>
            <w:szCs w:val="24"/>
          </w:rPr>
          <w:t>.</w:t>
        </w:r>
      </w:ins>
      <w:del w:id="192" w:author="sunny" w:date="2016-12-12T12:25:00Z">
        <w:r w:rsidRPr="006F644E" w:rsidDel="00E1337C">
          <w:rPr>
            <w:rFonts w:ascii="Times New Roman" w:hAnsi="Times New Roman" w:cs="Times New Roman"/>
            <w:sz w:val="24"/>
            <w:szCs w:val="24"/>
          </w:rPr>
          <w:delText xml:space="preserve"> </w:delText>
        </w:r>
        <w:r w:rsidR="00A369D3" w:rsidDel="00E1337C">
          <w:rPr>
            <w:rFonts w:ascii="Times New Roman" w:hAnsi="Times New Roman" w:cs="Times New Roman"/>
            <w:sz w:val="24"/>
            <w:szCs w:val="24"/>
          </w:rPr>
          <w:delText xml:space="preserve">of </w:delText>
        </w:r>
        <w:r w:rsidR="00A369D3" w:rsidDel="00E1337C">
          <w:rPr>
            <w:rFonts w:ascii="Times New Roman" w:hAnsi="Times New Roman" w:cs="Times New Roman"/>
            <w:i/>
            <w:sz w:val="24"/>
            <w:szCs w:val="24"/>
          </w:rPr>
          <w:delText>Mycobacterium tuberculosis</w:delText>
        </w:r>
      </w:del>
      <w:del w:id="193" w:author="sunny" w:date="2016-12-17T20:07:00Z">
        <w:r w:rsidR="006F644E" w:rsidDel="004A15BD">
          <w:rPr>
            <w:rFonts w:ascii="Times New Roman" w:hAnsi="Times New Roman" w:cs="Times New Roman"/>
            <w:sz w:val="24"/>
            <w:szCs w:val="24"/>
          </w:rPr>
          <w:delText>.</w:delText>
        </w:r>
      </w:del>
      <w:r w:rsidR="00150A4E" w:rsidRPr="006F644E">
        <w:rPr>
          <w:rFonts w:ascii="Times New Roman" w:hAnsi="Times New Roman" w:cs="Times New Roman"/>
          <w:sz w:val="24"/>
          <w:szCs w:val="24"/>
        </w:rPr>
        <w:fldChar w:fldCharType="begin"/>
      </w:r>
      <w:ins w:id="194" w:author="sunny" w:date="2016-12-17T11:37:00Z">
        <w:r w:rsidR="00FA3849">
          <w:rPr>
            <w:rFonts w:ascii="Times New Roman" w:hAnsi="Times New Roman" w:cs="Times New Roman"/>
            <w:sz w:val="24"/>
            <w:szCs w:val="24"/>
          </w:rPr>
          <w:instrText xml:space="preserve"> ADDIN ZOTERO_ITEM CSL_CITATION {"citationID":"kpt2iojb5","properties":{"formattedCitation":"{\\rtf \\super 30,32\\nosupersub{}}","plainCitation":"30,32"},"citationItems":[{"id":367,"uris":["http://zotero.org/users/1321783/items/XNRNTDG7"],"uri":["http://zotero.org/users/1321783/items/XNRNTDG7"],"itemData":{"id":367,"type":"article-journal","title":"Resazurin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ins>
      <w:del w:id="195" w:author="sunny" w:date="2016-12-06T17:48:00Z">
        <w:r w:rsidR="00990560" w:rsidDel="00FE2A90">
          <w:rPr>
            <w:rFonts w:ascii="Times New Roman" w:hAnsi="Times New Roman" w:cs="Times New Roman"/>
            <w:sz w:val="24"/>
            <w:szCs w:val="24"/>
          </w:rPr>
          <w:delInstrText xml:space="preserve"> ADDIN ZOTERO_ITEM CSL_CITATION {"citationID":"kpt2iojb5","properties":{"formattedCitation":"{\\rtf \\super 27,29\\nosupersub{}}","plainCitation":"27,29"},"citationItems":[{"id":367,"uris":["http://zotero.org/users/1321783/items/XNRNTDG7"],"uri":["http://zotero.org/users/1321783/items/XNRNTDG7"],"itemData":{"id":367,"type":"article-journal","title":"Resazurin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196" w:author="sunny" w:date="2016-12-06T17:49:00Z">
        <w:r w:rsidR="00591E0F" w:rsidRPr="00591E0F">
          <w:rPr>
            <w:rFonts w:ascii="Times New Roman" w:hAnsi="Times New Roman" w:cs="Times New Roman"/>
            <w:sz w:val="24"/>
            <w:szCs w:val="24"/>
            <w:vertAlign w:val="superscript"/>
          </w:rPr>
          <w:t>30,32</w:t>
        </w:r>
      </w:ins>
      <w:del w:id="197" w:author="sunny" w:date="2016-12-06T17:48:00Z">
        <w:r w:rsidR="00990560" w:rsidRPr="00990560" w:rsidDel="00FE2A90">
          <w:rPr>
            <w:rFonts w:ascii="Times New Roman" w:hAnsi="Times New Roman" w:cs="Times New Roman"/>
            <w:sz w:val="24"/>
            <w:szCs w:val="24"/>
            <w:vertAlign w:val="superscript"/>
          </w:rPr>
          <w:delText>27,29</w:delText>
        </w:r>
      </w:del>
      <w:r w:rsidR="00150A4E" w:rsidRPr="006F644E">
        <w:rPr>
          <w:rFonts w:ascii="Times New Roman" w:hAnsi="Times New Roman" w:cs="Times New Roman"/>
          <w:sz w:val="24"/>
          <w:szCs w:val="24"/>
        </w:rPr>
        <w:fldChar w:fldCharType="end"/>
      </w:r>
      <w:ins w:id="198" w:author="sunny" w:date="2016-12-17T20:08:00Z">
        <w:r w:rsidR="004A15BD">
          <w:rPr>
            <w:rFonts w:ascii="Times New Roman" w:hAnsi="Times New Roman" w:cs="Times New Roman"/>
            <w:sz w:val="24"/>
            <w:szCs w:val="24"/>
          </w:rPr>
          <w:t xml:space="preserve"> </w:t>
        </w:r>
      </w:ins>
      <w:del w:id="199" w:author="sunny" w:date="2016-12-17T20:08:00Z">
        <w:r w:rsidRPr="006F644E" w:rsidDel="004A15BD">
          <w:rPr>
            <w:rFonts w:ascii="Times New Roman" w:hAnsi="Times New Roman" w:cs="Times New Roman"/>
            <w:sz w:val="24"/>
            <w:szCs w:val="24"/>
          </w:rPr>
          <w:delText xml:space="preserve"> </w:delText>
        </w:r>
      </w:del>
      <w:del w:id="200" w:author="sunny" w:date="2016-12-16T12:41:00Z">
        <w:r w:rsidR="00A149CF" w:rsidRPr="006F644E" w:rsidDel="00444E59">
          <w:rPr>
            <w:rFonts w:ascii="Times New Roman" w:hAnsi="Times New Roman" w:cs="Times New Roman"/>
            <w:sz w:val="24"/>
            <w:szCs w:val="24"/>
          </w:rPr>
          <w:delText>The use of resazurin</w:delText>
        </w:r>
        <w:r w:rsidR="000878D6" w:rsidRPr="006F644E" w:rsidDel="00444E59">
          <w:rPr>
            <w:rFonts w:ascii="Times New Roman" w:hAnsi="Times New Roman" w:cs="Times New Roman"/>
            <w:sz w:val="24"/>
            <w:szCs w:val="24"/>
          </w:rPr>
          <w:delText xml:space="preserve"> </w:delText>
        </w:r>
        <w:r w:rsidR="00A149CF" w:rsidRPr="006F644E" w:rsidDel="00444E59">
          <w:rPr>
            <w:rFonts w:ascii="Times New Roman" w:hAnsi="Times New Roman" w:cs="Times New Roman"/>
            <w:sz w:val="24"/>
            <w:szCs w:val="24"/>
          </w:rPr>
          <w:delText>might allow</w:delText>
        </w:r>
        <w:r w:rsidR="000878D6" w:rsidRPr="006F644E" w:rsidDel="00444E59">
          <w:rPr>
            <w:rFonts w:ascii="Times New Roman" w:hAnsi="Times New Roman" w:cs="Times New Roman"/>
            <w:sz w:val="24"/>
            <w:szCs w:val="24"/>
          </w:rPr>
          <w:delText xml:space="preserve"> </w:delText>
        </w:r>
        <w:r w:rsidR="000B6FC2" w:rsidRPr="006F644E" w:rsidDel="00444E59">
          <w:rPr>
            <w:rFonts w:ascii="Times New Roman" w:hAnsi="Times New Roman" w:cs="Times New Roman"/>
            <w:sz w:val="24"/>
            <w:szCs w:val="24"/>
          </w:rPr>
          <w:delText xml:space="preserve">the measurement of </w:delText>
        </w:r>
        <w:r w:rsidR="000878D6" w:rsidRPr="006F644E" w:rsidDel="00444E59">
          <w:rPr>
            <w:rFonts w:ascii="Times New Roman" w:hAnsi="Times New Roman" w:cs="Times New Roman"/>
            <w:sz w:val="24"/>
            <w:szCs w:val="24"/>
          </w:rPr>
          <w:delText>MIC at earlier time-points</w:delText>
        </w:r>
        <w:r w:rsidR="00150A4E" w:rsidRPr="006F644E" w:rsidDel="00444E59">
          <w:rPr>
            <w:rFonts w:ascii="Times New Roman" w:hAnsi="Times New Roman" w:cs="Times New Roman"/>
            <w:sz w:val="24"/>
            <w:szCs w:val="24"/>
          </w:rPr>
          <w:delText xml:space="preserve"> and </w:delText>
        </w:r>
        <w:r w:rsidR="005F3BBC" w:rsidDel="00444E59">
          <w:rPr>
            <w:rFonts w:ascii="Times New Roman" w:hAnsi="Times New Roman" w:cs="Times New Roman"/>
            <w:sz w:val="24"/>
            <w:szCs w:val="24"/>
          </w:rPr>
          <w:delText>determination of</w:delText>
        </w:r>
        <w:r w:rsidR="005F3BBC" w:rsidRPr="006F644E" w:rsidDel="00444E59">
          <w:rPr>
            <w:rFonts w:ascii="Times New Roman" w:hAnsi="Times New Roman" w:cs="Times New Roman"/>
            <w:sz w:val="24"/>
            <w:szCs w:val="24"/>
          </w:rPr>
          <w:delText xml:space="preserve"> </w:delText>
        </w:r>
        <w:r w:rsidR="00150A4E" w:rsidRPr="006F644E" w:rsidDel="00444E59">
          <w:rPr>
            <w:rFonts w:ascii="Times New Roman" w:hAnsi="Times New Roman" w:cs="Times New Roman"/>
            <w:sz w:val="24"/>
            <w:szCs w:val="24"/>
          </w:rPr>
          <w:delText>the viability of bacteria over time</w:delText>
        </w:r>
        <w:r w:rsidR="000878D6" w:rsidRPr="006F644E" w:rsidDel="00444E59">
          <w:rPr>
            <w:rFonts w:ascii="Times New Roman" w:hAnsi="Times New Roman" w:cs="Times New Roman"/>
            <w:sz w:val="24"/>
            <w:szCs w:val="24"/>
          </w:rPr>
          <w:delText>.</w:delText>
        </w:r>
        <w:r w:rsidR="00C125B6" w:rsidRPr="006F644E" w:rsidDel="00444E59">
          <w:rPr>
            <w:rFonts w:ascii="Times New Roman" w:hAnsi="Times New Roman" w:cs="Times New Roman"/>
            <w:sz w:val="24"/>
            <w:szCs w:val="24"/>
          </w:rPr>
          <w:delText xml:space="preserve"> </w:delText>
        </w:r>
      </w:del>
    </w:p>
    <w:p w14:paraId="7DAEB6EE" w14:textId="069FCC62"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ins w:id="201" w:author="sunny" w:date="2016-12-12T12:26:00Z">
        <w:r w:rsidR="00E1337C">
          <w:rPr>
            <w:rFonts w:ascii="Times New Roman" w:hAnsi="Times New Roman" w:cs="Times New Roman"/>
            <w:sz w:val="24"/>
            <w:szCs w:val="24"/>
          </w:rPr>
          <w:t>scalable</w:t>
        </w:r>
      </w:ins>
      <w:del w:id="202" w:author="sunny" w:date="2016-12-12T12:26:00Z">
        <w:r w:rsidDel="00E1337C">
          <w:rPr>
            <w:rFonts w:ascii="Times New Roman" w:hAnsi="Times New Roman" w:cs="Times New Roman"/>
            <w:sz w:val="24"/>
            <w:szCs w:val="24"/>
          </w:rPr>
          <w:delText>high-throughput</w:delText>
        </w:r>
      </w:del>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203"/>
      </w:r>
      <w:bookmarkStart w:id="204" w:name="_GoBack"/>
      <w:ins w:id="205" w:author="sunny" w:date="2016-12-12T12:27:00Z">
        <w:r w:rsidR="00EF60E1">
          <w:rPr>
            <w:rFonts w:ascii="Times New Roman" w:hAnsi="Times New Roman" w:cs="Times New Roman"/>
            <w:sz w:val="24"/>
            <w:szCs w:val="24"/>
          </w:rPr>
          <w:t>Three datasets were generated in this study. A panel of reference strains (n</w:t>
        </w:r>
      </w:ins>
      <w:ins w:id="206" w:author="sunny" w:date="2016-12-12T12:28:00Z">
        <w:r w:rsidR="00EF60E1">
          <w:rPr>
            <w:rFonts w:ascii="Times New Roman" w:hAnsi="Times New Roman" w:cs="Times New Roman"/>
            <w:sz w:val="24"/>
            <w:szCs w:val="24"/>
          </w:rPr>
          <w:t>=8</w:t>
        </w:r>
        <w:r w:rsidR="00443B7C">
          <w:rPr>
            <w:rFonts w:ascii="Times New Roman" w:hAnsi="Times New Roman" w:cs="Times New Roman"/>
            <w:sz w:val="24"/>
            <w:szCs w:val="24"/>
          </w:rPr>
          <w:t xml:space="preserve">) was </w:t>
        </w:r>
      </w:ins>
      <w:ins w:id="207" w:author="sunny" w:date="2016-12-12T12:58:00Z">
        <w:r w:rsidR="00443B7C">
          <w:rPr>
            <w:rFonts w:ascii="Times New Roman" w:hAnsi="Times New Roman" w:cs="Times New Roman"/>
            <w:sz w:val="24"/>
            <w:szCs w:val="24"/>
          </w:rPr>
          <w:t>studied to ensure</w:t>
        </w:r>
      </w:ins>
      <w:ins w:id="208" w:author="sunny" w:date="2016-12-12T12:53:00Z">
        <w:r w:rsidR="00443B7C">
          <w:rPr>
            <w:rFonts w:ascii="Times New Roman" w:hAnsi="Times New Roman" w:cs="Times New Roman"/>
            <w:sz w:val="24"/>
            <w:szCs w:val="24"/>
          </w:rPr>
          <w:t xml:space="preserve"> the</w:t>
        </w:r>
      </w:ins>
      <w:ins w:id="209" w:author="sunny" w:date="2016-12-12T12:28:00Z">
        <w:r w:rsidR="00443B7C">
          <w:rPr>
            <w:rFonts w:ascii="Times New Roman" w:hAnsi="Times New Roman" w:cs="Times New Roman"/>
            <w:sz w:val="24"/>
            <w:szCs w:val="24"/>
          </w:rPr>
          <w:t xml:space="preserve"> reproducibility of the assay</w:t>
        </w:r>
      </w:ins>
      <w:ins w:id="210" w:author="sunny" w:date="2016-12-12T12:53:00Z">
        <w:r w:rsidR="00443B7C">
          <w:rPr>
            <w:rFonts w:ascii="Times New Roman" w:hAnsi="Times New Roman" w:cs="Times New Roman"/>
            <w:sz w:val="24"/>
            <w:szCs w:val="24"/>
          </w:rPr>
          <w:t xml:space="preserve"> and </w:t>
        </w:r>
      </w:ins>
      <w:ins w:id="211" w:author="sunny" w:date="2016-12-12T12:58:00Z">
        <w:r w:rsidR="00443B7C">
          <w:rPr>
            <w:rFonts w:ascii="Times New Roman" w:hAnsi="Times New Roman" w:cs="Times New Roman"/>
            <w:sz w:val="24"/>
            <w:szCs w:val="24"/>
          </w:rPr>
          <w:t>compare</w:t>
        </w:r>
      </w:ins>
      <w:ins w:id="212" w:author="sunny" w:date="2016-12-12T12:53:00Z">
        <w:r w:rsidR="00443B7C">
          <w:rPr>
            <w:rFonts w:ascii="Times New Roman" w:hAnsi="Times New Roman" w:cs="Times New Roman"/>
            <w:sz w:val="24"/>
            <w:szCs w:val="24"/>
          </w:rPr>
          <w:t xml:space="preserve"> multiple </w:t>
        </w:r>
      </w:ins>
      <w:ins w:id="213" w:author="sunny" w:date="2016-12-12T12:54:00Z">
        <w:r w:rsidR="00443B7C">
          <w:rPr>
            <w:rFonts w:ascii="Times New Roman" w:hAnsi="Times New Roman" w:cs="Times New Roman"/>
            <w:sz w:val="24"/>
            <w:szCs w:val="24"/>
          </w:rPr>
          <w:t xml:space="preserve">measurement </w:t>
        </w:r>
      </w:ins>
      <w:ins w:id="214" w:author="sunny" w:date="2016-12-12T12:53:00Z">
        <w:r w:rsidR="00443B7C">
          <w:rPr>
            <w:rFonts w:ascii="Times New Roman" w:hAnsi="Times New Roman" w:cs="Times New Roman"/>
            <w:sz w:val="24"/>
            <w:szCs w:val="24"/>
          </w:rPr>
          <w:t xml:space="preserve">endpoints </w:t>
        </w:r>
      </w:ins>
      <w:ins w:id="215" w:author="sunny" w:date="2016-12-12T12:58:00Z">
        <w:r w:rsidR="00443B7C">
          <w:rPr>
            <w:rFonts w:ascii="Times New Roman" w:hAnsi="Times New Roman" w:cs="Times New Roman"/>
            <w:sz w:val="24"/>
            <w:szCs w:val="24"/>
          </w:rPr>
          <w:t xml:space="preserve">in a time-course </w:t>
        </w:r>
      </w:ins>
      <w:ins w:id="216" w:author="sunny" w:date="2016-12-12T12:53:00Z">
        <w:r w:rsidR="00AE085B">
          <w:rPr>
            <w:rFonts w:ascii="Times New Roman" w:hAnsi="Times New Roman" w:cs="Times New Roman"/>
            <w:sz w:val="24"/>
            <w:szCs w:val="24"/>
          </w:rPr>
          <w:t>between 0-15 hours.</w:t>
        </w:r>
      </w:ins>
      <w:ins w:id="217" w:author="sunny" w:date="2016-12-12T12:59:00Z">
        <w:r w:rsidR="00AE085B">
          <w:rPr>
            <w:rFonts w:ascii="Times New Roman" w:hAnsi="Times New Roman" w:cs="Times New Roman"/>
            <w:sz w:val="24"/>
            <w:szCs w:val="24"/>
          </w:rPr>
          <w:t xml:space="preserve"> T</w:t>
        </w:r>
        <w:r w:rsidR="00443B7C">
          <w:rPr>
            <w:rFonts w:ascii="Times New Roman" w:hAnsi="Times New Roman" w:cs="Times New Roman"/>
            <w:sz w:val="24"/>
            <w:szCs w:val="24"/>
          </w:rPr>
          <w:t xml:space="preserve">raining </w:t>
        </w:r>
        <w:bookmarkEnd w:id="204"/>
        <w:r w:rsidR="00443B7C">
          <w:rPr>
            <w:rFonts w:ascii="Times New Roman" w:hAnsi="Times New Roman" w:cs="Times New Roman"/>
            <w:sz w:val="24"/>
            <w:szCs w:val="24"/>
          </w:rPr>
          <w:t xml:space="preserve">data </w:t>
        </w:r>
      </w:ins>
      <w:ins w:id="218" w:author="sunny" w:date="2016-12-12T12:53:00Z">
        <w:r w:rsidR="00443B7C">
          <w:rPr>
            <w:rFonts w:ascii="Times New Roman" w:hAnsi="Times New Roman" w:cs="Times New Roman"/>
            <w:sz w:val="24"/>
            <w:szCs w:val="24"/>
          </w:rPr>
          <w:t xml:space="preserve">consisting of 84 strains </w:t>
        </w:r>
      </w:ins>
      <w:ins w:id="219" w:author="sunny" w:date="2016-12-12T13:05:00Z">
        <w:r w:rsidR="00AE085B">
          <w:rPr>
            <w:rFonts w:ascii="Times New Roman" w:hAnsi="Times New Roman" w:cs="Times New Roman"/>
            <w:sz w:val="24"/>
            <w:szCs w:val="24"/>
          </w:rPr>
          <w:t>were</w:t>
        </w:r>
      </w:ins>
      <w:ins w:id="220" w:author="sunny" w:date="2016-12-12T12:59:00Z">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ins>
      <w:ins w:id="221" w:author="sunny" w:date="2016-12-16T12:42:00Z">
        <w:r w:rsidR="00444E59">
          <w:rPr>
            <w:rFonts w:ascii="Times New Roman" w:hAnsi="Times New Roman" w:cs="Times New Roman"/>
            <w:sz w:val="24"/>
            <w:szCs w:val="24"/>
          </w:rPr>
          <w:t>Finally</w:t>
        </w:r>
      </w:ins>
      <w:ins w:id="222" w:author="sunny" w:date="2016-12-12T13:05:00Z">
        <w:r w:rsidR="00AE085B">
          <w:rPr>
            <w:rFonts w:ascii="Times New Roman" w:hAnsi="Times New Roman" w:cs="Times New Roman"/>
            <w:sz w:val="24"/>
            <w:szCs w:val="24"/>
          </w:rPr>
          <w:t xml:space="preserve">, </w:t>
        </w:r>
      </w:ins>
      <w:ins w:id="223" w:author="sunny" w:date="2016-12-12T13:06:00Z">
        <w:r w:rsidR="00AE085B">
          <w:rPr>
            <w:rFonts w:ascii="Times New Roman" w:hAnsi="Times New Roman" w:cs="Times New Roman"/>
            <w:sz w:val="24"/>
            <w:szCs w:val="24"/>
          </w:rPr>
          <w:t>a</w:t>
        </w:r>
      </w:ins>
      <w:ins w:id="224" w:author="sunny" w:date="2016-12-12T13:00:00Z">
        <w:r w:rsidR="00443B7C">
          <w:rPr>
            <w:rFonts w:ascii="Times New Roman" w:hAnsi="Times New Roman" w:cs="Times New Roman"/>
            <w:sz w:val="24"/>
            <w:szCs w:val="24"/>
          </w:rPr>
          <w:t xml:space="preserve"> panel of forty strains with blinded MICs was </w:t>
        </w:r>
      </w:ins>
      <w:ins w:id="225" w:author="sunny" w:date="2016-12-12T13:02:00Z">
        <w:r w:rsidR="00AE085B">
          <w:rPr>
            <w:rFonts w:ascii="Times New Roman" w:hAnsi="Times New Roman" w:cs="Times New Roman"/>
            <w:sz w:val="24"/>
            <w:szCs w:val="24"/>
          </w:rPr>
          <w:t xml:space="preserve">used </w:t>
        </w:r>
      </w:ins>
      <w:ins w:id="226" w:author="sunny" w:date="2016-12-12T13:06:00Z">
        <w:r w:rsidR="00AE085B">
          <w:rPr>
            <w:rFonts w:ascii="Times New Roman" w:hAnsi="Times New Roman" w:cs="Times New Roman"/>
            <w:sz w:val="24"/>
            <w:szCs w:val="24"/>
          </w:rPr>
          <w:t xml:space="preserve">to </w:t>
        </w:r>
      </w:ins>
      <w:ins w:id="227" w:author="sunny" w:date="2016-12-12T13:08:00Z">
        <w:r w:rsidR="00AE085B">
          <w:rPr>
            <w:rFonts w:ascii="Times New Roman" w:hAnsi="Times New Roman" w:cs="Times New Roman"/>
            <w:sz w:val="24"/>
            <w:szCs w:val="24"/>
          </w:rPr>
          <w:t>validate</w:t>
        </w:r>
      </w:ins>
      <w:ins w:id="228" w:author="sunny" w:date="2016-12-12T13:06:00Z">
        <w:r w:rsidR="00AE085B">
          <w:rPr>
            <w:rFonts w:ascii="Times New Roman" w:hAnsi="Times New Roman" w:cs="Times New Roman"/>
            <w:sz w:val="24"/>
            <w:szCs w:val="24"/>
          </w:rPr>
          <w:t xml:space="preserve"> the prediction.</w:t>
        </w:r>
      </w:ins>
      <w:ins w:id="229" w:author="sunny" w:date="2016-12-12T13:00:00Z">
        <w:r w:rsidR="00443B7C">
          <w:rPr>
            <w:rFonts w:ascii="Times New Roman" w:hAnsi="Times New Roman" w:cs="Times New Roman"/>
            <w:sz w:val="24"/>
            <w:szCs w:val="24"/>
          </w:rPr>
          <w:t xml:space="preserve"> </w:t>
        </w:r>
      </w:ins>
      <w:del w:id="230" w:author="sunny" w:date="2016-12-12T12:50:00Z">
        <w:r w:rsidR="0077499E" w:rsidRPr="006F644E" w:rsidDel="00C66C47">
          <w:rPr>
            <w:rFonts w:ascii="Times New Roman" w:hAnsi="Times New Roman" w:cs="Times New Roman"/>
            <w:sz w:val="24"/>
            <w:szCs w:val="24"/>
          </w:rPr>
          <w:delText xml:space="preserve"> </w:delText>
        </w:r>
      </w:del>
    </w:p>
    <w:p w14:paraId="2720D52C" w14:textId="77777777" w:rsidR="006F644E" w:rsidRDefault="006F644E">
      <w:pPr>
        <w:spacing w:after="0" w:line="480" w:lineRule="auto"/>
        <w:jc w:val="both"/>
        <w:rPr>
          <w:ins w:id="231" w:author="Unemo Magnus, USÖ Labmed länsklinik" w:date="2016-11-14T17:55:00Z"/>
          <w:rFonts w:ascii="Times New Roman" w:hAnsi="Times New Roman" w:cs="Times New Roman"/>
          <w:b/>
          <w:sz w:val="24"/>
          <w:szCs w:val="24"/>
        </w:rPr>
        <w:pPrChange w:id="232" w:author="Unemo Magnus, USÖ Labmed länsklinik" w:date="2016-11-14T17:52:00Z">
          <w:pPr>
            <w:spacing w:line="480" w:lineRule="auto"/>
            <w:jc w:val="both"/>
          </w:pPr>
        </w:pPrChange>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22882772"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Style w:val="CommentReference"/>
        </w:rPr>
        <w:commentReference w:id="233"/>
      </w:r>
      <w:r w:rsidR="00AE085B">
        <w:rPr>
          <w:rStyle w:val="CommentReference"/>
        </w:rPr>
        <w:commentReference w:id="234"/>
      </w:r>
      <w:ins w:id="235" w:author="sunny" w:date="2016-12-06T12:44:00Z">
        <w:r w:rsidR="0005220D">
          <w:rPr>
            <w:rFonts w:ascii="Times New Roman" w:hAnsi="Times New Roman" w:cs="Times New Roman"/>
            <w:sz w:val="24"/>
            <w:szCs w:val="24"/>
          </w:rPr>
          <w:t xml:space="preserve">resazurin </w:t>
        </w:r>
      </w:ins>
      <w:r>
        <w:rPr>
          <w:rFonts w:ascii="Times New Roman" w:hAnsi="Times New Roman" w:cs="Times New Roman"/>
          <w:sz w:val="24"/>
          <w:szCs w:val="24"/>
        </w:rPr>
        <w:t>assay was established using the 2008 WHO gonococcal reference strains (n=8)</w:t>
      </w:r>
      <w:ins w:id="236" w:author="sunny" w:date="2016-12-07T01:37:00Z">
        <w:r w:rsidR="00B42FFB">
          <w:rPr>
            <w:rFonts w:ascii="Times New Roman" w:hAnsi="Times New Roman" w:cs="Times New Roman"/>
            <w:sz w:val="24"/>
            <w:szCs w:val="24"/>
          </w:rPr>
          <w:fldChar w:fldCharType="begin"/>
        </w:r>
      </w:ins>
      <w:ins w:id="237" w:author="sunny" w:date="2016-12-17T11:37:00Z">
        <w:r w:rsidR="00FA3849">
          <w:rPr>
            <w:rFonts w:ascii="Times New Roman" w:hAnsi="Times New Roman" w:cs="Times New Roman"/>
            <w:sz w:val="24"/>
            <w:szCs w:val="24"/>
          </w:rPr>
          <w:instrText xml:space="preserve"> ADDIN ZOTERO_ITEM CSL_CITATION {"citationID":"ncnkhhjpt","properties":{"formattedCitation":"{\\rtf \\super 33,34\\nosupersub{}}","plainCitation":"33,34"},"citationItems":[{"id":526,"uris":["http://zotero.org/users/1321783/items/QH5CZV4Q"],"uri":["http://zotero.org/users/1321783/items/QH5CZV4Q"],"itemData":{"id":526,"type":"article-journal","title":"The novel 2016 WHO Neisseria gonorrhoeae reference strains for global quality assurance of laboratory investigations: phenotypic, genetic and reference genome characterization","container-title":"Journal of Antimicrobial Chemotherapy","page":"3096-3108","volume":"71","issue":"11","source":"PubMed Central","abstract":"Objectives\nGonorrhoea and MDR Neisseria gonorrhoeae remain public health concerns globally. Enhanced, quality-assured, gonococcal antimicrobial resistance (AMR) surveillance is essential worldwide. The WHO global Gonococcal Antimicrobial Surveillance Programme (GASP) was relaunched in 2009. We describe the phenotypic, genetic and reference genome characteristics of the 2016 WHO gonococcal reference strains intended for quality assurance in the WHO global GASP, other GASPs, diagnostics and research worldwide.\n\nMethods\nThe 2016 WHO reference strains (n = 14) constitute the eight 2008 WHO reference strains and six novel strains. The novel strains represent low-level to high-level cephalosporin resistance, high-level azithromycin resistance and a porA mutant. All strains were comprehensively characterized for antibiogram (n = 23), serovar, prolyliminopeptidase, plasmid types, molecular AMR determinants, N. gonorrhoeae multiantigen sequence typing STs and MLST STs. Complete reference genomes were produced using single-molecule PacBio sequencing.\n\nResults\nThe reference strains represented all available phenotypes, susceptible and resistant, to antimicrobials previously and currently used or considered for future use in gonorrhoea treatment. All corresponding resistance genotypes and molecular epidemiological types were described. Fully characterized, annotated and finished references genomes (n = 14) were presented.\n\nConclusions\nThe 2016 WHO gonococcal reference strains are intended for internal and external quality assurance and quality control in laboratory investigations, particularly in the WHO global GASP and other GASPs, but also in phenotypic (e.g. culture, species determination) and molecular diagnostics, molecular AMR detection, molecular epidemiology and as fully characterized, annotated and finished reference genomes in WGS analysis, transcriptomics, proteomics and other molecular technologies and data analysis.","DOI":"10.1093/jac/dkw288","ISSN":"0305-7453","note":"PMID: 27432602\nPMCID: PMC5079299","shortTitle":"The novel 2016 WHO Neisseria gonorrhoeae reference strains for global quality assurance of laboratory investigations","journalAbbreviation":"J Antimicrob Chemother","author":[{"family":"Unemo","given":"Magnus"},{"family":"Golparian","given":"Daniel"},{"family":"Sánchez-Busó","given":"Leonor"},{"family":"Grad","given":"Yonatan"},{"family":"Jacobsson","given":"Susanne"},{"family":"Ohnishi","given":"Makoto"},{"family":"Lahra","given":"Monica M."},{"family":"Limnios","given":"Athena"},{"family":"Sikora","given":"Aleksandra E."},{"family":"Wi","given":"Teodora"},{"family":"Harris","given":"Simon R."}],"issued":{"date-parts":[["2016",11]]}},"label":"page"},{"id":528,"uris":["http://zotero.org/users/1321783/items/F9ZK4PNG"],"uri":["http://zotero.org/users/1321783/items/F9ZK4PNG"],"itemData":{"id":528,"type":"article-journal","title":"Phenotypic and genetic characterization of the 2008 WHO Neisseria gonorrhoeae reference strain panel intended for global quality assurance and quality control of gonococcal antimicrobial resistance surveillance for public health purposes","container-title":"The Journal of Antimicrobial Chemotherapy","page":"1142-1151","volume":"63","issue":"6","source":"PubMed","abstract":"OBJECTIVES: Emergence and spread of antimicrobial resistance (AMR) in Neisseria gonorrhoeae remain a major global problem and expanded, but valid, AMR surveillance is crucial for public health purposes. The World Health Organization (WHO) Collaborating Centre in Sydney, Australia, continually evaluates N. gonorrhoeae strains used in quality control and assurance aspects of the national, WHO regional and international programmes for AMR surveillance it conducts. Here we phenotypically and genetically characterized the 2008 WHO N. gonorrhoeae reference panel, widely used under existing WHO AMR surveillance protocols.\nMATERIALS AND METHODS: The eight N. gonorrhoeae WHO reference strains were phenotypically characterized by antibiogram, auxotype, serovar and prolyliminopeptidase screening; and genetically with regard to resistance plasmid types, polymorphisms in divergent genetic resistance-mediating loci (n = 9), porB sequencing and N. gonorrhoeae multi-antigen sequence typing.\nRESULTS: The 2008 WHO reference strains represented all the important susceptible and resistant phenotypes, including corresponding resistance genotypes, and the range of resistances currently seen for relevant antimicrobials. Several pertinent additional phenotypic and genotypic markers, for example, epidemiological markers, were also determined.\nCONCLUSIONS: The 2008 WHO N. gonorrhoeae reference strain panel was extensively characterized, which is crucial for the expansion of gonococcal AMR surveillance nationally and internationally. The panel is available through WHO sources for quality assurance and quality control aspects of current phenotypic testing protocols, to allow valid comparison of AMR data derived by divergent methods, and also for the control of present and future molecular assays for AMR detection. Additional WHO reference strains can be included as required by the emergence of additional resistant phenotypes and/or genotypes.","DOI":"10.1093/jac/dkp098","ISSN":"1460-2091","note":"PMID: 19318360","journalAbbreviation":"J. Antimicrob. Chemother.","language":"eng","author":[{"family":"Unemo","given":"Magnus"},{"family":"Fasth","given":"Oskar"},{"family":"Fredlund","given":"Hans"},{"family":"Limnios","given":"Athena"},{"family":"Tapsall","given":"John"}],"issued":{"date-parts":[["2009",6]]}},"label":"page"}],"schema":"https://github.com/citation-style-language/schema/raw/master/csl-citation.json"} </w:instrText>
        </w:r>
      </w:ins>
      <w:r w:rsidR="00B42FFB">
        <w:rPr>
          <w:rFonts w:ascii="Times New Roman" w:hAnsi="Times New Roman" w:cs="Times New Roman"/>
          <w:sz w:val="24"/>
          <w:szCs w:val="24"/>
        </w:rPr>
        <w:fldChar w:fldCharType="separate"/>
      </w:r>
      <w:ins w:id="238" w:author="sunny" w:date="2016-12-07T01:38:00Z">
        <w:r w:rsidR="00B42FFB" w:rsidRPr="00B42FFB">
          <w:rPr>
            <w:rFonts w:ascii="Times New Roman" w:hAnsi="Times New Roman" w:cs="Times New Roman"/>
            <w:sz w:val="24"/>
            <w:szCs w:val="24"/>
            <w:vertAlign w:val="superscript"/>
          </w:rPr>
          <w:t>33,34</w:t>
        </w:r>
      </w:ins>
      <w:ins w:id="239" w:author="sunny" w:date="2016-12-07T01:37:00Z">
        <w:r w:rsidR="00B42FFB">
          <w:rPr>
            <w:rFonts w:ascii="Times New Roman" w:hAnsi="Times New Roman" w:cs="Times New Roman"/>
            <w:sz w:val="24"/>
            <w:szCs w:val="24"/>
          </w:rPr>
          <w:fldChar w:fldCharType="end"/>
        </w:r>
      </w:ins>
      <w:del w:id="240" w:author="sunny" w:date="2016-12-06T17:55:00Z">
        <w:r w:rsidDel="0012685C">
          <w:rPr>
            <w:rFonts w:ascii="Times New Roman" w:hAnsi="Times New Roman" w:cs="Times New Roman"/>
            <w:color w:val="FF0000"/>
            <w:sz w:val="24"/>
            <w:szCs w:val="24"/>
            <w:vertAlign w:val="superscript"/>
          </w:rPr>
          <w:delText>REF</w:delText>
        </w:r>
      </w:del>
      <w:r>
        <w:rPr>
          <w:rFonts w:ascii="Times New Roman" w:hAnsi="Times New Roman" w:cs="Times New Roman"/>
          <w:sz w:val="24"/>
          <w:szCs w:val="24"/>
        </w:rPr>
        <w:t xml:space="preserve"> and the antimicrobials ceftriaxone, cefixime</w:t>
      </w:r>
      <w:r w:rsidRPr="002E07DB">
        <w:rPr>
          <w:rFonts w:ascii="Times New Roman" w:hAnsi="Times New Roman" w:cs="Times New Roman"/>
          <w:sz w:val="24"/>
          <w:szCs w:val="24"/>
        </w:rPr>
        <w:t xml:space="preserve">, </w:t>
      </w:r>
      <w:r>
        <w:rPr>
          <w:rFonts w:ascii="Times New Roman" w:hAnsi="Times New Roman" w:cs="Times New Roman"/>
          <w:sz w:val="24"/>
          <w:szCs w:val="24"/>
        </w:rPr>
        <w:t>a</w:t>
      </w:r>
      <w:r w:rsidRPr="002E07DB">
        <w:rPr>
          <w:rFonts w:ascii="Times New Roman" w:hAnsi="Times New Roman" w:cs="Times New Roman"/>
          <w:sz w:val="24"/>
          <w:szCs w:val="24"/>
        </w:rPr>
        <w:t>zithromycin, spectinomycin</w:t>
      </w:r>
      <w:r>
        <w:rPr>
          <w:rFonts w:ascii="Times New Roman" w:hAnsi="Times New Roman" w:cs="Times New Roman"/>
          <w:sz w:val="24"/>
          <w:szCs w:val="24"/>
        </w:rPr>
        <w:t>,</w:t>
      </w:r>
      <w:r w:rsidRPr="002E07DB">
        <w:rPr>
          <w:rFonts w:ascii="Times New Roman" w:hAnsi="Times New Roman" w:cs="Times New Roman"/>
          <w:sz w:val="24"/>
          <w:szCs w:val="24"/>
        </w:rPr>
        <w:t xml:space="preserve"> cipr</w:t>
      </w:r>
      <w:r>
        <w:rPr>
          <w:rFonts w:ascii="Times New Roman" w:hAnsi="Times New Roman" w:cs="Times New Roman"/>
          <w:sz w:val="24"/>
          <w:szCs w:val="24"/>
        </w:rPr>
        <w:t xml:space="preserve">ofloxacin, </w:t>
      </w:r>
      <w:r w:rsidRPr="002E07DB">
        <w:rPr>
          <w:rFonts w:ascii="Times New Roman" w:hAnsi="Times New Roman" w:cs="Times New Roman"/>
          <w:sz w:val="24"/>
          <w:szCs w:val="24"/>
        </w:rPr>
        <w:t>gentamicin, tetracycline, and penicillin G.</w:t>
      </w:r>
      <w:r>
        <w:rPr>
          <w:rFonts w:ascii="Times New Roman" w:hAnsi="Times New Roman" w:cs="Times New Roman"/>
          <w:sz w:val="24"/>
          <w:szCs w:val="24"/>
        </w:rPr>
        <w:t xml:space="preserve"> </w:t>
      </w:r>
      <w:moveToRangeStart w:id="241" w:author="sunny" w:date="2016-12-06T13:37:00Z" w:name="move468794759"/>
      <w:moveTo w:id="242" w:author="sunny" w:date="2016-12-06T13:37:00Z">
        <w:del w:id="243" w:author="sunny" w:date="2016-12-16T12:43:00Z">
          <w:r w:rsidR="003F3150" w:rsidDel="00444E59">
            <w:rPr>
              <w:rFonts w:ascii="Times New Roman" w:hAnsi="Times New Roman" w:cs="Times New Roman"/>
              <w:sz w:val="24"/>
              <w:szCs w:val="24"/>
            </w:rPr>
            <w:delText xml:space="preserve">During development of the assay, </w:delText>
          </w:r>
          <w:commentRangeStart w:id="244"/>
          <w:commentRangeStart w:id="245"/>
          <w:r w:rsidR="003F3150" w:rsidDel="00444E59">
            <w:rPr>
              <w:rFonts w:ascii="Times New Roman" w:hAnsi="Times New Roman" w:cs="Times New Roman"/>
              <w:sz w:val="24"/>
              <w:szCs w:val="24"/>
            </w:rPr>
            <w:delText>a</w:delText>
          </w:r>
        </w:del>
      </w:moveTo>
      <w:ins w:id="246" w:author="sunny" w:date="2016-12-16T12:43:00Z">
        <w:r w:rsidR="00444E59">
          <w:rPr>
            <w:rFonts w:ascii="Times New Roman" w:hAnsi="Times New Roman" w:cs="Times New Roman"/>
            <w:sz w:val="24"/>
            <w:szCs w:val="24"/>
          </w:rPr>
          <w:t>The shortest possible endpoint</w:t>
        </w:r>
      </w:ins>
      <w:ins w:id="247" w:author="sunny" w:date="2016-12-16T12:44:00Z">
        <w:r w:rsidR="00444E59">
          <w:rPr>
            <w:rFonts w:ascii="Times New Roman" w:hAnsi="Times New Roman" w:cs="Times New Roman"/>
            <w:sz w:val="24"/>
            <w:szCs w:val="24"/>
          </w:rPr>
          <w:t xml:space="preserve"> for measuring the MIC was determined</w:t>
        </w:r>
      </w:ins>
      <w:ins w:id="248" w:author="sunny" w:date="2016-12-16T12:46:00Z">
        <w:r w:rsidR="00444E59">
          <w:rPr>
            <w:rFonts w:ascii="Times New Roman" w:hAnsi="Times New Roman" w:cs="Times New Roman"/>
            <w:sz w:val="24"/>
            <w:szCs w:val="24"/>
          </w:rPr>
          <w:t xml:space="preserve"> by</w:t>
        </w:r>
      </w:ins>
      <w:ins w:id="249" w:author="sunny" w:date="2016-12-16T12:44:00Z">
        <w:r w:rsidR="00444E59">
          <w:rPr>
            <w:rFonts w:ascii="Times New Roman" w:hAnsi="Times New Roman" w:cs="Times New Roman"/>
            <w:sz w:val="24"/>
            <w:szCs w:val="24"/>
          </w:rPr>
          <w:t xml:space="preserve"> measuring </w:t>
        </w:r>
      </w:ins>
      <w:ins w:id="250" w:author="sunny" w:date="2016-12-16T12:45:00Z">
        <w:r w:rsidR="00444E59">
          <w:rPr>
            <w:rFonts w:ascii="Times New Roman" w:hAnsi="Times New Roman" w:cs="Times New Roman"/>
            <w:sz w:val="24"/>
            <w:szCs w:val="24"/>
          </w:rPr>
          <w:t xml:space="preserve">the fluorescence of </w:t>
        </w:r>
      </w:ins>
      <w:ins w:id="251" w:author="sunny" w:date="2016-12-16T12:46:00Z">
        <w:r w:rsidR="00444E59">
          <w:rPr>
            <w:rFonts w:ascii="Times New Roman" w:hAnsi="Times New Roman" w:cs="Times New Roman"/>
            <w:sz w:val="24"/>
            <w:szCs w:val="24"/>
          </w:rPr>
          <w:t xml:space="preserve">the </w:t>
        </w:r>
      </w:ins>
      <w:ins w:id="252" w:author="sunny" w:date="2016-12-16T12:45:00Z">
        <w:r w:rsidR="00444E59">
          <w:rPr>
            <w:rFonts w:ascii="Times New Roman" w:hAnsi="Times New Roman" w:cs="Times New Roman"/>
            <w:sz w:val="24"/>
            <w:szCs w:val="24"/>
          </w:rPr>
          <w:t xml:space="preserve">reference panel strains during </w:t>
        </w:r>
      </w:ins>
      <w:ins w:id="253" w:author="sunny" w:date="2016-12-16T12:44:00Z">
        <w:r w:rsidR="00444E59">
          <w:rPr>
            <w:rFonts w:ascii="Times New Roman" w:hAnsi="Times New Roman" w:cs="Times New Roman"/>
            <w:sz w:val="24"/>
            <w:szCs w:val="24"/>
          </w:rPr>
          <w:t>a time-course from 0-15 hours</w:t>
        </w:r>
      </w:ins>
      <w:moveTo w:id="254" w:author="sunny" w:date="2016-12-06T13:37:00Z">
        <w:del w:id="255" w:author="sunny" w:date="2016-12-16T12:44:00Z">
          <w:r w:rsidR="003F3150" w:rsidRPr="006F644E" w:rsidDel="00444E59">
            <w:rPr>
              <w:rFonts w:ascii="Times New Roman" w:hAnsi="Times New Roman" w:cs="Times New Roman"/>
              <w:sz w:val="24"/>
              <w:szCs w:val="24"/>
            </w:rPr>
            <w:delText xml:space="preserve"> time course from 0</w:delText>
          </w:r>
          <w:r w:rsidR="003F3150" w:rsidDel="00444E59">
            <w:rPr>
              <w:rFonts w:ascii="Times New Roman" w:hAnsi="Times New Roman" w:cs="Times New Roman"/>
              <w:sz w:val="24"/>
              <w:szCs w:val="24"/>
            </w:rPr>
            <w:delText xml:space="preserve"> to </w:delText>
          </w:r>
          <w:r w:rsidR="003F3150" w:rsidRPr="006F644E" w:rsidDel="00444E59">
            <w:rPr>
              <w:rFonts w:ascii="Times New Roman" w:hAnsi="Times New Roman" w:cs="Times New Roman"/>
              <w:sz w:val="24"/>
              <w:szCs w:val="24"/>
            </w:rPr>
            <w:delText>15 hours was made</w:delText>
          </w:r>
        </w:del>
        <w:del w:id="256" w:author="sunny" w:date="2016-12-12T13:08:00Z">
          <w:r w:rsidR="003F3150" w:rsidRPr="006F644E" w:rsidDel="00AE085B">
            <w:rPr>
              <w:rFonts w:ascii="Times New Roman" w:hAnsi="Times New Roman" w:cs="Times New Roman"/>
              <w:sz w:val="24"/>
              <w:szCs w:val="24"/>
            </w:rPr>
            <w:delText xml:space="preserve"> and OD</w:delText>
          </w:r>
          <w:r w:rsidR="003F3150" w:rsidRPr="0005220D" w:rsidDel="00AE085B">
            <w:rPr>
              <w:rFonts w:ascii="Times New Roman" w:hAnsi="Times New Roman" w:cs="Times New Roman"/>
              <w:sz w:val="24"/>
              <w:szCs w:val="24"/>
              <w:vertAlign w:val="subscript"/>
            </w:rPr>
            <w:delText>600</w:delText>
          </w:r>
          <w:r w:rsidR="003F3150" w:rsidRPr="006F644E" w:rsidDel="00AE085B">
            <w:rPr>
              <w:rFonts w:ascii="Times New Roman" w:hAnsi="Times New Roman" w:cs="Times New Roman"/>
              <w:sz w:val="24"/>
              <w:szCs w:val="24"/>
            </w:rPr>
            <w:delText xml:space="preserve"> values were measured in parallel</w:delText>
          </w:r>
        </w:del>
        <w:r w:rsidR="003F3150" w:rsidRPr="006F644E">
          <w:rPr>
            <w:rFonts w:ascii="Times New Roman" w:hAnsi="Times New Roman" w:cs="Times New Roman"/>
            <w:sz w:val="24"/>
            <w:szCs w:val="24"/>
          </w:rPr>
          <w:t xml:space="preserve">. </w:t>
        </w:r>
      </w:moveTo>
      <w:commentRangeEnd w:id="244"/>
      <w:ins w:id="257" w:author="sunny" w:date="2016-12-16T12:57:00Z">
        <w:r w:rsidR="009E3D9D" w:rsidRPr="006F644E">
          <w:rPr>
            <w:rFonts w:ascii="Times New Roman" w:hAnsi="Times New Roman" w:cs="Times New Roman"/>
            <w:sz w:val="24"/>
            <w:szCs w:val="24"/>
          </w:rPr>
          <w:t xml:space="preserve">The reference panel of eight WHO strains was </w:t>
        </w:r>
        <w:r w:rsidR="009E3D9D">
          <w:rPr>
            <w:rFonts w:ascii="Times New Roman" w:hAnsi="Times New Roman" w:cs="Times New Roman"/>
            <w:sz w:val="24"/>
            <w:szCs w:val="24"/>
          </w:rPr>
          <w:t>examined</w:t>
        </w:r>
        <w:r w:rsidR="009E3D9D" w:rsidRPr="006F644E">
          <w:rPr>
            <w:rFonts w:ascii="Times New Roman" w:hAnsi="Times New Roman" w:cs="Times New Roman"/>
            <w:sz w:val="24"/>
            <w:szCs w:val="24"/>
          </w:rPr>
          <w:t xml:space="preserve"> </w:t>
        </w:r>
        <w:r w:rsidR="009E3D9D">
          <w:rPr>
            <w:rFonts w:ascii="Times New Roman" w:hAnsi="Times New Roman" w:cs="Times New Roman"/>
            <w:sz w:val="24"/>
            <w:szCs w:val="24"/>
          </w:rPr>
          <w:t>in</w:t>
        </w:r>
        <w:r w:rsidR="009E3D9D" w:rsidRPr="006F644E">
          <w:rPr>
            <w:rFonts w:ascii="Times New Roman" w:hAnsi="Times New Roman" w:cs="Times New Roman"/>
            <w:sz w:val="24"/>
            <w:szCs w:val="24"/>
          </w:rPr>
          <w:t xml:space="preserve"> three independent experiments </w:t>
        </w:r>
        <w:r w:rsidR="009E3D9D">
          <w:rPr>
            <w:rFonts w:ascii="Times New Roman" w:hAnsi="Times New Roman" w:cs="Times New Roman"/>
            <w:sz w:val="24"/>
            <w:szCs w:val="24"/>
          </w:rPr>
          <w:t>with</w:t>
        </w:r>
        <w:r w:rsidR="009E3D9D" w:rsidRPr="006F644E">
          <w:rPr>
            <w:rFonts w:ascii="Times New Roman" w:hAnsi="Times New Roman" w:cs="Times New Roman"/>
            <w:sz w:val="24"/>
            <w:szCs w:val="24"/>
          </w:rPr>
          <w:t xml:space="preserve"> an endpoint of six hours to test the </w:t>
        </w:r>
      </w:ins>
      <w:ins w:id="258" w:author="sunny" w:date="2016-12-16T14:16:00Z">
        <w:r w:rsidR="00AE6796">
          <w:rPr>
            <w:rFonts w:ascii="Times New Roman" w:hAnsi="Times New Roman" w:cs="Times New Roman"/>
            <w:sz w:val="24"/>
            <w:szCs w:val="24"/>
          </w:rPr>
          <w:t>intra-assay coefficient of variation of</w:t>
        </w:r>
      </w:ins>
      <w:ins w:id="259" w:author="sunny" w:date="2016-12-16T12:57:00Z">
        <w:r w:rsidR="009E3D9D" w:rsidRPr="006F644E">
          <w:rPr>
            <w:rFonts w:ascii="Times New Roman" w:hAnsi="Times New Roman" w:cs="Times New Roman"/>
            <w:sz w:val="24"/>
            <w:szCs w:val="24"/>
          </w:rPr>
          <w:t xml:space="preserve"> the assay</w:t>
        </w:r>
      </w:ins>
      <w:ins w:id="260" w:author="sunny" w:date="2016-12-16T14:16:00Z">
        <w:r w:rsidR="00AE6796">
          <w:rPr>
            <w:rFonts w:ascii="Times New Roman" w:hAnsi="Times New Roman" w:cs="Times New Roman"/>
            <w:sz w:val="24"/>
            <w:szCs w:val="24"/>
          </w:rPr>
          <w:t xml:space="preserve"> as previously described</w:t>
        </w:r>
      </w:ins>
      <w:ins w:id="261" w:author="sunny" w:date="2016-12-16T14:24:00Z">
        <w:r w:rsidR="00AE6796">
          <w:rPr>
            <w:rFonts w:ascii="Times New Roman" w:hAnsi="Times New Roman" w:cs="Times New Roman"/>
            <w:sz w:val="24"/>
            <w:szCs w:val="24"/>
          </w:rPr>
          <w:fldChar w:fldCharType="begin"/>
        </w:r>
        <w:r w:rsidR="00AE6796">
          <w:rPr>
            <w:rFonts w:ascii="Times New Roman" w:hAnsi="Times New Roman" w:cs="Times New Roman"/>
            <w:sz w:val="24"/>
            <w:szCs w:val="24"/>
          </w:rPr>
          <w:instrText xml:space="preserve"> ADDIN ZOTERO_ITEM CSL_CITATION {"citationID":"rzExh7t2","properties":{"formattedCitation":"{\\rtf \\super 35\\nosupersub{}}","plainCitation":"35"},"citationItems":[{"id":544,"uris":["http://zotero.org/users/1321783/items/XJ6SF593"],"uri":["http://zotero.org/users/1321783/items/XJ6SF593"],"itemData":{"id":544,"type":"chapter","title":"HarmonJones.indb - ss2009.pdf","URL":"http://www.psych2.phil.fau.de/~oschult/humanlab/publications/ss2009.pdf","accessed":{"date-parts":[["2016",12,16]]}}}],"schema":"https://github.com/citation-style-language/schema/raw/master/csl-citation.json"} </w:instrText>
        </w:r>
      </w:ins>
      <w:r w:rsidR="00AE6796">
        <w:rPr>
          <w:rFonts w:ascii="Times New Roman" w:hAnsi="Times New Roman" w:cs="Times New Roman"/>
          <w:sz w:val="24"/>
          <w:szCs w:val="24"/>
        </w:rPr>
        <w:fldChar w:fldCharType="separate"/>
      </w:r>
      <w:ins w:id="262" w:author="sunny" w:date="2016-12-16T14:24:00Z">
        <w:r w:rsidR="00AE6796" w:rsidRPr="005C56F2">
          <w:rPr>
            <w:rFonts w:ascii="Times New Roman" w:hAnsi="Times New Roman" w:cs="Times New Roman"/>
            <w:sz w:val="24"/>
            <w:szCs w:val="24"/>
            <w:vertAlign w:val="superscript"/>
          </w:rPr>
          <w:t>35</w:t>
        </w:r>
        <w:r w:rsidR="00AE6796">
          <w:rPr>
            <w:rFonts w:ascii="Times New Roman" w:hAnsi="Times New Roman" w:cs="Times New Roman"/>
            <w:sz w:val="24"/>
            <w:szCs w:val="24"/>
          </w:rPr>
          <w:fldChar w:fldCharType="end"/>
        </w:r>
      </w:ins>
      <w:ins w:id="263" w:author="sunny" w:date="2016-12-16T14:16:00Z">
        <w:r w:rsidR="00AE6796">
          <w:rPr>
            <w:rFonts w:ascii="Times New Roman" w:hAnsi="Times New Roman" w:cs="Times New Roman"/>
            <w:sz w:val="24"/>
            <w:szCs w:val="24"/>
          </w:rPr>
          <w:t>.</w:t>
        </w:r>
      </w:ins>
      <w:ins w:id="264" w:author="sunny" w:date="2016-12-16T12:57:00Z">
        <w:r w:rsidR="009E3D9D" w:rsidRPr="006F644E">
          <w:rPr>
            <w:rFonts w:ascii="Times New Roman" w:hAnsi="Times New Roman" w:cs="Times New Roman"/>
            <w:sz w:val="24"/>
            <w:szCs w:val="24"/>
          </w:rPr>
          <w:t xml:space="preserve"> </w:t>
        </w:r>
      </w:ins>
      <w:moveTo w:id="265" w:author="sunny" w:date="2016-12-06T13:37:00Z">
        <w:del w:id="266" w:author="sunny" w:date="2016-12-16T12:57:00Z">
          <w:r w:rsidR="003F3150" w:rsidDel="009E3D9D">
            <w:rPr>
              <w:rStyle w:val="CommentReference"/>
            </w:rPr>
            <w:commentReference w:id="244"/>
          </w:r>
        </w:del>
      </w:moveTo>
      <w:moveToRangeEnd w:id="241"/>
      <w:commentRangeEnd w:id="245"/>
      <w:ins w:id="267" w:author="sunny" w:date="2016-12-16T12:57:00Z">
        <w:r w:rsidR="009E3D9D">
          <w:rPr>
            <w:rFonts w:ascii="Times New Roman" w:hAnsi="Times New Roman" w:cs="Times New Roman"/>
            <w:sz w:val="24"/>
            <w:szCs w:val="24"/>
          </w:rPr>
          <w:t>A training dataset of 8</w:t>
        </w:r>
      </w:ins>
      <w:del w:id="268" w:author="sunny" w:date="2016-12-16T12:57:00Z">
        <w:r w:rsidR="00AE085B" w:rsidRPr="009E3D9D" w:rsidDel="009E3D9D">
          <w:rPr>
            <w:rStyle w:val="CommentReference"/>
          </w:rPr>
          <w:commentReference w:id="245"/>
        </w:r>
        <w:r w:rsidDel="009E3D9D">
          <w:rPr>
            <w:rFonts w:ascii="Times New Roman" w:hAnsi="Times New Roman" w:cs="Times New Roman"/>
            <w:sz w:val="24"/>
            <w:szCs w:val="24"/>
          </w:rPr>
          <w:delText>An initial dataset including 8</w:delText>
        </w:r>
      </w:del>
      <w:r>
        <w:rPr>
          <w:rFonts w:ascii="Times New Roman" w:hAnsi="Times New Roman" w:cs="Times New Roman"/>
          <w:sz w:val="24"/>
          <w:szCs w:val="24"/>
        </w:rPr>
        <w:t>4 blinded gonococcal strains was then used to develop a regression model for estimating the MIC after six hours incubation time</w:t>
      </w:r>
      <w:ins w:id="269" w:author="sunny" w:date="2016-12-16T12:57:00Z">
        <w:r w:rsidR="009E3D9D">
          <w:rPr>
            <w:rFonts w:ascii="Times New Roman" w:hAnsi="Times New Roman" w:cs="Times New Roman"/>
            <w:sz w:val="24"/>
            <w:szCs w:val="24"/>
          </w:rPr>
          <w:t xml:space="preserve"> (one</w:t>
        </w:r>
      </w:ins>
      <w:ins w:id="270" w:author="sunny" w:date="2016-12-16T12:58:00Z">
        <w:r w:rsidR="009E3D9D">
          <w:rPr>
            <w:rFonts w:ascii="Times New Roman" w:hAnsi="Times New Roman" w:cs="Times New Roman"/>
            <w:sz w:val="24"/>
            <w:szCs w:val="24"/>
          </w:rPr>
          <w:t xml:space="preserve"> replicate)</w:t>
        </w:r>
      </w:ins>
      <w:r>
        <w:rPr>
          <w:rFonts w:ascii="Times New Roman" w:hAnsi="Times New Roman" w:cs="Times New Roman"/>
          <w:sz w:val="24"/>
          <w:szCs w:val="24"/>
        </w:rPr>
        <w:t xml:space="preserve">. The assay was finally validated with 40 blinded </w:t>
      </w:r>
      <w:r>
        <w:rPr>
          <w:rFonts w:ascii="Times New Roman" w:hAnsi="Times New Roman" w:cs="Times New Roman"/>
          <w:sz w:val="24"/>
          <w:szCs w:val="24"/>
        </w:rPr>
        <w:lastRenderedPageBreak/>
        <w:t>gonococcal strains</w:t>
      </w:r>
      <w:ins w:id="271" w:author="sunny" w:date="2016-12-16T12:58:00Z">
        <w:r w:rsidR="009E3D9D">
          <w:rPr>
            <w:rFonts w:ascii="Times New Roman" w:hAnsi="Times New Roman" w:cs="Times New Roman"/>
            <w:sz w:val="24"/>
            <w:szCs w:val="24"/>
          </w:rPr>
          <w:t xml:space="preserve"> (one replicate)</w:t>
        </w:r>
      </w:ins>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ins w:id="272" w:author="sunny" w:date="2016-12-06T12:45:00Z">
        <w:r w:rsidR="0005220D" w:rsidRPr="0005220D">
          <w:rPr>
            <w:rFonts w:ascii="Times New Roman" w:hAnsi="Times New Roman" w:cs="Times New Roman"/>
            <w:sz w:val="24"/>
            <w:szCs w:val="24"/>
            <w:rPrChange w:id="273" w:author="sunny" w:date="2016-12-06T12:45:00Z">
              <w:rPr>
                <w:rFonts w:ascii="Arial" w:hAnsi="Arial" w:cs="Arial"/>
                <w:b/>
                <w:bCs/>
                <w:color w:val="B3B540"/>
                <w:sz w:val="27"/>
                <w:szCs w:val="27"/>
                <w:shd w:val="clear" w:color="auto" w:fill="FFFFFF"/>
              </w:rPr>
            </w:rPrChange>
          </w:rPr>
          <w:t>Chocolate agar PolyViteX</w:t>
        </w:r>
        <w:r w:rsidR="0005220D" w:rsidRPr="006F644E" w:rsidDel="0005220D">
          <w:rPr>
            <w:rFonts w:ascii="Times New Roman" w:hAnsi="Times New Roman" w:cs="Times New Roman"/>
            <w:sz w:val="24"/>
            <w:szCs w:val="24"/>
          </w:rPr>
          <w:t xml:space="preserve"> </w:t>
        </w:r>
      </w:ins>
      <w:commentRangeStart w:id="274"/>
      <w:del w:id="275" w:author="sunny" w:date="2016-12-06T12:45:00Z">
        <w:r w:rsidR="00C66E78" w:rsidRPr="006F644E" w:rsidDel="0005220D">
          <w:rPr>
            <w:rFonts w:ascii="Times New Roman" w:hAnsi="Times New Roman" w:cs="Times New Roman"/>
            <w:sz w:val="24"/>
            <w:szCs w:val="24"/>
          </w:rPr>
          <w:delText xml:space="preserve">Choc-Agar Plates </w:delText>
        </w:r>
        <w:commentRangeEnd w:id="274"/>
        <w:r w:rsidR="00F538FE" w:rsidDel="0005220D">
          <w:rPr>
            <w:rStyle w:val="CommentReference"/>
          </w:rPr>
          <w:commentReference w:id="274"/>
        </w:r>
      </w:del>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ins w:id="276" w:author="sunny" w:date="2016-12-17T11:37:00Z">
        <w:r w:rsidR="00FA3849">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ins>
      <w:del w:id="277" w:author="sunny" w:date="2016-12-06T16:14:00Z">
        <w:r w:rsidR="00377FDC" w:rsidRPr="006F644E" w:rsidDel="00C63D81">
          <w:rPr>
            <w:rFonts w:ascii="Times New Roman" w:hAnsi="Times New Roman" w:cs="Times New Roman"/>
            <w:sz w:val="24"/>
            <w:szCs w:val="24"/>
          </w:rPr>
          <w:del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delInstrText>
        </w:r>
      </w:del>
      <w:r w:rsidR="00F512D5" w:rsidRPr="006F644E">
        <w:rPr>
          <w:rFonts w:ascii="Times New Roman" w:hAnsi="Times New Roman" w:cs="Times New Roman"/>
          <w:sz w:val="24"/>
          <w:szCs w:val="24"/>
        </w:rPr>
        <w:fldChar w:fldCharType="separate"/>
      </w:r>
      <w:ins w:id="278" w:author="sunny" w:date="2016-12-06T17:49:00Z">
        <w:r w:rsidR="00591E0F" w:rsidRPr="00591E0F">
          <w:rPr>
            <w:rFonts w:ascii="Times New Roman" w:hAnsi="Times New Roman" w:cs="Times New Roman"/>
            <w:sz w:val="24"/>
            <w:szCs w:val="24"/>
            <w:vertAlign w:val="superscript"/>
          </w:rPr>
          <w:t>20</w:t>
        </w:r>
      </w:ins>
      <w:del w:id="279" w:author="sunny" w:date="2016-12-06T16:14:00Z">
        <w:r w:rsidR="00377FDC" w:rsidRPr="006F644E" w:rsidDel="00C63D81">
          <w:rPr>
            <w:rFonts w:ascii="Times New Roman" w:hAnsi="Times New Roman" w:cs="Times New Roman"/>
            <w:sz w:val="24"/>
            <w:szCs w:val="24"/>
            <w:vertAlign w:val="superscript"/>
          </w:rPr>
          <w:delText>28</w:delText>
        </w:r>
      </w:del>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ins w:id="280" w:author="sunny" w:date="2016-12-06T13:16:00Z">
        <w:r w:rsidR="00AE50F0">
          <w:rPr>
            <w:rFonts w:ascii="Times New Roman" w:hAnsi="Times New Roman" w:cs="Times New Roman"/>
            <w:sz w:val="24"/>
            <w:szCs w:val="24"/>
          </w:rPr>
          <w:t xml:space="preserve">GW medium </w:t>
        </w:r>
      </w:ins>
      <w:commentRangeStart w:id="281"/>
      <w:commentRangeStart w:id="282"/>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281"/>
      <w:r w:rsidR="001B1D98">
        <w:rPr>
          <w:rStyle w:val="CommentReference"/>
        </w:rPr>
        <w:commentReference w:id="281"/>
      </w:r>
      <w:commentRangeEnd w:id="282"/>
      <w:r w:rsidR="00AE50F0">
        <w:rPr>
          <w:rStyle w:val="CommentReference"/>
        </w:rPr>
        <w:commentReference w:id="282"/>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ins w:id="283" w:author="sunny" w:date="2016-12-16T12:51:00Z">
        <w:r w:rsidR="00217888">
          <w:rPr>
            <w:rFonts w:ascii="Times New Roman" w:hAnsi="Times New Roman" w:cs="Times New Roman"/>
            <w:sz w:val="24"/>
            <w:szCs w:val="24"/>
          </w:rPr>
          <w:t xml:space="preserve"> </w:t>
        </w:r>
      </w:ins>
      <w:del w:id="284" w:author="sunny" w:date="2016-12-16T12:51:00Z">
        <w:r w:rsidR="000E7EF8" w:rsidRPr="006F644E" w:rsidDel="00217888">
          <w:rPr>
            <w:rFonts w:ascii="Times New Roman" w:hAnsi="Times New Roman" w:cs="Times New Roman"/>
            <w:sz w:val="24"/>
            <w:szCs w:val="24"/>
          </w:rPr>
          <w:delText xml:space="preserve"> </w:delText>
        </w:r>
      </w:del>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17A44E1B"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ins w:id="285" w:author="sunny" w:date="2016-12-16T12:53:00Z">
        <w:r w:rsidR="00217888">
          <w:rPr>
            <w:rFonts w:ascii="Times New Roman" w:hAnsi="Times New Roman" w:cs="Times New Roman"/>
            <w:sz w:val="24"/>
            <w:szCs w:val="24"/>
          </w:rPr>
          <w:t xml:space="preserve">. It was ensured that the pH of the highest antimicrobial concentration was neutral </w:t>
        </w:r>
      </w:ins>
      <w:ins w:id="286" w:author="sunny" w:date="2016-12-16T12:54:00Z">
        <w:r w:rsidR="00217888">
          <w:rPr>
            <w:rFonts w:ascii="Times New Roman" w:hAnsi="Times New Roman" w:cs="Times New Roman"/>
            <w:sz w:val="24"/>
            <w:szCs w:val="24"/>
          </w:rPr>
          <w:t xml:space="preserve">in all samples </w:t>
        </w:r>
      </w:ins>
      <w:ins w:id="287" w:author="sunny" w:date="2016-12-16T12:53:00Z">
        <w:r w:rsidR="00217888">
          <w:rPr>
            <w:rFonts w:ascii="Times New Roman" w:hAnsi="Times New Roman" w:cs="Times New Roman"/>
            <w:sz w:val="24"/>
            <w:szCs w:val="24"/>
          </w:rPr>
          <w:t xml:space="preserve">to avoid </w:t>
        </w:r>
      </w:ins>
      <w:ins w:id="288" w:author="sunny" w:date="2016-12-16T12:59:00Z">
        <w:r w:rsidR="009E3D9D">
          <w:rPr>
            <w:rFonts w:ascii="Times New Roman" w:hAnsi="Times New Roman" w:cs="Times New Roman"/>
            <w:sz w:val="24"/>
            <w:szCs w:val="24"/>
          </w:rPr>
          <w:t>artefacts</w:t>
        </w:r>
      </w:ins>
      <w:ins w:id="289" w:author="sunny" w:date="2016-12-16T12:53:00Z">
        <w:r w:rsidR="00217888">
          <w:rPr>
            <w:rFonts w:ascii="Times New Roman" w:hAnsi="Times New Roman" w:cs="Times New Roman"/>
            <w:sz w:val="24"/>
            <w:szCs w:val="24"/>
          </w:rPr>
          <w:t>.</w:t>
        </w:r>
      </w:ins>
      <w:r w:rsidR="005F3BBC">
        <w:rPr>
          <w:rFonts w:ascii="Times New Roman" w:hAnsi="Times New Roman" w:cs="Times New Roman"/>
          <w:sz w:val="24"/>
          <w:szCs w:val="24"/>
        </w:rPr>
        <w:t xml:space="preserve"> </w:t>
      </w:r>
      <w:del w:id="290" w:author="sunny" w:date="2016-12-16T12:54:00Z">
        <w:r w:rsidR="005F3BBC" w:rsidDel="00217888">
          <w:rPr>
            <w:rFonts w:ascii="Times New Roman" w:hAnsi="Times New Roman" w:cs="Times New Roman"/>
            <w:sz w:val="24"/>
            <w:szCs w:val="24"/>
          </w:rPr>
          <w:delText>and</w:delText>
        </w:r>
        <w:r w:rsidR="00434C3A" w:rsidDel="00217888">
          <w:rPr>
            <w:rFonts w:ascii="Times New Roman" w:hAnsi="Times New Roman" w:cs="Times New Roman"/>
            <w:sz w:val="24"/>
            <w:szCs w:val="24"/>
          </w:rPr>
          <w:delText>, a</w:delText>
        </w:r>
      </w:del>
      <w:ins w:id="291" w:author="sunny" w:date="2016-12-16T12:54:00Z">
        <w:r w:rsidR="00217888">
          <w:rPr>
            <w:rFonts w:ascii="Times New Roman" w:hAnsi="Times New Roman" w:cs="Times New Roman"/>
            <w:sz w:val="24"/>
            <w:szCs w:val="24"/>
          </w:rPr>
          <w:t>A</w:t>
        </w:r>
      </w:ins>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ins w:id="292" w:author="sunny" w:date="2016-12-16T12:52:00Z">
        <w:r w:rsidR="00217888" w:rsidRPr="006F644E">
          <w:rPr>
            <w:rFonts w:ascii="Times New Roman" w:hAnsi="Times New Roman" w:cs="Times New Roman"/>
            <w:sz w:val="24"/>
            <w:szCs w:val="24"/>
          </w:rPr>
          <w:t xml:space="preserve"> </w:t>
        </w:r>
      </w:ins>
      <w:del w:id="293" w:author="sunny" w:date="2016-12-16T12:52:00Z">
        <w:r w:rsidR="00B30377" w:rsidRPr="006F644E" w:rsidDel="00217888">
          <w:rPr>
            <w:rFonts w:ascii="Times New Roman" w:hAnsi="Times New Roman" w:cs="Times New Roman"/>
            <w:sz w:val="24"/>
            <w:szCs w:val="24"/>
          </w:rPr>
          <w:delText xml:space="preserve"> </w:delText>
        </w:r>
      </w:del>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moveFromRangeStart w:id="294" w:author="sunny" w:date="2016-12-06T13:37:00Z" w:name="move468794759"/>
      <w:moveFrom w:id="295" w:author="sunny" w:date="2016-12-06T13:37:00Z">
        <w:r w:rsidR="00C67235" w:rsidDel="003F3150">
          <w:rPr>
            <w:rFonts w:ascii="Times New Roman" w:hAnsi="Times New Roman" w:cs="Times New Roman"/>
            <w:sz w:val="24"/>
            <w:szCs w:val="24"/>
          </w:rPr>
          <w:t xml:space="preserve">During development of the assay, </w:t>
        </w:r>
        <w:commentRangeStart w:id="296"/>
        <w:commentRangeStart w:id="297"/>
        <w:r w:rsidR="00C67235" w:rsidDel="003F3150">
          <w:rPr>
            <w:rFonts w:ascii="Times New Roman" w:hAnsi="Times New Roman" w:cs="Times New Roman"/>
            <w:sz w:val="24"/>
            <w:szCs w:val="24"/>
          </w:rPr>
          <w:t>a</w:t>
        </w:r>
        <w:r w:rsidR="001702DD" w:rsidRPr="006F644E" w:rsidDel="003F3150">
          <w:rPr>
            <w:rFonts w:ascii="Times New Roman" w:hAnsi="Times New Roman" w:cs="Times New Roman"/>
            <w:sz w:val="24"/>
            <w:szCs w:val="24"/>
          </w:rPr>
          <w:t xml:space="preserve"> time course from 0</w:t>
        </w:r>
        <w:r w:rsidR="00B91DFF" w:rsidDel="003F3150">
          <w:rPr>
            <w:rFonts w:ascii="Times New Roman" w:hAnsi="Times New Roman" w:cs="Times New Roman"/>
            <w:sz w:val="24"/>
            <w:szCs w:val="24"/>
          </w:rPr>
          <w:t xml:space="preserve"> to </w:t>
        </w:r>
        <w:r w:rsidR="001702DD" w:rsidRPr="006F644E" w:rsidDel="003F3150">
          <w:rPr>
            <w:rFonts w:ascii="Times New Roman" w:hAnsi="Times New Roman" w:cs="Times New Roman"/>
            <w:sz w:val="24"/>
            <w:szCs w:val="24"/>
          </w:rPr>
          <w:t>15 hours was made and OD</w:t>
        </w:r>
        <w:r w:rsidR="001702DD" w:rsidRPr="0005220D" w:rsidDel="003F3150">
          <w:rPr>
            <w:rFonts w:ascii="Times New Roman" w:hAnsi="Times New Roman" w:cs="Times New Roman"/>
            <w:sz w:val="24"/>
            <w:szCs w:val="24"/>
            <w:vertAlign w:val="subscript"/>
          </w:rPr>
          <w:t>600</w:t>
        </w:r>
        <w:r w:rsidR="001702DD" w:rsidRPr="006F644E" w:rsidDel="003F3150">
          <w:rPr>
            <w:rFonts w:ascii="Times New Roman" w:hAnsi="Times New Roman" w:cs="Times New Roman"/>
            <w:sz w:val="24"/>
            <w:szCs w:val="24"/>
          </w:rPr>
          <w:t xml:space="preserve"> values were measured in parallel. </w:t>
        </w:r>
        <w:commentRangeEnd w:id="296"/>
        <w:r w:rsidR="00434C3A" w:rsidDel="003F3150">
          <w:rPr>
            <w:rStyle w:val="CommentReference"/>
          </w:rPr>
          <w:commentReference w:id="296"/>
        </w:r>
      </w:moveFrom>
      <w:moveFromRangeEnd w:id="294"/>
      <w:commentRangeEnd w:id="297"/>
      <w:r w:rsidR="003F3150">
        <w:rPr>
          <w:rStyle w:val="CommentReference"/>
        </w:rPr>
        <w:commentReference w:id="297"/>
      </w:r>
      <w:del w:id="298" w:author="sunny" w:date="2016-12-16T12:54:00Z">
        <w:r w:rsidR="00E40548" w:rsidRPr="006F644E" w:rsidDel="00217888">
          <w:rPr>
            <w:rFonts w:ascii="Times New Roman" w:hAnsi="Times New Roman" w:cs="Times New Roman"/>
            <w:sz w:val="24"/>
            <w:szCs w:val="24"/>
          </w:rPr>
          <w:delText xml:space="preserve">Every three hours an endpoint was measured by adding resazurin to the </w:delText>
        </w:r>
        <w:r w:rsidR="00C67235" w:rsidDel="00217888">
          <w:rPr>
            <w:rFonts w:ascii="Times New Roman" w:hAnsi="Times New Roman" w:cs="Times New Roman"/>
            <w:sz w:val="24"/>
            <w:szCs w:val="24"/>
          </w:rPr>
          <w:delText>wells</w:delText>
        </w:r>
        <w:r w:rsidR="00C67235" w:rsidRPr="006F644E" w:rsidDel="00217888">
          <w:rPr>
            <w:rFonts w:ascii="Times New Roman" w:hAnsi="Times New Roman" w:cs="Times New Roman"/>
            <w:sz w:val="24"/>
            <w:szCs w:val="24"/>
          </w:rPr>
          <w:delText xml:space="preserve"> </w:delText>
        </w:r>
        <w:r w:rsidR="00E40548" w:rsidRPr="006F644E" w:rsidDel="00217888">
          <w:rPr>
            <w:rFonts w:ascii="Times New Roman" w:hAnsi="Times New Roman" w:cs="Times New Roman"/>
            <w:sz w:val="24"/>
            <w:szCs w:val="24"/>
          </w:rPr>
          <w:delText xml:space="preserve">and the plate was discarded afterwards. </w:delText>
        </w:r>
      </w:del>
      <w:del w:id="299" w:author="sunny" w:date="2016-12-16T12:56:00Z">
        <w:r w:rsidR="001702DD" w:rsidRPr="006F644E" w:rsidDel="00217888">
          <w:rPr>
            <w:rFonts w:ascii="Times New Roman" w:hAnsi="Times New Roman" w:cs="Times New Roman"/>
            <w:sz w:val="24"/>
            <w:szCs w:val="24"/>
          </w:rPr>
          <w:delText xml:space="preserve">The reference panel of eight WHO strains was </w:delText>
        </w:r>
        <w:r w:rsidR="00E010EB" w:rsidDel="00217888">
          <w:rPr>
            <w:rFonts w:ascii="Times New Roman" w:hAnsi="Times New Roman" w:cs="Times New Roman"/>
            <w:sz w:val="24"/>
            <w:szCs w:val="24"/>
          </w:rPr>
          <w:delText>examined</w:delText>
        </w:r>
        <w:r w:rsidR="00E010EB"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in</w:delText>
        </w:r>
        <w:r w:rsidR="001702DD" w:rsidRPr="006F644E" w:rsidDel="00217888">
          <w:rPr>
            <w:rFonts w:ascii="Times New Roman" w:hAnsi="Times New Roman" w:cs="Times New Roman"/>
            <w:sz w:val="24"/>
            <w:szCs w:val="24"/>
          </w:rPr>
          <w:delText xml:space="preserve"> three independent experiments </w:delText>
        </w:r>
        <w:r w:rsidR="005F3BBC" w:rsidDel="00217888">
          <w:rPr>
            <w:rFonts w:ascii="Times New Roman" w:hAnsi="Times New Roman" w:cs="Times New Roman"/>
            <w:sz w:val="24"/>
            <w:szCs w:val="24"/>
          </w:rPr>
          <w:delText>with</w:delText>
        </w:r>
        <w:r w:rsidR="005F3BBC" w:rsidRPr="006F644E" w:rsidDel="00217888">
          <w:rPr>
            <w:rFonts w:ascii="Times New Roman" w:hAnsi="Times New Roman" w:cs="Times New Roman"/>
            <w:sz w:val="24"/>
            <w:szCs w:val="24"/>
          </w:rPr>
          <w:delText xml:space="preserve"> </w:delText>
        </w:r>
        <w:r w:rsidR="001702DD" w:rsidRPr="006F644E" w:rsidDel="00217888">
          <w:rPr>
            <w:rFonts w:ascii="Times New Roman" w:hAnsi="Times New Roman" w:cs="Times New Roman"/>
            <w:sz w:val="24"/>
            <w:szCs w:val="24"/>
          </w:rPr>
          <w:delText>an endpoint of six hours to test the reproducibility of the assay.</w:delText>
        </w:r>
        <w:r w:rsidR="00E40548"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 xml:space="preserve">The values for the </w:delText>
        </w:r>
        <w:r w:rsidR="00E40548" w:rsidRPr="006F644E" w:rsidDel="00217888">
          <w:rPr>
            <w:rFonts w:ascii="Times New Roman" w:hAnsi="Times New Roman" w:cs="Times New Roman"/>
            <w:sz w:val="24"/>
            <w:szCs w:val="24"/>
          </w:rPr>
          <w:delText xml:space="preserve">124 clinical isolates </w:delText>
        </w:r>
        <w:r w:rsidR="005F3BBC" w:rsidDel="00217888">
          <w:rPr>
            <w:rFonts w:ascii="Times New Roman" w:hAnsi="Times New Roman" w:cs="Times New Roman"/>
            <w:sz w:val="24"/>
            <w:szCs w:val="24"/>
          </w:rPr>
          <w:delText xml:space="preserve">were </w:delText>
        </w:r>
        <w:r w:rsidR="00E40548" w:rsidRPr="006F644E" w:rsidDel="00217888">
          <w:rPr>
            <w:rFonts w:ascii="Times New Roman" w:hAnsi="Times New Roman" w:cs="Times New Roman"/>
            <w:sz w:val="24"/>
            <w:szCs w:val="24"/>
          </w:rPr>
          <w:delText>measured</w:delText>
        </w:r>
        <w:r w:rsidR="005F3BBC" w:rsidDel="00217888">
          <w:rPr>
            <w:rFonts w:ascii="Times New Roman" w:hAnsi="Times New Roman" w:cs="Times New Roman"/>
            <w:sz w:val="24"/>
            <w:szCs w:val="24"/>
          </w:rPr>
          <w:delText xml:space="preserve"> once</w:delText>
        </w:r>
        <w:r w:rsidR="00E40548" w:rsidRPr="006F644E" w:rsidDel="00217888">
          <w:rPr>
            <w:rFonts w:ascii="Times New Roman" w:hAnsi="Times New Roman" w:cs="Times New Roman"/>
            <w:sz w:val="24"/>
            <w:szCs w:val="24"/>
          </w:rPr>
          <w:delText>.</w:delText>
        </w:r>
      </w:del>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xml:space="preserve">, </w:t>
      </w:r>
      <w:r w:rsidR="00C67235">
        <w:rPr>
          <w:rFonts w:ascii="Times New Roman" w:hAnsi="Times New Roman" w:cs="Times New Roman"/>
          <w:iCs/>
          <w:sz w:val="24"/>
          <w:szCs w:val="24"/>
        </w:rPr>
        <w:lastRenderedPageBreak/>
        <w:t>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300"/>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300"/>
      <w:r w:rsidR="002611E7">
        <w:rPr>
          <w:rStyle w:val="CommentReference"/>
        </w:rPr>
        <w:commentReference w:id="300"/>
      </w:r>
    </w:p>
    <w:p w14:paraId="6501E510" w14:textId="3D7C5D9D"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ins w:id="301" w:author="sunny" w:date="2016-12-16T14:24:00Z">
        <w:r w:rsidR="00AE6796">
          <w:rPr>
            <w:rFonts w:ascii="Times New Roman" w:hAnsi="Times New Roman" w:cs="Times New Roman"/>
            <w:sz w:val="24"/>
            <w:szCs w:val="24"/>
          </w:rPr>
          <w:instrText xml:space="preserve"> ADDIN ZOTERO_ITEM CSL_CITATION {"citationID":"sBVbQgut","properties":{"formattedCitation":"{\\rtf \\super 36\\nosupersub{}}","plainCitation":"36"},"citationItems":[{"id":296,"uris":["http://zotero.org/users/1321783/items/IT2VSMB8"],"uri":["http://zotero.org/users/1321783/items/IT2VSMB8"],"itemData":{"id":296,"type":"webpage","title":"Bioassay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ins>
      <w:del w:id="302" w:author="sunny" w:date="2016-12-16T14:24:00Z">
        <w:r w:rsidR="00762040" w:rsidDel="00AE6796">
          <w:rPr>
            <w:rFonts w:ascii="Times New Roman" w:hAnsi="Times New Roman" w:cs="Times New Roman"/>
            <w:sz w:val="24"/>
            <w:szCs w:val="24"/>
          </w:rPr>
          <w:delInstrText xml:space="preserve"> ADDIN ZOTERO_ITEM CSL_CITATION {"citationID":"sBVbQgut","properties":{"formattedCitation":"{\\rtf \\super 35\\nosupersub{}}","plainCitation":"35"},"citationItems":[{"id":296,"uris":["http://zotero.org/users/1321783/items/IT2VSMB8"],"uri":["http://zotero.org/users/1321783/items/IT2VSMB8"],"itemData":{"id":296,"type":"webpage","title":"Bioassay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delInstrText>
        </w:r>
      </w:del>
      <w:r w:rsidR="00762040" w:rsidRPr="006F644E">
        <w:rPr>
          <w:rFonts w:ascii="Times New Roman" w:hAnsi="Times New Roman" w:cs="Times New Roman"/>
          <w:sz w:val="24"/>
          <w:szCs w:val="24"/>
        </w:rPr>
        <w:fldChar w:fldCharType="separate"/>
      </w:r>
      <w:ins w:id="303" w:author="sunny" w:date="2016-12-16T14:24:00Z">
        <w:r w:rsidR="00AE6796" w:rsidRPr="005C56F2">
          <w:rPr>
            <w:rFonts w:ascii="Times New Roman" w:hAnsi="Times New Roman" w:cs="Times New Roman"/>
            <w:sz w:val="24"/>
            <w:szCs w:val="24"/>
            <w:vertAlign w:val="superscript"/>
          </w:rPr>
          <w:t>36</w:t>
        </w:r>
      </w:ins>
      <w:del w:id="304" w:author="sunny" w:date="2016-12-16T14:24:00Z">
        <w:r w:rsidR="00762040" w:rsidRPr="00B42FFB" w:rsidDel="00AE6796">
          <w:rPr>
            <w:rFonts w:ascii="Times New Roman" w:hAnsi="Times New Roman" w:cs="Times New Roman"/>
            <w:sz w:val="24"/>
            <w:szCs w:val="24"/>
            <w:vertAlign w:val="superscript"/>
          </w:rPr>
          <w:delText>35</w:delText>
        </w:r>
      </w:del>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5E805F8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Arial"/>
            <w:color w:val="000000"/>
            <w:sz w:val="20"/>
            <w:szCs w:val="20"/>
          </w:rPr>
          <m:t xml:space="preserve">f(x) = u + </m:t>
        </m:r>
        <m:f>
          <m:fPr>
            <m:ctrlPr>
              <w:rPr>
                <w:rFonts w:ascii="Cambria Math" w:hAnsi="Cambria Math" w:cs="Arial"/>
                <w:i/>
                <w:iCs/>
                <w:color w:val="000000"/>
                <w:sz w:val="20"/>
                <w:szCs w:val="20"/>
              </w:rPr>
            </m:ctrlPr>
          </m:fPr>
          <m:num>
            <m:r>
              <w:rPr>
                <w:rFonts w:ascii="Cambria Math" w:hAnsi="Cambria Math" w:cs="Arial"/>
                <w:color w:val="000000"/>
                <w:sz w:val="20"/>
                <w:szCs w:val="20"/>
              </w:rPr>
              <m:t>l-u</m:t>
            </m:r>
          </m:num>
          <m:den>
            <m:r>
              <w:rPr>
                <w:rFonts w:ascii="Cambria Math" w:hAnsi="Cambria Math" w:cs="Arial"/>
                <w:color w:val="000000"/>
                <w:sz w:val="20"/>
                <w:szCs w:val="20"/>
              </w:rPr>
              <m:t>1+</m:t>
            </m:r>
            <m:sSup>
              <m:sSupPr>
                <m:ctrlPr>
                  <w:rPr>
                    <w:rFonts w:ascii="Cambria Math" w:hAnsi="Cambria Math" w:cs="Arial"/>
                    <w:i/>
                    <w:iCs/>
                    <w:color w:val="000000"/>
                    <w:sz w:val="20"/>
                    <w:szCs w:val="20"/>
                  </w:rPr>
                </m:ctrlPr>
              </m:sSupPr>
              <m:e>
                <m:r>
                  <w:rPr>
                    <w:rFonts w:ascii="Cambria Math" w:hAnsi="Cambria Math" w:cs="Arial"/>
                    <w:color w:val="000000"/>
                    <w:sz w:val="20"/>
                    <w:szCs w:val="20"/>
                  </w:rPr>
                  <m:t>EC50</m:t>
                </m:r>
              </m:e>
              <m:sup>
                <m:r>
                  <w:rPr>
                    <w:rFonts w:ascii="Cambria Math" w:hAnsi="Cambria Math" w:cs="Arial"/>
                    <w:color w:val="000000"/>
                    <w:sz w:val="20"/>
                    <w:szCs w:val="20"/>
                  </w:rPr>
                  <m:t>H(x - EC50)</m:t>
                </m:r>
              </m:sup>
            </m:sSup>
          </m:den>
        </m:f>
      </m:oMath>
      <w:r w:rsidRPr="006F644E">
        <w:rPr>
          <w:rFonts w:ascii="Times New Roman" w:hAnsi="Times New Roman" w:cs="Times New Roman"/>
          <w:sz w:val="24"/>
          <w:szCs w:val="24"/>
          <w:lang w:val="en-US"/>
        </w:rPr>
        <w:t xml:space="preserve">  </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3E24064C" w14:textId="5F283DA1" w:rsidR="00A60D12" w:rsidDel="00954563" w:rsidRDefault="00E10C91" w:rsidP="0005220D">
      <w:pPr>
        <w:spacing w:after="0" w:line="480" w:lineRule="auto"/>
        <w:jc w:val="both"/>
        <w:rPr>
          <w:del w:id="305" w:author="sunny" w:date="2016-12-12T15:33:00Z"/>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slope of the curve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B84E56">
        <w:rPr>
          <w:rFonts w:ascii="Times New Roman" w:hAnsi="Times New Roman" w:cs="Times New Roman"/>
          <w:sz w:val="24"/>
          <w:szCs w:val="24"/>
        </w:rPr>
        <w:t xml:space="preserve">. </w:t>
      </w:r>
      <w:r w:rsidR="00C51BC4">
        <w:rPr>
          <w:rFonts w:ascii="Times New Roman" w:hAnsi="Times New Roman" w:cs="Times New Roman"/>
          <w:sz w:val="24"/>
          <w:szCs w:val="24"/>
        </w:rPr>
        <w:t>The background resulting from dead bacteria (positive controls) was subtracted.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60D12" w:rsidRPr="006F644E">
        <w:rPr>
          <w:rFonts w:ascii="Times New Roman" w:hAnsi="Times New Roman" w:cs="Times New Roman"/>
          <w:sz w:val="24"/>
          <w:szCs w:val="24"/>
        </w:rPr>
        <w:t>Pairwise t-test of the mean of the hill slopes for each of the tested antimicrobials were made to test if the differences found in this parameter are significant.  Hierarchical complete linkage clustering of the hill slopes was used to compare the antimicrobials as previously described</w:t>
      </w:r>
      <w:r w:rsidR="00A60D12" w:rsidRPr="006F644E">
        <w:rPr>
          <w:rFonts w:ascii="Times New Roman" w:hAnsi="Times New Roman" w:cs="Times New Roman"/>
          <w:sz w:val="24"/>
          <w:szCs w:val="24"/>
        </w:rPr>
        <w:fldChar w:fldCharType="begin"/>
      </w:r>
      <w:ins w:id="306" w:author="sunny" w:date="2016-12-16T13:06:00Z">
        <w:r w:rsidR="004D63EC">
          <w:rPr>
            <w:rFonts w:ascii="Times New Roman" w:hAnsi="Times New Roman" w:cs="Times New Roman"/>
            <w:sz w:val="24"/>
            <w:szCs w:val="24"/>
          </w:rPr>
          <w:instrText xml:space="preserve"> ADDIN ZOTERO_ITEM CSL_CITATION {"citationID":"bXqVWynq","properties":{"formattedCitation":"{\\rtf \\super 21\\nosupersub{}}","plainCitation":"21"},"citationItems":[{"id":233,"uris":["http://zotero.org/users/1321783/items/JKKUIUNK"],"uri":["http://zotero.org/users/1321783/items/JKKUIUNK"],"itemData":{"id":233,"type":"article-journal","title":"Genetic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L."},{"family":"Unemo","given":"Magnus"}],"issued":{"date-parts":[["2015"]]}},"label":"page"}],"schema":"https://github.com/citation-style-language/schema/raw/master/csl-citation.json"} </w:instrText>
        </w:r>
      </w:ins>
      <w:del w:id="307" w:author="sunny" w:date="2016-12-16T13:05:00Z">
        <w:r w:rsidR="00A60D12" w:rsidRPr="006F644E" w:rsidDel="00C47E0B">
          <w:rPr>
            <w:rFonts w:ascii="Times New Roman" w:hAnsi="Times New Roman" w:cs="Times New Roman"/>
            <w:sz w:val="24"/>
            <w:szCs w:val="24"/>
          </w:rPr>
          <w:del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delInstrText>
        </w:r>
      </w:del>
      <w:r w:rsidR="00A60D12" w:rsidRPr="006F644E">
        <w:rPr>
          <w:rFonts w:ascii="Times New Roman" w:hAnsi="Times New Roman" w:cs="Times New Roman"/>
          <w:sz w:val="24"/>
          <w:szCs w:val="24"/>
        </w:rPr>
        <w:fldChar w:fldCharType="separate"/>
      </w:r>
      <w:ins w:id="308" w:author="sunny" w:date="2016-12-16T13:06:00Z">
        <w:r w:rsidR="004D63EC" w:rsidRPr="005C56F2">
          <w:rPr>
            <w:rFonts w:ascii="Times New Roman" w:hAnsi="Times New Roman" w:cs="Times New Roman"/>
            <w:sz w:val="24"/>
            <w:szCs w:val="24"/>
            <w:vertAlign w:val="superscript"/>
          </w:rPr>
          <w:t>21</w:t>
        </w:r>
      </w:ins>
      <w:del w:id="309" w:author="sunny" w:date="2016-12-16T13:05:00Z">
        <w:r w:rsidR="00A60D12" w:rsidRPr="006F644E" w:rsidDel="00C47E0B">
          <w:rPr>
            <w:rFonts w:ascii="Times New Roman" w:hAnsi="Times New Roman" w:cs="Times New Roman"/>
            <w:sz w:val="24"/>
            <w:szCs w:val="24"/>
            <w:vertAlign w:val="superscript"/>
          </w:rPr>
          <w:delText>15,32</w:delText>
        </w:r>
      </w:del>
      <w:r w:rsidR="00A60D12" w:rsidRPr="006F644E">
        <w:rPr>
          <w:rFonts w:ascii="Times New Roman" w:hAnsi="Times New Roman" w:cs="Times New Roman"/>
          <w:sz w:val="24"/>
          <w:szCs w:val="24"/>
        </w:rPr>
        <w:fldChar w:fldCharType="end"/>
      </w:r>
      <w:r w:rsidR="00A60D12" w:rsidRPr="006F644E">
        <w:rPr>
          <w:rFonts w:ascii="Times New Roman" w:hAnsi="Times New Roman" w:cs="Times New Roman"/>
          <w:sz w:val="24"/>
          <w:szCs w:val="24"/>
        </w:rPr>
        <w:t xml:space="preserve">. </w:t>
      </w:r>
    </w:p>
    <w:p w14:paraId="7B9B42B8" w14:textId="77777777" w:rsidR="00954563" w:rsidRDefault="00954563" w:rsidP="00A60D12">
      <w:pPr>
        <w:spacing w:after="0" w:line="480" w:lineRule="auto"/>
        <w:jc w:val="both"/>
        <w:rPr>
          <w:ins w:id="310" w:author="sunny" w:date="2016-12-17T20:05:00Z"/>
          <w:rFonts w:ascii="Times New Roman" w:hAnsi="Times New Roman" w:cs="Times New Roman"/>
          <w:sz w:val="24"/>
          <w:szCs w:val="24"/>
        </w:rPr>
      </w:pPr>
    </w:p>
    <w:p w14:paraId="4A3EC196" w14:textId="1140F395" w:rsidR="00762040" w:rsidDel="00A60D12" w:rsidRDefault="00954563">
      <w:pPr>
        <w:spacing w:line="480" w:lineRule="auto"/>
        <w:jc w:val="both"/>
        <w:rPr>
          <w:del w:id="311" w:author="sunny" w:date="2016-12-12T15:33:00Z"/>
          <w:rFonts w:ascii="Times New Roman" w:hAnsi="Times New Roman" w:cs="Times New Roman"/>
          <w:sz w:val="24"/>
          <w:szCs w:val="24"/>
        </w:rPr>
        <w:pPrChange w:id="312" w:author="sunny" w:date="2016-12-12T15:33:00Z">
          <w:pPr>
            <w:spacing w:after="0" w:line="480" w:lineRule="auto"/>
            <w:jc w:val="both"/>
          </w:pPr>
        </w:pPrChange>
      </w:pPr>
      <w:ins w:id="313" w:author="sunny" w:date="2016-12-17T20:05:00Z">
        <w:r>
          <w:rPr>
            <w:rFonts w:ascii="Times New Roman" w:hAnsi="Times New Roman" w:cs="Times New Roman"/>
            <w:sz w:val="24"/>
            <w:szCs w:val="24"/>
          </w:rPr>
          <w:tab/>
        </w:r>
      </w:ins>
    </w:p>
    <w:p w14:paraId="726E9921" w14:textId="77777777" w:rsidR="00A60D12" w:rsidDel="00AE46FA" w:rsidRDefault="00A60D12" w:rsidP="00A60D12">
      <w:pPr>
        <w:spacing w:after="0" w:line="480" w:lineRule="auto"/>
        <w:jc w:val="both"/>
        <w:rPr>
          <w:del w:id="314" w:author="sunny" w:date="2016-12-12T15:46:00Z"/>
          <w:rFonts w:ascii="Times New Roman" w:hAnsi="Times New Roman" w:cs="Times New Roman"/>
          <w:sz w:val="24"/>
          <w:szCs w:val="24"/>
        </w:rPr>
      </w:pPr>
      <w:r w:rsidRPr="006F644E">
        <w:rPr>
          <w:rFonts w:ascii="Times New Roman" w:hAnsi="Times New Roman" w:cs="Times New Roman"/>
          <w:sz w:val="24"/>
          <w:szCs w:val="24"/>
        </w:rPr>
        <w:t xml:space="preserve">The </w:t>
      </w:r>
      <w:r w:rsidRPr="006A185D">
        <w:rPr>
          <w:rFonts w:ascii="Times New Roman" w:hAnsi="Times New Roman" w:cs="Times New Roman"/>
          <w:i/>
          <w:sz w:val="24"/>
          <w:szCs w:val="24"/>
        </w:rPr>
        <w:t>EC</w:t>
      </w:r>
      <w:r w:rsidRPr="006A185D">
        <w:rPr>
          <w:rFonts w:ascii="Times New Roman" w:hAnsi="Times New Roman" w:cs="Times New Roman"/>
          <w:i/>
          <w:sz w:val="24"/>
          <w:szCs w:val="24"/>
          <w:vertAlign w:val="subscript"/>
        </w:rPr>
        <w:t>50</w:t>
      </w:r>
      <w:r w:rsidRPr="006F644E">
        <w:rPr>
          <w:rFonts w:ascii="Times New Roman" w:hAnsi="Times New Roman" w:cs="Times New Roman"/>
          <w:sz w:val="24"/>
          <w:szCs w:val="24"/>
          <w:vertAlign w:val="subscript"/>
        </w:rPr>
        <w:t xml:space="preserve"> </w:t>
      </w:r>
      <w:r w:rsidRPr="006F644E">
        <w:rPr>
          <w:rFonts w:ascii="Times New Roman" w:hAnsi="Times New Roman" w:cs="Times New Roman"/>
          <w:sz w:val="24"/>
          <w:szCs w:val="24"/>
        </w:rPr>
        <w:t>was measured for each of the antimicrobial</w:t>
      </w:r>
      <w:r>
        <w:rPr>
          <w:rFonts w:ascii="Times New Roman" w:hAnsi="Times New Roman" w:cs="Times New Roman"/>
          <w:sz w:val="24"/>
          <w:szCs w:val="24"/>
        </w:rPr>
        <w:t>-</w:t>
      </w:r>
      <w:r w:rsidRPr="006F644E">
        <w:rPr>
          <w:rFonts w:ascii="Times New Roman" w:hAnsi="Times New Roman" w:cs="Times New Roman"/>
          <w:sz w:val="24"/>
          <w:szCs w:val="24"/>
        </w:rPr>
        <w:t xml:space="preserve">strain combinations.  </w:t>
      </w:r>
    </w:p>
    <w:p w14:paraId="2B5CCEA5" w14:textId="596F29C6" w:rsidR="00E010EB" w:rsidRDefault="009D0DEF"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del w:id="315" w:author="sunny" w:date="2016-12-12T15:28:00Z">
        <w:r w:rsidR="009A23DD" w:rsidRPr="006F644E" w:rsidDel="00486F10">
          <w:rPr>
            <w:rFonts w:ascii="Times New Roman" w:hAnsi="Times New Roman" w:cs="Times New Roman"/>
            <w:sz w:val="24"/>
            <w:szCs w:val="24"/>
          </w:rPr>
          <w:delText>20</w:delText>
        </w:r>
      </w:del>
      <w:ins w:id="316" w:author="sunny" w:date="2016-12-12T15:28:00Z">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ins>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ins w:id="317" w:author="sunny" w:date="2016-12-12T15:46:00Z">
        <w:r w:rsidR="00501686">
          <w:rPr>
            <w:rFonts w:ascii="Times New Roman" w:hAnsi="Times New Roman" w:cs="Times New Roman"/>
            <w:sz w:val="24"/>
            <w:szCs w:val="24"/>
          </w:rPr>
          <w:t xml:space="preserve">This was the case for </w:t>
        </w:r>
      </w:ins>
      <w:ins w:id="318" w:author="sunny" w:date="2016-12-16T13:15:00Z">
        <w:r w:rsidR="004B7F7B">
          <w:rPr>
            <w:rFonts w:ascii="Times New Roman" w:hAnsi="Times New Roman" w:cs="Times New Roman"/>
            <w:sz w:val="24"/>
            <w:szCs w:val="24"/>
          </w:rPr>
          <w:t>6</w:t>
        </w:r>
      </w:ins>
      <w:ins w:id="319" w:author="sunny" w:date="2016-12-16T13:17:00Z">
        <w:r w:rsidR="004B7F7B">
          <w:rPr>
            <w:rFonts w:ascii="Times New Roman" w:hAnsi="Times New Roman" w:cs="Times New Roman"/>
            <w:sz w:val="24"/>
            <w:szCs w:val="24"/>
          </w:rPr>
          <w:t xml:space="preserve"> samples</w:t>
        </w:r>
      </w:ins>
      <w:ins w:id="320" w:author="sunny" w:date="2016-12-12T15:47:00Z">
        <w:r w:rsidR="00501686">
          <w:rPr>
            <w:rFonts w:ascii="Times New Roman" w:hAnsi="Times New Roman" w:cs="Times New Roman"/>
            <w:sz w:val="24"/>
            <w:szCs w:val="24"/>
          </w:rPr>
          <w:t xml:space="preserve"> in the training data </w:t>
        </w:r>
      </w:ins>
      <w:ins w:id="321" w:author="sunny" w:date="2016-12-16T13:15:00Z">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ins>
      <w:ins w:id="322" w:author="sunny" w:date="2016-12-16T13:16:00Z">
        <w:r w:rsidR="004B7F7B">
          <w:rPr>
            <w:rFonts w:ascii="Times New Roman" w:hAnsi="Times New Roman" w:cs="Times New Roman"/>
            <w:sz w:val="24"/>
            <w:szCs w:val="24"/>
          </w:rPr>
          <w:t>9 samples</w:t>
        </w:r>
      </w:ins>
      <w:ins w:id="323" w:author="sunny" w:date="2016-12-12T15:47:00Z">
        <w:r w:rsidR="00501686">
          <w:rPr>
            <w:rFonts w:ascii="Times New Roman" w:hAnsi="Times New Roman" w:cs="Times New Roman"/>
            <w:sz w:val="24"/>
            <w:szCs w:val="24"/>
          </w:rPr>
          <w:t xml:space="preserve"> in the validation data</w:t>
        </w:r>
      </w:ins>
      <w:ins w:id="324" w:author="sunny" w:date="2016-12-16T13:16:00Z">
        <w:r w:rsidR="004B7F7B">
          <w:rPr>
            <w:rFonts w:ascii="Times New Roman" w:hAnsi="Times New Roman" w:cs="Times New Roman"/>
            <w:sz w:val="24"/>
            <w:szCs w:val="24"/>
          </w:rPr>
          <w:t xml:space="preserve"> (n=</w:t>
        </w:r>
      </w:ins>
      <w:ins w:id="325" w:author="sunny" w:date="2016-12-16T13:18:00Z">
        <w:r w:rsidR="004B7F7B">
          <w:rPr>
            <w:rFonts w:ascii="Times New Roman" w:hAnsi="Times New Roman" w:cs="Times New Roman"/>
            <w:sz w:val="24"/>
            <w:szCs w:val="24"/>
          </w:rPr>
          <w:t>320)</w:t>
        </w:r>
      </w:ins>
      <w:ins w:id="326" w:author="sunny" w:date="2016-12-16T13:45:00Z">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ins>
      <w:ins w:id="327" w:author="sunny" w:date="2016-12-12T15:47:00Z">
        <w:r w:rsidR="00501686">
          <w:rPr>
            <w:rFonts w:ascii="Times New Roman" w:hAnsi="Times New Roman" w:cs="Times New Roman"/>
            <w:sz w:val="24"/>
            <w:szCs w:val="24"/>
          </w:rPr>
          <w:t>.</w:t>
        </w:r>
      </w:ins>
      <w:ins w:id="328" w:author="sunny" w:date="2016-12-12T16:21:00Z">
        <w:r w:rsidR="00BF6DF2">
          <w:rPr>
            <w:rFonts w:ascii="Times New Roman" w:hAnsi="Times New Roman" w:cs="Times New Roman"/>
            <w:sz w:val="24"/>
            <w:szCs w:val="24"/>
          </w:rPr>
          <w:t xml:space="preserve"> </w:t>
        </w:r>
      </w:ins>
      <w:ins w:id="329" w:author="sunny" w:date="2016-12-16T13:43:00Z">
        <w:r w:rsidR="00F01A9D">
          <w:rPr>
            <w:rFonts w:ascii="Times New Roman" w:hAnsi="Times New Roman" w:cs="Times New Roman"/>
            <w:sz w:val="24"/>
            <w:szCs w:val="24"/>
          </w:rPr>
          <w:t>Excluding</w:t>
        </w:r>
      </w:ins>
      <w:ins w:id="330" w:author="sunny" w:date="2016-12-16T13:27:00Z">
        <w:r w:rsidR="00BF6DF2">
          <w:rPr>
            <w:rFonts w:ascii="Times New Roman" w:hAnsi="Times New Roman" w:cs="Times New Roman"/>
            <w:sz w:val="24"/>
            <w:szCs w:val="24"/>
          </w:rPr>
          <w:t xml:space="preserve"> </w:t>
        </w:r>
      </w:ins>
      <w:ins w:id="331" w:author="sunny" w:date="2016-12-12T16:21:00Z">
        <w:r w:rsidR="00BE590D">
          <w:rPr>
            <w:rFonts w:ascii="Times New Roman" w:hAnsi="Times New Roman" w:cs="Times New Roman"/>
            <w:sz w:val="24"/>
            <w:szCs w:val="24"/>
          </w:rPr>
          <w:t>Etest</w:t>
        </w:r>
      </w:ins>
      <w:ins w:id="332" w:author="sunny" w:date="2016-12-16T13:27:00Z">
        <w:r w:rsidR="00BF6DF2">
          <w:rPr>
            <w:rFonts w:ascii="Times New Roman" w:hAnsi="Times New Roman" w:cs="Times New Roman"/>
            <w:sz w:val="24"/>
            <w:szCs w:val="24"/>
          </w:rPr>
          <w:t xml:space="preserve"> MIC</w:t>
        </w:r>
      </w:ins>
      <w:ins w:id="333" w:author="sunny" w:date="2016-12-16T13:43:00Z">
        <w:r w:rsidR="00F01A9D">
          <w:rPr>
            <w:rFonts w:ascii="Times New Roman" w:hAnsi="Times New Roman" w:cs="Times New Roman"/>
            <w:sz w:val="24"/>
            <w:szCs w:val="24"/>
          </w:rPr>
          <w:t>s</w:t>
        </w:r>
      </w:ins>
      <w:ins w:id="334" w:author="sunny" w:date="2016-12-12T16:21:00Z">
        <w:r w:rsidR="00BE590D">
          <w:rPr>
            <w:rFonts w:ascii="Times New Roman" w:hAnsi="Times New Roman" w:cs="Times New Roman"/>
            <w:sz w:val="24"/>
            <w:szCs w:val="24"/>
          </w:rPr>
          <w:t xml:space="preserve"> </w:t>
        </w:r>
      </w:ins>
      <w:ins w:id="335" w:author="sunny" w:date="2016-12-16T13:43:00Z">
        <w:r w:rsidR="00F01A9D">
          <w:rPr>
            <w:rFonts w:ascii="Times New Roman" w:hAnsi="Times New Roman" w:cs="Times New Roman"/>
            <w:sz w:val="24"/>
            <w:szCs w:val="24"/>
          </w:rPr>
          <w:t>that were</w:t>
        </w:r>
      </w:ins>
      <w:ins w:id="336" w:author="sunny" w:date="2016-12-12T16:29:00Z">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t>
        </w:r>
      </w:ins>
      <w:ins w:id="337" w:author="sunny" w:date="2016-12-16T13:44:00Z">
        <w:r w:rsidR="00F01A9D">
          <w:rPr>
            <w:rFonts w:ascii="Times New Roman" w:hAnsi="Times New Roman" w:cs="Times New Roman"/>
            <w:sz w:val="24"/>
            <w:szCs w:val="24"/>
          </w:rPr>
          <w:t xml:space="preserve">where </w:t>
        </w:r>
      </w:ins>
      <w:ins w:id="338" w:author="sunny" w:date="2016-12-12T16:33:00Z">
        <w:r w:rsidR="00BE590D">
          <w:rPr>
            <w:rFonts w:ascii="Times New Roman" w:hAnsi="Times New Roman" w:cs="Times New Roman"/>
            <w:sz w:val="24"/>
            <w:szCs w:val="24"/>
          </w:rPr>
          <w:t>EUCAST resistance brea</w:t>
        </w:r>
      </w:ins>
      <w:ins w:id="339" w:author="sunny" w:date="2016-12-12T16:34:00Z">
        <w:r w:rsidR="00BE590D">
          <w:rPr>
            <w:rFonts w:ascii="Times New Roman" w:hAnsi="Times New Roman" w:cs="Times New Roman"/>
            <w:sz w:val="24"/>
            <w:szCs w:val="24"/>
          </w:rPr>
          <w:t>kpoints</w:t>
        </w:r>
      </w:ins>
      <w:ins w:id="340" w:author="sunny" w:date="2016-12-12T16:33:00Z">
        <w:r w:rsidR="00BE590D">
          <w:rPr>
            <w:rFonts w:ascii="Times New Roman" w:hAnsi="Times New Roman" w:cs="Times New Roman"/>
            <w:sz w:val="24"/>
            <w:szCs w:val="24"/>
          </w:rPr>
          <w:t xml:space="preserve"> </w:t>
        </w:r>
      </w:ins>
      <w:ins w:id="341" w:author="sunny" w:date="2016-12-16T13:44:00Z">
        <w:r w:rsidR="00F01A9D">
          <w:rPr>
            <w:rFonts w:ascii="Times New Roman" w:hAnsi="Times New Roman" w:cs="Times New Roman"/>
            <w:sz w:val="24"/>
            <w:szCs w:val="24"/>
          </w:rPr>
          <w:t>are not</w:t>
        </w:r>
      </w:ins>
      <w:ins w:id="342" w:author="sunny" w:date="2016-12-12T16:33:00Z">
        <w:r w:rsidR="00BE590D">
          <w:rPr>
            <w:rFonts w:ascii="Times New Roman" w:hAnsi="Times New Roman" w:cs="Times New Roman"/>
            <w:sz w:val="24"/>
            <w:szCs w:val="24"/>
          </w:rPr>
          <w:t xml:space="preserve"> available</w:t>
        </w:r>
      </w:ins>
      <w:ins w:id="343" w:author="sunny" w:date="2016-12-16T13:32:00Z">
        <w:r w:rsidR="00BF6DF2">
          <w:rPr>
            <w:rFonts w:ascii="Times New Roman" w:hAnsi="Times New Roman" w:cs="Times New Roman"/>
            <w:sz w:val="24"/>
            <w:szCs w:val="24"/>
          </w:rPr>
          <w:t xml:space="preserve"> to date</w:t>
        </w:r>
      </w:ins>
      <w:ins w:id="344" w:author="sunny" w:date="2016-12-16T13:44:00Z">
        <w:r w:rsidR="00F01A9D">
          <w:rPr>
            <w:rFonts w:ascii="Times New Roman" w:hAnsi="Times New Roman" w:cs="Times New Roman"/>
            <w:sz w:val="24"/>
            <w:szCs w:val="24"/>
          </w:rPr>
          <w:t xml:space="preserve"> (gentamicin)</w:t>
        </w:r>
      </w:ins>
      <w:ins w:id="345" w:author="sunny" w:date="2016-12-16T13:29:00Z">
        <w:r w:rsidR="00BF6DF2">
          <w:rPr>
            <w:rFonts w:ascii="Times New Roman" w:hAnsi="Times New Roman" w:cs="Times New Roman"/>
            <w:sz w:val="24"/>
            <w:szCs w:val="24"/>
          </w:rPr>
          <w:t xml:space="preserve"> </w:t>
        </w:r>
      </w:ins>
      <w:ins w:id="346" w:author="sunny" w:date="2016-12-16T13:45:00Z">
        <w:r w:rsidR="00F01A9D">
          <w:rPr>
            <w:rFonts w:ascii="Times New Roman" w:hAnsi="Times New Roman" w:cs="Times New Roman"/>
            <w:sz w:val="24"/>
            <w:szCs w:val="24"/>
          </w:rPr>
          <w:t>resulted in 5</w:t>
        </w:r>
      </w:ins>
      <w:ins w:id="347" w:author="sunny" w:date="2016-12-17T16:53:00Z">
        <w:r w:rsidR="00C74B7E">
          <w:rPr>
            <w:rFonts w:ascii="Times New Roman" w:hAnsi="Times New Roman" w:cs="Times New Roman"/>
            <w:sz w:val="24"/>
            <w:szCs w:val="24"/>
          </w:rPr>
          <w:t>71</w:t>
        </w:r>
      </w:ins>
      <w:ins w:id="348" w:author="sunny" w:date="2016-12-16T13:45:00Z">
        <w:r w:rsidR="00F01A9D">
          <w:rPr>
            <w:rFonts w:ascii="Times New Roman" w:hAnsi="Times New Roman" w:cs="Times New Roman"/>
            <w:sz w:val="24"/>
            <w:szCs w:val="24"/>
          </w:rPr>
          <w:t xml:space="preserve"> evaluable samples in the training data, </w:t>
        </w:r>
      </w:ins>
      <w:ins w:id="349" w:author="sunny" w:date="2016-12-17T16:53:00Z">
        <w:r w:rsidR="00C74B7E">
          <w:rPr>
            <w:rFonts w:ascii="Times New Roman" w:hAnsi="Times New Roman" w:cs="Times New Roman"/>
            <w:sz w:val="24"/>
            <w:szCs w:val="24"/>
          </w:rPr>
          <w:t>269</w:t>
        </w:r>
      </w:ins>
      <w:ins w:id="350" w:author="sunny" w:date="2016-12-16T13:46:00Z">
        <w:r w:rsidR="00F01A9D">
          <w:rPr>
            <w:rFonts w:ascii="Times New Roman" w:hAnsi="Times New Roman" w:cs="Times New Roman"/>
            <w:sz w:val="24"/>
            <w:szCs w:val="24"/>
          </w:rPr>
          <w:t xml:space="preserve"> samples in the validation data and 1</w:t>
        </w:r>
      </w:ins>
      <w:ins w:id="351" w:author="sunny" w:date="2016-12-17T16:53:00Z">
        <w:r w:rsidR="00C74B7E">
          <w:rPr>
            <w:rFonts w:ascii="Times New Roman" w:hAnsi="Times New Roman" w:cs="Times New Roman"/>
            <w:sz w:val="24"/>
            <w:szCs w:val="24"/>
          </w:rPr>
          <w:t>37</w:t>
        </w:r>
      </w:ins>
      <w:ins w:id="352" w:author="sunny" w:date="2016-12-16T13:46:00Z">
        <w:r w:rsidR="00F01A9D">
          <w:rPr>
            <w:rFonts w:ascii="Times New Roman" w:hAnsi="Times New Roman" w:cs="Times New Roman"/>
            <w:sz w:val="24"/>
            <w:szCs w:val="24"/>
          </w:rPr>
          <w:t xml:space="preserve"> in the reference strain data</w:t>
        </w:r>
      </w:ins>
      <w:ins w:id="353" w:author="sunny" w:date="2016-12-12T16:33:00Z">
        <w:r w:rsidR="00BE590D">
          <w:rPr>
            <w:rFonts w:ascii="Times New Roman" w:hAnsi="Times New Roman" w:cs="Times New Roman"/>
            <w:sz w:val="24"/>
            <w:szCs w:val="24"/>
          </w:rPr>
          <w:t>.</w:t>
        </w:r>
      </w:ins>
      <w:ins w:id="354" w:author="sunny" w:date="2016-12-12T16:31:00Z">
        <w:r w:rsidR="00BE590D">
          <w:rPr>
            <w:rFonts w:ascii="Times New Roman" w:hAnsi="Times New Roman" w:cs="Times New Roman"/>
            <w:sz w:val="24"/>
            <w:szCs w:val="24"/>
          </w:rPr>
          <w:t xml:space="preserve"> </w:t>
        </w:r>
      </w:ins>
      <w:del w:id="355" w:author="sunny" w:date="2016-12-12T15:31:00Z">
        <w:r w:rsidR="001B7F86" w:rsidRPr="006F644E" w:rsidDel="00A60D12">
          <w:rPr>
            <w:rFonts w:ascii="Times New Roman" w:hAnsi="Times New Roman" w:cs="Times New Roman"/>
            <w:sz w:val="24"/>
            <w:szCs w:val="24"/>
          </w:rPr>
          <w:delText xml:space="preserve">In cases </w:delText>
        </w:r>
        <w:r w:rsidR="005F3BBC" w:rsidDel="00A60D12">
          <w:rPr>
            <w:rFonts w:ascii="Times New Roman" w:hAnsi="Times New Roman" w:cs="Times New Roman"/>
            <w:sz w:val="24"/>
            <w:szCs w:val="24"/>
          </w:rPr>
          <w:delText xml:space="preserve">where </w:delText>
        </w:r>
        <w:r w:rsidR="001B7F86" w:rsidRPr="006F644E" w:rsidDel="00A60D12">
          <w:rPr>
            <w:rFonts w:ascii="Times New Roman" w:hAnsi="Times New Roman" w:cs="Times New Roman"/>
            <w:sz w:val="24"/>
            <w:szCs w:val="24"/>
          </w:rPr>
          <w:delText>the upper asymptote was not defined (</w:delText>
        </w:r>
        <w:r w:rsidR="009A23DD" w:rsidRPr="006F644E" w:rsidDel="00A60D12">
          <w:rPr>
            <w:rFonts w:ascii="Times New Roman" w:hAnsi="Times New Roman" w:cs="Times New Roman"/>
            <w:sz w:val="24"/>
            <w:szCs w:val="24"/>
          </w:rPr>
          <w:delText>the lowest concentration reduced viability by more than 80%</w:delText>
        </w:r>
        <w:r w:rsidR="001B7F86" w:rsidRPr="006F644E" w:rsidDel="00A60D12">
          <w:rPr>
            <w:rFonts w:ascii="Times New Roman" w:hAnsi="Times New Roman" w:cs="Times New Roman"/>
            <w:sz w:val="24"/>
            <w:szCs w:val="24"/>
          </w:rPr>
          <w:delText xml:space="preserve">) or the </w:delText>
        </w:r>
        <w:r w:rsidR="005F3BBC" w:rsidDel="00A60D12">
          <w:rPr>
            <w:rFonts w:ascii="Times New Roman" w:hAnsi="Times New Roman" w:cs="Times New Roman"/>
            <w:sz w:val="24"/>
            <w:szCs w:val="24"/>
          </w:rPr>
          <w:delText xml:space="preserve">values could not be modelled </w:delText>
        </w:r>
        <w:r w:rsidR="001B7F86" w:rsidRPr="006F644E" w:rsidDel="00A60D12">
          <w:rPr>
            <w:rFonts w:ascii="Times New Roman" w:hAnsi="Times New Roman" w:cs="Times New Roman"/>
            <w:sz w:val="24"/>
            <w:szCs w:val="24"/>
          </w:rPr>
          <w:delText>due to poor data quality the sample was not included in the analysis</w:delText>
        </w:r>
        <w:r w:rsidR="009A23DD" w:rsidRPr="006F644E" w:rsidDel="00A60D12">
          <w:rPr>
            <w:rFonts w:ascii="Times New Roman" w:hAnsi="Times New Roman" w:cs="Times New Roman"/>
            <w:sz w:val="24"/>
            <w:szCs w:val="24"/>
          </w:rPr>
          <w:delText>.</w:delText>
        </w:r>
        <w:r w:rsidR="002E2ADE" w:rsidRPr="006F644E" w:rsidDel="00A60D12">
          <w:rPr>
            <w:rFonts w:ascii="Times New Roman" w:hAnsi="Times New Roman" w:cs="Times New Roman"/>
            <w:sz w:val="24"/>
            <w:szCs w:val="24"/>
          </w:rPr>
          <w:delText xml:space="preserve"> </w:delText>
        </w:r>
      </w:del>
    </w:p>
    <w:p w14:paraId="41CFF4B2" w14:textId="277F48D9" w:rsidR="0005220D" w:rsidDel="002C0C29" w:rsidRDefault="00A0136E" w:rsidP="00954563">
      <w:pPr>
        <w:spacing w:after="0" w:line="480" w:lineRule="auto"/>
        <w:ind w:firstLine="426"/>
        <w:jc w:val="both"/>
        <w:rPr>
          <w:rFonts w:ascii="Times New Roman" w:hAnsi="Times New Roman" w:cs="Times New Roman"/>
          <w:sz w:val="24"/>
          <w:szCs w:val="24"/>
        </w:rPr>
        <w:pPrChange w:id="356" w:author="sunny" w:date="2016-12-17T20:05:00Z">
          <w:pPr>
            <w:spacing w:after="0" w:line="480" w:lineRule="auto"/>
            <w:ind w:firstLine="426"/>
            <w:jc w:val="both"/>
          </w:pPr>
        </w:pPrChange>
      </w:pPr>
      <w:r w:rsidRPr="006F644E">
        <w:rPr>
          <w:rFonts w:ascii="Times New Roman" w:hAnsi="Times New Roman" w:cs="Times New Roman"/>
          <w:sz w:val="24"/>
          <w:szCs w:val="24"/>
        </w:rPr>
        <w:lastRenderedPageBreak/>
        <w:t>The relationship between</w:t>
      </w:r>
      <w:ins w:id="357" w:author="sunny" w:date="2016-12-16T13:47:00Z">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ins>
      <w:ins w:id="358" w:author="sunny" w:date="2016-12-12T16:34:00Z">
        <w:r w:rsidR="00BE590D">
          <w:rPr>
            <w:rFonts w:ascii="Times New Roman" w:hAnsi="Times New Roman" w:cs="Times New Roman"/>
            <w:sz w:val="24"/>
            <w:szCs w:val="24"/>
          </w:rPr>
          <w:t xml:space="preserve"> </w:t>
        </w:r>
      </w:ins>
      <w:del w:id="359" w:author="sunny" w:date="2016-12-12T16:34:00Z">
        <w:r w:rsidRPr="006F644E" w:rsidDel="00BE590D">
          <w:rPr>
            <w:rFonts w:ascii="Times New Roman" w:hAnsi="Times New Roman" w:cs="Times New Roman"/>
            <w:sz w:val="24"/>
            <w:szCs w:val="24"/>
          </w:rPr>
          <w:delText xml:space="preserve"> the </w:delText>
        </w:r>
      </w:del>
      <w:del w:id="360" w:author="sunny" w:date="2016-12-16T13:40:00Z">
        <w:r w:rsidRPr="00665DDB" w:rsidDel="00F01A9D">
          <w:rPr>
            <w:rFonts w:ascii="Times New Roman" w:hAnsi="Times New Roman" w:cs="Times New Roman"/>
            <w:i/>
            <w:sz w:val="24"/>
            <w:szCs w:val="24"/>
            <w:rPrChange w:id="361"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362" w:author="sunny" w:date="2016-12-08T23:20:00Z">
              <w:rPr>
                <w:rFonts w:ascii="Times New Roman" w:hAnsi="Times New Roman" w:cs="Times New Roman"/>
                <w:sz w:val="24"/>
                <w:szCs w:val="24"/>
                <w:vertAlign w:val="subscript"/>
              </w:rPr>
            </w:rPrChange>
          </w:rPr>
          <w:delText>50</w:delText>
        </w:r>
        <w:r w:rsidRPr="006F644E" w:rsidDel="00F01A9D">
          <w:rPr>
            <w:rFonts w:ascii="Times New Roman" w:hAnsi="Times New Roman" w:cs="Times New Roman"/>
            <w:sz w:val="24"/>
            <w:szCs w:val="24"/>
          </w:rPr>
          <w:delText xml:space="preserve"> </w:delText>
        </w:r>
      </w:del>
      <w:r w:rsidRPr="006F644E">
        <w:rPr>
          <w:rFonts w:ascii="Times New Roman" w:hAnsi="Times New Roman" w:cs="Times New Roman"/>
          <w:sz w:val="24"/>
          <w:szCs w:val="24"/>
        </w:rPr>
        <w:t>and Etest was analysed</w:t>
      </w:r>
      <w:ins w:id="363" w:author="sunny" w:date="2016-12-12T16:59:00Z">
        <w:r w:rsidR="00BB5402">
          <w:rPr>
            <w:rFonts w:ascii="Times New Roman" w:hAnsi="Times New Roman" w:cs="Times New Roman"/>
            <w:sz w:val="24"/>
            <w:szCs w:val="24"/>
          </w:rPr>
          <w:t xml:space="preserve"> for the training data</w:t>
        </w:r>
      </w:ins>
      <w:ins w:id="364" w:author="sunny" w:date="2016-12-16T13:32:00Z">
        <w:r w:rsidR="00BF6DF2">
          <w:rPr>
            <w:rFonts w:ascii="Times New Roman" w:hAnsi="Times New Roman" w:cs="Times New Roman"/>
            <w:sz w:val="24"/>
            <w:szCs w:val="24"/>
          </w:rPr>
          <w:t xml:space="preserve"> </w:t>
        </w:r>
      </w:ins>
      <w:del w:id="365" w:author="sunny" w:date="2016-12-16T13:47:00Z">
        <w:r w:rsidRPr="006F644E" w:rsidDel="00F01A9D">
          <w:rPr>
            <w:rFonts w:ascii="Times New Roman" w:hAnsi="Times New Roman" w:cs="Times New Roman"/>
            <w:sz w:val="24"/>
            <w:szCs w:val="24"/>
          </w:rPr>
          <w:delText xml:space="preserve"> </w:delText>
        </w:r>
      </w:del>
      <w:ins w:id="366" w:author="sunny" w:date="2016-12-12T16:35:00Z">
        <w:r w:rsidR="00BE590D">
          <w:rPr>
            <w:rFonts w:ascii="Times New Roman" w:hAnsi="Times New Roman" w:cs="Times New Roman"/>
            <w:sz w:val="24"/>
            <w:szCs w:val="24"/>
          </w:rPr>
          <w:t>by log transforming both values</w:t>
        </w:r>
      </w:ins>
      <w:ins w:id="367" w:author="sunny" w:date="2016-12-12T16:59:00Z">
        <w:r w:rsidR="00BB5402">
          <w:rPr>
            <w:rFonts w:ascii="Times New Roman" w:hAnsi="Times New Roman" w:cs="Times New Roman"/>
            <w:sz w:val="24"/>
            <w:szCs w:val="24"/>
          </w:rPr>
          <w:t xml:space="preserve"> and fitting a linear regression</w:t>
        </w:r>
      </w:ins>
      <w:del w:id="368" w:author="sunny" w:date="2016-12-12T16:35:00Z">
        <w:r w:rsidRPr="006F644E" w:rsidDel="00BE590D">
          <w:rPr>
            <w:rFonts w:ascii="Times New Roman" w:hAnsi="Times New Roman" w:cs="Times New Roman"/>
            <w:sz w:val="24"/>
            <w:szCs w:val="24"/>
          </w:rPr>
          <w:delText>using log-log regression</w:delText>
        </w:r>
      </w:del>
      <w:ins w:id="369" w:author="sunny" w:date="2016-12-12T16:26:00Z">
        <w:r w:rsidR="000D20FE">
          <w:rPr>
            <w:rFonts w:ascii="Times New Roman" w:hAnsi="Times New Roman" w:cs="Times New Roman"/>
            <w:sz w:val="24"/>
            <w:szCs w:val="24"/>
          </w:rPr>
          <w:t>.</w:t>
        </w:r>
      </w:ins>
      <w:del w:id="370" w:author="sunny" w:date="2016-12-12T16:21:00Z">
        <w:r w:rsidRPr="006F644E" w:rsidDel="000D20FE">
          <w:rPr>
            <w:rFonts w:ascii="Times New Roman" w:hAnsi="Times New Roman" w:cs="Times New Roman"/>
            <w:sz w:val="24"/>
            <w:szCs w:val="24"/>
          </w:rPr>
          <w:delText xml:space="preserve">. </w:delText>
        </w:r>
      </w:del>
      <w:ins w:id="371" w:author="sunny" w:date="2016-12-12T16:20:00Z">
        <w:r w:rsidR="000D20FE">
          <w:rPr>
            <w:rFonts w:ascii="Times New Roman" w:hAnsi="Times New Roman" w:cs="Times New Roman"/>
            <w:sz w:val="24"/>
            <w:szCs w:val="24"/>
          </w:rPr>
          <w:t xml:space="preserve"> </w:t>
        </w:r>
      </w:ins>
      <w:del w:id="372" w:author="sunny" w:date="2016-12-16T13:39:00Z">
        <w:r w:rsidRPr="006F644E" w:rsidDel="00F01A9D">
          <w:rPr>
            <w:rFonts w:ascii="Times New Roman" w:hAnsi="Times New Roman" w:cs="Times New Roman"/>
            <w:sz w:val="24"/>
            <w:szCs w:val="24"/>
          </w:rPr>
          <w:delText xml:space="preserve">For each </w:delText>
        </w:r>
        <w:r w:rsidRPr="00665DDB" w:rsidDel="00F01A9D">
          <w:rPr>
            <w:rFonts w:ascii="Times New Roman" w:hAnsi="Times New Roman" w:cs="Times New Roman"/>
            <w:i/>
            <w:sz w:val="24"/>
            <w:szCs w:val="24"/>
            <w:rPrChange w:id="373"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374" w:author="sunny" w:date="2016-12-08T23:20:00Z">
              <w:rPr>
                <w:rFonts w:ascii="Times New Roman" w:hAnsi="Times New Roman" w:cs="Times New Roman"/>
                <w:sz w:val="24"/>
                <w:szCs w:val="24"/>
                <w:vertAlign w:val="subscript"/>
              </w:rPr>
            </w:rPrChange>
          </w:rPr>
          <w:delText>50</w:delText>
        </w:r>
        <w:r w:rsidR="00E010EB" w:rsidDel="00F01A9D">
          <w:rPr>
            <w:rFonts w:ascii="Times New Roman" w:hAnsi="Times New Roman" w:cs="Times New Roman"/>
            <w:sz w:val="24"/>
            <w:szCs w:val="24"/>
          </w:rPr>
          <w:delText>,</w:delText>
        </w:r>
        <w:r w:rsidRPr="006F644E" w:rsidDel="00F01A9D">
          <w:rPr>
            <w:rFonts w:ascii="Times New Roman" w:hAnsi="Times New Roman" w:cs="Times New Roman"/>
            <w:sz w:val="24"/>
            <w:szCs w:val="24"/>
          </w:rPr>
          <w:delText xml:space="preserve"> </w:delText>
        </w:r>
      </w:del>
      <w:del w:id="375" w:author="sunny" w:date="2016-12-16T13:40:00Z">
        <w:r w:rsidRPr="006F644E" w:rsidDel="00F01A9D">
          <w:rPr>
            <w:rFonts w:ascii="Times New Roman" w:hAnsi="Times New Roman" w:cs="Times New Roman"/>
            <w:sz w:val="24"/>
            <w:szCs w:val="24"/>
          </w:rPr>
          <w:delText xml:space="preserve">a corresponding </w:delText>
        </w:r>
        <w:r w:rsidR="00E010EB" w:rsidDel="00F01A9D">
          <w:rPr>
            <w:rFonts w:ascii="Times New Roman" w:hAnsi="Times New Roman" w:cs="Times New Roman"/>
            <w:sz w:val="24"/>
            <w:szCs w:val="24"/>
          </w:rPr>
          <w:delText>MIC</w:delText>
        </w:r>
        <w:r w:rsidR="00E010EB" w:rsidRPr="006F644E" w:rsidDel="00F01A9D">
          <w:rPr>
            <w:rFonts w:ascii="Times New Roman" w:hAnsi="Times New Roman" w:cs="Times New Roman"/>
            <w:sz w:val="24"/>
            <w:szCs w:val="24"/>
          </w:rPr>
          <w:delText xml:space="preserve"> </w:delText>
        </w:r>
        <w:r w:rsidRPr="006F644E" w:rsidDel="00F01A9D">
          <w:rPr>
            <w:rFonts w:ascii="Times New Roman" w:hAnsi="Times New Roman" w:cs="Times New Roman"/>
            <w:sz w:val="24"/>
            <w:szCs w:val="24"/>
          </w:rPr>
          <w:delText xml:space="preserve">was predicted using the </w:delText>
        </w:r>
      </w:del>
      <w:ins w:id="376" w:author="sunny" w:date="2016-12-16T13:40:00Z">
        <w:r w:rsidR="00F01A9D">
          <w:rPr>
            <w:rFonts w:ascii="Times New Roman" w:hAnsi="Times New Roman" w:cs="Times New Roman"/>
            <w:sz w:val="24"/>
            <w:szCs w:val="24"/>
          </w:rPr>
          <w:t>S</w:t>
        </w:r>
      </w:ins>
      <w:ins w:id="377" w:author="sunny" w:date="2016-12-12T17:10:00Z">
        <w:r w:rsidR="002C0C29">
          <w:rPr>
            <w:rFonts w:ascii="Times New Roman" w:hAnsi="Times New Roman" w:cs="Times New Roman"/>
            <w:sz w:val="24"/>
            <w:szCs w:val="24"/>
          </w:rPr>
          <w:t>lope and interce</w:t>
        </w:r>
        <w:r w:rsidR="00F01A9D">
          <w:rPr>
            <w:rFonts w:ascii="Times New Roman" w:hAnsi="Times New Roman" w:cs="Times New Roman"/>
            <w:sz w:val="24"/>
            <w:szCs w:val="24"/>
          </w:rPr>
          <w:t>pt of this</w:t>
        </w:r>
        <w:r w:rsidR="002C0C29">
          <w:rPr>
            <w:rFonts w:ascii="Times New Roman" w:hAnsi="Times New Roman" w:cs="Times New Roman"/>
            <w:sz w:val="24"/>
            <w:szCs w:val="24"/>
          </w:rPr>
          <w:t xml:space="preserve"> </w:t>
        </w:r>
      </w:ins>
      <w:r w:rsidRPr="006F644E">
        <w:rPr>
          <w:rFonts w:ascii="Times New Roman" w:hAnsi="Times New Roman" w:cs="Times New Roman"/>
          <w:sz w:val="24"/>
          <w:szCs w:val="24"/>
        </w:rPr>
        <w:t>regression</w:t>
      </w:r>
      <w:ins w:id="378" w:author="sunny" w:date="2016-12-16T13:40:00Z">
        <w:r w:rsidR="00F01A9D">
          <w:rPr>
            <w:rFonts w:ascii="Times New Roman" w:hAnsi="Times New Roman" w:cs="Times New Roman"/>
            <w:sz w:val="24"/>
            <w:szCs w:val="24"/>
          </w:rPr>
          <w:t xml:space="preserve"> were used to predict the MIC from the </w:t>
        </w:r>
        <w:r w:rsidR="00F01A9D" w:rsidRPr="00213188">
          <w:rPr>
            <w:rFonts w:ascii="Times New Roman" w:hAnsi="Times New Roman" w:cs="Times New Roman"/>
            <w:i/>
            <w:sz w:val="24"/>
            <w:szCs w:val="24"/>
          </w:rPr>
          <w:t>EC</w:t>
        </w:r>
        <w:r w:rsidR="00F01A9D" w:rsidRPr="00213188">
          <w:rPr>
            <w:rFonts w:ascii="Times New Roman" w:hAnsi="Times New Roman" w:cs="Times New Roman"/>
            <w:i/>
            <w:sz w:val="24"/>
            <w:szCs w:val="24"/>
            <w:vertAlign w:val="subscript"/>
          </w:rPr>
          <w:t>50</w:t>
        </w:r>
        <w:r w:rsidR="00F01A9D">
          <w:rPr>
            <w:rFonts w:ascii="Times New Roman" w:hAnsi="Times New Roman" w:cs="Times New Roman"/>
            <w:i/>
            <w:sz w:val="24"/>
            <w:szCs w:val="24"/>
            <w:vertAlign w:val="subscript"/>
          </w:rPr>
          <w:t xml:space="preserve"> </w:t>
        </w:r>
        <w:r w:rsidR="00F01A9D">
          <w:rPr>
            <w:rFonts w:ascii="Times New Roman" w:hAnsi="Times New Roman" w:cs="Times New Roman"/>
            <w:sz w:val="24"/>
            <w:szCs w:val="24"/>
          </w:rPr>
          <w:t>of all data</w:t>
        </w:r>
      </w:ins>
      <w:del w:id="379" w:author="sunny" w:date="2016-12-12T17:10:00Z">
        <w:r w:rsidRPr="006F644E" w:rsidDel="002C0C29">
          <w:rPr>
            <w:rFonts w:ascii="Times New Roman" w:hAnsi="Times New Roman" w:cs="Times New Roman"/>
            <w:sz w:val="24"/>
            <w:szCs w:val="24"/>
          </w:rPr>
          <w:delText xml:space="preserve"> parameters</w:delText>
        </w:r>
      </w:del>
      <w:del w:id="380" w:author="sunny" w:date="2016-12-12T17:00:00Z">
        <w:r w:rsidRPr="006F644E" w:rsidDel="00BB5402">
          <w:rPr>
            <w:rFonts w:ascii="Times New Roman" w:hAnsi="Times New Roman" w:cs="Times New Roman"/>
            <w:sz w:val="24"/>
            <w:szCs w:val="24"/>
          </w:rPr>
          <w:delText xml:space="preserve"> of the </w:delText>
        </w:r>
        <w:r w:rsidR="00E010EB" w:rsidDel="00BB5402">
          <w:rPr>
            <w:rFonts w:ascii="Times New Roman" w:hAnsi="Times New Roman" w:cs="Times New Roman"/>
            <w:sz w:val="24"/>
            <w:szCs w:val="24"/>
          </w:rPr>
          <w:delText>initial</w:delText>
        </w:r>
        <w:r w:rsidR="00E010EB" w:rsidRPr="006F644E" w:rsidDel="00BB5402">
          <w:rPr>
            <w:rFonts w:ascii="Times New Roman" w:hAnsi="Times New Roman" w:cs="Times New Roman"/>
            <w:sz w:val="24"/>
            <w:szCs w:val="24"/>
          </w:rPr>
          <w:delText xml:space="preserve"> </w:delText>
        </w:r>
        <w:r w:rsidRPr="006F644E" w:rsidDel="00BB5402">
          <w:rPr>
            <w:rFonts w:ascii="Times New Roman" w:hAnsi="Times New Roman" w:cs="Times New Roman"/>
            <w:sz w:val="24"/>
            <w:szCs w:val="24"/>
          </w:rPr>
          <w:delText>data</w:delText>
        </w:r>
        <w:r w:rsidR="00E010EB" w:rsidDel="00BB5402">
          <w:rPr>
            <w:rFonts w:ascii="Times New Roman" w:hAnsi="Times New Roman" w:cs="Times New Roman"/>
            <w:sz w:val="24"/>
            <w:szCs w:val="24"/>
          </w:rPr>
          <w:delText>set (84 blinded gonococcal strains)</w:delText>
        </w:r>
      </w:del>
      <w:r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w:t>
      </w:r>
      <w:moveFromRangeStart w:id="381" w:author="sunny" w:date="2016-12-12T17:32:00Z" w:name="move469325995"/>
      <w:moveFrom w:id="382" w:author="sunny" w:date="2016-12-12T17:32:00Z">
        <w:r w:rsidR="00FE6559" w:rsidRPr="006F644E" w:rsidDel="002C0C29">
          <w:rPr>
            <w:rFonts w:ascii="Times New Roman" w:hAnsi="Times New Roman" w:cs="Times New Roman"/>
            <w:sz w:val="24"/>
            <w:szCs w:val="24"/>
          </w:rPr>
          <w:t xml:space="preserve">Essential agreement was defined as the percentage of strains </w:t>
        </w:r>
        <w:r w:rsidR="00AF6E2E" w:rsidDel="002C0C29">
          <w:rPr>
            <w:rFonts w:ascii="Times New Roman" w:hAnsi="Times New Roman" w:cs="Times New Roman"/>
            <w:sz w:val="24"/>
            <w:szCs w:val="24"/>
          </w:rPr>
          <w:t>with predicted MICs</w:t>
        </w:r>
        <w:r w:rsidR="00AF6E2E" w:rsidRPr="006F644E" w:rsidDel="002C0C29">
          <w:rPr>
            <w:rFonts w:ascii="Times New Roman" w:hAnsi="Times New Roman" w:cs="Times New Roman"/>
            <w:sz w:val="24"/>
            <w:szCs w:val="24"/>
          </w:rPr>
          <w:t xml:space="preserve"> </w:t>
        </w:r>
        <w:r w:rsidR="00FE6559" w:rsidRPr="006F644E" w:rsidDel="002C0C29">
          <w:rPr>
            <w:rFonts w:ascii="Times New Roman" w:hAnsi="Times New Roman" w:cs="Times New Roman"/>
            <w:sz w:val="24"/>
            <w:szCs w:val="24"/>
          </w:rPr>
          <w:t xml:space="preserve">within </w:t>
        </w:r>
        <w:r w:rsidR="00E010EB" w:rsidDel="002C0C29">
          <w:rPr>
            <w:rFonts w:ascii="Times New Roman" w:hAnsi="Times New Roman" w:cs="Times New Roman"/>
            <w:sz w:val="24"/>
            <w:szCs w:val="24"/>
          </w:rPr>
          <w:t>±1</w:t>
        </w:r>
        <w:r w:rsidR="00FE6559" w:rsidRPr="006F644E" w:rsidDel="002C0C29">
          <w:rPr>
            <w:rFonts w:ascii="Times New Roman" w:hAnsi="Times New Roman" w:cs="Times New Roman"/>
            <w:sz w:val="24"/>
            <w:szCs w:val="24"/>
          </w:rPr>
          <w:t xml:space="preserve"> doubling dilution </w:t>
        </w:r>
        <w:r w:rsidR="00B6403F" w:rsidDel="002C0C29">
          <w:rPr>
            <w:rFonts w:ascii="Times New Roman" w:hAnsi="Times New Roman" w:cs="Times New Roman"/>
            <w:sz w:val="24"/>
            <w:szCs w:val="24"/>
          </w:rPr>
          <w:t xml:space="preserve">of Etest MICs </w:t>
        </w:r>
        <w:r w:rsidR="00FE6559" w:rsidRPr="006F644E" w:rsidDel="002C0C29">
          <w:rPr>
            <w:rFonts w:ascii="Times New Roman" w:hAnsi="Times New Roman" w:cs="Times New Roman"/>
            <w:sz w:val="24"/>
            <w:szCs w:val="24"/>
          </w:rPr>
          <w:t xml:space="preserve">of evaluable strains (not above or below limit of detection). </w:t>
        </w:r>
      </w:moveFrom>
    </w:p>
    <w:moveFromRangeEnd w:id="381"/>
    <w:p w14:paraId="5813A909" w14:textId="4D01D039" w:rsidR="00BF6DF2" w:rsidRDefault="0005220D" w:rsidP="0005220D">
      <w:pPr>
        <w:spacing w:after="0" w:line="480" w:lineRule="auto"/>
        <w:ind w:firstLine="426"/>
        <w:jc w:val="both"/>
        <w:rPr>
          <w:ins w:id="383" w:author="sunny" w:date="2016-12-16T13:36:00Z"/>
          <w:rFonts w:ascii="Times New Roman" w:hAnsi="Times New Roman" w:cs="Times New Roman"/>
          <w:sz w:val="24"/>
          <w:szCs w:val="24"/>
        </w:rPr>
      </w:pPr>
      <w:del w:id="384" w:author="sunny" w:date="2016-12-12T17:15:00Z">
        <w:r w:rsidDel="002C0C29">
          <w:rPr>
            <w:rFonts w:ascii="Times New Roman" w:hAnsi="Times New Roman" w:cs="Times New Roman"/>
            <w:sz w:val="24"/>
            <w:szCs w:val="24"/>
          </w:rPr>
          <w:delText xml:space="preserve">Given that both the </w:delText>
        </w:r>
        <w:r w:rsidRPr="00665DDB" w:rsidDel="002C0C29">
          <w:rPr>
            <w:rFonts w:ascii="Times New Roman" w:hAnsi="Times New Roman" w:cs="Times New Roman"/>
            <w:i/>
            <w:sz w:val="24"/>
            <w:szCs w:val="24"/>
            <w:rPrChange w:id="385"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386"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obtained in the dose-response model and the parameters used in the prediction are random variables, c</w:delText>
        </w:r>
      </w:del>
      <w:ins w:id="387" w:author="sunny" w:date="2016-12-12T17:15:00Z">
        <w:r w:rsidR="002C0C29">
          <w:rPr>
            <w:rFonts w:ascii="Times New Roman" w:hAnsi="Times New Roman" w:cs="Times New Roman"/>
            <w:sz w:val="24"/>
            <w:szCs w:val="24"/>
          </w:rPr>
          <w:t>C</w:t>
        </w:r>
      </w:ins>
      <w:r>
        <w:rPr>
          <w:rFonts w:ascii="Times New Roman" w:hAnsi="Times New Roman" w:cs="Times New Roman"/>
          <w:sz w:val="24"/>
          <w:szCs w:val="24"/>
        </w:rPr>
        <w:t xml:space="preserve">onfidence intervals (CI) </w:t>
      </w:r>
      <w:ins w:id="388" w:author="sunny" w:date="2016-12-12T17:15:00Z">
        <w:r w:rsidR="002C0C29">
          <w:rPr>
            <w:rFonts w:ascii="Times New Roman" w:hAnsi="Times New Roman" w:cs="Times New Roman"/>
            <w:sz w:val="24"/>
            <w:szCs w:val="24"/>
          </w:rPr>
          <w:t>for the predicted MIC</w:t>
        </w:r>
      </w:ins>
      <w:ins w:id="389" w:author="sunny" w:date="2016-12-16T13:47:00Z">
        <w:r w:rsidR="00471148">
          <w:rPr>
            <w:rFonts w:ascii="Times New Roman" w:hAnsi="Times New Roman" w:cs="Times New Roman"/>
            <w:sz w:val="24"/>
            <w:szCs w:val="24"/>
          </w:rPr>
          <w:t>s</w:t>
        </w:r>
      </w:ins>
      <w:ins w:id="390" w:author="sunny" w:date="2016-12-12T17:15:00Z">
        <w:r w:rsidR="002C0C29">
          <w:rPr>
            <w:rFonts w:ascii="Times New Roman" w:hAnsi="Times New Roman" w:cs="Times New Roman"/>
            <w:sz w:val="24"/>
            <w:szCs w:val="24"/>
          </w:rPr>
          <w:t xml:space="preserve"> </w:t>
        </w:r>
      </w:ins>
      <w:r>
        <w:rPr>
          <w:rFonts w:ascii="Times New Roman" w:hAnsi="Times New Roman" w:cs="Times New Roman"/>
          <w:sz w:val="24"/>
          <w:szCs w:val="24"/>
        </w:rPr>
        <w:t>were calculated using bootstrapping</w:t>
      </w:r>
      <w:del w:id="391" w:author="sunny" w:date="2016-12-12T17:16:00Z">
        <w:r w:rsidDel="002C0C29">
          <w:rPr>
            <w:rFonts w:ascii="Times New Roman" w:hAnsi="Times New Roman" w:cs="Times New Roman"/>
            <w:sz w:val="24"/>
            <w:szCs w:val="24"/>
          </w:rPr>
          <w:delText xml:space="preserve">.  Firstly, </w:delText>
        </w:r>
        <w:r w:rsidRPr="006F644E" w:rsidDel="002C0C29">
          <w:rPr>
            <w:rFonts w:ascii="Times New Roman" w:hAnsi="Times New Roman" w:cs="Times New Roman"/>
            <w:sz w:val="24"/>
            <w:szCs w:val="24"/>
          </w:rPr>
          <w:delText>10</w:delText>
        </w:r>
        <w:r w:rsidRPr="006F644E" w:rsidDel="002C0C29">
          <w:rPr>
            <w:rFonts w:ascii="Times New Roman" w:hAnsi="Times New Roman" w:cs="Times New Roman"/>
            <w:sz w:val="24"/>
            <w:szCs w:val="24"/>
            <w:vertAlign w:val="superscript"/>
          </w:rPr>
          <w:delText>5</w:delText>
        </w:r>
        <w:r w:rsidDel="002C0C29">
          <w:rPr>
            <w:rFonts w:ascii="Times New Roman" w:hAnsi="Times New Roman" w:cs="Times New Roman"/>
            <w:sz w:val="24"/>
            <w:szCs w:val="24"/>
            <w:vertAlign w:val="superscript"/>
          </w:rPr>
          <w:delText xml:space="preserve"> </w:delText>
        </w:r>
        <w:r w:rsidRPr="00665DDB" w:rsidDel="002C0C29">
          <w:rPr>
            <w:rFonts w:ascii="Times New Roman" w:hAnsi="Times New Roman" w:cs="Times New Roman"/>
            <w:i/>
            <w:sz w:val="24"/>
            <w:szCs w:val="24"/>
            <w:rPrChange w:id="392"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393"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values were obtained by r</w:delText>
        </w:r>
      </w:del>
      <w:ins w:id="394" w:author="sunny" w:date="2016-12-12T17:16:00Z">
        <w:r w:rsidR="002C0C29">
          <w:rPr>
            <w:rFonts w:ascii="Times New Roman" w:hAnsi="Times New Roman" w:cs="Times New Roman"/>
            <w:sz w:val="24"/>
            <w:szCs w:val="24"/>
          </w:rPr>
          <w:t xml:space="preserve">. </w:t>
        </w:r>
      </w:ins>
      <w:ins w:id="395" w:author="sunny" w:date="2016-12-12T17:18:00Z">
        <w:r w:rsidR="002C0C29">
          <w:rPr>
            <w:rFonts w:ascii="Times New Roman" w:hAnsi="Times New Roman" w:cs="Times New Roman"/>
            <w:sz w:val="24"/>
            <w:szCs w:val="24"/>
          </w:rPr>
          <w:t>T</w:t>
        </w:r>
      </w:ins>
      <w:del w:id="396" w:author="sunny" w:date="2016-12-12T17:18:00Z">
        <w:r w:rsidDel="002C0C29">
          <w:rPr>
            <w:rFonts w:ascii="Times New Roman" w:hAnsi="Times New Roman" w:cs="Times New Roman"/>
            <w:sz w:val="24"/>
            <w:szCs w:val="24"/>
          </w:rPr>
          <w:delText>esampling from a normal distribution, with t</w:delText>
        </w:r>
      </w:del>
      <w:r>
        <w:rPr>
          <w:rFonts w:ascii="Times New Roman" w:hAnsi="Times New Roman" w:cs="Times New Roman"/>
          <w:sz w:val="24"/>
          <w:szCs w:val="24"/>
        </w:rPr>
        <w:t>he</w:t>
      </w:r>
      <w:ins w:id="397" w:author="sunny" w:date="2016-12-12T17:16:00Z">
        <w:r w:rsidR="002C0C29">
          <w:rPr>
            <w:rFonts w:ascii="Times New Roman" w:hAnsi="Times New Roman" w:cs="Times New Roman"/>
            <w:sz w:val="24"/>
            <w:szCs w:val="24"/>
          </w:rPr>
          <w:t xml:space="preserve"> model based</w:t>
        </w:r>
      </w:ins>
      <w:r>
        <w:rPr>
          <w:rFonts w:ascii="Times New Roman" w:hAnsi="Times New Roman" w:cs="Times New Roman"/>
          <w:sz w:val="24"/>
          <w:szCs w:val="24"/>
        </w:rPr>
        <w:t xml:space="preserve"> </w:t>
      </w:r>
      <w:del w:id="398" w:author="sunny" w:date="2016-12-12T17:17:00Z">
        <w:r w:rsidRPr="00665DDB" w:rsidDel="002C0C29">
          <w:rPr>
            <w:rFonts w:ascii="Times New Roman" w:hAnsi="Times New Roman" w:cs="Times New Roman"/>
            <w:i/>
            <w:sz w:val="24"/>
            <w:szCs w:val="24"/>
            <w:rPrChange w:id="399"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400"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its </w:delText>
        </w:r>
      </w:del>
      <w:r>
        <w:rPr>
          <w:rFonts w:ascii="Times New Roman" w:hAnsi="Times New Roman" w:cs="Times New Roman"/>
          <w:sz w:val="24"/>
          <w:szCs w:val="24"/>
        </w:rPr>
        <w:t xml:space="preserve">standard error </w:t>
      </w:r>
      <w:ins w:id="401" w:author="sunny" w:date="2016-12-12T17:17:00Z">
        <w:r w:rsidR="002C0C29">
          <w:rPr>
            <w:rFonts w:ascii="Times New Roman" w:hAnsi="Times New Roman" w:cs="Times New Roman"/>
            <w:sz w:val="24"/>
            <w:szCs w:val="24"/>
          </w:rPr>
          <w:t xml:space="preserve">of </w:t>
        </w:r>
      </w:ins>
      <w:ins w:id="402" w:author="sunny" w:date="2016-12-12T17:29:00Z">
        <w:r w:rsidR="001C5083">
          <w:rPr>
            <w:rFonts w:ascii="Times New Roman" w:hAnsi="Times New Roman" w:cs="Times New Roman"/>
            <w:sz w:val="24"/>
            <w:szCs w:val="24"/>
          </w:rPr>
          <w:t xml:space="preserve">the </w:t>
        </w:r>
      </w:ins>
      <w:ins w:id="403" w:author="sunny" w:date="2016-12-12T17:17:00Z">
        <w:r w:rsidR="002C0C29" w:rsidRPr="00213188">
          <w:rPr>
            <w:rFonts w:ascii="Times New Roman" w:hAnsi="Times New Roman" w:cs="Times New Roman"/>
            <w:i/>
            <w:sz w:val="24"/>
            <w:szCs w:val="24"/>
          </w:rPr>
          <w:t>EC</w:t>
        </w:r>
        <w:r w:rsidR="002C0C29" w:rsidRPr="00213188">
          <w:rPr>
            <w:rFonts w:ascii="Times New Roman" w:hAnsi="Times New Roman" w:cs="Times New Roman"/>
            <w:i/>
            <w:sz w:val="24"/>
            <w:szCs w:val="24"/>
            <w:vertAlign w:val="subscript"/>
          </w:rPr>
          <w:t>50</w:t>
        </w:r>
        <w:r w:rsidR="002C0C29">
          <w:rPr>
            <w:rFonts w:ascii="Times New Roman" w:hAnsi="Times New Roman" w:cs="Times New Roman"/>
            <w:i/>
            <w:sz w:val="24"/>
            <w:szCs w:val="24"/>
            <w:vertAlign w:val="subscript"/>
          </w:rPr>
          <w:t xml:space="preserve"> </w:t>
        </w:r>
      </w:ins>
      <w:ins w:id="404" w:author="sunny" w:date="2016-12-12T17:19:00Z">
        <w:r w:rsidR="001C5083">
          <w:rPr>
            <w:rFonts w:ascii="Times New Roman" w:hAnsi="Times New Roman" w:cs="Times New Roman"/>
            <w:sz w:val="24"/>
            <w:szCs w:val="24"/>
          </w:rPr>
          <w:t xml:space="preserve">values </w:t>
        </w:r>
      </w:ins>
      <w:ins w:id="405" w:author="sunny" w:date="2016-12-12T17:29:00Z">
        <w:r w:rsidR="001C5083">
          <w:rPr>
            <w:rFonts w:ascii="Times New Roman" w:hAnsi="Times New Roman" w:cs="Times New Roman"/>
            <w:sz w:val="24"/>
            <w:szCs w:val="24"/>
          </w:rPr>
          <w:t xml:space="preserve">was </w:t>
        </w:r>
      </w:ins>
      <w:ins w:id="406" w:author="sunny" w:date="2016-12-12T17:19:00Z">
        <w:r w:rsidR="001C5083">
          <w:rPr>
            <w:rFonts w:ascii="Times New Roman" w:hAnsi="Times New Roman" w:cs="Times New Roman"/>
            <w:sz w:val="24"/>
            <w:szCs w:val="24"/>
          </w:rPr>
          <w:t>used for resampling a normal distribution and drawing</w:t>
        </w:r>
      </w:ins>
      <w:del w:id="407" w:author="sunny" w:date="2016-12-12T17:17:00Z">
        <w:r w:rsidDel="002C0C29">
          <w:rPr>
            <w:rFonts w:ascii="Times New Roman" w:hAnsi="Times New Roman" w:cs="Times New Roman"/>
            <w:sz w:val="24"/>
            <w:szCs w:val="24"/>
          </w:rPr>
          <w:delText>as parameters</w:delText>
        </w:r>
      </w:del>
      <w:ins w:id="408" w:author="sunny" w:date="2016-12-12T17:17:00Z">
        <w:r w:rsidR="002C0C29">
          <w:rPr>
            <w:rFonts w:ascii="Times New Roman" w:hAnsi="Times New Roman" w:cs="Times New Roman"/>
            <w:sz w:val="24"/>
            <w:szCs w:val="24"/>
          </w:rPr>
          <w:t xml:space="preserve"> </w:t>
        </w:r>
        <w:r w:rsidR="002C0C29" w:rsidRPr="006F644E">
          <w:rPr>
            <w:rFonts w:ascii="Times New Roman" w:hAnsi="Times New Roman" w:cs="Times New Roman"/>
            <w:sz w:val="24"/>
            <w:szCs w:val="24"/>
          </w:rPr>
          <w:t>10</w:t>
        </w:r>
        <w:r w:rsidR="002C0C29" w:rsidRPr="006F644E">
          <w:rPr>
            <w:rFonts w:ascii="Times New Roman" w:hAnsi="Times New Roman" w:cs="Times New Roman"/>
            <w:sz w:val="24"/>
            <w:szCs w:val="24"/>
            <w:vertAlign w:val="superscript"/>
          </w:rPr>
          <w:t>5</w:t>
        </w:r>
        <w:r w:rsidR="002C0C29">
          <w:rPr>
            <w:rFonts w:ascii="Times New Roman" w:hAnsi="Times New Roman" w:cs="Times New Roman"/>
            <w:sz w:val="24"/>
            <w:szCs w:val="24"/>
            <w:vertAlign w:val="superscript"/>
          </w:rPr>
          <w:t xml:space="preserve"> </w:t>
        </w:r>
        <w:r w:rsidR="002C0C29" w:rsidRPr="00213188">
          <w:rPr>
            <w:rFonts w:ascii="Times New Roman" w:hAnsi="Times New Roman" w:cs="Times New Roman"/>
            <w:i/>
            <w:sz w:val="24"/>
            <w:szCs w:val="24"/>
          </w:rPr>
          <w:t>EC</w:t>
        </w:r>
        <w:r w:rsidR="002C0C29" w:rsidRPr="00213188">
          <w:rPr>
            <w:rFonts w:ascii="Times New Roman" w:hAnsi="Times New Roman" w:cs="Times New Roman"/>
            <w:i/>
            <w:sz w:val="24"/>
            <w:szCs w:val="24"/>
            <w:vertAlign w:val="subscript"/>
          </w:rPr>
          <w:t>50</w:t>
        </w:r>
      </w:ins>
      <w:ins w:id="409" w:author="sunny" w:date="2016-12-12T17:20:00Z">
        <w:r w:rsidR="001C5083">
          <w:rPr>
            <w:rFonts w:ascii="Times New Roman" w:hAnsi="Times New Roman" w:cs="Times New Roman"/>
            <w:i/>
            <w:sz w:val="24"/>
            <w:szCs w:val="24"/>
            <w:vertAlign w:val="subscript"/>
          </w:rPr>
          <w:t xml:space="preserve"> </w:t>
        </w:r>
        <w:r w:rsidR="001C5083">
          <w:rPr>
            <w:rFonts w:ascii="Times New Roman" w:hAnsi="Times New Roman" w:cs="Times New Roman"/>
            <w:sz w:val="24"/>
            <w:szCs w:val="24"/>
          </w:rPr>
          <w:t>estimates</w:t>
        </w:r>
      </w:ins>
      <w:r>
        <w:rPr>
          <w:rFonts w:ascii="Times New Roman" w:hAnsi="Times New Roman" w:cs="Times New Roman"/>
          <w:sz w:val="24"/>
          <w:szCs w:val="24"/>
        </w:rPr>
        <w:t xml:space="preserve">. </w:t>
      </w:r>
      <w:r w:rsidRPr="006F644E">
        <w:rPr>
          <w:rFonts w:ascii="Times New Roman" w:hAnsi="Times New Roman" w:cs="Times New Roman"/>
          <w:sz w:val="24"/>
          <w:szCs w:val="24"/>
        </w:rPr>
        <w:t>Subsequently a sample of 10</w:t>
      </w:r>
      <w:r w:rsidRPr="006F644E">
        <w:rPr>
          <w:rFonts w:ascii="Times New Roman" w:hAnsi="Times New Roman" w:cs="Times New Roman"/>
          <w:sz w:val="24"/>
          <w:szCs w:val="24"/>
          <w:vertAlign w:val="superscript"/>
        </w:rPr>
        <w:t>5</w:t>
      </w:r>
      <w:r w:rsidRPr="006F644E">
        <w:rPr>
          <w:rFonts w:ascii="Times New Roman" w:hAnsi="Times New Roman" w:cs="Times New Roman"/>
          <w:sz w:val="24"/>
          <w:szCs w:val="24"/>
        </w:rPr>
        <w:t xml:space="preserve"> combinations of linear regression parameters </w:t>
      </w:r>
      <w:r>
        <w:rPr>
          <w:rFonts w:ascii="Times New Roman" w:hAnsi="Times New Roman" w:cs="Times New Roman"/>
          <w:sz w:val="24"/>
          <w:szCs w:val="24"/>
        </w:rPr>
        <w:t>was</w:t>
      </w:r>
      <w:r w:rsidRPr="006F644E">
        <w:rPr>
          <w:rFonts w:ascii="Times New Roman" w:hAnsi="Times New Roman" w:cs="Times New Roman"/>
          <w:sz w:val="24"/>
          <w:szCs w:val="24"/>
        </w:rPr>
        <w:t xml:space="preserve"> drawn from a two dimensional normal distribution, </w:t>
      </w:r>
      <w:del w:id="410" w:author="sunny" w:date="2016-12-12T17:21:00Z">
        <w:r w:rsidRPr="006F644E" w:rsidDel="001C5083">
          <w:rPr>
            <w:rFonts w:ascii="Times New Roman" w:hAnsi="Times New Roman" w:cs="Times New Roman"/>
            <w:sz w:val="24"/>
            <w:szCs w:val="24"/>
          </w:rPr>
          <w:delText xml:space="preserve">using as parameters </w:delText>
        </w:r>
      </w:del>
      <w:ins w:id="411" w:author="sunny" w:date="2016-12-12T17:21:00Z">
        <w:r w:rsidR="001C5083">
          <w:rPr>
            <w:rFonts w:ascii="Times New Roman" w:hAnsi="Times New Roman" w:cs="Times New Roman"/>
            <w:sz w:val="24"/>
            <w:szCs w:val="24"/>
          </w:rPr>
          <w:t xml:space="preserve">with </w:t>
        </w:r>
      </w:ins>
      <w:r w:rsidRPr="006F644E">
        <w:rPr>
          <w:rFonts w:ascii="Times New Roman" w:hAnsi="Times New Roman" w:cs="Times New Roman"/>
          <w:sz w:val="24"/>
          <w:szCs w:val="24"/>
        </w:rPr>
        <w:t xml:space="preserve">the variance-covariance matrix of </w:t>
      </w:r>
      <w:ins w:id="412" w:author="sunny" w:date="2016-12-12T17:30:00Z">
        <w:r w:rsidR="00BB4A9F">
          <w:rPr>
            <w:rFonts w:ascii="Times New Roman" w:hAnsi="Times New Roman" w:cs="Times New Roman"/>
            <w:sz w:val="24"/>
            <w:szCs w:val="24"/>
          </w:rPr>
          <w:t xml:space="preserve">slope and intercept of </w:t>
        </w:r>
      </w:ins>
      <w:r w:rsidRPr="006F644E">
        <w:rPr>
          <w:rFonts w:ascii="Times New Roman" w:hAnsi="Times New Roman" w:cs="Times New Roman"/>
          <w:sz w:val="24"/>
          <w:szCs w:val="24"/>
        </w:rPr>
        <w:t xml:space="preserve">the log-log regression. </w:t>
      </w:r>
      <w:del w:id="413" w:author="sunny" w:date="2016-12-12T17:27:00Z">
        <w:r w:rsidRPr="006F644E" w:rsidDel="001C5083">
          <w:rPr>
            <w:rFonts w:ascii="Times New Roman" w:hAnsi="Times New Roman" w:cs="Times New Roman"/>
            <w:sz w:val="24"/>
            <w:szCs w:val="24"/>
          </w:rPr>
          <w:delText>Combining the two yields a sample</w:delText>
        </w:r>
      </w:del>
      <w:ins w:id="414" w:author="sunny" w:date="2016-12-12T17:31:00Z">
        <w:r w:rsidR="00BB4A9F">
          <w:rPr>
            <w:rFonts w:ascii="Times New Roman" w:hAnsi="Times New Roman" w:cs="Times New Roman"/>
            <w:sz w:val="24"/>
            <w:szCs w:val="24"/>
          </w:rPr>
          <w:t xml:space="preserve">Solving the regression equation </w:t>
        </w:r>
      </w:ins>
      <w:ins w:id="415" w:author="sunny" w:date="2016-12-12T17:27:00Z">
        <w:r w:rsidR="001C5083">
          <w:rPr>
            <w:rFonts w:ascii="Times New Roman" w:hAnsi="Times New Roman" w:cs="Times New Roman"/>
            <w:sz w:val="24"/>
            <w:szCs w:val="24"/>
          </w:rPr>
          <w:t xml:space="preserve">results </w:t>
        </w:r>
      </w:ins>
      <w:ins w:id="416" w:author="sunny" w:date="2016-12-16T13:48:00Z">
        <w:r w:rsidR="00471148">
          <w:rPr>
            <w:rFonts w:ascii="Times New Roman" w:hAnsi="Times New Roman" w:cs="Times New Roman"/>
            <w:sz w:val="24"/>
            <w:szCs w:val="24"/>
          </w:rPr>
          <w:t>and taking</w:t>
        </w:r>
      </w:ins>
      <w:del w:id="417" w:author="sunny" w:date="2016-12-12T17:27:00Z">
        <w:r w:rsidRPr="006F644E" w:rsidDel="001C5083">
          <w:rPr>
            <w:rFonts w:ascii="Times New Roman" w:hAnsi="Times New Roman" w:cs="Times New Roman"/>
            <w:sz w:val="24"/>
            <w:szCs w:val="24"/>
          </w:rPr>
          <w:delText xml:space="preserve"> of </w:delText>
        </w:r>
      </w:del>
      <w:del w:id="418" w:author="sunny" w:date="2016-12-16T13:48:00Z">
        <w:r w:rsidRPr="006F644E" w:rsidDel="00471148">
          <w:rPr>
            <w:rFonts w:ascii="Times New Roman" w:hAnsi="Times New Roman" w:cs="Times New Roman"/>
            <w:sz w:val="24"/>
            <w:szCs w:val="24"/>
          </w:rPr>
          <w:delText>10</w:delText>
        </w:r>
        <w:r w:rsidRPr="006F644E" w:rsidDel="00471148">
          <w:rPr>
            <w:rFonts w:ascii="Times New Roman" w:hAnsi="Times New Roman" w:cs="Times New Roman"/>
            <w:sz w:val="24"/>
            <w:szCs w:val="24"/>
            <w:vertAlign w:val="superscript"/>
          </w:rPr>
          <w:delText>5</w:delText>
        </w:r>
        <w:r w:rsidRPr="006F644E" w:rsidDel="00471148">
          <w:rPr>
            <w:rFonts w:ascii="Times New Roman" w:hAnsi="Times New Roman" w:cs="Times New Roman"/>
            <w:sz w:val="24"/>
            <w:szCs w:val="24"/>
          </w:rPr>
          <w:delText xml:space="preserve"> predicted </w:delText>
        </w:r>
        <w:r w:rsidDel="00471148">
          <w:rPr>
            <w:rFonts w:ascii="Times New Roman" w:hAnsi="Times New Roman" w:cs="Times New Roman"/>
            <w:sz w:val="24"/>
            <w:szCs w:val="24"/>
          </w:rPr>
          <w:delText>MIC</w:delText>
        </w:r>
        <w:r w:rsidRPr="006F644E" w:rsidDel="00471148">
          <w:rPr>
            <w:rFonts w:ascii="Times New Roman" w:hAnsi="Times New Roman" w:cs="Times New Roman"/>
            <w:sz w:val="24"/>
            <w:szCs w:val="24"/>
          </w:rPr>
          <w:delText xml:space="preserve"> values,</w:delText>
        </w:r>
      </w:del>
      <w:r w:rsidRPr="006F644E">
        <w:rPr>
          <w:rFonts w:ascii="Times New Roman" w:hAnsi="Times New Roman" w:cs="Times New Roman"/>
          <w:sz w:val="24"/>
          <w:szCs w:val="24"/>
        </w:rPr>
        <w:t xml:space="preserve"> </w:t>
      </w:r>
      <w:del w:id="419" w:author="sunny" w:date="2016-12-12T17:28:00Z">
        <w:r w:rsidRPr="006F644E" w:rsidDel="001C5083">
          <w:rPr>
            <w:rFonts w:ascii="Times New Roman" w:hAnsi="Times New Roman" w:cs="Times New Roman"/>
            <w:sz w:val="24"/>
            <w:szCs w:val="24"/>
          </w:rPr>
          <w:delText xml:space="preserve">from which </w:delText>
        </w:r>
      </w:del>
      <w:r w:rsidRPr="006F644E">
        <w:rPr>
          <w:rFonts w:ascii="Times New Roman" w:hAnsi="Times New Roman" w:cs="Times New Roman"/>
          <w:sz w:val="24"/>
          <w:szCs w:val="24"/>
        </w:rPr>
        <w:t>the 0.</w:t>
      </w:r>
      <w:ins w:id="420" w:author="sunny" w:date="2016-12-17T15:47:00Z">
        <w:r w:rsidR="009547EF">
          <w:rPr>
            <w:rFonts w:ascii="Times New Roman" w:hAnsi="Times New Roman" w:cs="Times New Roman"/>
            <w:sz w:val="24"/>
            <w:szCs w:val="24"/>
          </w:rPr>
          <w:t>0</w:t>
        </w:r>
      </w:ins>
      <w:del w:id="421" w:author="sunny" w:date="2016-12-12T17:27:00Z">
        <w:r w:rsidRPr="006F644E" w:rsidDel="001C5083">
          <w:rPr>
            <w:rFonts w:ascii="Times New Roman" w:hAnsi="Times New Roman" w:cs="Times New Roman"/>
            <w:sz w:val="24"/>
            <w:szCs w:val="24"/>
          </w:rPr>
          <w:delText>0</w:delText>
        </w:r>
      </w:del>
      <w:r w:rsidRPr="006F644E">
        <w:rPr>
          <w:rFonts w:ascii="Times New Roman" w:hAnsi="Times New Roman" w:cs="Times New Roman"/>
          <w:sz w:val="24"/>
          <w:szCs w:val="24"/>
        </w:rPr>
        <w:t xml:space="preserve">25 and 0.975 percentiles </w:t>
      </w:r>
      <w:del w:id="422" w:author="sunny" w:date="2016-12-12T17:28:00Z">
        <w:r w:rsidDel="001C5083">
          <w:rPr>
            <w:rFonts w:ascii="Times New Roman" w:hAnsi="Times New Roman" w:cs="Times New Roman"/>
            <w:sz w:val="24"/>
            <w:szCs w:val="24"/>
          </w:rPr>
          <w:delText>were</w:delText>
        </w:r>
        <w:r w:rsidRPr="006F644E" w:rsidDel="001C5083">
          <w:rPr>
            <w:rFonts w:ascii="Times New Roman" w:hAnsi="Times New Roman" w:cs="Times New Roman"/>
            <w:sz w:val="24"/>
            <w:szCs w:val="24"/>
          </w:rPr>
          <w:delText xml:space="preserve"> computed to estimate </w:delText>
        </w:r>
      </w:del>
      <w:ins w:id="423" w:author="sunny" w:date="2016-12-12T17:28:00Z">
        <w:r w:rsidR="001C5083">
          <w:rPr>
            <w:rFonts w:ascii="Times New Roman" w:hAnsi="Times New Roman" w:cs="Times New Roman"/>
            <w:sz w:val="24"/>
            <w:szCs w:val="24"/>
          </w:rPr>
          <w:t xml:space="preserve">of this distribution </w:t>
        </w:r>
      </w:ins>
      <w:ins w:id="424" w:author="sunny" w:date="2016-12-16T13:48:00Z">
        <w:r w:rsidR="00471148">
          <w:rPr>
            <w:rFonts w:ascii="Times New Roman" w:hAnsi="Times New Roman" w:cs="Times New Roman"/>
            <w:sz w:val="24"/>
            <w:szCs w:val="24"/>
          </w:rPr>
          <w:t xml:space="preserve">results in </w:t>
        </w:r>
      </w:ins>
      <w:r w:rsidRPr="006F644E">
        <w:rPr>
          <w:rFonts w:ascii="Times New Roman" w:hAnsi="Times New Roman" w:cs="Times New Roman"/>
          <w:sz w:val="24"/>
          <w:szCs w:val="24"/>
        </w:rPr>
        <w:t>95% CI</w:t>
      </w:r>
      <w:ins w:id="425" w:author="sunny" w:date="2016-12-16T13:49:00Z">
        <w:r w:rsidR="00471148">
          <w:rPr>
            <w:rFonts w:ascii="Times New Roman" w:hAnsi="Times New Roman" w:cs="Times New Roman"/>
            <w:sz w:val="24"/>
            <w:szCs w:val="24"/>
          </w:rPr>
          <w:t>s</w:t>
        </w:r>
      </w:ins>
      <w:r w:rsidRPr="006F644E">
        <w:rPr>
          <w:rFonts w:ascii="Times New Roman" w:hAnsi="Times New Roman" w:cs="Times New Roman"/>
          <w:sz w:val="24"/>
          <w:szCs w:val="24"/>
        </w:rPr>
        <w:t>.</w:t>
      </w:r>
      <w:ins w:id="426" w:author="sunny" w:date="2016-12-12T17:11:00Z">
        <w:r w:rsidR="002C0C29">
          <w:rPr>
            <w:rFonts w:ascii="Times New Roman" w:hAnsi="Times New Roman" w:cs="Times New Roman"/>
            <w:sz w:val="24"/>
            <w:szCs w:val="24"/>
          </w:rPr>
          <w:t xml:space="preserve"> </w:t>
        </w:r>
      </w:ins>
      <w:ins w:id="427" w:author="sunny" w:date="2016-12-17T15:47:00Z">
        <w:r w:rsidR="009547EF">
          <w:rPr>
            <w:rFonts w:ascii="Times New Roman" w:hAnsi="Times New Roman" w:cs="Times New Roman"/>
            <w:sz w:val="24"/>
            <w:szCs w:val="24"/>
          </w:rPr>
          <w:t>The analysis pipeline and raw data are available from github (</w:t>
        </w:r>
      </w:ins>
      <w:ins w:id="428" w:author="sunny" w:date="2016-12-17T15:48:00Z">
        <w:r w:rsidR="009547EF">
          <w:rPr>
            <w:rFonts w:ascii="Times New Roman" w:hAnsi="Times New Roman" w:cs="Times New Roman"/>
            <w:sz w:val="24"/>
            <w:szCs w:val="24"/>
          </w:rPr>
          <w:t>xxxx</w:t>
        </w:r>
      </w:ins>
      <w:ins w:id="429" w:author="sunny" w:date="2016-12-17T15:47:00Z">
        <w:r w:rsidR="009547EF">
          <w:rPr>
            <w:rFonts w:ascii="Times New Roman" w:hAnsi="Times New Roman" w:cs="Times New Roman"/>
            <w:sz w:val="24"/>
            <w:szCs w:val="24"/>
          </w:rPr>
          <w:t>)</w:t>
        </w:r>
      </w:ins>
      <w:ins w:id="430" w:author="sunny" w:date="2016-12-17T15:48:00Z">
        <w:r w:rsidR="009547EF">
          <w:rPr>
            <w:rFonts w:ascii="Times New Roman" w:hAnsi="Times New Roman" w:cs="Times New Roman"/>
            <w:sz w:val="24"/>
            <w:szCs w:val="24"/>
          </w:rPr>
          <w:t>.</w:t>
        </w:r>
      </w:ins>
    </w:p>
    <w:p w14:paraId="356BC8F3" w14:textId="642430D4" w:rsidR="0005220D" w:rsidRDefault="00471148" w:rsidP="005C56F2">
      <w:pPr>
        <w:spacing w:after="0" w:line="480" w:lineRule="auto"/>
        <w:ind w:firstLine="426"/>
        <w:jc w:val="both"/>
        <w:rPr>
          <w:ins w:id="431" w:author="sunny" w:date="2016-12-08T23:22:00Z"/>
          <w:rFonts w:ascii="Times New Roman" w:hAnsi="Times New Roman" w:cs="Times New Roman"/>
          <w:sz w:val="24"/>
          <w:szCs w:val="24"/>
        </w:rPr>
      </w:pPr>
      <w:ins w:id="432" w:author="sunny" w:date="2016-12-16T13:50:00Z">
        <w:r w:rsidRPr="006F644E">
          <w:rPr>
            <w:rFonts w:ascii="Times New Roman" w:hAnsi="Times New Roman" w:cs="Times New Roman"/>
            <w:sz w:val="24"/>
            <w:szCs w:val="24"/>
          </w:rPr>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ins>
      <w:ins w:id="433" w:author="sunny" w:date="2016-12-16T13:36:00Z">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471148">
          <w:rPr>
            <w:rFonts w:ascii="Times New Roman" w:hAnsi="Times New Roman" w:cs="Times New Roman"/>
            <w:sz w:val="24"/>
            <w:szCs w:val="24"/>
            <w:vertAlign w:val="subscript"/>
            <w:rPrChange w:id="434" w:author="sunny" w:date="2016-12-16T13:51:00Z">
              <w:rPr>
                <w:rFonts w:ascii="Times New Roman" w:hAnsi="Times New Roman" w:cs="Times New Roman"/>
                <w:sz w:val="24"/>
                <w:szCs w:val="24"/>
              </w:rPr>
            </w:rPrChange>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ins>
      <w:ins w:id="435" w:author="sunny" w:date="2016-12-16T13:43:00Z">
        <w:r w:rsidR="00F01A9D">
          <w:rPr>
            <w:rFonts w:ascii="Times New Roman" w:hAnsi="Times New Roman" w:cs="Times New Roman"/>
            <w:sz w:val="24"/>
            <w:szCs w:val="24"/>
          </w:rPr>
          <w:t xml:space="preserve"> MIC</w:t>
        </w:r>
      </w:ins>
      <w:ins w:id="436" w:author="sunny" w:date="2016-12-16T13:49:00Z">
        <w:r>
          <w:rPr>
            <w:rFonts w:ascii="Times New Roman" w:hAnsi="Times New Roman" w:cs="Times New Roman"/>
            <w:sz w:val="24"/>
            <w:szCs w:val="24"/>
          </w:rPr>
          <w:t xml:space="preserve"> (</w:t>
        </w:r>
      </w:ins>
      <w:ins w:id="437" w:author="sunny" w:date="2016-12-16T13:51:00Z">
        <w:r>
          <w:rPr>
            <w:rFonts w:ascii="Times New Roman" w:hAnsi="Times New Roman" w:cs="Times New Roman"/>
            <w:sz w:val="24"/>
            <w:szCs w:val="24"/>
          </w:rPr>
          <w:t>8</w:t>
        </w:r>
      </w:ins>
      <w:ins w:id="438" w:author="sunny" w:date="2016-12-17T15:48:00Z">
        <w:r w:rsidR="009547EF">
          <w:rPr>
            <w:rFonts w:ascii="Times New Roman" w:hAnsi="Times New Roman" w:cs="Times New Roman"/>
            <w:sz w:val="24"/>
            <w:szCs w:val="24"/>
          </w:rPr>
          <w:t>40</w:t>
        </w:r>
      </w:ins>
      <w:ins w:id="439" w:author="sunny" w:date="2016-12-16T13:51:00Z">
        <w:r>
          <w:rPr>
            <w:rFonts w:ascii="Times New Roman" w:hAnsi="Times New Roman" w:cs="Times New Roman"/>
            <w:sz w:val="24"/>
            <w:szCs w:val="24"/>
          </w:rPr>
          <w:t xml:space="preserve"> </w:t>
        </w:r>
      </w:ins>
      <w:ins w:id="440" w:author="sunny" w:date="2016-12-16T13:49:00Z">
        <w:r>
          <w:rPr>
            <w:rFonts w:ascii="Times New Roman" w:hAnsi="Times New Roman" w:cs="Times New Roman"/>
            <w:sz w:val="24"/>
            <w:szCs w:val="24"/>
          </w:rPr>
          <w:t>evaluable samples for training and validation data)</w:t>
        </w:r>
      </w:ins>
      <w:ins w:id="441" w:author="sunny" w:date="2016-12-16T13:36:00Z">
        <w:r w:rsidR="00BF6DF2" w:rsidRPr="006F644E">
          <w:rPr>
            <w:rFonts w:ascii="Times New Roman" w:hAnsi="Times New Roman" w:cs="Times New Roman"/>
            <w:sz w:val="24"/>
            <w:szCs w:val="24"/>
          </w:rPr>
          <w:t>.</w:t>
        </w:r>
      </w:ins>
      <w:ins w:id="442" w:author="sunny" w:date="2016-12-17T17:15:00Z">
        <w:r w:rsidR="005A4490">
          <w:rPr>
            <w:rFonts w:ascii="Times New Roman" w:hAnsi="Times New Roman" w:cs="Times New Roman"/>
            <w:sz w:val="24"/>
            <w:szCs w:val="24"/>
          </w:rPr>
          <w:t xml:space="preserve"> </w:t>
        </w:r>
      </w:ins>
      <w:ins w:id="443" w:author="sunny" w:date="2016-12-16T13:51:00Z">
        <w:r>
          <w:rPr>
            <w:rFonts w:ascii="Times New Roman" w:hAnsi="Times New Roman" w:cs="Times New Roman"/>
            <w:sz w:val="24"/>
            <w:szCs w:val="24"/>
          </w:rPr>
          <w:t>Reference strain data were not included to avoid</w:t>
        </w:r>
      </w:ins>
      <w:ins w:id="444" w:author="sunny" w:date="2016-12-16T13:52:00Z">
        <w:r>
          <w:rPr>
            <w:rFonts w:ascii="Times New Roman" w:hAnsi="Times New Roman" w:cs="Times New Roman"/>
            <w:sz w:val="24"/>
            <w:szCs w:val="24"/>
          </w:rPr>
          <w:t xml:space="preserve"> bias from replicate testing of these samples.</w:t>
        </w:r>
      </w:ins>
      <w:del w:id="445" w:author="sunny" w:date="2016-12-06T13:43:00Z">
        <w:r w:rsidR="0005220D" w:rsidRPr="006F644E" w:rsidDel="003F3150">
          <w:rPr>
            <w:rFonts w:ascii="Times New Roman" w:hAnsi="Times New Roman" w:cs="Times New Roman"/>
            <w:sz w:val="24"/>
            <w:szCs w:val="24"/>
          </w:rPr>
          <w:delText xml:space="preserve"> </w:delText>
        </w:r>
      </w:del>
    </w:p>
    <w:p w14:paraId="79D10EB7" w14:textId="77777777" w:rsidR="00665DDB" w:rsidDel="00BB4A9F" w:rsidRDefault="00665DDB" w:rsidP="003F3150">
      <w:pPr>
        <w:spacing w:after="0" w:line="480" w:lineRule="auto"/>
        <w:jc w:val="both"/>
        <w:rPr>
          <w:del w:id="446" w:author="sunny" w:date="2016-12-08T23:22:00Z"/>
          <w:rFonts w:ascii="Times New Roman" w:hAnsi="Times New Roman" w:cs="Times New Roman"/>
          <w:b/>
          <w:sz w:val="24"/>
          <w:szCs w:val="24"/>
        </w:rPr>
      </w:pPr>
    </w:p>
    <w:p w14:paraId="773CC1E0" w14:textId="77777777" w:rsidR="00BB4A9F" w:rsidRDefault="00BB4A9F" w:rsidP="0005220D">
      <w:pPr>
        <w:spacing w:after="0" w:line="480" w:lineRule="auto"/>
        <w:ind w:firstLine="426"/>
        <w:jc w:val="both"/>
        <w:rPr>
          <w:ins w:id="447" w:author="sunny" w:date="2016-12-12T17:32:00Z"/>
          <w:rFonts w:ascii="Times New Roman" w:hAnsi="Times New Roman" w:cs="Times New Roman"/>
          <w:b/>
          <w:sz w:val="24"/>
          <w:szCs w:val="24"/>
        </w:rPr>
      </w:pPr>
    </w:p>
    <w:p w14:paraId="7A7A73A9" w14:textId="514D4CA0" w:rsidR="00046D65" w:rsidDel="00BB4A9F" w:rsidRDefault="00046D65">
      <w:pPr>
        <w:spacing w:after="0" w:line="480" w:lineRule="auto"/>
        <w:jc w:val="both"/>
        <w:rPr>
          <w:ins w:id="448" w:author="Unemo Magnus, USÖ Labmed länsklinik" w:date="2016-11-14T17:57:00Z"/>
          <w:del w:id="449" w:author="sunny" w:date="2016-12-12T17:31:00Z"/>
          <w:rFonts w:ascii="Times New Roman" w:hAnsi="Times New Roman" w:cs="Times New Roman"/>
          <w:b/>
          <w:sz w:val="24"/>
          <w:szCs w:val="24"/>
        </w:rPr>
        <w:pPrChange w:id="450" w:author="sunny" w:date="2016-12-08T23:22:00Z">
          <w:pPr>
            <w:spacing w:line="480" w:lineRule="auto"/>
            <w:jc w:val="both"/>
          </w:pPr>
        </w:pPrChange>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32D7FA99" w14:textId="79A9F625" w:rsidR="00BB4A9F" w:rsidDel="00BB4A9F" w:rsidRDefault="004B33FA">
      <w:pPr>
        <w:spacing w:after="0" w:line="480" w:lineRule="auto"/>
        <w:jc w:val="both"/>
        <w:rPr>
          <w:del w:id="451" w:author="sunny" w:date="2016-12-12T17:32:00Z"/>
          <w:rFonts w:ascii="Times New Roman" w:hAnsi="Times New Roman" w:cs="Times New Roman"/>
          <w:sz w:val="24"/>
          <w:szCs w:val="24"/>
        </w:rPr>
        <w:pPrChange w:id="452" w:author="sunny" w:date="2016-12-12T17:15:00Z">
          <w:pPr>
            <w:spacing w:after="0" w:line="480" w:lineRule="auto"/>
            <w:ind w:firstLine="426"/>
            <w:jc w:val="both"/>
          </w:pPr>
        </w:pPrChange>
      </w:pPr>
      <w:del w:id="453" w:author="sunny" w:date="2016-12-16T13:35:00Z">
        <w:r w:rsidRPr="006F644E" w:rsidDel="00BF6DF2">
          <w:rPr>
            <w:rFonts w:ascii="Times New Roman" w:hAnsi="Times New Roman" w:cs="Times New Roman"/>
            <w:sz w:val="24"/>
            <w:szCs w:val="24"/>
          </w:rPr>
          <w:delText>D</w:delText>
        </w:r>
        <w:r w:rsidR="007B2EEB" w:rsidRPr="006F644E" w:rsidDel="00BF6DF2">
          <w:rPr>
            <w:rFonts w:ascii="Times New Roman" w:hAnsi="Times New Roman" w:cs="Times New Roman"/>
            <w:sz w:val="24"/>
            <w:szCs w:val="24"/>
          </w:rPr>
          <w:delText>eviation</w:delText>
        </w:r>
        <w:r w:rsidR="009E4A85" w:rsidDel="00BF6DF2">
          <w:rPr>
            <w:rFonts w:ascii="Times New Roman" w:hAnsi="Times New Roman" w:cs="Times New Roman"/>
            <w:sz w:val="24"/>
            <w:szCs w:val="24"/>
          </w:rPr>
          <w:delText>s</w:delText>
        </w:r>
        <w:r w:rsidR="007B2EEB" w:rsidRPr="006F644E" w:rsidDel="00BF6DF2">
          <w:rPr>
            <w:rFonts w:ascii="Times New Roman" w:hAnsi="Times New Roman" w:cs="Times New Roman"/>
            <w:sz w:val="24"/>
            <w:szCs w:val="24"/>
          </w:rPr>
          <w:delText xml:space="preserve"> from </w:delText>
        </w:r>
        <w:r w:rsidR="00B6403F" w:rsidDel="00BF6DF2">
          <w:rPr>
            <w:rFonts w:ascii="Times New Roman" w:hAnsi="Times New Roman" w:cs="Times New Roman"/>
            <w:sz w:val="24"/>
            <w:szCs w:val="24"/>
          </w:rPr>
          <w:delText xml:space="preserve">the </w:delText>
        </w:r>
        <w:r w:rsidR="007B2EEB" w:rsidRPr="006F644E" w:rsidDel="00BF6DF2">
          <w:rPr>
            <w:rFonts w:ascii="Times New Roman" w:hAnsi="Times New Roman" w:cs="Times New Roman"/>
            <w:sz w:val="24"/>
            <w:szCs w:val="24"/>
          </w:rPr>
          <w:delText>Etest</w:delText>
        </w:r>
        <w:r w:rsidRPr="006F644E" w:rsidDel="00BF6DF2">
          <w:rPr>
            <w:rFonts w:ascii="Times New Roman" w:hAnsi="Times New Roman" w:cs="Times New Roman"/>
            <w:sz w:val="24"/>
            <w:szCs w:val="24"/>
          </w:rPr>
          <w:delText xml:space="preserve"> </w:delText>
        </w:r>
        <w:r w:rsidR="00B6403F" w:rsidDel="00BF6DF2">
          <w:rPr>
            <w:rFonts w:ascii="Times New Roman" w:hAnsi="Times New Roman" w:cs="Times New Roman"/>
            <w:sz w:val="24"/>
            <w:szCs w:val="24"/>
          </w:rPr>
          <w:delText xml:space="preserve">MICs </w:delText>
        </w:r>
        <w:r w:rsidRPr="006F644E" w:rsidDel="00BF6DF2">
          <w:rPr>
            <w:rFonts w:ascii="Times New Roman" w:hAnsi="Times New Roman" w:cs="Times New Roman"/>
            <w:sz w:val="24"/>
            <w:szCs w:val="24"/>
          </w:rPr>
          <w:delText>were calculated as</w:delText>
        </w:r>
        <w:r w:rsidR="00720B38" w:rsidRPr="006F644E" w:rsidDel="00BF6DF2">
          <w:rPr>
            <w:rFonts w:ascii="Times New Roman" w:hAnsi="Times New Roman" w:cs="Times New Roman"/>
            <w:sz w:val="24"/>
            <w:szCs w:val="24"/>
          </w:rPr>
          <w:delText xml:space="preserve"> log</w:delText>
        </w:r>
        <w:r w:rsidR="00E700AA" w:rsidRPr="006F644E" w:rsidDel="00BF6DF2">
          <w:rPr>
            <w:rFonts w:ascii="Times New Roman" w:hAnsi="Times New Roman" w:cs="Times New Roman"/>
            <w:sz w:val="24"/>
            <w:szCs w:val="24"/>
          </w:rPr>
          <w:delText>2</w:delText>
        </w:r>
        <w:r w:rsidR="00720B38" w:rsidRPr="006F644E" w:rsidDel="00BF6DF2">
          <w:rPr>
            <w:rFonts w:ascii="Times New Roman" w:hAnsi="Times New Roman" w:cs="Times New Roman"/>
            <w:sz w:val="24"/>
            <w:szCs w:val="24"/>
            <w:vertAlign w:val="subscript"/>
          </w:rPr>
          <w:delText xml:space="preserve"> </w:delText>
        </w:r>
        <w:r w:rsidR="00720B38" w:rsidRPr="006F644E" w:rsidDel="00BF6DF2">
          <w:rPr>
            <w:rFonts w:ascii="Times New Roman" w:hAnsi="Times New Roman" w:cs="Times New Roman"/>
            <w:sz w:val="24"/>
            <w:szCs w:val="24"/>
          </w:rPr>
          <w:delText xml:space="preserve">differences from the </w:delText>
        </w:r>
        <w:r w:rsidR="00E700AA" w:rsidRPr="006F644E" w:rsidDel="00BF6DF2">
          <w:rPr>
            <w:rFonts w:ascii="Times New Roman" w:hAnsi="Times New Roman" w:cs="Times New Roman"/>
            <w:sz w:val="24"/>
            <w:szCs w:val="24"/>
          </w:rPr>
          <w:delText>predicted</w:delText>
        </w:r>
        <w:r w:rsidR="00720B38" w:rsidRPr="006F644E" w:rsidDel="00BF6DF2">
          <w:rPr>
            <w:rFonts w:ascii="Times New Roman" w:hAnsi="Times New Roman" w:cs="Times New Roman"/>
            <w:sz w:val="24"/>
            <w:szCs w:val="24"/>
          </w:rPr>
          <w:delText xml:space="preserve"> </w:delText>
        </w:r>
        <w:r w:rsidR="00720B38" w:rsidRPr="00665DDB" w:rsidDel="00BF6DF2">
          <w:rPr>
            <w:rFonts w:ascii="Times New Roman" w:hAnsi="Times New Roman" w:cs="Times New Roman"/>
            <w:i/>
            <w:sz w:val="24"/>
            <w:szCs w:val="24"/>
            <w:rPrChange w:id="454" w:author="sunny" w:date="2016-12-08T23:21:00Z">
              <w:rPr>
                <w:rFonts w:ascii="Times New Roman" w:hAnsi="Times New Roman" w:cs="Times New Roman"/>
                <w:sz w:val="24"/>
                <w:szCs w:val="24"/>
              </w:rPr>
            </w:rPrChange>
          </w:rPr>
          <w:delText>EC</w:delText>
        </w:r>
        <w:r w:rsidR="00720B38" w:rsidRPr="00665DDB" w:rsidDel="00BF6DF2">
          <w:rPr>
            <w:rFonts w:ascii="Times New Roman" w:hAnsi="Times New Roman" w:cs="Times New Roman"/>
            <w:i/>
            <w:sz w:val="24"/>
            <w:szCs w:val="24"/>
            <w:vertAlign w:val="subscript"/>
            <w:rPrChange w:id="455" w:author="sunny" w:date="2016-12-08T23:21:00Z">
              <w:rPr>
                <w:rFonts w:ascii="Times New Roman" w:hAnsi="Times New Roman" w:cs="Times New Roman"/>
                <w:sz w:val="24"/>
                <w:szCs w:val="24"/>
                <w:vertAlign w:val="subscript"/>
              </w:rPr>
            </w:rPrChange>
          </w:rPr>
          <w:delText>50</w:delText>
        </w:r>
        <w:r w:rsidR="00720B38" w:rsidRPr="006F644E" w:rsidDel="00BF6DF2">
          <w:rPr>
            <w:rFonts w:ascii="Times New Roman" w:hAnsi="Times New Roman" w:cs="Times New Roman"/>
            <w:sz w:val="24"/>
            <w:szCs w:val="24"/>
          </w:rPr>
          <w:delText>.</w:delText>
        </w:r>
        <w:r w:rsidRPr="006F644E" w:rsidDel="00BF6DF2">
          <w:rPr>
            <w:rFonts w:ascii="Times New Roman" w:hAnsi="Times New Roman" w:cs="Times New Roman"/>
            <w:sz w:val="24"/>
            <w:szCs w:val="24"/>
          </w:rPr>
          <w:delText xml:space="preserve"> </w:delText>
        </w:r>
      </w:del>
      <w:moveToRangeStart w:id="456" w:author="sunny" w:date="2016-12-12T17:32:00Z" w:name="move469325995"/>
      <w:moveTo w:id="457" w:author="sunny" w:date="2016-12-12T17:32:00Z">
        <w:del w:id="458" w:author="sunny" w:date="2016-12-16T13:35:00Z">
          <w:r w:rsidR="00BB4A9F" w:rsidRPr="006F644E" w:rsidDel="00BF6DF2">
            <w:rPr>
              <w:rFonts w:ascii="Times New Roman" w:hAnsi="Times New Roman" w:cs="Times New Roman"/>
              <w:sz w:val="24"/>
              <w:szCs w:val="24"/>
            </w:rPr>
            <w:delText xml:space="preserve">Essential agreement was defined as the percentage of strains </w:delText>
          </w:r>
          <w:r w:rsidR="00BB4A9F" w:rsidDel="00BF6DF2">
            <w:rPr>
              <w:rFonts w:ascii="Times New Roman" w:hAnsi="Times New Roman" w:cs="Times New Roman"/>
              <w:sz w:val="24"/>
              <w:szCs w:val="24"/>
            </w:rPr>
            <w:delText>with predicted MICs</w:delText>
          </w:r>
          <w:r w:rsidR="00BB4A9F" w:rsidRPr="006F644E" w:rsidDel="00BF6DF2">
            <w:rPr>
              <w:rFonts w:ascii="Times New Roman" w:hAnsi="Times New Roman" w:cs="Times New Roman"/>
              <w:sz w:val="24"/>
              <w:szCs w:val="24"/>
            </w:rPr>
            <w:delText xml:space="preserve"> within </w:delText>
          </w:r>
          <w:r w:rsidR="00BB4A9F" w:rsidDel="00BF6DF2">
            <w:rPr>
              <w:rFonts w:ascii="Times New Roman" w:hAnsi="Times New Roman" w:cs="Times New Roman"/>
              <w:sz w:val="24"/>
              <w:szCs w:val="24"/>
            </w:rPr>
            <w:delText>±1</w:delText>
          </w:r>
          <w:r w:rsidR="00BB4A9F" w:rsidRPr="006F644E" w:rsidDel="00BF6DF2">
            <w:rPr>
              <w:rFonts w:ascii="Times New Roman" w:hAnsi="Times New Roman" w:cs="Times New Roman"/>
              <w:sz w:val="24"/>
              <w:szCs w:val="24"/>
            </w:rPr>
            <w:delText xml:space="preserve"> doubling dilution </w:delText>
          </w:r>
          <w:r w:rsidR="00BB4A9F" w:rsidDel="00BF6DF2">
            <w:rPr>
              <w:rFonts w:ascii="Times New Roman" w:hAnsi="Times New Roman" w:cs="Times New Roman"/>
              <w:sz w:val="24"/>
              <w:szCs w:val="24"/>
            </w:rPr>
            <w:delText xml:space="preserve">of Etest MICs </w:delText>
          </w:r>
          <w:r w:rsidR="00BB4A9F" w:rsidRPr="006F644E" w:rsidDel="00BF6DF2">
            <w:rPr>
              <w:rFonts w:ascii="Times New Roman" w:hAnsi="Times New Roman" w:cs="Times New Roman"/>
              <w:sz w:val="24"/>
              <w:szCs w:val="24"/>
            </w:rPr>
            <w:delText xml:space="preserve">of evaluable strains (not above or below limit of detection). </w:delText>
          </w:r>
        </w:del>
      </w:moveTo>
    </w:p>
    <w:moveToRangeEnd w:id="456"/>
    <w:p w14:paraId="6275ED4F" w14:textId="0C0A82FC"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ins w:id="459" w:author="sunny" w:date="2016-12-16T14:24:00Z">
        <w:r w:rsidR="00AE6796">
          <w:rPr>
            <w:rFonts w:ascii="Times New Roman" w:hAnsi="Times New Roman" w:cs="Times New Roman"/>
            <w:sz w:val="24"/>
            <w:szCs w:val="24"/>
          </w:rPr>
          <w:instrText xml:space="preserve"> ADDIN ZOTERO_ITEM CSL_CITATION {"citationID":"19ltjfa1rd","properties":{"formattedCitation":"{\\rtf \\super 37\\nosupersub{}}","plainCitation":"37"},"citationItems":[{"id":503,"uris":["http://zotero.org/users/1321783/items/BUD9GUES"],"uri":["http://zotero.org/users/1321783/items/BUD9GUES"],"itemData":{"id":503,"type":"article","title":"The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ins>
      <w:del w:id="460" w:author="sunny" w:date="2016-12-16T13:05:00Z">
        <w:r w:rsidR="00B42FFB" w:rsidDel="00C47E0B">
          <w:rPr>
            <w:rFonts w:ascii="Times New Roman" w:hAnsi="Times New Roman" w:cs="Times New Roman"/>
            <w:sz w:val="24"/>
            <w:szCs w:val="24"/>
          </w:rPr>
          <w:delInstrText xml:space="preserve"> ADDIN ZOTERO_ITEM CSL_CITATION {"citationID":"19ltjfa1rd","properties":{"formattedCitation":"{\\rtf \\super 36\\nosupersub{}}","plainCitation":"36"},"citationItems":[{"id":503,"uris":["http://zotero.org/users/1321783/items/BUD9GUES"],"uri":["http://zotero.org/users/1321783/items/BUD9GUES"],"itemData":{"id":503,"type":"article","title":"The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delInstrText>
        </w:r>
      </w:del>
      <w:r w:rsidR="00425DF7" w:rsidRPr="006F644E">
        <w:rPr>
          <w:rFonts w:ascii="Times New Roman" w:hAnsi="Times New Roman" w:cs="Times New Roman"/>
          <w:sz w:val="24"/>
          <w:szCs w:val="24"/>
        </w:rPr>
        <w:fldChar w:fldCharType="separate"/>
      </w:r>
      <w:ins w:id="461" w:author="sunny" w:date="2016-12-16T14:24:00Z">
        <w:r w:rsidR="00AE6796" w:rsidRPr="005C56F2">
          <w:rPr>
            <w:rFonts w:ascii="Times New Roman" w:hAnsi="Times New Roman" w:cs="Times New Roman"/>
            <w:sz w:val="24"/>
            <w:szCs w:val="24"/>
            <w:vertAlign w:val="superscript"/>
          </w:rPr>
          <w:t>37</w:t>
        </w:r>
      </w:ins>
      <w:del w:id="462" w:author="sunny" w:date="2016-12-16T13:05:00Z">
        <w:r w:rsidR="00B42FFB" w:rsidRPr="00B42FFB" w:rsidDel="00C47E0B">
          <w:rPr>
            <w:rFonts w:ascii="Times New Roman" w:hAnsi="Times New Roman" w:cs="Times New Roman"/>
            <w:sz w:val="24"/>
            <w:szCs w:val="24"/>
            <w:vertAlign w:val="superscript"/>
          </w:rPr>
          <w:delText>36</w:delText>
        </w:r>
      </w:del>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ins w:id="463" w:author="sunny" w:date="2016-12-16T14:24:00Z">
        <w:r w:rsidR="00AE6796">
          <w:rPr>
            <w:rFonts w:ascii="Times New Roman" w:hAnsi="Times New Roman" w:cs="Times New Roman"/>
            <w:sz w:val="24"/>
            <w:szCs w:val="24"/>
          </w:rPr>
          <w:instrText xml:space="preserve"> ADDIN ZOTERO_ITEM CSL_CITATION {"citationID":"UJA8chIq","properties":{"formattedCitation":"{\\rtf \\super 38\\nosupersub{}}","plainCitation":"38"},"citationItems":[{"id":541,"uris":["http://zotero.org/users/1321783/items/FXEN3SWW"],"uri":["http://zotero.org/users/1321783/items/FXEN3SWW"],"itemData":{"id":541,"type":"webpage","title":"Clinical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ins>
      <w:del w:id="464" w:author="sunny" w:date="2016-12-16T13:05:00Z">
        <w:r w:rsidR="00AB7E40" w:rsidDel="00C47E0B">
          <w:rPr>
            <w:rFonts w:ascii="Times New Roman" w:hAnsi="Times New Roman" w:cs="Times New Roman"/>
            <w:sz w:val="24"/>
            <w:szCs w:val="24"/>
          </w:rPr>
          <w:delInstrText xml:space="preserve"> ADDIN ZOTERO_ITEM CSL_CITATION {"citationID":"UJA8chIq","properties":{"formattedCitation":"{\\rtf \\super 37\\nosupersub{}}","plainCitation":"37"},"citationItems":[{"id":541,"uris":["http://zotero.org/users/1321783/items/FXEN3SWW"],"uri":["http://zotero.org/users/1321783/items/FXEN3SWW"],"itemData":{"id":541,"type":"webpage","title":"Clinical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delInstrText>
        </w:r>
      </w:del>
      <w:r w:rsidR="00AB7E40">
        <w:rPr>
          <w:rFonts w:ascii="Times New Roman" w:hAnsi="Times New Roman" w:cs="Times New Roman"/>
          <w:sz w:val="24"/>
          <w:szCs w:val="24"/>
        </w:rPr>
        <w:fldChar w:fldCharType="separate"/>
      </w:r>
      <w:ins w:id="465" w:author="sunny" w:date="2016-12-16T14:24:00Z">
        <w:r w:rsidR="00AE6796" w:rsidRPr="005C56F2">
          <w:rPr>
            <w:rFonts w:ascii="Times New Roman" w:hAnsi="Times New Roman" w:cs="Times New Roman"/>
            <w:sz w:val="24"/>
            <w:szCs w:val="24"/>
            <w:vertAlign w:val="superscript"/>
          </w:rPr>
          <w:t>38</w:t>
        </w:r>
      </w:ins>
      <w:del w:id="466" w:author="sunny" w:date="2016-12-16T13:05:00Z">
        <w:r w:rsidR="00AB7E40" w:rsidRPr="00AB7E40" w:rsidDel="00C47E0B">
          <w:rPr>
            <w:rFonts w:ascii="Times New Roman" w:hAnsi="Times New Roman" w:cs="Times New Roman"/>
            <w:sz w:val="24"/>
            <w:szCs w:val="24"/>
            <w:vertAlign w:val="superscript"/>
          </w:rPr>
          <w:delText>37</w:delText>
        </w:r>
      </w:del>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467"/>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467"/>
      <w:r w:rsidR="007B5733">
        <w:rPr>
          <w:rStyle w:val="CommentReference"/>
        </w:rPr>
        <w:commentReference w:id="467"/>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665DDB">
        <w:rPr>
          <w:rFonts w:ascii="Times New Roman" w:hAnsi="Times New Roman" w:cs="Times New Roman"/>
          <w:i/>
          <w:sz w:val="24"/>
          <w:szCs w:val="24"/>
          <w:rPrChange w:id="468" w:author="sunny" w:date="2016-12-08T23:21:00Z">
            <w:rPr>
              <w:rFonts w:ascii="Times New Roman" w:hAnsi="Times New Roman" w:cs="Times New Roman"/>
              <w:sz w:val="24"/>
              <w:szCs w:val="24"/>
            </w:rPr>
          </w:rPrChange>
        </w:rPr>
        <w:t>EC</w:t>
      </w:r>
      <w:r w:rsidR="0014390C" w:rsidRPr="00665DDB">
        <w:rPr>
          <w:rFonts w:ascii="Times New Roman" w:hAnsi="Times New Roman" w:cs="Times New Roman"/>
          <w:i/>
          <w:sz w:val="24"/>
          <w:szCs w:val="24"/>
          <w:vertAlign w:val="subscript"/>
          <w:rPrChange w:id="469" w:author="sunny" w:date="2016-12-08T23:21:00Z">
            <w:rPr>
              <w:rFonts w:ascii="Times New Roman" w:hAnsi="Times New Roman" w:cs="Times New Roman"/>
              <w:sz w:val="24"/>
              <w:szCs w:val="24"/>
              <w:vertAlign w:val="subscript"/>
            </w:rPr>
          </w:rPrChange>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xml:space="preserve">. Sensitivity and specificity of the assay were </w:t>
      </w:r>
      <w:r w:rsidR="0040408D" w:rsidRPr="006F644E">
        <w:rPr>
          <w:rFonts w:ascii="Times New Roman" w:hAnsi="Times New Roman" w:cs="Times New Roman"/>
          <w:sz w:val="24"/>
          <w:szCs w:val="24"/>
        </w:rPr>
        <w:lastRenderedPageBreak/>
        <w:t>calculated as previously described</w:t>
      </w:r>
      <w:ins w:id="470" w:author="sunny" w:date="2016-12-17T15:43:00Z">
        <w:r w:rsidR="009547EF" w:rsidRPr="006F644E">
          <w:rPr>
            <w:rFonts w:ascii="Times New Roman" w:hAnsi="Times New Roman" w:cs="Times New Roman"/>
            <w:sz w:val="24"/>
            <w:szCs w:val="24"/>
          </w:rPr>
          <w:fldChar w:fldCharType="begin"/>
        </w:r>
        <w:r w:rsidR="009547EF">
          <w:rPr>
            <w:rFonts w:ascii="Times New Roman" w:hAnsi="Times New Roman" w:cs="Times New Roman"/>
            <w:sz w:val="24"/>
            <w:szCs w:val="24"/>
          </w:rPr>
          <w:instrText xml:space="preserve"> ADDIN ZOTERO_ITEM CSL_CITATION {"citationID":"hJcoJUPM","properties":{"formattedCitation":"{\\rtf \\super 39\\nosupersub{}}","plainCitation":"39"},"citationItems":[{"id":511,"uris":["http://zotero.org/users/1321783/items/PKQZ8HFH"],"uri":["http://zotero.org/users/1321783/items/PKQZ8HFH"],"itemData":{"id":511,"type":"article-journal","title":"Understanding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Sekhar","given":"G"},{"family":"Thomas","given":"Ravi"}],"issued":{"date-parts":[["2008"]]}}}],"schema":"https://github.com/citation-style-language/schema/raw/master/csl-citation.json"} </w:instrText>
        </w:r>
        <w:r w:rsidR="009547EF" w:rsidRPr="006F644E">
          <w:rPr>
            <w:rFonts w:ascii="Times New Roman" w:hAnsi="Times New Roman" w:cs="Times New Roman"/>
            <w:sz w:val="24"/>
            <w:szCs w:val="24"/>
          </w:rPr>
          <w:fldChar w:fldCharType="separate"/>
        </w:r>
        <w:r w:rsidR="009547EF" w:rsidRPr="005C56F2">
          <w:rPr>
            <w:rFonts w:ascii="Times New Roman" w:hAnsi="Times New Roman" w:cs="Times New Roman"/>
            <w:sz w:val="24"/>
            <w:szCs w:val="24"/>
            <w:vertAlign w:val="superscript"/>
          </w:rPr>
          <w:t>39</w:t>
        </w:r>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ins>
      <w:del w:id="471" w:author="sunny" w:date="2016-12-17T15:43:00Z">
        <w:r w:rsidR="0040408D" w:rsidRPr="006F644E" w:rsidDel="009547EF">
          <w:rPr>
            <w:rFonts w:ascii="Times New Roman" w:hAnsi="Times New Roman" w:cs="Times New Roman"/>
            <w:sz w:val="24"/>
            <w:szCs w:val="24"/>
          </w:rPr>
          <w:delText xml:space="preserve"> </w:delText>
        </w:r>
      </w:del>
      <w:r w:rsidR="0040408D" w:rsidRPr="006F644E">
        <w:rPr>
          <w:rFonts w:ascii="Times New Roman" w:hAnsi="Times New Roman" w:cs="Times New Roman"/>
          <w:sz w:val="24"/>
          <w:szCs w:val="24"/>
        </w:rPr>
        <w:t>for the resistant (</w:t>
      </w:r>
      <w:ins w:id="472" w:author="sunny" w:date="2016-12-17T15:44:00Z">
        <w:r w:rsidR="009547EF">
          <w:rPr>
            <w:rFonts w:ascii="Times New Roman" w:hAnsi="Times New Roman" w:cs="Times New Roman"/>
            <w:sz w:val="24"/>
            <w:szCs w:val="24"/>
          </w:rPr>
          <w:t xml:space="preserve">true </w:t>
        </w:r>
      </w:ins>
      <w:r w:rsidR="0040408D" w:rsidRPr="006F644E">
        <w:rPr>
          <w:rFonts w:ascii="Times New Roman" w:hAnsi="Times New Roman" w:cs="Times New Roman"/>
          <w:sz w:val="24"/>
          <w:szCs w:val="24"/>
        </w:rPr>
        <w:t xml:space="preserve">positive </w:t>
      </w:r>
      <w:del w:id="473" w:author="sunny" w:date="2016-12-16T13:54:00Z">
        <w:r w:rsidR="0040408D" w:rsidRPr="006F644E" w:rsidDel="00ED0BF1">
          <w:rPr>
            <w:rFonts w:ascii="Times New Roman" w:hAnsi="Times New Roman" w:cs="Times New Roman"/>
            <w:sz w:val="24"/>
            <w:szCs w:val="24"/>
          </w:rPr>
          <w:delText>values</w:delText>
        </w:r>
      </w:del>
      <w:ins w:id="474" w:author="sunny" w:date="2016-12-16T13:54:00Z">
        <w:r w:rsidR="00ED0BF1">
          <w:rPr>
            <w:rFonts w:ascii="Times New Roman" w:hAnsi="Times New Roman" w:cs="Times New Roman"/>
            <w:sz w:val="24"/>
            <w:szCs w:val="24"/>
          </w:rPr>
          <w:t>samples</w:t>
        </w:r>
      </w:ins>
      <w:r w:rsidR="0040408D" w:rsidRPr="006F644E">
        <w:rPr>
          <w:rFonts w:ascii="Times New Roman" w:hAnsi="Times New Roman" w:cs="Times New Roman"/>
          <w:sz w:val="24"/>
          <w:szCs w:val="24"/>
        </w:rPr>
        <w:t>)</w:t>
      </w:r>
      <w:del w:id="475" w:author="sunny" w:date="2016-12-17T15:44:00Z">
        <w:r w:rsidR="0040408D" w:rsidRPr="006F644E" w:rsidDel="009547EF">
          <w:rPr>
            <w:rFonts w:ascii="Times New Roman" w:hAnsi="Times New Roman" w:cs="Times New Roman"/>
            <w:sz w:val="24"/>
            <w:szCs w:val="24"/>
          </w:rPr>
          <w:delText xml:space="preserve"> and</w:delText>
        </w:r>
      </w:del>
      <w:ins w:id="476" w:author="sunny" w:date="2016-12-17T15:44:00Z">
        <w:r w:rsidR="009547EF">
          <w:rPr>
            <w:rFonts w:ascii="Times New Roman" w:hAnsi="Times New Roman" w:cs="Times New Roman"/>
            <w:sz w:val="24"/>
            <w:szCs w:val="24"/>
          </w:rPr>
          <w:t>,</w:t>
        </w:r>
      </w:ins>
      <w:r w:rsidR="0040408D" w:rsidRPr="006F644E">
        <w:rPr>
          <w:rFonts w:ascii="Times New Roman" w:hAnsi="Times New Roman" w:cs="Times New Roman"/>
          <w:sz w:val="24"/>
          <w:szCs w:val="24"/>
        </w:rPr>
        <w:t xml:space="preserve"> </w:t>
      </w:r>
      <w:del w:id="477" w:author="sunny" w:date="2016-12-16T13:53:00Z">
        <w:r w:rsidR="0040408D" w:rsidRPr="006F644E" w:rsidDel="00ED0BF1">
          <w:rPr>
            <w:rFonts w:ascii="Times New Roman" w:hAnsi="Times New Roman" w:cs="Times New Roman"/>
            <w:sz w:val="24"/>
            <w:szCs w:val="24"/>
          </w:rPr>
          <w:delText xml:space="preserve">susceptible </w:delText>
        </w:r>
      </w:del>
      <w:ins w:id="478" w:author="sunny" w:date="2016-12-16T13:53:00Z">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ins>
      <w:r w:rsidR="0040408D" w:rsidRPr="006F644E">
        <w:rPr>
          <w:rFonts w:ascii="Times New Roman" w:hAnsi="Times New Roman" w:cs="Times New Roman"/>
          <w:sz w:val="24"/>
          <w:szCs w:val="24"/>
        </w:rPr>
        <w:t xml:space="preserve">strains </w:t>
      </w:r>
      <w:ins w:id="479" w:author="sunny" w:date="2016-12-16T13:53:00Z">
        <w:r w:rsidR="00ED0BF1">
          <w:rPr>
            <w:rFonts w:ascii="Times New Roman" w:hAnsi="Times New Roman" w:cs="Times New Roman"/>
            <w:sz w:val="24"/>
            <w:szCs w:val="24"/>
          </w:rPr>
          <w:t>(</w:t>
        </w:r>
      </w:ins>
      <w:ins w:id="480" w:author="sunny" w:date="2016-12-17T15:44:00Z">
        <w:r w:rsidR="009547EF">
          <w:rPr>
            <w:rFonts w:ascii="Times New Roman" w:hAnsi="Times New Roman" w:cs="Times New Roman"/>
            <w:sz w:val="24"/>
            <w:szCs w:val="24"/>
          </w:rPr>
          <w:t xml:space="preserve">true </w:t>
        </w:r>
      </w:ins>
      <w:ins w:id="481" w:author="sunny" w:date="2016-12-16T13:53:00Z">
        <w:r w:rsidR="00ED0BF1">
          <w:rPr>
            <w:rFonts w:ascii="Times New Roman" w:hAnsi="Times New Roman" w:cs="Times New Roman"/>
            <w:sz w:val="24"/>
            <w:szCs w:val="24"/>
          </w:rPr>
          <w:t xml:space="preserve">positive samples) </w:t>
        </w:r>
      </w:ins>
      <w:del w:id="482" w:author="sunny" w:date="2016-12-16T13:54:00Z">
        <w:r w:rsidR="0040408D" w:rsidRPr="006F644E" w:rsidDel="00ED0BF1">
          <w:rPr>
            <w:rFonts w:ascii="Times New Roman" w:hAnsi="Times New Roman" w:cs="Times New Roman"/>
            <w:sz w:val="24"/>
            <w:szCs w:val="24"/>
          </w:rPr>
          <w:delText xml:space="preserve">(negative values) but not for </w:delText>
        </w:r>
      </w:del>
      <w:del w:id="483" w:author="sunny" w:date="2016-12-12T17:35:00Z">
        <w:r w:rsidR="0040408D" w:rsidRPr="006F644E" w:rsidDel="00BB4A9F">
          <w:rPr>
            <w:rFonts w:ascii="Times New Roman" w:hAnsi="Times New Roman" w:cs="Times New Roman"/>
            <w:sz w:val="24"/>
            <w:szCs w:val="24"/>
          </w:rPr>
          <w:delText xml:space="preserve">the </w:delText>
        </w:r>
      </w:del>
      <w:del w:id="484" w:author="sunny" w:date="2016-12-16T13:54:00Z">
        <w:r w:rsidR="0040408D" w:rsidRPr="006F644E" w:rsidDel="00ED0BF1">
          <w:rPr>
            <w:rFonts w:ascii="Times New Roman" w:hAnsi="Times New Roman" w:cs="Times New Roman"/>
            <w:sz w:val="24"/>
            <w:szCs w:val="24"/>
          </w:rPr>
          <w:delText>intermedia</w:delText>
        </w:r>
        <w:r w:rsidR="007B5733" w:rsidDel="00ED0BF1">
          <w:rPr>
            <w:rFonts w:ascii="Times New Roman" w:hAnsi="Times New Roman" w:cs="Times New Roman"/>
            <w:sz w:val="24"/>
            <w:szCs w:val="24"/>
          </w:rPr>
          <w:delText>te</w:delText>
        </w:r>
      </w:del>
      <w:ins w:id="485" w:author="sunny" w:date="2016-12-16T13:54:00Z">
        <w:r w:rsidR="00ED0BF1">
          <w:rPr>
            <w:rFonts w:ascii="Times New Roman" w:hAnsi="Times New Roman" w:cs="Times New Roman"/>
            <w:sz w:val="24"/>
            <w:szCs w:val="24"/>
          </w:rPr>
          <w:t>and susceptible</w:t>
        </w:r>
      </w:ins>
      <w:r w:rsidR="0040408D" w:rsidRPr="006F644E">
        <w:rPr>
          <w:rFonts w:ascii="Times New Roman" w:hAnsi="Times New Roman" w:cs="Times New Roman"/>
          <w:sz w:val="24"/>
          <w:szCs w:val="24"/>
        </w:rPr>
        <w:t xml:space="preserve"> strains</w:t>
      </w:r>
      <w:ins w:id="486" w:author="sunny" w:date="2016-12-16T13:54:00Z">
        <w:r w:rsidR="00ED0BF1">
          <w:rPr>
            <w:rFonts w:ascii="Times New Roman" w:hAnsi="Times New Roman" w:cs="Times New Roman"/>
            <w:sz w:val="24"/>
            <w:szCs w:val="24"/>
          </w:rPr>
          <w:t xml:space="preserve"> (</w:t>
        </w:r>
      </w:ins>
      <w:ins w:id="487" w:author="sunny" w:date="2016-12-17T15:44:00Z">
        <w:r w:rsidR="009547EF">
          <w:rPr>
            <w:rFonts w:ascii="Times New Roman" w:hAnsi="Times New Roman" w:cs="Times New Roman"/>
            <w:sz w:val="24"/>
            <w:szCs w:val="24"/>
          </w:rPr>
          <w:t xml:space="preserve">true </w:t>
        </w:r>
      </w:ins>
      <w:ins w:id="488" w:author="sunny" w:date="2016-12-16T13:54:00Z">
        <w:r w:rsidR="00ED0BF1">
          <w:rPr>
            <w:rFonts w:ascii="Times New Roman" w:hAnsi="Times New Roman" w:cs="Times New Roman"/>
            <w:sz w:val="24"/>
            <w:szCs w:val="24"/>
          </w:rPr>
          <w:t>negative samples)</w:t>
        </w:r>
      </w:ins>
      <w:r w:rsidR="00046D65">
        <w:rPr>
          <w:rFonts w:ascii="Times New Roman" w:hAnsi="Times New Roman" w:cs="Times New Roman"/>
          <w:sz w:val="24"/>
          <w:szCs w:val="24"/>
        </w:rPr>
        <w:t>.</w:t>
      </w:r>
      <w:del w:id="489" w:author="sunny" w:date="2016-12-17T15:43:00Z">
        <w:r w:rsidR="00404B18" w:rsidRPr="006F644E" w:rsidDel="009547EF">
          <w:rPr>
            <w:rFonts w:ascii="Times New Roman" w:hAnsi="Times New Roman" w:cs="Times New Roman"/>
            <w:sz w:val="24"/>
            <w:szCs w:val="24"/>
          </w:rPr>
          <w:fldChar w:fldCharType="begin"/>
        </w:r>
      </w:del>
      <w:del w:id="490" w:author="sunny" w:date="2016-12-16T13:05:00Z">
        <w:r w:rsidR="00AB7E40" w:rsidDel="00C47E0B">
          <w:rPr>
            <w:rFonts w:ascii="Times New Roman" w:hAnsi="Times New Roman" w:cs="Times New Roman"/>
            <w:sz w:val="24"/>
            <w:szCs w:val="24"/>
          </w:rPr>
          <w:delInstrText xml:space="preserve"> ADDIN ZOTERO_ITEM CSL_CITATION {"citationID":"hJcoJUPM","properties":{"formattedCitation":"{\\rtf \\super 38\\nosupersub{}}","plainCitation":"38"},"citationItems":[{"id":511,"uris":["http://zotero.org/users/1321783/items/PKQZ8HFH"],"uri":["http://zotero.org/users/1321783/items/PKQZ8HFH"],"itemData":{"id":511,"type":"article-journal","title":"Understanding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delInstrText>
        </w:r>
      </w:del>
      <w:del w:id="491" w:author="sunny" w:date="2016-12-17T15:43:00Z">
        <w:r w:rsidR="00404B18" w:rsidRPr="006F644E" w:rsidDel="009547EF">
          <w:rPr>
            <w:rFonts w:ascii="Times New Roman" w:hAnsi="Times New Roman" w:cs="Times New Roman"/>
            <w:sz w:val="24"/>
            <w:szCs w:val="24"/>
          </w:rPr>
          <w:fldChar w:fldCharType="separate"/>
        </w:r>
      </w:del>
      <w:del w:id="492" w:author="sunny" w:date="2016-12-16T13:05:00Z">
        <w:r w:rsidR="00AB7E40" w:rsidRPr="00AB7E40" w:rsidDel="00C47E0B">
          <w:rPr>
            <w:rFonts w:ascii="Times New Roman" w:hAnsi="Times New Roman" w:cs="Times New Roman"/>
            <w:sz w:val="24"/>
            <w:szCs w:val="24"/>
            <w:vertAlign w:val="superscript"/>
          </w:rPr>
          <w:delText>38</w:delText>
        </w:r>
      </w:del>
      <w:del w:id="493" w:author="sunny" w:date="2016-12-17T15:43:00Z">
        <w:r w:rsidR="00404B18" w:rsidRPr="006F644E" w:rsidDel="009547EF">
          <w:rPr>
            <w:rFonts w:ascii="Times New Roman" w:hAnsi="Times New Roman" w:cs="Times New Roman"/>
            <w:sz w:val="24"/>
            <w:szCs w:val="24"/>
          </w:rPr>
          <w:fldChar w:fldCharType="end"/>
        </w:r>
      </w:del>
      <w:ins w:id="494" w:author="sunny" w:date="2016-12-12T15:48:00Z">
        <w:r w:rsidR="00501686">
          <w:rPr>
            <w:rFonts w:ascii="Times New Roman" w:hAnsi="Times New Roman" w:cs="Times New Roman"/>
            <w:sz w:val="24"/>
            <w:szCs w:val="24"/>
          </w:rPr>
          <w:t xml:space="preserve"> </w:t>
        </w:r>
      </w:ins>
    </w:p>
    <w:p w14:paraId="2F8F5039" w14:textId="77777777" w:rsidR="00046D65" w:rsidDel="00ED0BF1" w:rsidRDefault="00046D65">
      <w:pPr>
        <w:spacing w:after="0" w:line="480" w:lineRule="auto"/>
        <w:jc w:val="both"/>
        <w:rPr>
          <w:ins w:id="495" w:author="Unemo Magnus, USÖ Labmed länsklinik" w:date="2016-11-14T17:57:00Z"/>
          <w:del w:id="496" w:author="sunny" w:date="2016-12-16T13:54:00Z"/>
          <w:rFonts w:ascii="Times New Roman" w:hAnsi="Times New Roman" w:cs="Times New Roman"/>
          <w:b/>
          <w:sz w:val="24"/>
          <w:szCs w:val="24"/>
        </w:rPr>
        <w:pPrChange w:id="497" w:author="Unemo Magnus, USÖ Labmed länsklinik" w:date="2016-11-14T17:52:00Z">
          <w:pPr>
            <w:spacing w:line="480" w:lineRule="auto"/>
            <w:jc w:val="both"/>
          </w:pPr>
        </w:pPrChange>
      </w:pPr>
    </w:p>
    <w:p w14:paraId="23E2E2C8" w14:textId="77777777" w:rsidR="006F644E" w:rsidRDefault="006F644E">
      <w:pPr>
        <w:spacing w:after="0" w:line="480" w:lineRule="auto"/>
        <w:jc w:val="both"/>
        <w:rPr>
          <w:ins w:id="498" w:author="Unemo Magnus, USÖ Labmed länsklinik" w:date="2016-11-14T17:51:00Z"/>
          <w:rFonts w:ascii="Times New Roman" w:hAnsi="Times New Roman" w:cs="Times New Roman"/>
          <w:b/>
          <w:sz w:val="24"/>
          <w:szCs w:val="24"/>
        </w:rPr>
        <w:pPrChange w:id="499" w:author="Unemo Magnus, USÖ Labmed länsklinik" w:date="2016-11-14T17:52:00Z">
          <w:pPr>
            <w:spacing w:line="480" w:lineRule="auto"/>
            <w:jc w:val="both"/>
          </w:pPr>
        </w:pPrChange>
      </w:pPr>
    </w:p>
    <w:p w14:paraId="259588CA" w14:textId="4A50592A" w:rsidR="006D4EF1" w:rsidRPr="006F644E" w:rsidRDefault="006F644E">
      <w:pPr>
        <w:spacing w:after="0" w:line="480" w:lineRule="auto"/>
        <w:jc w:val="both"/>
        <w:rPr>
          <w:rFonts w:ascii="Times New Roman" w:hAnsi="Times New Roman" w:cs="Times New Roman"/>
          <w:b/>
          <w:sz w:val="24"/>
          <w:szCs w:val="24"/>
        </w:rPr>
        <w:pPrChange w:id="500" w:author="Unemo Magnus, USÖ Labmed länsklinik" w:date="2016-11-14T17:52:00Z">
          <w:pPr>
            <w:spacing w:line="480" w:lineRule="auto"/>
            <w:jc w:val="both"/>
          </w:pPr>
        </w:pPrChange>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3557D4BA" w14:textId="68D0A082" w:rsidR="0014390C" w:rsidRPr="006F644E"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501"/>
      <w:r w:rsidRPr="006F644E">
        <w:rPr>
          <w:rFonts w:ascii="Times New Roman" w:hAnsi="Times New Roman" w:cs="Times New Roman"/>
          <w:sz w:val="24"/>
          <w:szCs w:val="24"/>
        </w:rPr>
        <w:t>Figure S1</w:t>
      </w:r>
      <w:commentRangeEnd w:id="501"/>
      <w:r w:rsidR="00B91DFF">
        <w:rPr>
          <w:rStyle w:val="CommentReference"/>
        </w:rPr>
        <w:commentReference w:id="501"/>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176302">
        <w:rPr>
          <w:rFonts w:ascii="Times New Roman" w:hAnsi="Times New Roman" w:cs="Times New Roman"/>
          <w:i/>
          <w:sz w:val="24"/>
          <w:szCs w:val="24"/>
          <w:rPrChange w:id="502" w:author="sunny" w:date="2016-12-08T23:29:00Z">
            <w:rPr>
              <w:rFonts w:ascii="Times New Roman" w:hAnsi="Times New Roman" w:cs="Times New Roman"/>
              <w:sz w:val="24"/>
              <w:szCs w:val="24"/>
            </w:rPr>
          </w:rPrChange>
        </w:rPr>
        <w:t>EC</w:t>
      </w:r>
      <w:r w:rsidRPr="00176302">
        <w:rPr>
          <w:rFonts w:ascii="Times New Roman" w:hAnsi="Times New Roman" w:cs="Times New Roman"/>
          <w:i/>
          <w:sz w:val="24"/>
          <w:szCs w:val="24"/>
          <w:vertAlign w:val="subscript"/>
          <w:rPrChange w:id="503" w:author="sunny" w:date="2016-12-08T23:29:00Z">
            <w:rPr>
              <w:rFonts w:ascii="Times New Roman" w:hAnsi="Times New Roman" w:cs="Times New Roman"/>
              <w:sz w:val="24"/>
              <w:szCs w:val="24"/>
              <w:vertAlign w:val="subscript"/>
            </w:rPr>
          </w:rPrChange>
        </w:rPr>
        <w:t>50</w:t>
      </w:r>
      <w:r w:rsidRPr="006F644E">
        <w:rPr>
          <w:rFonts w:ascii="Times New Roman" w:hAnsi="Times New Roman" w:cs="Times New Roman"/>
          <w:sz w:val="24"/>
          <w:szCs w:val="24"/>
        </w:rPr>
        <w:t xml:space="preserve"> of three independent experiments</w:t>
      </w:r>
      <w:ins w:id="504" w:author="sunny" w:date="2016-12-16T13:56:00Z">
        <w:r w:rsidR="00546FA9">
          <w:rPr>
            <w:rFonts w:ascii="Times New Roman" w:hAnsi="Times New Roman" w:cs="Times New Roman"/>
            <w:sz w:val="24"/>
            <w:szCs w:val="24"/>
          </w:rPr>
          <w:t xml:space="preserve">. </w:t>
        </w:r>
      </w:ins>
      <w:del w:id="505" w:author="sunny" w:date="2016-12-16T13:56:00Z">
        <w:r w:rsidRPr="006F644E" w:rsidDel="00546FA9">
          <w:rPr>
            <w:rFonts w:ascii="Times New Roman" w:hAnsi="Times New Roman" w:cs="Times New Roman"/>
            <w:sz w:val="24"/>
            <w:szCs w:val="24"/>
          </w:rPr>
          <w:delText xml:space="preserve"> (</w:delText>
        </w:r>
        <w:commentRangeStart w:id="506"/>
        <w:r w:rsidRPr="006F644E" w:rsidDel="00546FA9">
          <w:rPr>
            <w:rFonts w:ascii="Times New Roman" w:hAnsi="Times New Roman" w:cs="Times New Roman"/>
            <w:sz w:val="24"/>
            <w:szCs w:val="24"/>
          </w:rPr>
          <w:delText>Figure S2</w:delText>
        </w:r>
        <w:commentRangeEnd w:id="506"/>
        <w:r w:rsidR="00B91DFF" w:rsidDel="00546FA9">
          <w:rPr>
            <w:rStyle w:val="CommentReference"/>
          </w:rPr>
          <w:commentReference w:id="506"/>
        </w:r>
        <w:r w:rsidRPr="006F644E" w:rsidDel="00546FA9">
          <w:rPr>
            <w:rFonts w:ascii="Times New Roman" w:hAnsi="Times New Roman" w:cs="Times New Roman"/>
            <w:sz w:val="24"/>
            <w:szCs w:val="24"/>
          </w:rPr>
          <w:delText xml:space="preserve">). </w:delText>
        </w:r>
      </w:del>
      <w:commentRangeStart w:id="507"/>
      <w:r w:rsidRPr="006F644E">
        <w:rPr>
          <w:rFonts w:ascii="Times New Roman" w:hAnsi="Times New Roman" w:cs="Times New Roman"/>
          <w:sz w:val="24"/>
          <w:szCs w:val="24"/>
        </w:rPr>
        <w:t>The coefficient of variation</w:t>
      </w:r>
      <w:ins w:id="508" w:author="sunny" w:date="2016-12-16T14:08:00Z">
        <w:r w:rsidR="00D601FA">
          <w:rPr>
            <w:rFonts w:ascii="Times New Roman" w:hAnsi="Times New Roman" w:cs="Times New Roman"/>
            <w:sz w:val="24"/>
            <w:szCs w:val="24"/>
          </w:rPr>
          <w:t xml:space="preserve"> (CV)</w:t>
        </w:r>
      </w:ins>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ins w:id="509" w:author="sunny" w:date="2016-12-16T14:00:00Z">
        <w:r w:rsidR="00D601FA">
          <w:rPr>
            <w:rFonts w:ascii="Times New Roman" w:hAnsi="Times New Roman" w:cs="Times New Roman"/>
            <w:sz w:val="24"/>
            <w:szCs w:val="24"/>
          </w:rPr>
          <w:t>7</w:t>
        </w:r>
      </w:ins>
      <w:del w:id="510" w:author="sunny" w:date="2016-12-16T14:00:00Z">
        <w:r w:rsidRPr="006F644E" w:rsidDel="00D601FA">
          <w:rPr>
            <w:rFonts w:ascii="Times New Roman" w:hAnsi="Times New Roman" w:cs="Times New Roman"/>
            <w:sz w:val="24"/>
            <w:szCs w:val="24"/>
          </w:rPr>
          <w:delText>80</w:delText>
        </w:r>
      </w:del>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ins w:id="511" w:author="sunny" w:date="2016-12-16T14:00:00Z">
        <w:r w:rsidR="00D601FA">
          <w:rPr>
            <w:rFonts w:ascii="Times New Roman" w:hAnsi="Times New Roman" w:cs="Times New Roman"/>
            <w:sz w:val="24"/>
            <w:szCs w:val="24"/>
          </w:rPr>
          <w:t>0</w:t>
        </w:r>
      </w:ins>
      <w:del w:id="512" w:author="sunny" w:date="2016-12-16T14:00:00Z">
        <w:r w:rsidRPr="006F644E" w:rsidDel="00D601FA">
          <w:rPr>
            <w:rFonts w:ascii="Times New Roman" w:hAnsi="Times New Roman" w:cs="Times New Roman"/>
            <w:sz w:val="24"/>
            <w:szCs w:val="24"/>
          </w:rPr>
          <w:delText>1</w:delText>
        </w:r>
      </w:del>
      <w:r w:rsidRPr="006F644E">
        <w:rPr>
          <w:rFonts w:ascii="Times New Roman" w:hAnsi="Times New Roman" w:cs="Times New Roman"/>
          <w:sz w:val="24"/>
          <w:szCs w:val="24"/>
        </w:rPr>
        <w:t xml:space="preserve">%, the </w:t>
      </w:r>
      <w:del w:id="513" w:author="sunny" w:date="2016-12-16T14:07:00Z">
        <w:r w:rsidRPr="006F644E" w:rsidDel="00D601FA">
          <w:rPr>
            <w:rFonts w:ascii="Times New Roman" w:hAnsi="Times New Roman" w:cs="Times New Roman"/>
            <w:sz w:val="24"/>
            <w:szCs w:val="24"/>
          </w:rPr>
          <w:delText>mean was</w:delText>
        </w:r>
      </w:del>
      <w:ins w:id="514" w:author="sunny" w:date="2016-12-16T14:07:00Z">
        <w:r w:rsidR="00D601FA">
          <w:rPr>
            <w:rFonts w:ascii="Times New Roman" w:hAnsi="Times New Roman" w:cs="Times New Roman"/>
            <w:sz w:val="24"/>
            <w:szCs w:val="24"/>
          </w:rPr>
          <w:t>intra-assay CV</w:t>
        </w:r>
      </w:ins>
      <w:r w:rsidRPr="006F644E">
        <w:rPr>
          <w:rFonts w:ascii="Times New Roman" w:hAnsi="Times New Roman" w:cs="Times New Roman"/>
          <w:sz w:val="24"/>
          <w:szCs w:val="24"/>
        </w:rPr>
        <w:t xml:space="preserve"> </w:t>
      </w:r>
      <w:ins w:id="515" w:author="sunny" w:date="2016-12-16T14:08:00Z">
        <w:r w:rsidR="00D601FA">
          <w:rPr>
            <w:rFonts w:ascii="Times New Roman" w:hAnsi="Times New Roman" w:cs="Times New Roman"/>
            <w:sz w:val="24"/>
            <w:szCs w:val="24"/>
          </w:rPr>
          <w:t xml:space="preserve">was </w:t>
        </w:r>
      </w:ins>
      <w:del w:id="516" w:author="sunny" w:date="2016-12-16T14:01:00Z">
        <w:r w:rsidRPr="006F644E" w:rsidDel="00D601FA">
          <w:rPr>
            <w:rFonts w:ascii="Times New Roman" w:hAnsi="Times New Roman" w:cs="Times New Roman"/>
            <w:sz w:val="24"/>
            <w:szCs w:val="24"/>
          </w:rPr>
          <w:delText>30</w:delText>
        </w:r>
      </w:del>
      <w:ins w:id="517" w:author="sunny" w:date="2016-12-16T14:01:00Z">
        <w:r w:rsidR="00D601FA">
          <w:rPr>
            <w:rFonts w:ascii="Times New Roman" w:hAnsi="Times New Roman" w:cs="Times New Roman"/>
            <w:sz w:val="24"/>
            <w:szCs w:val="24"/>
          </w:rPr>
          <w:t>28</w:t>
        </w:r>
      </w:ins>
      <w:r w:rsidRPr="006F644E">
        <w:rPr>
          <w:rFonts w:ascii="Times New Roman" w:hAnsi="Times New Roman" w:cs="Times New Roman"/>
          <w:sz w:val="24"/>
          <w:szCs w:val="24"/>
        </w:rPr>
        <w:t>%</w:t>
      </w:r>
      <w:ins w:id="518" w:author="sunny" w:date="2016-12-16T14:08:00Z">
        <w:r w:rsidR="00D601FA">
          <w:rPr>
            <w:rFonts w:ascii="Times New Roman" w:hAnsi="Times New Roman" w:cs="Times New Roman"/>
            <w:sz w:val="24"/>
            <w:szCs w:val="24"/>
          </w:rPr>
          <w:t xml:space="preserve"> (n=64)</w:t>
        </w:r>
      </w:ins>
      <w:ins w:id="519" w:author="sunny" w:date="2016-12-16T13:56:00Z">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520"/>
        <w:r w:rsidR="00546FA9" w:rsidRPr="006F644E">
          <w:rPr>
            <w:rFonts w:ascii="Times New Roman" w:hAnsi="Times New Roman" w:cs="Times New Roman"/>
            <w:sz w:val="24"/>
            <w:szCs w:val="24"/>
          </w:rPr>
          <w:t>Figure S2</w:t>
        </w:r>
        <w:commentRangeEnd w:id="520"/>
        <w:r w:rsidR="00546FA9">
          <w:rPr>
            <w:rStyle w:val="CommentReference"/>
          </w:rPr>
          <w:commentReference w:id="520"/>
        </w:r>
        <w:r w:rsidR="00546FA9" w:rsidRPr="006F644E">
          <w:rPr>
            <w:rFonts w:ascii="Times New Roman" w:hAnsi="Times New Roman" w:cs="Times New Roman"/>
            <w:sz w:val="24"/>
            <w:szCs w:val="24"/>
          </w:rPr>
          <w:t>)</w:t>
        </w:r>
      </w:ins>
      <w:r w:rsidRPr="006F644E">
        <w:rPr>
          <w:rFonts w:ascii="Times New Roman" w:hAnsi="Times New Roman" w:cs="Times New Roman"/>
          <w:sz w:val="24"/>
          <w:szCs w:val="24"/>
        </w:rPr>
        <w:t>.</w:t>
      </w:r>
      <w:commentRangeEnd w:id="507"/>
      <w:r w:rsidR="003966B9">
        <w:rPr>
          <w:rStyle w:val="CommentReference"/>
        </w:rPr>
        <w:commentReference w:id="507"/>
      </w:r>
      <w:ins w:id="521" w:author="sunny" w:date="2016-12-16T13:56:00Z">
        <w:r w:rsidR="00546FA9">
          <w:rPr>
            <w:rFonts w:ascii="Times New Roman" w:hAnsi="Times New Roman" w:cs="Times New Roman"/>
            <w:sz w:val="24"/>
            <w:szCs w:val="24"/>
          </w:rPr>
          <w:t xml:space="preserve"> </w:t>
        </w:r>
      </w:ins>
      <w:del w:id="522" w:author="sunny" w:date="2016-12-16T13:56:00Z">
        <w:r w:rsidRPr="006F644E" w:rsidDel="00546FA9">
          <w:rPr>
            <w:rFonts w:ascii="Times New Roman" w:hAnsi="Times New Roman" w:cs="Times New Roman"/>
            <w:sz w:val="24"/>
            <w:szCs w:val="24"/>
          </w:rPr>
          <w:delText xml:space="preserve"> </w:delText>
        </w:r>
      </w:del>
      <w:del w:id="523" w:author="sunny" w:date="2016-12-16T14:33:00Z">
        <w:r w:rsidR="00E94E02" w:rsidRPr="006F644E" w:rsidDel="006A76CB">
          <w:rPr>
            <w:rFonts w:ascii="Times New Roman" w:hAnsi="Times New Roman" w:cs="Times New Roman"/>
            <w:sz w:val="24"/>
            <w:szCs w:val="24"/>
          </w:rPr>
          <w:delText>A</w:delText>
        </w:r>
      </w:del>
      <w:del w:id="524" w:author="sunny" w:date="2016-12-16T14:28:00Z">
        <w:r w:rsidR="00BB3F89" w:rsidDel="006A76CB">
          <w:rPr>
            <w:rFonts w:ascii="Times New Roman" w:hAnsi="Times New Roman" w:cs="Times New Roman"/>
            <w:sz w:val="24"/>
            <w:szCs w:val="24"/>
          </w:rPr>
          <w:delText>n</w:delText>
        </w:r>
      </w:del>
      <w:del w:id="525" w:author="sunny" w:date="2016-12-16T14:33:00Z">
        <w:r w:rsidR="00BB3F89" w:rsidDel="006A76CB">
          <w:rPr>
            <w:rFonts w:ascii="Times New Roman" w:hAnsi="Times New Roman" w:cs="Times New Roman"/>
            <w:sz w:val="24"/>
            <w:szCs w:val="24"/>
          </w:rPr>
          <w:delText xml:space="preserve"> </w:delText>
        </w:r>
      </w:del>
      <w:del w:id="526" w:author="sunny" w:date="2016-12-16T14:28:00Z">
        <w:r w:rsidR="00BB3F89" w:rsidDel="006A76CB">
          <w:rPr>
            <w:rFonts w:ascii="Times New Roman" w:hAnsi="Times New Roman" w:cs="Times New Roman"/>
            <w:sz w:val="24"/>
            <w:szCs w:val="24"/>
          </w:rPr>
          <w:delText xml:space="preserve">initial </w:delText>
        </w:r>
      </w:del>
      <w:del w:id="527" w:author="sunny" w:date="2016-12-16T14:33:00Z">
        <w:r w:rsidR="00BB3F89" w:rsidDel="006A76CB">
          <w:rPr>
            <w:rFonts w:ascii="Times New Roman" w:hAnsi="Times New Roman" w:cs="Times New Roman"/>
            <w:sz w:val="24"/>
            <w:szCs w:val="24"/>
          </w:rPr>
          <w:delText xml:space="preserve">dataset including </w:delText>
        </w:r>
        <w:r w:rsidR="00664BEB" w:rsidRPr="006F644E" w:rsidDel="006A76CB">
          <w:rPr>
            <w:rFonts w:ascii="Times New Roman" w:hAnsi="Times New Roman" w:cs="Times New Roman"/>
            <w:sz w:val="24"/>
            <w:szCs w:val="24"/>
          </w:rPr>
          <w:delText>8</w:delText>
        </w:r>
        <w:r w:rsidR="00E94E02" w:rsidRPr="006F644E" w:rsidDel="006A76CB">
          <w:rPr>
            <w:rFonts w:ascii="Times New Roman" w:hAnsi="Times New Roman" w:cs="Times New Roman"/>
            <w:sz w:val="24"/>
            <w:szCs w:val="24"/>
          </w:rPr>
          <w:delText>4</w:delText>
        </w:r>
        <w:r w:rsidR="00664BEB" w:rsidRPr="006F644E" w:rsidDel="006A76CB">
          <w:rPr>
            <w:rFonts w:ascii="Times New Roman" w:hAnsi="Times New Roman" w:cs="Times New Roman"/>
            <w:sz w:val="24"/>
            <w:szCs w:val="24"/>
          </w:rPr>
          <w:delText xml:space="preserve"> clinical </w:delText>
        </w:r>
        <w:commentRangeStart w:id="528"/>
        <w:r w:rsidR="00BB3F89" w:rsidDel="006A76CB">
          <w:rPr>
            <w:rFonts w:ascii="Times New Roman" w:hAnsi="Times New Roman" w:cs="Times New Roman"/>
            <w:sz w:val="24"/>
            <w:szCs w:val="24"/>
          </w:rPr>
          <w:delText xml:space="preserve">blinded </w:delText>
        </w:r>
        <w:commentRangeEnd w:id="528"/>
        <w:r w:rsidR="003966B9" w:rsidDel="006A76CB">
          <w:rPr>
            <w:rStyle w:val="CommentReference"/>
          </w:rPr>
          <w:commentReference w:id="528"/>
        </w:r>
        <w:r w:rsidR="00664BEB" w:rsidRPr="006F644E" w:rsidDel="006A76CB">
          <w:rPr>
            <w:rFonts w:ascii="Times New Roman" w:hAnsi="Times New Roman" w:cs="Times New Roman"/>
            <w:sz w:val="24"/>
            <w:szCs w:val="24"/>
          </w:rPr>
          <w:delText>isolates</w:delText>
        </w:r>
        <w:r w:rsidR="00E94E02" w:rsidRPr="006F644E" w:rsidDel="006A76CB">
          <w:rPr>
            <w:rFonts w:ascii="Times New Roman" w:hAnsi="Times New Roman" w:cs="Times New Roman"/>
            <w:sz w:val="24"/>
            <w:szCs w:val="24"/>
          </w:rPr>
          <w:delText xml:space="preserve"> was analysed (</w:delText>
        </w:r>
        <w:commentRangeStart w:id="529"/>
        <w:r w:rsidR="00E94E02" w:rsidRPr="006F644E" w:rsidDel="006A76CB">
          <w:rPr>
            <w:rFonts w:ascii="Times New Roman" w:hAnsi="Times New Roman" w:cs="Times New Roman"/>
            <w:sz w:val="24"/>
            <w:szCs w:val="24"/>
          </w:rPr>
          <w:delText>280 observations</w:delText>
        </w:r>
        <w:commentRangeEnd w:id="529"/>
        <w:r w:rsidR="003966B9" w:rsidDel="006A76CB">
          <w:rPr>
            <w:rStyle w:val="CommentReference"/>
          </w:rPr>
          <w:commentReference w:id="529"/>
        </w:r>
        <w:r w:rsidR="00E94E02" w:rsidRPr="006F644E" w:rsidDel="006A76CB">
          <w:rPr>
            <w:rFonts w:ascii="Times New Roman" w:hAnsi="Times New Roman" w:cs="Times New Roman"/>
            <w:sz w:val="24"/>
            <w:szCs w:val="24"/>
          </w:rPr>
          <w:delText>)</w:delText>
        </w:r>
        <w:r w:rsidR="00BB3F89" w:rsidDel="006A76CB">
          <w:rPr>
            <w:rFonts w:ascii="Times New Roman" w:hAnsi="Times New Roman" w:cs="Times New Roman"/>
            <w:sz w:val="24"/>
            <w:szCs w:val="24"/>
          </w:rPr>
          <w:delText xml:space="preserve"> to develop a regression model for estimating the MIC</w:delText>
        </w:r>
        <w:r w:rsidR="00664BEB" w:rsidRPr="006F644E" w:rsidDel="006A76CB">
          <w:rPr>
            <w:rFonts w:ascii="Times New Roman" w:hAnsi="Times New Roman" w:cs="Times New Roman"/>
            <w:sz w:val="24"/>
            <w:szCs w:val="24"/>
          </w:rPr>
          <w:delText>.</w:delText>
        </w:r>
      </w:del>
      <w:ins w:id="530" w:author="sunny" w:date="2016-12-16T14:33:00Z">
        <w:r w:rsidR="006A76CB">
          <w:rPr>
            <w:rFonts w:ascii="Times New Roman" w:hAnsi="Times New Roman" w:cs="Times New Roman"/>
            <w:sz w:val="24"/>
            <w:szCs w:val="24"/>
          </w:rPr>
          <w:t xml:space="preserve"> </w:t>
        </w:r>
      </w:ins>
      <w:del w:id="531" w:author="sunny" w:date="2016-12-16T14:33:00Z">
        <w:r w:rsidR="00664BEB" w:rsidRPr="006F644E" w:rsidDel="006A76CB">
          <w:rPr>
            <w:rFonts w:ascii="Times New Roman" w:hAnsi="Times New Roman" w:cs="Times New Roman"/>
            <w:sz w:val="24"/>
            <w:szCs w:val="24"/>
          </w:rPr>
          <w:delText xml:space="preserve"> </w:delText>
        </w:r>
      </w:del>
      <w:ins w:id="532" w:author="sunny" w:date="2016-12-17T17:31:00Z">
        <w:r w:rsidR="00CF7908">
          <w:rPr>
            <w:rFonts w:ascii="Times New Roman" w:hAnsi="Times New Roman" w:cs="Times New Roman"/>
            <w:sz w:val="24"/>
            <w:szCs w:val="24"/>
          </w:rPr>
          <w:t>D</w:t>
        </w:r>
      </w:ins>
      <w:del w:id="533" w:author="sunny" w:date="2016-12-17T17:31:00Z">
        <w:r w:rsidR="00664BEB" w:rsidRPr="006F644E" w:rsidDel="00CF7908">
          <w:rPr>
            <w:rFonts w:ascii="Times New Roman" w:hAnsi="Times New Roman" w:cs="Times New Roman"/>
            <w:sz w:val="24"/>
            <w:szCs w:val="24"/>
          </w:rPr>
          <w:delText>In resistant strains</w:delText>
        </w:r>
        <w:r w:rsidR="00BB3F89" w:rsidDel="00CF7908">
          <w:rPr>
            <w:rFonts w:ascii="Times New Roman" w:hAnsi="Times New Roman" w:cs="Times New Roman"/>
            <w:sz w:val="24"/>
            <w:szCs w:val="24"/>
          </w:rPr>
          <w:delText>,</w:delText>
        </w:r>
        <w:r w:rsidR="00664BEB" w:rsidRPr="006F644E" w:rsidDel="00CF7908">
          <w:rPr>
            <w:rFonts w:ascii="Times New Roman" w:hAnsi="Times New Roman" w:cs="Times New Roman"/>
            <w:sz w:val="24"/>
            <w:szCs w:val="24"/>
          </w:rPr>
          <w:delText xml:space="preserve"> the </w:delText>
        </w:r>
        <w:r w:rsidR="003966B9" w:rsidDel="00CF7908">
          <w:rPr>
            <w:rFonts w:ascii="Times New Roman" w:hAnsi="Times New Roman" w:cs="Times New Roman"/>
            <w:sz w:val="24"/>
            <w:szCs w:val="24"/>
          </w:rPr>
          <w:delText>d</w:delText>
        </w:r>
      </w:del>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ins w:id="534" w:author="sunny" w:date="2016-12-17T17:31:00Z">
        <w:r w:rsidR="00CF7908">
          <w:rPr>
            <w:rFonts w:ascii="Times New Roman" w:hAnsi="Times New Roman" w:cs="Times New Roman"/>
            <w:sz w:val="24"/>
            <w:szCs w:val="24"/>
          </w:rPr>
          <w:t xml:space="preserve"> gradually</w:t>
        </w:r>
      </w:ins>
      <w:r w:rsidR="00664BEB" w:rsidRPr="006F644E">
        <w:rPr>
          <w:rFonts w:ascii="Times New Roman" w:hAnsi="Times New Roman" w:cs="Times New Roman"/>
          <w:sz w:val="24"/>
          <w:szCs w:val="24"/>
        </w:rPr>
        <w:t xml:space="preserve"> shifted towards higher concentrations, indicating </w:t>
      </w:r>
      <w:del w:id="535" w:author="sunny" w:date="2016-12-17T15:45:00Z">
        <w:r w:rsidR="003966B9" w:rsidDel="009547EF">
          <w:rPr>
            <w:rFonts w:ascii="Times New Roman" w:hAnsi="Times New Roman" w:cs="Times New Roman"/>
            <w:sz w:val="24"/>
            <w:szCs w:val="24"/>
          </w:rPr>
          <w:delText>de</w:delText>
        </w:r>
        <w:r w:rsidR="00664BEB" w:rsidRPr="006F644E" w:rsidDel="009547EF">
          <w:rPr>
            <w:rFonts w:ascii="Times New Roman" w:hAnsi="Times New Roman" w:cs="Times New Roman"/>
            <w:sz w:val="24"/>
            <w:szCs w:val="24"/>
          </w:rPr>
          <w:delText xml:space="preserve">creased </w:delText>
        </w:r>
      </w:del>
      <w:ins w:id="536" w:author="sunny" w:date="2016-12-17T15:45:00Z">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ins>
      <w:r w:rsidR="00664BEB" w:rsidRPr="006F644E">
        <w:rPr>
          <w:rFonts w:ascii="Times New Roman" w:hAnsi="Times New Roman" w:cs="Times New Roman"/>
          <w:sz w:val="24"/>
          <w:szCs w:val="24"/>
        </w:rPr>
        <w:t>potency</w:t>
      </w:r>
      <w:ins w:id="537" w:author="sunny" w:date="2016-12-17T18:46:00Z">
        <w:r w:rsidR="005172E2">
          <w:rPr>
            <w:rFonts w:ascii="Times New Roman" w:hAnsi="Times New Roman" w:cs="Times New Roman"/>
            <w:sz w:val="24"/>
            <w:szCs w:val="24"/>
          </w:rPr>
          <w:t xml:space="preserve"> of the antimicrobials</w:t>
        </w:r>
      </w:ins>
      <w:ins w:id="538" w:author="sunny" w:date="2016-12-17T17:32:00Z">
        <w:r w:rsidR="00CF7908">
          <w:rPr>
            <w:rFonts w:ascii="Times New Roman" w:hAnsi="Times New Roman" w:cs="Times New Roman"/>
            <w:sz w:val="24"/>
            <w:szCs w:val="24"/>
          </w:rPr>
          <w:t xml:space="preserve"> in the intermediary resistant and resistant strains compared to susceptible strains</w:t>
        </w:r>
      </w:ins>
      <w:ins w:id="539" w:author="sunny" w:date="2016-12-17T16:56:00Z">
        <w:r w:rsidR="00482711">
          <w:rPr>
            <w:rFonts w:ascii="Times New Roman" w:hAnsi="Times New Roman" w:cs="Times New Roman"/>
            <w:sz w:val="24"/>
            <w:szCs w:val="24"/>
          </w:rPr>
          <w:t xml:space="preserve"> (Figure 1)</w:t>
        </w:r>
      </w:ins>
      <w:r w:rsidR="00664BEB" w:rsidRPr="006F644E">
        <w:rPr>
          <w:rFonts w:ascii="Times New Roman" w:hAnsi="Times New Roman" w:cs="Times New Roman"/>
          <w:sz w:val="24"/>
          <w:szCs w:val="24"/>
        </w:rPr>
        <w:t xml:space="preserve">. </w:t>
      </w:r>
      <w:ins w:id="540" w:author="sunny" w:date="2016-12-17T18:49:00Z">
        <w:r w:rsidR="000F4105">
          <w:rPr>
            <w:rFonts w:ascii="Times New Roman" w:hAnsi="Times New Roman" w:cs="Times New Roman"/>
            <w:sz w:val="24"/>
            <w:szCs w:val="24"/>
          </w:rPr>
          <w:t xml:space="preserve">There was a clear separation of </w:t>
        </w:r>
      </w:ins>
      <w:ins w:id="541" w:author="sunny" w:date="2016-12-17T18:50:00Z">
        <w:r w:rsidR="000F4105">
          <w:rPr>
            <w:rFonts w:ascii="Times New Roman" w:hAnsi="Times New Roman" w:cs="Times New Roman"/>
            <w:sz w:val="24"/>
            <w:szCs w:val="24"/>
          </w:rPr>
          <w:t xml:space="preserve">susceptible and resistant strains for ciprofloxacin and </w:t>
        </w:r>
      </w:ins>
      <w:ins w:id="542" w:author="sunny" w:date="2016-12-17T18:55:00Z">
        <w:r w:rsidR="000F4105">
          <w:rPr>
            <w:rFonts w:ascii="Times New Roman" w:hAnsi="Times New Roman" w:cs="Times New Roman"/>
            <w:sz w:val="24"/>
            <w:szCs w:val="24"/>
          </w:rPr>
          <w:t xml:space="preserve">spectinomycin. </w:t>
        </w:r>
      </w:ins>
      <w:ins w:id="543" w:author="sunny" w:date="2016-12-17T18:50:00Z">
        <w:r w:rsidR="000F4105">
          <w:rPr>
            <w:rFonts w:ascii="Times New Roman" w:hAnsi="Times New Roman" w:cs="Times New Roman"/>
            <w:sz w:val="24"/>
            <w:szCs w:val="24"/>
          </w:rPr>
          <w:t xml:space="preserve">For the </w:t>
        </w:r>
      </w:ins>
      <w:ins w:id="544" w:author="sunny" w:date="2016-12-17T18:51:00Z">
        <w:r w:rsidR="000F4105">
          <w:rPr>
            <w:rFonts w:ascii="Times New Roman" w:hAnsi="Times New Roman" w:cs="Times New Roman"/>
            <w:sz w:val="24"/>
            <w:szCs w:val="24"/>
          </w:rPr>
          <w:t>β-lactams ceftriaxone, cefixime and penicillin G</w:t>
        </w:r>
      </w:ins>
      <w:ins w:id="545" w:author="sunny" w:date="2016-12-17T18:56:00Z">
        <w:r w:rsidR="000F4105">
          <w:rPr>
            <w:rFonts w:ascii="Times New Roman" w:hAnsi="Times New Roman" w:cs="Times New Roman"/>
            <w:sz w:val="24"/>
            <w:szCs w:val="24"/>
          </w:rPr>
          <w:t xml:space="preserve"> the hill coefficients</w:t>
        </w:r>
      </w:ins>
      <w:ins w:id="546" w:author="sunny" w:date="2016-12-17T18:57:00Z">
        <w:r w:rsidR="000F4105">
          <w:rPr>
            <w:rFonts w:ascii="Times New Roman" w:hAnsi="Times New Roman" w:cs="Times New Roman"/>
            <w:sz w:val="24"/>
            <w:szCs w:val="24"/>
          </w:rPr>
          <w:t xml:space="preserve"> (slopes)</w:t>
        </w:r>
      </w:ins>
      <w:ins w:id="547" w:author="sunny" w:date="2016-12-17T18:56:00Z">
        <w:r w:rsidR="000F4105">
          <w:rPr>
            <w:rFonts w:ascii="Times New Roman" w:hAnsi="Times New Roman" w:cs="Times New Roman"/>
            <w:sz w:val="24"/>
            <w:szCs w:val="24"/>
          </w:rPr>
          <w:t xml:space="preserve"> were more </w:t>
        </w:r>
      </w:ins>
      <w:ins w:id="548" w:author="sunny" w:date="2016-12-17T18:57:00Z">
        <w:r w:rsidR="000F4105">
          <w:rPr>
            <w:rFonts w:ascii="Times New Roman" w:hAnsi="Times New Roman" w:cs="Times New Roman"/>
            <w:sz w:val="24"/>
            <w:szCs w:val="24"/>
          </w:rPr>
          <w:t xml:space="preserve">heterogeneous than for the other samples. </w:t>
        </w:r>
      </w:ins>
      <w:ins w:id="549" w:author="sunny" w:date="2016-12-17T18:49:00Z">
        <w:r w:rsidR="000F4105" w:rsidRPr="006F644E">
          <w:rPr>
            <w:rFonts w:ascii="Times New Roman" w:hAnsi="Times New Roman" w:cs="Times New Roman"/>
            <w:sz w:val="24"/>
            <w:szCs w:val="24"/>
          </w:rPr>
          <w:t xml:space="preserve">The mean of this parameter gradually increased from </w:t>
        </w:r>
        <w:commentRangeStart w:id="550"/>
        <w:r w:rsidR="000F4105" w:rsidRPr="006F644E">
          <w:rPr>
            <w:rFonts w:ascii="Times New Roman" w:hAnsi="Times New Roman" w:cs="Times New Roman"/>
            <w:sz w:val="24"/>
            <w:szCs w:val="24"/>
          </w:rPr>
          <w:t xml:space="preserve">ceftriaxone (1.8) to cefixime (2), tetracycline (2.1), penicillin G (2.3), azithromycin (2.5), spectinomycin </w:t>
        </w:r>
        <w:commentRangeEnd w:id="550"/>
        <w:r w:rsidR="000F4105">
          <w:rPr>
            <w:rStyle w:val="CommentReference"/>
          </w:rPr>
          <w:commentReference w:id="550"/>
        </w:r>
        <w:r w:rsidR="000F4105" w:rsidRPr="006F644E">
          <w:rPr>
            <w:rFonts w:ascii="Times New Roman" w:hAnsi="Times New Roman" w:cs="Times New Roman"/>
            <w:sz w:val="24"/>
            <w:szCs w:val="24"/>
          </w:rPr>
          <w:t>(2.9) and was highest for gentamicin (3.3)</w:t>
        </w:r>
      </w:ins>
      <w:ins w:id="551" w:author="sunny" w:date="2016-12-17T18:58:00Z">
        <w:r w:rsidR="000F4105">
          <w:rPr>
            <w:rFonts w:ascii="Times New Roman" w:hAnsi="Times New Roman" w:cs="Times New Roman"/>
            <w:sz w:val="24"/>
            <w:szCs w:val="24"/>
          </w:rPr>
          <w:t xml:space="preserve"> (Figure S3A)</w:t>
        </w:r>
      </w:ins>
      <w:ins w:id="552" w:author="sunny" w:date="2016-12-17T18:49:00Z">
        <w:r w:rsidR="000F4105" w:rsidRPr="006F644E">
          <w:rPr>
            <w:rFonts w:ascii="Times New Roman" w:hAnsi="Times New Roman" w:cs="Times New Roman"/>
            <w:sz w:val="24"/>
            <w:szCs w:val="24"/>
          </w:rPr>
          <w:t xml:space="preserve">. 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ins>
      <w:ins w:id="553" w:author="sunny" w:date="2016-12-17T19:03:00Z">
        <w:r w:rsidR="005A6276">
          <w:rPr>
            <w:rFonts w:ascii="Times New Roman" w:hAnsi="Times New Roman" w:cs="Times New Roman"/>
            <w:sz w:val="24"/>
            <w:szCs w:val="24"/>
          </w:rPr>
          <w:t xml:space="preserve"> (p-value &lt;0.005)</w:t>
        </w:r>
      </w:ins>
      <w:ins w:id="554" w:author="sunny" w:date="2016-12-17T18:49:00Z">
        <w:r w:rsidR="000F4105" w:rsidRPr="006F644E">
          <w:rPr>
            <w:rFonts w:ascii="Times New Roman" w:hAnsi="Times New Roman" w:cs="Times New Roman"/>
            <w:sz w:val="24"/>
            <w:szCs w:val="24"/>
          </w:rPr>
          <w:t xml:space="preserve"> when the distance between the means was larger than 0.5</w:t>
        </w:r>
      </w:ins>
      <w:ins w:id="555" w:author="sunny" w:date="2016-12-17T19:04:00Z">
        <w:r w:rsidR="005A6276">
          <w:rPr>
            <w:rFonts w:ascii="Times New Roman" w:hAnsi="Times New Roman" w:cs="Times New Roman"/>
            <w:sz w:val="24"/>
            <w:szCs w:val="24"/>
          </w:rPr>
          <w:t xml:space="preserve"> (Figure S3B)</w:t>
        </w:r>
      </w:ins>
      <w:ins w:id="556" w:author="sunny" w:date="2016-12-17T18:59:00Z">
        <w:r w:rsidR="00543939">
          <w:rPr>
            <w:rStyle w:val="CommentReference"/>
          </w:rPr>
          <w:t>.</w:t>
        </w:r>
      </w:ins>
      <w:ins w:id="557" w:author="sunny" w:date="2016-12-17T18:49:00Z">
        <w:r w:rsidR="000F4105" w:rsidRPr="006F644E">
          <w:rPr>
            <w:rFonts w:ascii="Times New Roman" w:hAnsi="Times New Roman" w:cs="Times New Roman"/>
            <w:sz w:val="24"/>
            <w:szCs w:val="24"/>
          </w:rPr>
          <w:t xml:space="preserve"> Furthermore, hierarchical clustering </w:t>
        </w:r>
      </w:ins>
      <w:ins w:id="558" w:author="sunny" w:date="2016-12-17T19:00:00Z">
        <w:r w:rsidR="00543939">
          <w:rPr>
            <w:rFonts w:ascii="Times New Roman" w:hAnsi="Times New Roman" w:cs="Times New Roman"/>
            <w:sz w:val="24"/>
            <w:szCs w:val="24"/>
          </w:rPr>
          <w:t>shows a high similarity of the hill coefficient for the</w:t>
        </w:r>
      </w:ins>
      <w:ins w:id="559" w:author="sunny" w:date="2016-12-17T18:49:00Z">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lactams ceftriaxone, cefixime and penicillin G</w:t>
        </w:r>
      </w:ins>
      <w:ins w:id="560" w:author="sunny" w:date="2016-12-17T19:05:00Z">
        <w:r w:rsidR="005A6276">
          <w:rPr>
            <w:rFonts w:ascii="Times New Roman" w:hAnsi="Times New Roman" w:cs="Times New Roman"/>
            <w:sz w:val="24"/>
            <w:szCs w:val="24"/>
          </w:rPr>
          <w:t xml:space="preserve"> compared to the other antimicrobials</w:t>
        </w:r>
      </w:ins>
      <w:ins w:id="561" w:author="sunny" w:date="2016-12-17T18:49:00Z">
        <w:r w:rsidR="000F4105" w:rsidRPr="006F644E">
          <w:rPr>
            <w:rFonts w:ascii="Times New Roman" w:hAnsi="Times New Roman" w:cs="Times New Roman"/>
            <w:sz w:val="24"/>
            <w:szCs w:val="24"/>
          </w:rPr>
          <w:t xml:space="preserve">. </w:t>
        </w:r>
      </w:ins>
      <w:commentRangeStart w:id="562"/>
      <w:commentRangeStart w:id="563"/>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176302">
        <w:rPr>
          <w:rFonts w:ascii="Times New Roman" w:hAnsi="Times New Roman" w:cs="Times New Roman"/>
          <w:i/>
          <w:sz w:val="24"/>
          <w:szCs w:val="24"/>
          <w:rPrChange w:id="564" w:author="sunny" w:date="2016-12-08T23:29:00Z">
            <w:rPr>
              <w:rFonts w:ascii="Times New Roman" w:hAnsi="Times New Roman" w:cs="Times New Roman"/>
              <w:sz w:val="24"/>
              <w:szCs w:val="24"/>
            </w:rPr>
          </w:rPrChange>
        </w:rPr>
        <w:t>EC</w:t>
      </w:r>
      <w:r w:rsidR="00BB3F89" w:rsidRPr="00176302">
        <w:rPr>
          <w:rFonts w:ascii="Times New Roman" w:hAnsi="Times New Roman" w:cs="Times New Roman"/>
          <w:i/>
          <w:sz w:val="24"/>
          <w:szCs w:val="24"/>
          <w:vertAlign w:val="subscript"/>
          <w:rPrChange w:id="565" w:author="sunny" w:date="2016-12-08T23:29:00Z">
            <w:rPr>
              <w:rFonts w:ascii="Times New Roman" w:hAnsi="Times New Roman" w:cs="Times New Roman"/>
              <w:sz w:val="24"/>
              <w:szCs w:val="24"/>
              <w:vertAlign w:val="subscript"/>
            </w:rPr>
          </w:rPrChange>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 xml:space="preserve">for all antimicrobials </w:t>
      </w:r>
      <w:del w:id="566" w:author="sunny" w:date="2016-12-17T17:30:00Z">
        <w:r w:rsidR="005133B3" w:rsidRPr="006F644E" w:rsidDel="00CF7908">
          <w:rPr>
            <w:rFonts w:ascii="Times New Roman" w:hAnsi="Times New Roman" w:cs="Times New Roman"/>
            <w:sz w:val="24"/>
            <w:szCs w:val="24"/>
          </w:rPr>
          <w:delText xml:space="preserve">together </w:delText>
        </w:r>
      </w:del>
      <w:r w:rsidR="005133B3" w:rsidRPr="006F644E">
        <w:rPr>
          <w:rFonts w:ascii="Times New Roman" w:hAnsi="Times New Roman" w:cs="Times New Roman"/>
          <w:sz w:val="24"/>
          <w:szCs w:val="24"/>
        </w:rPr>
        <w:t>was 0.</w:t>
      </w:r>
      <w:del w:id="567" w:author="sunny" w:date="2016-12-08T01:52:00Z">
        <w:r w:rsidR="005133B3" w:rsidRPr="006F644E" w:rsidDel="002611E7">
          <w:rPr>
            <w:rFonts w:ascii="Times New Roman" w:hAnsi="Times New Roman" w:cs="Times New Roman"/>
            <w:sz w:val="24"/>
            <w:szCs w:val="24"/>
          </w:rPr>
          <w:delText xml:space="preserve">83 </w:delText>
        </w:r>
      </w:del>
      <w:ins w:id="568" w:author="sunny" w:date="2016-12-08T01:52:00Z">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ins>
      <w:r w:rsidR="005133B3" w:rsidRPr="006F644E">
        <w:rPr>
          <w:rFonts w:ascii="Times New Roman" w:hAnsi="Times New Roman" w:cs="Times New Roman"/>
          <w:sz w:val="24"/>
          <w:szCs w:val="24"/>
        </w:rPr>
        <w:t xml:space="preserve">(Figure </w:t>
      </w:r>
      <w:del w:id="569" w:author="sunny" w:date="2016-12-17T16:56:00Z">
        <w:r w:rsidR="005133B3" w:rsidRPr="006F644E" w:rsidDel="00482711">
          <w:rPr>
            <w:rFonts w:ascii="Times New Roman" w:hAnsi="Times New Roman" w:cs="Times New Roman"/>
            <w:sz w:val="24"/>
            <w:szCs w:val="24"/>
          </w:rPr>
          <w:delText>1A</w:delText>
        </w:r>
      </w:del>
      <w:ins w:id="570" w:author="sunny" w:date="2016-12-17T16:56:00Z">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ins>
      <w:r w:rsidR="005133B3" w:rsidRPr="006F644E">
        <w:rPr>
          <w:rFonts w:ascii="Times New Roman" w:hAnsi="Times New Roman" w:cs="Times New Roman"/>
          <w:sz w:val="24"/>
          <w:szCs w:val="24"/>
        </w:rPr>
        <w:t xml:space="preserve">). </w:t>
      </w:r>
      <w:commentRangeEnd w:id="562"/>
      <w:r w:rsidR="00454FE8">
        <w:rPr>
          <w:rStyle w:val="CommentReference"/>
        </w:rPr>
        <w:commentReference w:id="562"/>
      </w:r>
      <w:commentRangeEnd w:id="563"/>
      <w:r w:rsidR="002611E7">
        <w:rPr>
          <w:rStyle w:val="CommentReference"/>
        </w:rPr>
        <w:commentReference w:id="563"/>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176302">
        <w:rPr>
          <w:rFonts w:ascii="Times New Roman" w:hAnsi="Times New Roman" w:cs="Times New Roman"/>
          <w:i/>
          <w:sz w:val="24"/>
          <w:szCs w:val="24"/>
          <w:rPrChange w:id="571" w:author="sunny" w:date="2016-12-08T23:29:00Z">
            <w:rPr>
              <w:rFonts w:ascii="Times New Roman" w:hAnsi="Times New Roman" w:cs="Times New Roman"/>
              <w:sz w:val="24"/>
              <w:szCs w:val="24"/>
            </w:rPr>
          </w:rPrChange>
        </w:rPr>
        <w:t>EC</w:t>
      </w:r>
      <w:r w:rsidR="005133B3" w:rsidRPr="00176302">
        <w:rPr>
          <w:rFonts w:ascii="Times New Roman" w:hAnsi="Times New Roman" w:cs="Times New Roman"/>
          <w:i/>
          <w:sz w:val="24"/>
          <w:szCs w:val="24"/>
          <w:vertAlign w:val="subscript"/>
          <w:rPrChange w:id="572" w:author="sunny" w:date="2016-12-08T23:29:00Z">
            <w:rPr>
              <w:rFonts w:ascii="Times New Roman" w:hAnsi="Times New Roman" w:cs="Times New Roman"/>
              <w:sz w:val="24"/>
              <w:szCs w:val="24"/>
              <w:vertAlign w:val="subscript"/>
            </w:rPr>
          </w:rPrChange>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ins w:id="573" w:author="sunny" w:date="2016-12-17T15:51:00Z">
        <w:r w:rsidR="009547EF">
          <w:rPr>
            <w:rFonts w:ascii="Times New Roman" w:hAnsi="Times New Roman" w:cs="Times New Roman"/>
            <w:sz w:val="24"/>
            <w:szCs w:val="24"/>
          </w:rPr>
          <w:t>8</w:t>
        </w:r>
      </w:ins>
      <w:del w:id="574" w:author="sunny" w:date="2016-12-17T15:51:00Z">
        <w:r w:rsidR="009A4AFC" w:rsidRPr="006F644E" w:rsidDel="009547EF">
          <w:rPr>
            <w:rFonts w:ascii="Times New Roman" w:hAnsi="Times New Roman" w:cs="Times New Roman"/>
            <w:sz w:val="24"/>
            <w:szCs w:val="24"/>
          </w:rPr>
          <w:delText>7</w:delText>
        </w:r>
      </w:del>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ins w:id="575" w:author="sunny" w:date="2016-12-17T16:16:00Z">
        <w:r w:rsidR="00702235">
          <w:rPr>
            <w:rFonts w:ascii="Times New Roman" w:hAnsi="Times New Roman" w:cs="Times New Roman"/>
            <w:sz w:val="24"/>
            <w:szCs w:val="24"/>
          </w:rPr>
          <w:t>s</w:t>
        </w:r>
      </w:ins>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del w:id="576" w:author="sunny" w:date="2016-12-17T16:56:00Z">
        <w:r w:rsidR="000B5EA7" w:rsidRPr="006F644E" w:rsidDel="00482711">
          <w:rPr>
            <w:rFonts w:ascii="Times New Roman" w:hAnsi="Times New Roman" w:cs="Times New Roman"/>
            <w:sz w:val="24"/>
            <w:szCs w:val="24"/>
          </w:rPr>
          <w:lastRenderedPageBreak/>
          <w:delText>1B</w:delText>
        </w:r>
      </w:del>
      <w:ins w:id="577" w:author="sunny" w:date="2016-12-17T16:56:00Z">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ins>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commentRangeStart w:id="578"/>
      <w:del w:id="579" w:author="sunny" w:date="2016-12-08T02:00:00Z">
        <w:r w:rsidR="00664BEB" w:rsidRPr="006F644E" w:rsidDel="0008584B">
          <w:rPr>
            <w:rFonts w:ascii="Times New Roman" w:hAnsi="Times New Roman" w:cs="Times New Roman"/>
            <w:sz w:val="24"/>
            <w:szCs w:val="24"/>
          </w:rPr>
          <w:delText>The</w:delText>
        </w:r>
        <w:r w:rsidR="00B47E2E" w:rsidDel="0008584B">
          <w:rPr>
            <w:rFonts w:ascii="Times New Roman" w:hAnsi="Times New Roman" w:cs="Times New Roman"/>
            <w:sz w:val="24"/>
            <w:szCs w:val="24"/>
          </w:rPr>
          <w:delText>se</w:delText>
        </w:r>
        <w:r w:rsidR="00664BEB" w:rsidRPr="006F644E" w:rsidDel="0008584B">
          <w:rPr>
            <w:rFonts w:ascii="Times New Roman" w:hAnsi="Times New Roman" w:cs="Times New Roman"/>
            <w:sz w:val="24"/>
            <w:szCs w:val="24"/>
          </w:rPr>
          <w:delText xml:space="preserve"> parameters </w:delText>
        </w:r>
        <w:commentRangeEnd w:id="578"/>
        <w:r w:rsidR="003966B9" w:rsidDel="0008584B">
          <w:rPr>
            <w:rStyle w:val="CommentReference"/>
          </w:rPr>
          <w:commentReference w:id="578"/>
        </w:r>
      </w:del>
      <w:ins w:id="580" w:author="sunny" w:date="2016-12-08T02:00:00Z">
        <w:r w:rsidR="0008584B">
          <w:rPr>
            <w:rFonts w:ascii="Times New Roman" w:hAnsi="Times New Roman" w:cs="Times New Roman"/>
            <w:sz w:val="24"/>
            <w:szCs w:val="24"/>
          </w:rPr>
          <w:t>Slope</w:t>
        </w:r>
      </w:ins>
      <w:ins w:id="581" w:author="sunny" w:date="2016-12-17T15:52:00Z">
        <w:r w:rsidR="00370BB6">
          <w:rPr>
            <w:rFonts w:ascii="Times New Roman" w:hAnsi="Times New Roman" w:cs="Times New Roman"/>
            <w:sz w:val="24"/>
            <w:szCs w:val="24"/>
          </w:rPr>
          <w:t xml:space="preserve"> </w:t>
        </w:r>
      </w:ins>
      <w:ins w:id="582" w:author="sunny" w:date="2016-12-17T15:56:00Z">
        <w:r w:rsidR="00370BB6">
          <w:rPr>
            <w:rFonts w:ascii="Times New Roman" w:hAnsi="Times New Roman" w:cs="Times New Roman"/>
            <w:sz w:val="24"/>
            <w:szCs w:val="24"/>
          </w:rPr>
          <w:t>(1)</w:t>
        </w:r>
      </w:ins>
      <w:ins w:id="583" w:author="sunny" w:date="2016-12-08T02:00:00Z">
        <w:r w:rsidR="0008584B">
          <w:rPr>
            <w:rFonts w:ascii="Times New Roman" w:hAnsi="Times New Roman" w:cs="Times New Roman"/>
            <w:sz w:val="24"/>
            <w:szCs w:val="24"/>
          </w:rPr>
          <w:t xml:space="preserve"> and intercept</w:t>
        </w:r>
      </w:ins>
      <w:ins w:id="584" w:author="sunny" w:date="2016-12-17T15:56:00Z">
        <w:r w:rsidR="00370BB6">
          <w:rPr>
            <w:rFonts w:ascii="Times New Roman" w:hAnsi="Times New Roman" w:cs="Times New Roman"/>
            <w:sz w:val="24"/>
            <w:szCs w:val="24"/>
          </w:rPr>
          <w:t xml:space="preserve"> (1.1)</w:t>
        </w:r>
      </w:ins>
      <w:ins w:id="585" w:author="sunny" w:date="2016-12-08T02:00:00Z">
        <w:r w:rsidR="0008584B">
          <w:rPr>
            <w:rFonts w:ascii="Times New Roman" w:hAnsi="Times New Roman" w:cs="Times New Roman"/>
            <w:sz w:val="24"/>
            <w:szCs w:val="24"/>
          </w:rPr>
          <w:t xml:space="preserve"> of the linear</w:t>
        </w:r>
      </w:ins>
      <w:ins w:id="586" w:author="sunny" w:date="2016-12-17T15:52:00Z">
        <w:r w:rsidR="00370BB6">
          <w:rPr>
            <w:rFonts w:ascii="Times New Roman" w:hAnsi="Times New Roman" w:cs="Times New Roman"/>
            <w:sz w:val="24"/>
            <w:szCs w:val="24"/>
          </w:rPr>
          <w:t xml:space="preserve"> log-log</w:t>
        </w:r>
      </w:ins>
      <w:ins w:id="587" w:author="sunny" w:date="2016-12-08T02:00:00Z">
        <w:r w:rsidR="0008584B">
          <w:rPr>
            <w:rFonts w:ascii="Times New Roman" w:hAnsi="Times New Roman" w:cs="Times New Roman"/>
            <w:sz w:val="24"/>
            <w:szCs w:val="24"/>
          </w:rPr>
          <w:t xml:space="preserve"> regression </w:t>
        </w:r>
      </w:ins>
      <w:r w:rsidR="00664BEB" w:rsidRPr="006F644E">
        <w:rPr>
          <w:rFonts w:ascii="Times New Roman" w:hAnsi="Times New Roman" w:cs="Times New Roman"/>
          <w:sz w:val="24"/>
          <w:szCs w:val="24"/>
        </w:rPr>
        <w:t xml:space="preserve">were used </w:t>
      </w:r>
      <w:commentRangeStart w:id="588"/>
      <w:r w:rsidR="00664BEB" w:rsidRPr="00B91DFF">
        <w:rPr>
          <w:rFonts w:ascii="Times New Roman" w:hAnsi="Times New Roman" w:cs="Times New Roman"/>
          <w:sz w:val="24"/>
          <w:szCs w:val="24"/>
        </w:rPr>
        <w:t xml:space="preserve">to predict the </w:t>
      </w:r>
      <w:ins w:id="589" w:author="sunny" w:date="2016-12-17T16:55:00Z">
        <w:r w:rsidR="00482711">
          <w:rPr>
            <w:rFonts w:ascii="Times New Roman" w:hAnsi="Times New Roman" w:cs="Times New Roman"/>
            <w:sz w:val="24"/>
            <w:szCs w:val="24"/>
          </w:rPr>
          <w:t xml:space="preserve">840 </w:t>
        </w:r>
      </w:ins>
      <w:r w:rsidR="00B47E2E">
        <w:rPr>
          <w:rFonts w:ascii="Times New Roman" w:hAnsi="Times New Roman" w:cs="Times New Roman"/>
          <w:sz w:val="24"/>
          <w:szCs w:val="24"/>
        </w:rPr>
        <w:t>MICs</w:t>
      </w:r>
      <w:ins w:id="590" w:author="sunny" w:date="2016-12-17T16:55:00Z">
        <w:r w:rsidR="00482711">
          <w:rPr>
            <w:rFonts w:ascii="Times New Roman" w:hAnsi="Times New Roman" w:cs="Times New Roman"/>
            <w:sz w:val="24"/>
            <w:szCs w:val="24"/>
          </w:rPr>
          <w:t xml:space="preserve"> of training and validation data</w:t>
        </w:r>
      </w:ins>
      <w:del w:id="591" w:author="sunny" w:date="2016-12-17T16:54:00Z">
        <w:r w:rsidR="00B47E2E" w:rsidDel="00482711">
          <w:rPr>
            <w:rFonts w:ascii="Times New Roman" w:hAnsi="Times New Roman" w:cs="Times New Roman"/>
            <w:sz w:val="24"/>
            <w:szCs w:val="24"/>
          </w:rPr>
          <w:delText xml:space="preserve"> of all antimicrobials </w:delText>
        </w:r>
        <w:r w:rsidR="000B5EA7" w:rsidRPr="00B91DFF" w:rsidDel="00482711">
          <w:rPr>
            <w:rFonts w:ascii="Times New Roman" w:hAnsi="Times New Roman" w:cs="Times New Roman"/>
            <w:sz w:val="24"/>
            <w:szCs w:val="24"/>
          </w:rPr>
          <w:delText xml:space="preserve">in </w:delText>
        </w:r>
        <w:r w:rsidR="00B47E2E" w:rsidDel="00482711">
          <w:rPr>
            <w:rFonts w:ascii="Times New Roman" w:hAnsi="Times New Roman" w:cs="Times New Roman"/>
            <w:sz w:val="24"/>
            <w:szCs w:val="24"/>
          </w:rPr>
          <w:delText xml:space="preserve">the </w:delText>
        </w:r>
        <w:commentRangeEnd w:id="588"/>
        <w:r w:rsidR="00B91DFF" w:rsidDel="00482711">
          <w:rPr>
            <w:rStyle w:val="CommentReference"/>
          </w:rPr>
          <w:commentReference w:id="588"/>
        </w:r>
        <w:r w:rsidR="000B5EA7" w:rsidRPr="006F644E" w:rsidDel="00482711">
          <w:rPr>
            <w:rFonts w:ascii="Times New Roman" w:hAnsi="Times New Roman" w:cs="Times New Roman"/>
            <w:sz w:val="24"/>
            <w:szCs w:val="24"/>
          </w:rPr>
          <w:delText>40 blinded strains</w:delText>
        </w:r>
        <w:r w:rsidR="00B47E2E" w:rsidDel="00482711">
          <w:rPr>
            <w:rFonts w:ascii="Times New Roman" w:hAnsi="Times New Roman" w:cs="Times New Roman"/>
            <w:sz w:val="24"/>
            <w:szCs w:val="24"/>
          </w:rPr>
          <w:delText xml:space="preserve"> examined for validation of the final assay</w:delText>
        </w:r>
      </w:del>
      <w:r w:rsidR="000B5EA7" w:rsidRPr="006F644E">
        <w:rPr>
          <w:rFonts w:ascii="Times New Roman" w:hAnsi="Times New Roman" w:cs="Times New Roman"/>
          <w:sz w:val="24"/>
          <w:szCs w:val="24"/>
        </w:rPr>
        <w:t xml:space="preserve">. </w:t>
      </w:r>
      <w:commentRangeStart w:id="592"/>
      <w:commentRangeStart w:id="593"/>
      <w:commentRangeStart w:id="594"/>
      <w:r w:rsidR="000B5EA7" w:rsidRPr="006F644E">
        <w:rPr>
          <w:rFonts w:ascii="Times New Roman" w:hAnsi="Times New Roman" w:cs="Times New Roman"/>
          <w:sz w:val="24"/>
          <w:szCs w:val="24"/>
        </w:rPr>
        <w:t xml:space="preserve">This </w:t>
      </w:r>
      <w:r w:rsidR="00310B24" w:rsidRPr="006F644E">
        <w:rPr>
          <w:rFonts w:ascii="Times New Roman" w:hAnsi="Times New Roman" w:cs="Times New Roman"/>
          <w:sz w:val="24"/>
          <w:szCs w:val="24"/>
        </w:rPr>
        <w:t>prediction</w:t>
      </w:r>
      <w:r w:rsidR="00664BEB" w:rsidRPr="006F644E">
        <w:rPr>
          <w:rFonts w:ascii="Times New Roman" w:hAnsi="Times New Roman" w:cs="Times New Roman"/>
          <w:sz w:val="24"/>
          <w:szCs w:val="24"/>
        </w:rPr>
        <w:t xml:space="preserve"> </w:t>
      </w:r>
      <w:r w:rsidR="000B5EA7" w:rsidRPr="006F644E">
        <w:rPr>
          <w:rFonts w:ascii="Times New Roman" w:hAnsi="Times New Roman" w:cs="Times New Roman"/>
          <w:sz w:val="24"/>
          <w:szCs w:val="24"/>
        </w:rPr>
        <w:t>shift</w:t>
      </w:r>
      <w:r w:rsidR="00B47E2E">
        <w:rPr>
          <w:rFonts w:ascii="Times New Roman" w:hAnsi="Times New Roman" w:cs="Times New Roman"/>
          <w:sz w:val="24"/>
          <w:szCs w:val="24"/>
        </w:rPr>
        <w:t>ed</w:t>
      </w:r>
      <w:r w:rsidR="000B5EA7" w:rsidRPr="006F644E">
        <w:rPr>
          <w:rFonts w:ascii="Times New Roman" w:hAnsi="Times New Roman" w:cs="Times New Roman"/>
          <w:sz w:val="24"/>
          <w:szCs w:val="24"/>
        </w:rPr>
        <w:t xml:space="preserve"> the </w:t>
      </w:r>
      <w:commentRangeStart w:id="595"/>
      <w:r w:rsidR="000B5EA7" w:rsidRPr="006F644E">
        <w:rPr>
          <w:rFonts w:ascii="Times New Roman" w:hAnsi="Times New Roman" w:cs="Times New Roman"/>
          <w:sz w:val="24"/>
          <w:szCs w:val="24"/>
        </w:rPr>
        <w:t xml:space="preserve">median </w:t>
      </w:r>
      <w:r w:rsidR="008C043B">
        <w:rPr>
          <w:rFonts w:ascii="Times New Roman" w:hAnsi="Times New Roman" w:cs="Times New Roman"/>
          <w:sz w:val="24"/>
          <w:szCs w:val="24"/>
        </w:rPr>
        <w:t xml:space="preserve">deviation </w:t>
      </w:r>
      <w:del w:id="596" w:author="sunny" w:date="2016-12-08T02:02:00Z">
        <w:r w:rsidR="000B5EA7" w:rsidRPr="006F644E" w:rsidDel="0008584B">
          <w:rPr>
            <w:rFonts w:ascii="Times New Roman" w:hAnsi="Times New Roman" w:cs="Times New Roman"/>
            <w:sz w:val="24"/>
            <w:szCs w:val="24"/>
          </w:rPr>
          <w:delText>of the distribution</w:delText>
        </w:r>
      </w:del>
      <w:ins w:id="597" w:author="sunny" w:date="2016-12-08T02:02:00Z">
        <w:r w:rsidR="0008584B">
          <w:rPr>
            <w:rFonts w:ascii="Times New Roman" w:hAnsi="Times New Roman" w:cs="Times New Roman"/>
            <w:sz w:val="24"/>
            <w:szCs w:val="24"/>
          </w:rPr>
          <w:t>from Etest MICs</w:t>
        </w:r>
      </w:ins>
      <w:r w:rsidR="000B5EA7" w:rsidRPr="006F644E">
        <w:rPr>
          <w:rFonts w:ascii="Times New Roman" w:hAnsi="Times New Roman" w:cs="Times New Roman"/>
          <w:sz w:val="24"/>
          <w:szCs w:val="24"/>
        </w:rPr>
        <w:t xml:space="preserve"> </w:t>
      </w:r>
      <w:ins w:id="598" w:author="sunny" w:date="2016-12-17T17:34:00Z">
        <w:r w:rsidR="00CF7908">
          <w:rPr>
            <w:rFonts w:ascii="Times New Roman" w:hAnsi="Times New Roman" w:cs="Times New Roman"/>
            <w:sz w:val="24"/>
            <w:szCs w:val="24"/>
          </w:rPr>
          <w:t>to</w:t>
        </w:r>
      </w:ins>
      <w:ins w:id="599" w:author="sunny" w:date="2016-12-17T17:35:00Z">
        <w:r w:rsidR="00CF7908">
          <w:rPr>
            <w:rFonts w:ascii="Times New Roman" w:hAnsi="Times New Roman" w:cs="Times New Roman"/>
            <w:sz w:val="24"/>
            <w:szCs w:val="24"/>
          </w:rPr>
          <w:t xml:space="preserve"> 0.004</w:t>
        </w:r>
      </w:ins>
      <w:del w:id="600" w:author="sunny" w:date="2016-12-17T17:34:00Z">
        <w:r w:rsidR="000B5EA7" w:rsidRPr="006F644E" w:rsidDel="00CF7908">
          <w:rPr>
            <w:rFonts w:ascii="Times New Roman" w:hAnsi="Times New Roman" w:cs="Times New Roman"/>
            <w:sz w:val="24"/>
            <w:szCs w:val="24"/>
          </w:rPr>
          <w:delText xml:space="preserve">to </w:delText>
        </w:r>
        <w:r w:rsidR="009A4AFC" w:rsidRPr="006F644E" w:rsidDel="00CF7908">
          <w:rPr>
            <w:rFonts w:ascii="Times New Roman" w:hAnsi="Times New Roman" w:cs="Times New Roman"/>
            <w:sz w:val="24"/>
            <w:szCs w:val="24"/>
          </w:rPr>
          <w:delText>-</w:delText>
        </w:r>
        <w:r w:rsidR="000B5EA7" w:rsidRPr="006F644E" w:rsidDel="00CF7908">
          <w:rPr>
            <w:rFonts w:ascii="Times New Roman" w:hAnsi="Times New Roman" w:cs="Times New Roman"/>
            <w:sz w:val="24"/>
            <w:szCs w:val="24"/>
          </w:rPr>
          <w:delText>0.</w:delText>
        </w:r>
        <w:r w:rsidR="009A4AFC" w:rsidRPr="006F644E" w:rsidDel="00CF7908">
          <w:rPr>
            <w:rFonts w:ascii="Times New Roman" w:hAnsi="Times New Roman" w:cs="Times New Roman"/>
            <w:sz w:val="24"/>
            <w:szCs w:val="24"/>
          </w:rPr>
          <w:delText>11</w:delText>
        </w:r>
      </w:del>
      <w:r w:rsidR="008C043B">
        <w:rPr>
          <w:rFonts w:ascii="Times New Roman" w:hAnsi="Times New Roman" w:cs="Times New Roman"/>
          <w:sz w:val="24"/>
          <w:szCs w:val="24"/>
        </w:rPr>
        <w:t xml:space="preserve"> doubling dilution</w:t>
      </w:r>
      <w:commentRangeEnd w:id="595"/>
      <w:r w:rsidR="008C043B">
        <w:rPr>
          <w:rStyle w:val="CommentReference"/>
        </w:rPr>
        <w:commentReference w:id="595"/>
      </w:r>
      <w:commentRangeEnd w:id="592"/>
      <w:ins w:id="601" w:author="sunny" w:date="2016-12-08T02:01:00Z">
        <w:r w:rsidR="0008584B">
          <w:rPr>
            <w:rFonts w:ascii="Times New Roman" w:hAnsi="Times New Roman" w:cs="Times New Roman"/>
            <w:sz w:val="24"/>
            <w:szCs w:val="24"/>
          </w:rPr>
          <w:t>s</w:t>
        </w:r>
      </w:ins>
      <w:r w:rsidR="003966B9">
        <w:rPr>
          <w:rStyle w:val="CommentReference"/>
        </w:rPr>
        <w:commentReference w:id="592"/>
      </w:r>
      <w:r w:rsidR="00664BEB" w:rsidRPr="006F644E">
        <w:rPr>
          <w:rFonts w:ascii="Times New Roman" w:hAnsi="Times New Roman" w:cs="Times New Roman"/>
          <w:sz w:val="24"/>
          <w:szCs w:val="24"/>
        </w:rPr>
        <w:t>.</w:t>
      </w:r>
      <w:r w:rsidR="00FE6559" w:rsidRPr="006F644E">
        <w:rPr>
          <w:rFonts w:ascii="Times New Roman" w:hAnsi="Times New Roman" w:cs="Times New Roman"/>
          <w:sz w:val="24"/>
          <w:szCs w:val="24"/>
        </w:rPr>
        <w:t xml:space="preserve"> </w:t>
      </w:r>
      <w:commentRangeEnd w:id="593"/>
      <w:r w:rsidR="00C42B34">
        <w:rPr>
          <w:rStyle w:val="CommentReference"/>
        </w:rPr>
        <w:commentReference w:id="593"/>
      </w:r>
      <w:commentRangeEnd w:id="594"/>
      <w:r w:rsidR="0008584B">
        <w:rPr>
          <w:rStyle w:val="CommentReference"/>
        </w:rPr>
        <w:commentReference w:id="594"/>
      </w:r>
      <w:commentRangeStart w:id="602"/>
      <w:commentRangeStart w:id="603"/>
      <w:del w:id="604" w:author="sunny" w:date="2016-12-17T16:57:00Z">
        <w:r w:rsidR="00FE6559" w:rsidRPr="006F644E" w:rsidDel="00482711">
          <w:rPr>
            <w:rFonts w:ascii="Times New Roman" w:hAnsi="Times New Roman" w:cs="Times New Roman"/>
            <w:sz w:val="24"/>
            <w:szCs w:val="24"/>
          </w:rPr>
          <w:delText xml:space="preserve">The essential agreement between </w:delText>
        </w:r>
        <w:r w:rsidR="00C232A3" w:rsidDel="00482711">
          <w:rPr>
            <w:rFonts w:ascii="Times New Roman" w:hAnsi="Times New Roman" w:cs="Times New Roman"/>
            <w:sz w:val="24"/>
            <w:szCs w:val="24"/>
          </w:rPr>
          <w:delText xml:space="preserve">the exact </w:delText>
        </w:r>
        <w:r w:rsidR="00FE6559" w:rsidRPr="006F644E" w:rsidDel="00482711">
          <w:rPr>
            <w:rFonts w:ascii="Times New Roman" w:hAnsi="Times New Roman" w:cs="Times New Roman"/>
            <w:sz w:val="24"/>
            <w:szCs w:val="24"/>
          </w:rPr>
          <w:delText xml:space="preserve">Etest </w:delText>
        </w:r>
        <w:r w:rsidR="00C232A3" w:rsidDel="00482711">
          <w:rPr>
            <w:rFonts w:ascii="Times New Roman" w:hAnsi="Times New Roman" w:cs="Times New Roman"/>
            <w:sz w:val="24"/>
            <w:szCs w:val="24"/>
          </w:rPr>
          <w:delText xml:space="preserve">MICs </w:delText>
        </w:r>
        <w:r w:rsidR="00FE6559" w:rsidRPr="006F644E" w:rsidDel="00482711">
          <w:rPr>
            <w:rFonts w:ascii="Times New Roman" w:hAnsi="Times New Roman" w:cs="Times New Roman"/>
            <w:sz w:val="24"/>
            <w:szCs w:val="24"/>
          </w:rPr>
          <w:delText>and the predicted MIC</w:delText>
        </w:r>
        <w:r w:rsidR="00AA2384" w:rsidDel="00482711">
          <w:rPr>
            <w:rFonts w:ascii="Times New Roman" w:hAnsi="Times New Roman" w:cs="Times New Roman"/>
            <w:sz w:val="24"/>
            <w:szCs w:val="24"/>
          </w:rPr>
          <w:delText>s</w:delText>
        </w:r>
        <w:r w:rsidR="00FE6559" w:rsidRPr="006F644E" w:rsidDel="00482711">
          <w:rPr>
            <w:rFonts w:ascii="Times New Roman" w:hAnsi="Times New Roman" w:cs="Times New Roman"/>
            <w:sz w:val="24"/>
            <w:szCs w:val="24"/>
          </w:rPr>
          <w:delText xml:space="preserve"> was </w:delText>
        </w:r>
      </w:del>
      <w:del w:id="605" w:author="sunny" w:date="2016-12-17T16:55:00Z">
        <w:r w:rsidR="00FE6559" w:rsidRPr="006F644E" w:rsidDel="00482711">
          <w:rPr>
            <w:rFonts w:ascii="Times New Roman" w:hAnsi="Times New Roman" w:cs="Times New Roman"/>
            <w:sz w:val="24"/>
            <w:szCs w:val="24"/>
          </w:rPr>
          <w:delText>below 50</w:delText>
        </w:r>
      </w:del>
      <w:del w:id="606" w:author="sunny" w:date="2016-12-17T16:57:00Z">
        <w:r w:rsidR="00FE6559" w:rsidRPr="006F644E" w:rsidDel="00482711">
          <w:rPr>
            <w:rFonts w:ascii="Times New Roman" w:hAnsi="Times New Roman" w:cs="Times New Roman"/>
            <w:sz w:val="24"/>
            <w:szCs w:val="24"/>
          </w:rPr>
          <w:delText xml:space="preserve">% for all antimicrobials. </w:delText>
        </w:r>
        <w:commentRangeEnd w:id="602"/>
        <w:r w:rsidR="00C232A3" w:rsidDel="00482711">
          <w:rPr>
            <w:rStyle w:val="CommentReference"/>
          </w:rPr>
          <w:commentReference w:id="602"/>
        </w:r>
        <w:commentRangeEnd w:id="603"/>
        <w:r w:rsidR="0008584B" w:rsidDel="00482711">
          <w:rPr>
            <w:rStyle w:val="CommentReference"/>
          </w:rPr>
          <w:commentReference w:id="603"/>
        </w:r>
      </w:del>
      <w:r w:rsidR="000050DC" w:rsidRPr="006F644E">
        <w:rPr>
          <w:rFonts w:ascii="Times New Roman" w:hAnsi="Times New Roman" w:cs="Times New Roman"/>
          <w:sz w:val="24"/>
          <w:szCs w:val="24"/>
        </w:rPr>
        <w:t xml:space="preserve">The 75% percent quartiles for the deviations were larger for </w:t>
      </w:r>
      <w:commentRangeStart w:id="607"/>
      <w:r w:rsidR="000050DC" w:rsidRPr="006F644E">
        <w:rPr>
          <w:rFonts w:ascii="Times New Roman" w:hAnsi="Times New Roman" w:cs="Times New Roman"/>
          <w:sz w:val="24"/>
          <w:szCs w:val="24"/>
        </w:rPr>
        <w:t>azithromycin, cefixime and ceftriaxone compared to ciprofloxacin, penicillin G, spectinomycin and tetracycline</w:t>
      </w:r>
      <w:commentRangeEnd w:id="607"/>
      <w:r w:rsidR="00C232A3">
        <w:rPr>
          <w:rStyle w:val="CommentReference"/>
        </w:rPr>
        <w:commentReference w:id="607"/>
      </w:r>
      <w:r w:rsidR="00390A2C">
        <w:rPr>
          <w:rFonts w:ascii="Times New Roman" w:hAnsi="Times New Roman" w:cs="Times New Roman"/>
          <w:sz w:val="24"/>
          <w:szCs w:val="24"/>
        </w:rPr>
        <w:t xml:space="preserve"> (Figure 1C)</w:t>
      </w:r>
      <w:r w:rsidR="000050DC" w:rsidRPr="006F644E">
        <w:rPr>
          <w:rFonts w:ascii="Times New Roman" w:hAnsi="Times New Roman" w:cs="Times New Roman"/>
          <w:sz w:val="24"/>
          <w:szCs w:val="24"/>
        </w:rPr>
        <w:t xml:space="preserve">. </w:t>
      </w:r>
      <w:commentRangeStart w:id="608"/>
      <w:commentRangeStart w:id="609"/>
      <w:ins w:id="610" w:author="sunny" w:date="2016-12-17T16:57:00Z">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r w:rsidR="00482711" w:rsidRPr="006F644E">
          <w:rPr>
            <w:rFonts w:ascii="Times New Roman" w:hAnsi="Times New Roman" w:cs="Times New Roman"/>
            <w:sz w:val="24"/>
            <w:szCs w:val="24"/>
          </w:rPr>
          <w:t xml:space="preserve">Etest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t>and the 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being lowest</w:t>
        </w:r>
        <w:r w:rsidR="00482711">
          <w:rPr>
            <w:rFonts w:ascii="Times New Roman" w:hAnsi="Times New Roman" w:cs="Times New Roman"/>
            <w:sz w:val="24"/>
            <w:szCs w:val="24"/>
          </w:rPr>
          <w:t xml:space="preserve"> for cefixime (29%)</w:t>
        </w:r>
      </w:ins>
      <w:ins w:id="611" w:author="sunny" w:date="2016-12-17T17:35:00Z">
        <w:r w:rsidR="00CF7908">
          <w:rPr>
            <w:rFonts w:ascii="Times New Roman" w:hAnsi="Times New Roman" w:cs="Times New Roman"/>
            <w:sz w:val="24"/>
            <w:szCs w:val="24"/>
          </w:rPr>
          <w:t xml:space="preserve"> and highest for </w:t>
        </w:r>
      </w:ins>
      <w:ins w:id="612" w:author="sunny" w:date="2016-12-17T17:36:00Z">
        <w:r w:rsidR="00CF7908">
          <w:rPr>
            <w:rFonts w:ascii="Times New Roman" w:hAnsi="Times New Roman" w:cs="Times New Roman"/>
            <w:sz w:val="24"/>
            <w:szCs w:val="24"/>
          </w:rPr>
          <w:t>penicillin G (61%)</w:t>
        </w:r>
      </w:ins>
      <w:ins w:id="613" w:author="sunny" w:date="2016-12-17T16:57:00Z">
        <w:r w:rsidR="00482711" w:rsidRPr="006F644E">
          <w:rPr>
            <w:rFonts w:ascii="Times New Roman" w:hAnsi="Times New Roman" w:cs="Times New Roman"/>
            <w:sz w:val="24"/>
            <w:szCs w:val="24"/>
          </w:rPr>
          <w:t xml:space="preserve">. </w:t>
        </w:r>
        <w:commentRangeEnd w:id="608"/>
        <w:r w:rsidR="00482711">
          <w:rPr>
            <w:rStyle w:val="CommentReference"/>
          </w:rPr>
          <w:commentReference w:id="608"/>
        </w:r>
        <w:commentRangeEnd w:id="609"/>
        <w:r w:rsidR="00482711">
          <w:rPr>
            <w:rStyle w:val="CommentReference"/>
          </w:rPr>
          <w:commentReference w:id="609"/>
        </w:r>
      </w:ins>
    </w:p>
    <w:p w14:paraId="7C8E2978" w14:textId="59FBB17A" w:rsidR="00046D65" w:rsidRDefault="00046D65">
      <w:pPr>
        <w:spacing w:after="0" w:line="480" w:lineRule="auto"/>
        <w:jc w:val="both"/>
        <w:rPr>
          <w:ins w:id="614" w:author="Unemo Magnus, USÖ Labmed länsklinik" w:date="2016-11-14T17:58:00Z"/>
          <w:rFonts w:ascii="Times New Roman" w:hAnsi="Times New Roman" w:cs="Times New Roman"/>
          <w:b/>
          <w:sz w:val="24"/>
          <w:szCs w:val="24"/>
        </w:rPr>
        <w:pPrChange w:id="615" w:author="Unemo Magnus, USÖ Labmed länsklinik" w:date="2016-11-14T17:51:00Z">
          <w:pPr>
            <w:spacing w:line="480" w:lineRule="auto"/>
            <w:jc w:val="both"/>
          </w:pPr>
        </w:pPrChange>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4DDD5326" w:rsidR="00E97160" w:rsidRDefault="00664BEB" w:rsidP="00E97160">
      <w:pPr>
        <w:spacing w:after="0" w:line="480" w:lineRule="auto"/>
        <w:jc w:val="both"/>
        <w:rPr>
          <w:ins w:id="616" w:author="sunny" w:date="2016-12-17T17:22:00Z"/>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del w:id="617" w:author="sunny" w:date="2016-12-17T16:58:00Z">
        <w:r w:rsidR="00AA2384" w:rsidRPr="00ED3701" w:rsidDel="0098113F">
          <w:rPr>
            <w:rFonts w:ascii="Times New Roman" w:hAnsi="Times New Roman" w:cs="Times New Roman"/>
            <w:sz w:val="24"/>
            <w:szCs w:val="24"/>
          </w:rPr>
          <w:delText>2</w:delText>
        </w:r>
      </w:del>
      <w:ins w:id="618" w:author="sunny" w:date="2016-12-17T16:58:00Z">
        <w:r w:rsidR="0098113F">
          <w:rPr>
            <w:rFonts w:ascii="Times New Roman" w:hAnsi="Times New Roman" w:cs="Times New Roman"/>
            <w:sz w:val="24"/>
            <w:szCs w:val="24"/>
          </w:rPr>
          <w:t>3</w:t>
        </w:r>
      </w:ins>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ins w:id="619" w:author="sunny" w:date="2016-12-17T17:19:00Z">
        <w:r w:rsidR="00E97160">
          <w:rPr>
            <w:rFonts w:ascii="Times New Roman" w:hAnsi="Times New Roman" w:cs="Times New Roman"/>
            <w:sz w:val="24"/>
            <w:szCs w:val="24"/>
          </w:rPr>
          <w:t>According Etest MIC</w:t>
        </w:r>
      </w:ins>
      <w:ins w:id="620" w:author="sunny" w:date="2016-12-17T17:18:00Z">
        <w:r w:rsidR="005A4490">
          <w:rPr>
            <w:rFonts w:ascii="Times New Roman" w:hAnsi="Times New Roman" w:cs="Times New Roman"/>
            <w:sz w:val="24"/>
            <w:szCs w:val="24"/>
          </w:rPr>
          <w:t xml:space="preserve"> xx% </w:t>
        </w:r>
      </w:ins>
      <w:ins w:id="621" w:author="sunny" w:date="2016-12-17T17:19:00Z">
        <w:r w:rsidR="00E97160">
          <w:rPr>
            <w:rFonts w:ascii="Times New Roman" w:hAnsi="Times New Roman" w:cs="Times New Roman"/>
            <w:sz w:val="24"/>
            <w:szCs w:val="24"/>
          </w:rPr>
          <w:t xml:space="preserve">of the samples </w:t>
        </w:r>
      </w:ins>
      <w:ins w:id="622" w:author="sunny" w:date="2016-12-17T17:18:00Z">
        <w:r w:rsidR="005A4490">
          <w:rPr>
            <w:rFonts w:ascii="Times New Roman" w:hAnsi="Times New Roman" w:cs="Times New Roman"/>
            <w:sz w:val="24"/>
            <w:szCs w:val="24"/>
          </w:rPr>
          <w:t xml:space="preserve">were classified as resistant, xx% as intermediary resistant and </w:t>
        </w:r>
        <w:r w:rsidR="00E97160">
          <w:rPr>
            <w:rFonts w:ascii="Times New Roman" w:hAnsi="Times New Roman" w:cs="Times New Roman"/>
            <w:sz w:val="24"/>
            <w:szCs w:val="24"/>
          </w:rPr>
          <w:t xml:space="preserve">xx% as resistant. </w:t>
        </w:r>
      </w:ins>
      <w:del w:id="623" w:author="sunny" w:date="2016-12-17T16:59:00Z">
        <w:r w:rsidR="00F25789" w:rsidRPr="006F644E" w:rsidDel="0098113F">
          <w:rPr>
            <w:rFonts w:ascii="Times New Roman" w:hAnsi="Times New Roman" w:cs="Times New Roman"/>
            <w:sz w:val="24"/>
            <w:szCs w:val="24"/>
          </w:rPr>
          <w:delText xml:space="preserve">Gentamicin </w:delText>
        </w:r>
        <w:r w:rsidR="00AA2384" w:rsidDel="0098113F">
          <w:rPr>
            <w:rFonts w:ascii="Times New Roman" w:hAnsi="Times New Roman" w:cs="Times New Roman"/>
            <w:sz w:val="24"/>
            <w:szCs w:val="24"/>
          </w:rPr>
          <w:delText xml:space="preserve">MICs </w:delText>
        </w:r>
        <w:r w:rsidR="00F25789" w:rsidRPr="006F644E" w:rsidDel="0098113F">
          <w:rPr>
            <w:rFonts w:ascii="Times New Roman" w:hAnsi="Times New Roman" w:cs="Times New Roman"/>
            <w:sz w:val="24"/>
            <w:szCs w:val="24"/>
          </w:rPr>
          <w:delText>w</w:delText>
        </w:r>
        <w:r w:rsidR="00AA2384" w:rsidDel="0098113F">
          <w:rPr>
            <w:rFonts w:ascii="Times New Roman" w:hAnsi="Times New Roman" w:cs="Times New Roman"/>
            <w:sz w:val="24"/>
            <w:szCs w:val="24"/>
          </w:rPr>
          <w:delText>ere</w:delText>
        </w:r>
        <w:r w:rsidR="00F25789" w:rsidRPr="006F644E" w:rsidDel="0098113F">
          <w:rPr>
            <w:rFonts w:ascii="Times New Roman" w:hAnsi="Times New Roman" w:cs="Times New Roman"/>
            <w:sz w:val="24"/>
            <w:szCs w:val="24"/>
          </w:rPr>
          <w:delText xml:space="preserve"> not </w:delText>
        </w:r>
        <w:r w:rsidR="00AA2384" w:rsidDel="0098113F">
          <w:rPr>
            <w:rFonts w:ascii="Times New Roman" w:hAnsi="Times New Roman" w:cs="Times New Roman"/>
            <w:sz w:val="24"/>
            <w:szCs w:val="24"/>
          </w:rPr>
          <w:delText>categorised</w:delText>
        </w:r>
        <w:r w:rsidR="00AA2384" w:rsidRPr="006F644E" w:rsidDel="0098113F">
          <w:rPr>
            <w:rFonts w:ascii="Times New Roman" w:hAnsi="Times New Roman" w:cs="Times New Roman"/>
            <w:sz w:val="24"/>
            <w:szCs w:val="24"/>
          </w:rPr>
          <w:delText xml:space="preserve"> </w:delText>
        </w:r>
        <w:r w:rsidR="00F25789" w:rsidRPr="006F644E" w:rsidDel="0098113F">
          <w:rPr>
            <w:rFonts w:ascii="Times New Roman" w:hAnsi="Times New Roman" w:cs="Times New Roman"/>
            <w:sz w:val="24"/>
            <w:szCs w:val="24"/>
          </w:rPr>
          <w:delText xml:space="preserve">because </w:delText>
        </w:r>
        <w:r w:rsidR="009E4A85" w:rsidDel="0098113F">
          <w:rPr>
            <w:rFonts w:ascii="Times New Roman" w:hAnsi="Times New Roman" w:cs="Times New Roman"/>
            <w:sz w:val="24"/>
            <w:szCs w:val="24"/>
          </w:rPr>
          <w:delText>no</w:delText>
        </w:r>
        <w:r w:rsidR="009E4A85" w:rsidRPr="006F644E" w:rsidDel="0098113F">
          <w:rPr>
            <w:rFonts w:ascii="Times New Roman" w:hAnsi="Times New Roman" w:cs="Times New Roman"/>
            <w:sz w:val="24"/>
            <w:szCs w:val="24"/>
          </w:rPr>
          <w:delText xml:space="preserve"> </w:delText>
        </w:r>
        <w:r w:rsidR="00F25789" w:rsidRPr="006F644E" w:rsidDel="0098113F">
          <w:rPr>
            <w:rFonts w:ascii="Times New Roman" w:hAnsi="Times New Roman" w:cs="Times New Roman"/>
            <w:sz w:val="24"/>
            <w:szCs w:val="24"/>
          </w:rPr>
          <w:delText xml:space="preserve">resistance breakpoint exist. </w:delText>
        </w:r>
        <w:commentRangeStart w:id="624"/>
        <w:r w:rsidR="00AA2384" w:rsidDel="0098113F">
          <w:rPr>
            <w:rFonts w:ascii="Times New Roman" w:hAnsi="Times New Roman" w:cs="Times New Roman"/>
            <w:sz w:val="24"/>
            <w:szCs w:val="24"/>
          </w:rPr>
          <w:delText xml:space="preserve">Furthermore, seven strains were correctly </w:delText>
        </w:r>
        <w:r w:rsidR="00A17CFE" w:rsidDel="0098113F">
          <w:rPr>
            <w:rFonts w:ascii="Times New Roman" w:hAnsi="Times New Roman" w:cs="Times New Roman"/>
            <w:sz w:val="24"/>
            <w:szCs w:val="24"/>
          </w:rPr>
          <w:delText>identified</w:delText>
        </w:r>
        <w:r w:rsidR="00AA2384" w:rsidDel="0098113F">
          <w:rPr>
            <w:rFonts w:ascii="Times New Roman" w:hAnsi="Times New Roman" w:cs="Times New Roman"/>
            <w:sz w:val="24"/>
            <w:szCs w:val="24"/>
          </w:rPr>
          <w:delText xml:space="preserve"> as resistant to s</w:delText>
        </w:r>
        <w:r w:rsidR="00F25789" w:rsidRPr="006F644E" w:rsidDel="0098113F">
          <w:rPr>
            <w:rFonts w:ascii="Times New Roman" w:hAnsi="Times New Roman" w:cs="Times New Roman"/>
            <w:sz w:val="24"/>
            <w:szCs w:val="24"/>
          </w:rPr>
          <w:delText>pectinomycin</w:delText>
        </w:r>
        <w:r w:rsidR="00AA2384" w:rsidDel="0098113F">
          <w:rPr>
            <w:rFonts w:ascii="Times New Roman" w:hAnsi="Times New Roman" w:cs="Times New Roman"/>
            <w:sz w:val="24"/>
            <w:szCs w:val="24"/>
          </w:rPr>
          <w:delText xml:space="preserve">, however, </w:delText>
        </w:r>
        <w:r w:rsidR="000E6350" w:rsidRPr="006F644E" w:rsidDel="0098113F">
          <w:rPr>
            <w:rFonts w:ascii="Times New Roman" w:hAnsi="Times New Roman" w:cs="Times New Roman"/>
            <w:sz w:val="24"/>
            <w:szCs w:val="24"/>
          </w:rPr>
          <w:delText xml:space="preserve">they were above limit of detection </w:delText>
        </w:r>
        <w:r w:rsidR="008C043B" w:rsidDel="0098113F">
          <w:rPr>
            <w:rFonts w:ascii="Times New Roman" w:hAnsi="Times New Roman" w:cs="Times New Roman"/>
            <w:sz w:val="24"/>
            <w:szCs w:val="24"/>
          </w:rPr>
          <w:delText xml:space="preserve">due to their high-level resistance </w:delText>
        </w:r>
        <w:r w:rsidR="00AA2384" w:rsidDel="0098113F">
          <w:rPr>
            <w:rFonts w:ascii="Times New Roman" w:hAnsi="Times New Roman" w:cs="Times New Roman"/>
            <w:sz w:val="24"/>
            <w:szCs w:val="24"/>
          </w:rPr>
          <w:delText xml:space="preserve">and, accordingly, could not be </w:delText>
        </w:r>
        <w:r w:rsidR="000E6350" w:rsidRPr="006F644E" w:rsidDel="0098113F">
          <w:rPr>
            <w:rFonts w:ascii="Times New Roman" w:hAnsi="Times New Roman" w:cs="Times New Roman"/>
            <w:sz w:val="24"/>
            <w:szCs w:val="24"/>
          </w:rPr>
          <w:delText>included in the comparison with Etest</w:delText>
        </w:r>
        <w:commentRangeEnd w:id="624"/>
        <w:r w:rsidR="00A17CFE" w:rsidDel="0098113F">
          <w:rPr>
            <w:rStyle w:val="CommentReference"/>
          </w:rPr>
          <w:commentReference w:id="624"/>
        </w:r>
        <w:r w:rsidR="000E6350" w:rsidRPr="006F644E" w:rsidDel="0098113F">
          <w:rPr>
            <w:rFonts w:ascii="Times New Roman" w:hAnsi="Times New Roman" w:cs="Times New Roman"/>
            <w:sz w:val="24"/>
            <w:szCs w:val="24"/>
          </w:rPr>
          <w:delText xml:space="preserve">. </w:delText>
        </w:r>
      </w:del>
      <w:r w:rsidR="00A17CFE">
        <w:rPr>
          <w:rFonts w:ascii="Times New Roman" w:hAnsi="Times New Roman" w:cs="Times New Roman"/>
          <w:sz w:val="24"/>
          <w:szCs w:val="24"/>
        </w:rPr>
        <w:t>For spectinomycin</w:t>
      </w:r>
      <w:del w:id="625" w:author="sunny" w:date="2016-12-08T02:10:00Z">
        <w:r w:rsidR="00A17CFE" w:rsidDel="00ED3701">
          <w:rPr>
            <w:rFonts w:ascii="Times New Roman" w:hAnsi="Times New Roman" w:cs="Times New Roman"/>
            <w:sz w:val="24"/>
            <w:szCs w:val="24"/>
          </w:rPr>
          <w:delText>?</w:delText>
        </w:r>
      </w:del>
      <w:r w:rsidR="00A17CFE">
        <w:rPr>
          <w:rFonts w:ascii="Times New Roman" w:hAnsi="Times New Roman" w:cs="Times New Roman"/>
          <w:sz w:val="24"/>
          <w:szCs w:val="24"/>
        </w:rPr>
        <w:t xml:space="preserve">, </w:t>
      </w:r>
      <w:commentRangeStart w:id="626"/>
      <w:commentRangeStart w:id="627"/>
      <w:r w:rsidR="000E6350" w:rsidRPr="006F644E">
        <w:rPr>
          <w:rFonts w:ascii="Times New Roman" w:hAnsi="Times New Roman" w:cs="Times New Roman"/>
          <w:sz w:val="24"/>
          <w:szCs w:val="24"/>
        </w:rPr>
        <w:t>tetracycline and penicillin G</w:t>
      </w:r>
      <w:r w:rsidR="00A17CFE">
        <w:rPr>
          <w:rFonts w:ascii="Times New Roman" w:hAnsi="Times New Roman" w:cs="Times New Roman"/>
          <w:sz w:val="24"/>
          <w:szCs w:val="24"/>
        </w:rPr>
        <w:t>,</w:t>
      </w:r>
      <w:r w:rsidR="000E6350" w:rsidRPr="006F644E">
        <w:rPr>
          <w:rFonts w:ascii="Times New Roman" w:hAnsi="Times New Roman" w:cs="Times New Roman"/>
          <w:sz w:val="24"/>
          <w:szCs w:val="24"/>
        </w:rPr>
        <w:t xml:space="preserve"> </w:t>
      </w:r>
      <w:r w:rsidR="00A17CFE">
        <w:rPr>
          <w:rFonts w:ascii="Times New Roman" w:hAnsi="Times New Roman" w:cs="Times New Roman"/>
          <w:sz w:val="24"/>
          <w:szCs w:val="24"/>
        </w:rPr>
        <w:t xml:space="preserve">no </w:t>
      </w:r>
      <w:r w:rsidR="000E6350" w:rsidRPr="006F644E">
        <w:rPr>
          <w:rFonts w:ascii="Times New Roman" w:hAnsi="Times New Roman" w:cs="Times New Roman"/>
          <w:sz w:val="24"/>
          <w:szCs w:val="24"/>
        </w:rPr>
        <w:t>major errors</w:t>
      </w:r>
      <w:commentRangeEnd w:id="626"/>
      <w:commentRangeEnd w:id="627"/>
      <w:r w:rsidR="00A17CFE">
        <w:rPr>
          <w:rFonts w:ascii="Times New Roman" w:hAnsi="Times New Roman" w:cs="Times New Roman"/>
          <w:sz w:val="24"/>
          <w:szCs w:val="24"/>
        </w:rPr>
        <w:t xml:space="preserve"> were identified</w:t>
      </w:r>
      <w:r w:rsidR="00A17CFE">
        <w:rPr>
          <w:rStyle w:val="CommentReference"/>
        </w:rPr>
        <w:commentReference w:id="626"/>
      </w:r>
      <w:r w:rsidR="00ED3701">
        <w:rPr>
          <w:rStyle w:val="CommentReference"/>
        </w:rPr>
        <w:commentReference w:id="627"/>
      </w:r>
      <w:r w:rsidR="000E6350" w:rsidRPr="006F644E">
        <w:rPr>
          <w:rFonts w:ascii="Times New Roman" w:hAnsi="Times New Roman" w:cs="Times New Roman"/>
          <w:sz w:val="24"/>
          <w:szCs w:val="24"/>
        </w:rPr>
        <w:t xml:space="preserve">. </w:t>
      </w:r>
      <w:r w:rsidR="008C043B">
        <w:rPr>
          <w:rStyle w:val="CommentReference"/>
        </w:rPr>
        <w:commentReference w:id="628"/>
      </w:r>
      <w:r w:rsidR="00ED3701">
        <w:rPr>
          <w:rStyle w:val="CommentReference"/>
        </w:rPr>
        <w:commentReference w:id="629"/>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A17CFE" w:rsidRPr="006F644E">
        <w:rPr>
          <w:rFonts w:ascii="Times New Roman" w:hAnsi="Times New Roman" w:cs="Times New Roman"/>
          <w:sz w:val="24"/>
          <w:szCs w:val="24"/>
        </w:rPr>
        <w:t>ceftriaxone (</w:t>
      </w:r>
      <w:del w:id="630" w:author="sunny" w:date="2016-12-17T17:17:00Z">
        <w:r w:rsidR="00A17CFE" w:rsidRPr="006F644E" w:rsidDel="005A4490">
          <w:rPr>
            <w:rFonts w:ascii="Times New Roman" w:hAnsi="Times New Roman" w:cs="Times New Roman"/>
            <w:sz w:val="24"/>
            <w:szCs w:val="24"/>
          </w:rPr>
          <w:delText>29</w:delText>
        </w:r>
      </w:del>
      <w:ins w:id="631" w:author="sunny" w:date="2016-12-17T17:17:00Z">
        <w:r w:rsidR="005A4490">
          <w:rPr>
            <w:rFonts w:ascii="Times New Roman" w:hAnsi="Times New Roman" w:cs="Times New Roman"/>
            <w:sz w:val="24"/>
            <w:szCs w:val="24"/>
          </w:rPr>
          <w:t>34</w:t>
        </w:r>
      </w:ins>
      <w:r w:rsidR="00A17CFE" w:rsidRPr="006F644E">
        <w:rPr>
          <w:rFonts w:ascii="Times New Roman" w:hAnsi="Times New Roman" w:cs="Times New Roman"/>
          <w:sz w:val="24"/>
          <w:szCs w:val="24"/>
        </w:rPr>
        <w:t>%), cefixime (</w:t>
      </w:r>
      <w:del w:id="632" w:author="sunny" w:date="2016-12-17T17:21:00Z">
        <w:r w:rsidR="00A17CFE" w:rsidRPr="006F644E" w:rsidDel="00E97160">
          <w:rPr>
            <w:rFonts w:ascii="Times New Roman" w:hAnsi="Times New Roman" w:cs="Times New Roman"/>
            <w:sz w:val="24"/>
            <w:szCs w:val="24"/>
          </w:rPr>
          <w:delText>22</w:delText>
        </w:r>
      </w:del>
      <w:ins w:id="633" w:author="sunny" w:date="2016-12-17T17:21:00Z">
        <w:r w:rsidR="00E97160" w:rsidRPr="006F644E">
          <w:rPr>
            <w:rFonts w:ascii="Times New Roman" w:hAnsi="Times New Roman" w:cs="Times New Roman"/>
            <w:sz w:val="24"/>
            <w:szCs w:val="24"/>
          </w:rPr>
          <w:t>2</w:t>
        </w:r>
        <w:r w:rsidR="00E97160">
          <w:rPr>
            <w:rFonts w:ascii="Times New Roman" w:hAnsi="Times New Roman" w:cs="Times New Roman"/>
            <w:sz w:val="24"/>
            <w:szCs w:val="24"/>
          </w:rPr>
          <w:t>4</w:t>
        </w:r>
      </w:ins>
      <w:r w:rsidR="00A17CFE"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azithromycin</w:t>
      </w:r>
      <w:r w:rsidR="00862E4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w:t>
      </w:r>
      <w:del w:id="634" w:author="sunny" w:date="2016-12-17T17:08:00Z">
        <w:r w:rsidR="002B45F7" w:rsidRPr="006F644E" w:rsidDel="0098113F">
          <w:rPr>
            <w:rFonts w:ascii="Times New Roman" w:hAnsi="Times New Roman" w:cs="Times New Roman"/>
            <w:sz w:val="24"/>
            <w:szCs w:val="24"/>
          </w:rPr>
          <w:delText>6</w:delText>
        </w:r>
      </w:del>
      <w:ins w:id="635" w:author="sunny" w:date="2016-12-17T17:08:00Z">
        <w:r w:rsidR="0098113F">
          <w:rPr>
            <w:rFonts w:ascii="Times New Roman" w:hAnsi="Times New Roman" w:cs="Times New Roman"/>
            <w:sz w:val="24"/>
            <w:szCs w:val="24"/>
          </w:rPr>
          <w:t>4</w:t>
        </w:r>
      </w:ins>
      <w:r w:rsidR="00862E40" w:rsidRPr="006F644E">
        <w:rPr>
          <w:rFonts w:ascii="Times New Roman" w:hAnsi="Times New Roman" w:cs="Times New Roman"/>
          <w:sz w:val="24"/>
          <w:szCs w:val="24"/>
        </w:rPr>
        <w:t xml:space="preserve">%), </w:t>
      </w:r>
      <w:del w:id="636" w:author="sunny" w:date="2016-12-17T17:08:00Z">
        <w:r w:rsidR="002B45F7" w:rsidRPr="006F644E" w:rsidDel="0098113F">
          <w:rPr>
            <w:rFonts w:ascii="Times New Roman" w:hAnsi="Times New Roman" w:cs="Times New Roman"/>
            <w:sz w:val="24"/>
            <w:szCs w:val="24"/>
          </w:rPr>
          <w:delText xml:space="preserve">ciprofloxacin (1%) </w:delText>
        </w:r>
      </w:del>
      <w:r w:rsidR="002B45F7" w:rsidRPr="006F644E">
        <w:rPr>
          <w:rFonts w:ascii="Times New Roman" w:hAnsi="Times New Roman" w:cs="Times New Roman"/>
          <w:sz w:val="24"/>
          <w:szCs w:val="24"/>
        </w:rPr>
        <w:t>and tetracycline (</w:t>
      </w:r>
      <w:del w:id="637" w:author="sunny" w:date="2016-12-17T17:07:00Z">
        <w:r w:rsidR="002B45F7" w:rsidRPr="006F644E" w:rsidDel="0098113F">
          <w:rPr>
            <w:rFonts w:ascii="Times New Roman" w:hAnsi="Times New Roman" w:cs="Times New Roman"/>
            <w:sz w:val="24"/>
            <w:szCs w:val="24"/>
          </w:rPr>
          <w:delText>1</w:delText>
        </w:r>
      </w:del>
      <w:ins w:id="638" w:author="sunny" w:date="2016-12-17T17:07:00Z">
        <w:r w:rsidR="0098113F">
          <w:rPr>
            <w:rFonts w:ascii="Times New Roman" w:hAnsi="Times New Roman" w:cs="Times New Roman"/>
            <w:sz w:val="24"/>
            <w:szCs w:val="24"/>
          </w:rPr>
          <w:t>2</w:t>
        </w:r>
      </w:ins>
      <w:r w:rsidR="002B45F7" w:rsidRPr="006F644E">
        <w:rPr>
          <w:rFonts w:ascii="Times New Roman" w:hAnsi="Times New Roman" w:cs="Times New Roman"/>
          <w:sz w:val="24"/>
          <w:szCs w:val="24"/>
        </w:rPr>
        <w:t>%)</w:t>
      </w:r>
      <w:r w:rsidR="000E6350"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False negative misclassifications (R to S)</w:t>
      </w:r>
      <w:r w:rsidR="008C043B">
        <w:rPr>
          <w:rFonts w:ascii="Times New Roman" w:hAnsi="Times New Roman" w:cs="Times New Roman"/>
          <w:sz w:val="24"/>
          <w:szCs w:val="24"/>
        </w:rPr>
        <w:t>, i.e. very major errors,</w:t>
      </w:r>
      <w:r w:rsidR="002B45F7" w:rsidRPr="006F644E">
        <w:rPr>
          <w:rFonts w:ascii="Times New Roman" w:hAnsi="Times New Roman" w:cs="Times New Roman"/>
          <w:sz w:val="24"/>
          <w:szCs w:val="24"/>
        </w:rPr>
        <w:t xml:space="preserve"> </w:t>
      </w:r>
      <w:r w:rsidR="00A17CFE">
        <w:rPr>
          <w:rFonts w:ascii="Times New Roman" w:hAnsi="Times New Roman" w:cs="Times New Roman"/>
          <w:sz w:val="24"/>
          <w:szCs w:val="24"/>
        </w:rPr>
        <w:t>were very rare and only identified for</w:t>
      </w:r>
      <w:ins w:id="639" w:author="sunny" w:date="2016-12-17T17:21:00Z">
        <w:r w:rsidR="00E97160">
          <w:rPr>
            <w:rFonts w:ascii="Times New Roman" w:hAnsi="Times New Roman" w:cs="Times New Roman"/>
            <w:sz w:val="24"/>
            <w:szCs w:val="24"/>
          </w:rPr>
          <w:t xml:space="preserve"> one</w:t>
        </w:r>
      </w:ins>
      <w:r w:rsidR="00A17CFE">
        <w:rPr>
          <w:rFonts w:ascii="Times New Roman" w:hAnsi="Times New Roman" w:cs="Times New Roman"/>
          <w:sz w:val="24"/>
          <w:szCs w:val="24"/>
        </w:rPr>
        <w:t xml:space="preserve"> </w:t>
      </w:r>
      <w:r w:rsidR="00A17CFE" w:rsidRPr="006F644E">
        <w:rPr>
          <w:rFonts w:ascii="Times New Roman" w:hAnsi="Times New Roman" w:cs="Times New Roman"/>
          <w:sz w:val="24"/>
          <w:szCs w:val="24"/>
        </w:rPr>
        <w:t>ceftriaxone</w:t>
      </w:r>
      <w:ins w:id="640" w:author="sunny" w:date="2016-12-17T17:21:00Z">
        <w:r w:rsidR="00E97160">
          <w:rPr>
            <w:rFonts w:ascii="Times New Roman" w:hAnsi="Times New Roman" w:cs="Times New Roman"/>
            <w:sz w:val="24"/>
            <w:szCs w:val="24"/>
          </w:rPr>
          <w:t xml:space="preserve"> sample</w:t>
        </w:r>
      </w:ins>
      <w:ins w:id="641" w:author="sunny" w:date="2016-12-17T17:26:00Z">
        <w:r w:rsidR="00E97160">
          <w:rPr>
            <w:rFonts w:ascii="Times New Roman" w:hAnsi="Times New Roman" w:cs="Times New Roman"/>
            <w:sz w:val="24"/>
            <w:szCs w:val="24"/>
          </w:rPr>
          <w:t xml:space="preserve"> (Etest MIC 0.19 mg/L vs. 0.053 mg/L)</w:t>
        </w:r>
      </w:ins>
      <w:del w:id="642" w:author="sunny" w:date="2016-12-17T17:18:00Z">
        <w:r w:rsidR="00A17CFE" w:rsidRPr="006F644E" w:rsidDel="005A4490">
          <w:rPr>
            <w:rFonts w:ascii="Times New Roman" w:hAnsi="Times New Roman" w:cs="Times New Roman"/>
            <w:sz w:val="24"/>
            <w:szCs w:val="24"/>
          </w:rPr>
          <w:delText xml:space="preserve"> (1%)</w:delText>
        </w:r>
      </w:del>
      <w:del w:id="643" w:author="sunny" w:date="2016-12-17T17:09:00Z">
        <w:r w:rsidR="00A17CFE" w:rsidDel="005A4490">
          <w:rPr>
            <w:rFonts w:ascii="Times New Roman" w:hAnsi="Times New Roman" w:cs="Times New Roman"/>
            <w:sz w:val="24"/>
            <w:szCs w:val="24"/>
          </w:rPr>
          <w:delText xml:space="preserve"> </w:delText>
        </w:r>
      </w:del>
      <w:del w:id="644" w:author="sunny" w:date="2016-12-17T17:08:00Z">
        <w:r w:rsidR="00A17CFE" w:rsidDel="005A4490">
          <w:rPr>
            <w:rFonts w:ascii="Times New Roman" w:hAnsi="Times New Roman" w:cs="Times New Roman"/>
            <w:sz w:val="24"/>
            <w:szCs w:val="24"/>
          </w:rPr>
          <w:delText xml:space="preserve">and </w:delText>
        </w:r>
        <w:r w:rsidR="002B45F7" w:rsidRPr="006F644E" w:rsidDel="005A4490">
          <w:rPr>
            <w:rFonts w:ascii="Times New Roman" w:hAnsi="Times New Roman" w:cs="Times New Roman"/>
            <w:sz w:val="24"/>
            <w:szCs w:val="24"/>
          </w:rPr>
          <w:delText>azithromycin (1%)</w:delText>
        </w:r>
      </w:del>
      <w:r w:rsidR="002B45F7" w:rsidRPr="006F644E">
        <w:rPr>
          <w:rFonts w:ascii="Times New Roman" w:hAnsi="Times New Roman" w:cs="Times New Roman"/>
          <w:sz w:val="24"/>
          <w:szCs w:val="24"/>
        </w:rPr>
        <w:t xml:space="preserve">. </w:t>
      </w:r>
      <w:commentRangeStart w:id="645"/>
      <w:r w:rsidR="002B45F7" w:rsidRPr="006F644E">
        <w:rPr>
          <w:rFonts w:ascii="Times New Roman" w:hAnsi="Times New Roman" w:cs="Times New Roman"/>
          <w:sz w:val="24"/>
          <w:szCs w:val="24"/>
        </w:rPr>
        <w:t xml:space="preserve">A high </w:t>
      </w:r>
      <w:r w:rsidR="00A17CFE">
        <w:rPr>
          <w:rFonts w:ascii="Times New Roman" w:hAnsi="Times New Roman" w:cs="Times New Roman"/>
          <w:sz w:val="24"/>
          <w:szCs w:val="24"/>
        </w:rPr>
        <w:t>number</w:t>
      </w:r>
      <w:r w:rsidR="00A17CFE" w:rsidRPr="006F644E">
        <w:rPr>
          <w:rFonts w:ascii="Times New Roman" w:hAnsi="Times New Roman" w:cs="Times New Roman"/>
          <w:sz w:val="24"/>
          <w:szCs w:val="24"/>
        </w:rPr>
        <w:t xml:space="preserve"> </w:t>
      </w:r>
      <w:r w:rsidR="002B45F7" w:rsidRPr="006F644E">
        <w:rPr>
          <w:rFonts w:ascii="Times New Roman" w:hAnsi="Times New Roman" w:cs="Times New Roman"/>
          <w:sz w:val="24"/>
          <w:szCs w:val="24"/>
        </w:rPr>
        <w:t xml:space="preserve">of misclassifications (38 cases) </w:t>
      </w:r>
      <w:commentRangeEnd w:id="645"/>
      <w:r w:rsidR="00C36A1F">
        <w:rPr>
          <w:rStyle w:val="CommentReference"/>
        </w:rPr>
        <w:commentReference w:id="645"/>
      </w:r>
      <w:r w:rsidR="002B45F7" w:rsidRPr="006F644E">
        <w:rPr>
          <w:rFonts w:ascii="Times New Roman" w:hAnsi="Times New Roman" w:cs="Times New Roman"/>
          <w:sz w:val="24"/>
          <w:szCs w:val="24"/>
        </w:rPr>
        <w:t xml:space="preserve">was </w:t>
      </w:r>
      <w:r w:rsidR="00C36A1F">
        <w:rPr>
          <w:rFonts w:ascii="Times New Roman" w:hAnsi="Times New Roman" w:cs="Times New Roman"/>
          <w:sz w:val="24"/>
          <w:szCs w:val="24"/>
        </w:rPr>
        <w:t xml:space="preserve">due to MIC </w:t>
      </w:r>
      <w:r w:rsidR="002B45F7" w:rsidRPr="006F644E">
        <w:rPr>
          <w:rFonts w:ascii="Times New Roman" w:hAnsi="Times New Roman" w:cs="Times New Roman"/>
          <w:sz w:val="24"/>
          <w:szCs w:val="24"/>
        </w:rPr>
        <w:t xml:space="preserve">values close to the </w:t>
      </w:r>
      <w:del w:id="646" w:author="sunny" w:date="2016-12-17T17:48:00Z">
        <w:r w:rsidR="00C36A1F" w:rsidDel="000F3A1A">
          <w:rPr>
            <w:rFonts w:ascii="Times New Roman" w:hAnsi="Times New Roman" w:cs="Times New Roman"/>
            <w:sz w:val="24"/>
            <w:szCs w:val="24"/>
          </w:rPr>
          <w:delText xml:space="preserve">susceptibility or resistance </w:delText>
        </w:r>
      </w:del>
      <w:r w:rsidR="002B45F7" w:rsidRPr="006F644E">
        <w:rPr>
          <w:rFonts w:ascii="Times New Roman" w:hAnsi="Times New Roman" w:cs="Times New Roman"/>
          <w:sz w:val="24"/>
          <w:szCs w:val="24"/>
        </w:rPr>
        <w:t xml:space="preserve">breakpoints </w:t>
      </w:r>
      <w:r w:rsidR="00C36A1F">
        <w:rPr>
          <w:rFonts w:ascii="Times New Roman" w:hAnsi="Times New Roman" w:cs="Times New Roman"/>
          <w:sz w:val="24"/>
          <w:szCs w:val="24"/>
        </w:rPr>
        <w:t xml:space="preserve">and </w:t>
      </w:r>
      <w:r w:rsidR="002B45F7" w:rsidRPr="006F644E">
        <w:rPr>
          <w:rFonts w:ascii="Times New Roman" w:hAnsi="Times New Roman" w:cs="Times New Roman"/>
          <w:sz w:val="24"/>
          <w:szCs w:val="24"/>
        </w:rPr>
        <w:t xml:space="preserve">had </w:t>
      </w:r>
      <w:ins w:id="647" w:author="sunny" w:date="2016-12-17T17:49:00Z">
        <w:r w:rsidR="00414EBA">
          <w:rPr>
            <w:rFonts w:ascii="Times New Roman" w:hAnsi="Times New Roman" w:cs="Times New Roman"/>
            <w:sz w:val="24"/>
            <w:szCs w:val="24"/>
          </w:rPr>
          <w:t xml:space="preserve">95% </w:t>
        </w:r>
      </w:ins>
      <w:r w:rsidR="00B6403F">
        <w:rPr>
          <w:rFonts w:ascii="Times New Roman" w:hAnsi="Times New Roman" w:cs="Times New Roman"/>
          <w:sz w:val="24"/>
          <w:szCs w:val="24"/>
        </w:rPr>
        <w:t xml:space="preserve">CIs </w:t>
      </w:r>
      <w:r w:rsidR="002B45F7" w:rsidRPr="006F644E">
        <w:rPr>
          <w:rFonts w:ascii="Times New Roman" w:hAnsi="Times New Roman" w:cs="Times New Roman"/>
          <w:sz w:val="24"/>
          <w:szCs w:val="24"/>
        </w:rPr>
        <w:t>spanning two categories</w:t>
      </w:r>
      <w:del w:id="648" w:author="sunny" w:date="2016-12-17T17:09:00Z">
        <w:r w:rsidR="00390A2C" w:rsidDel="005A4490">
          <w:rPr>
            <w:rFonts w:ascii="Times New Roman" w:hAnsi="Times New Roman" w:cs="Times New Roman"/>
            <w:sz w:val="24"/>
            <w:szCs w:val="24"/>
          </w:rPr>
          <w:delText xml:space="preserve"> (Figure 2)</w:delText>
        </w:r>
      </w:del>
      <w:r w:rsidR="002B45F7" w:rsidRPr="006F644E">
        <w:rPr>
          <w:rFonts w:ascii="Times New Roman" w:hAnsi="Times New Roman" w:cs="Times New Roman"/>
          <w:sz w:val="24"/>
          <w:szCs w:val="24"/>
        </w:rPr>
        <w:t xml:space="preserve">. </w:t>
      </w:r>
      <w:commentRangeStart w:id="649"/>
      <w:ins w:id="650" w:author="sunny" w:date="2016-12-17T17:22:00Z">
        <w:r w:rsidR="00E97160">
          <w:rPr>
            <w:rFonts w:ascii="Times New Roman" w:hAnsi="Times New Roman" w:cs="Times New Roman"/>
            <w:sz w:val="24"/>
            <w:szCs w:val="24"/>
          </w:rPr>
          <w:t xml:space="preserve">Overall the sensitivity of the assay was </w:t>
        </w:r>
        <w:r w:rsidR="00E97160" w:rsidRPr="00035D56">
          <w:rPr>
            <w:rFonts w:ascii="Times New Roman" w:hAnsi="Times New Roman" w:cs="Times New Roman"/>
            <w:sz w:val="24"/>
            <w:szCs w:val="24"/>
          </w:rPr>
          <w:t>97.13%</w:t>
        </w:r>
        <w:r w:rsidR="00E97160">
          <w:rPr>
            <w:rFonts w:ascii="Times New Roman" w:hAnsi="Times New Roman" w:cs="Times New Roman"/>
            <w:sz w:val="24"/>
            <w:szCs w:val="24"/>
          </w:rPr>
          <w:t xml:space="preserve"> (CI: 95.22-98.42) and the specificity 79.27 % (CI: 74.84-</w:t>
        </w:r>
        <w:r w:rsidR="00E97160" w:rsidRPr="00035D56">
          <w:rPr>
            <w:rFonts w:ascii="Times New Roman" w:hAnsi="Times New Roman" w:cs="Times New Roman"/>
            <w:sz w:val="24"/>
            <w:szCs w:val="24"/>
          </w:rPr>
          <w:t>83.23</w:t>
        </w:r>
        <w:r w:rsidR="00E97160">
          <w:rPr>
            <w:rFonts w:ascii="Times New Roman" w:hAnsi="Times New Roman" w:cs="Times New Roman"/>
            <w:sz w:val="24"/>
            <w:szCs w:val="24"/>
          </w:rPr>
          <w:t>).</w:t>
        </w:r>
        <w:commentRangeEnd w:id="649"/>
        <w:r w:rsidR="00E97160">
          <w:rPr>
            <w:rStyle w:val="CommentReference"/>
          </w:rPr>
          <w:commentReference w:id="649"/>
        </w:r>
      </w:ins>
    </w:p>
    <w:p w14:paraId="691F3FBB" w14:textId="16452E20" w:rsidR="003B02B6" w:rsidRPr="006F644E" w:rsidDel="00E97160" w:rsidRDefault="002B45F7" w:rsidP="00ED3701">
      <w:pPr>
        <w:spacing w:after="0" w:line="480" w:lineRule="auto"/>
        <w:jc w:val="both"/>
        <w:rPr>
          <w:del w:id="651" w:author="sunny" w:date="2016-12-17T17:22:00Z"/>
          <w:rFonts w:ascii="Times New Roman" w:hAnsi="Times New Roman" w:cs="Times New Roman"/>
          <w:sz w:val="24"/>
          <w:szCs w:val="24"/>
        </w:rPr>
      </w:pPr>
      <w:del w:id="652" w:author="sunny" w:date="2016-12-17T17:22:00Z">
        <w:r w:rsidRPr="006F644E" w:rsidDel="00E97160">
          <w:rPr>
            <w:rFonts w:ascii="Times New Roman" w:hAnsi="Times New Roman" w:cs="Times New Roman"/>
            <w:sz w:val="24"/>
            <w:szCs w:val="24"/>
          </w:rPr>
          <w:delText>Overall the sensitivity of the assay</w:delText>
        </w:r>
        <w:r w:rsidR="00C232A3" w:rsidDel="00E97160">
          <w:rPr>
            <w:rFonts w:ascii="Times New Roman" w:hAnsi="Times New Roman" w:cs="Times New Roman"/>
            <w:sz w:val="24"/>
            <w:szCs w:val="24"/>
          </w:rPr>
          <w:delText>, i.e. correctly classifying resistant strains,</w:delText>
        </w:r>
        <w:r w:rsidRPr="006F644E" w:rsidDel="00E97160">
          <w:rPr>
            <w:rFonts w:ascii="Times New Roman" w:hAnsi="Times New Roman" w:cs="Times New Roman"/>
            <w:sz w:val="24"/>
            <w:szCs w:val="24"/>
          </w:rPr>
          <w:delText xml:space="preserve"> was </w:delText>
        </w:r>
        <w:r w:rsidR="00FE6559" w:rsidRPr="006F644E" w:rsidDel="00E97160">
          <w:rPr>
            <w:rFonts w:ascii="Times New Roman" w:hAnsi="Times New Roman" w:cs="Times New Roman"/>
            <w:sz w:val="24"/>
            <w:szCs w:val="24"/>
          </w:rPr>
          <w:delText xml:space="preserve">99.4% (95% CI: 97.9-99.3) and the specificity </w:delText>
        </w:r>
        <w:r w:rsidR="00C36A1F" w:rsidDel="00E97160">
          <w:rPr>
            <w:rFonts w:ascii="Times New Roman" w:hAnsi="Times New Roman" w:cs="Times New Roman"/>
            <w:sz w:val="24"/>
            <w:szCs w:val="24"/>
          </w:rPr>
          <w:delText xml:space="preserve">was </w:delText>
        </w:r>
        <w:r w:rsidR="00FE6559" w:rsidRPr="006F644E" w:rsidDel="00E97160">
          <w:rPr>
            <w:rFonts w:ascii="Times New Roman" w:hAnsi="Times New Roman" w:cs="Times New Roman"/>
            <w:sz w:val="24"/>
            <w:szCs w:val="24"/>
          </w:rPr>
          <w:delText>72.5% (95% CI: 66.7-77.8).</w:delText>
        </w:r>
      </w:del>
    </w:p>
    <w:p w14:paraId="0C6438C4" w14:textId="17FEEB1E" w:rsidR="00046D65" w:rsidDel="00B44A67" w:rsidRDefault="00046D65">
      <w:pPr>
        <w:spacing w:after="0" w:line="480" w:lineRule="auto"/>
        <w:jc w:val="both"/>
        <w:rPr>
          <w:ins w:id="653" w:author="Unemo Magnus, USÖ Labmed länsklinik" w:date="2016-11-14T17:58:00Z"/>
          <w:del w:id="654" w:author="sunny" w:date="2016-12-17T10:28:00Z"/>
          <w:rFonts w:ascii="Times New Roman" w:hAnsi="Times New Roman" w:cs="Times New Roman"/>
          <w:b/>
          <w:sz w:val="24"/>
          <w:szCs w:val="24"/>
        </w:rPr>
        <w:pPrChange w:id="655" w:author="Unemo Magnus, USÖ Labmed länsklinik" w:date="2016-11-14T17:51:00Z">
          <w:pPr>
            <w:spacing w:line="480" w:lineRule="auto"/>
            <w:jc w:val="both"/>
          </w:pPr>
        </w:pPrChange>
      </w:pPr>
    </w:p>
    <w:p w14:paraId="54F51D47" w14:textId="7F108A9E" w:rsidR="003B02B6" w:rsidRPr="000A480A" w:rsidDel="00B44A67" w:rsidRDefault="003B02B6" w:rsidP="000A480A">
      <w:pPr>
        <w:spacing w:after="0" w:line="480" w:lineRule="auto"/>
        <w:jc w:val="both"/>
        <w:rPr>
          <w:del w:id="656" w:author="sunny" w:date="2016-12-17T10:28:00Z"/>
          <w:rFonts w:ascii="Times New Roman" w:hAnsi="Times New Roman" w:cs="Times New Roman"/>
          <w:b/>
          <w:i/>
          <w:sz w:val="24"/>
          <w:szCs w:val="24"/>
        </w:rPr>
      </w:pPr>
      <w:commentRangeStart w:id="657"/>
      <w:commentRangeStart w:id="658"/>
      <w:del w:id="659" w:author="sunny" w:date="2016-12-17T10:28:00Z">
        <w:r w:rsidRPr="000A480A" w:rsidDel="00B44A67">
          <w:rPr>
            <w:rFonts w:ascii="Times New Roman" w:hAnsi="Times New Roman" w:cs="Times New Roman"/>
            <w:b/>
            <w:i/>
            <w:sz w:val="24"/>
            <w:szCs w:val="24"/>
          </w:rPr>
          <w:delText xml:space="preserve">Hill </w:delText>
        </w:r>
        <w:r w:rsidR="006F7E29" w:rsidRPr="000A480A" w:rsidDel="00B44A67">
          <w:rPr>
            <w:rFonts w:ascii="Times New Roman" w:hAnsi="Times New Roman" w:cs="Times New Roman"/>
            <w:b/>
            <w:i/>
            <w:sz w:val="24"/>
            <w:szCs w:val="24"/>
          </w:rPr>
          <w:delText>coefficients</w:delText>
        </w:r>
        <w:commentRangeEnd w:id="657"/>
        <w:r w:rsidR="005859C1" w:rsidDel="00B44A67">
          <w:rPr>
            <w:rStyle w:val="CommentReference"/>
          </w:rPr>
          <w:commentReference w:id="657"/>
        </w:r>
        <w:commentRangeEnd w:id="658"/>
        <w:r w:rsidR="00FB7C9D" w:rsidDel="00B44A67">
          <w:rPr>
            <w:rStyle w:val="CommentReference"/>
          </w:rPr>
          <w:commentReference w:id="658"/>
        </w:r>
      </w:del>
    </w:p>
    <w:p w14:paraId="22A0A5C3" w14:textId="24C97881" w:rsidR="00593594" w:rsidRPr="006F644E" w:rsidDel="00CF7908" w:rsidRDefault="00B0573F" w:rsidP="000A480A">
      <w:pPr>
        <w:spacing w:after="0" w:line="480" w:lineRule="auto"/>
        <w:jc w:val="both"/>
        <w:rPr>
          <w:del w:id="660" w:author="sunny" w:date="2016-12-17T17:29:00Z"/>
          <w:rFonts w:ascii="Times New Roman" w:hAnsi="Times New Roman" w:cs="Times New Roman"/>
          <w:sz w:val="24"/>
          <w:szCs w:val="24"/>
        </w:rPr>
      </w:pPr>
      <w:del w:id="661" w:author="sunny" w:date="2016-12-17T17:29:00Z">
        <w:r w:rsidRPr="006F644E" w:rsidDel="00CF7908">
          <w:rPr>
            <w:rFonts w:ascii="Times New Roman" w:hAnsi="Times New Roman" w:cs="Times New Roman"/>
            <w:sz w:val="24"/>
            <w:szCs w:val="24"/>
          </w:rPr>
          <w:delText xml:space="preserve">The </w:delText>
        </w:r>
        <w:r w:rsidR="00AF166B" w:rsidDel="00CF7908">
          <w:rPr>
            <w:rFonts w:ascii="Times New Roman" w:hAnsi="Times New Roman" w:cs="Times New Roman"/>
            <w:sz w:val="24"/>
            <w:szCs w:val="24"/>
          </w:rPr>
          <w:delText>H</w:delText>
        </w:r>
        <w:r w:rsidR="00AF166B" w:rsidRPr="006F644E" w:rsidDel="00CF7908">
          <w:rPr>
            <w:rFonts w:ascii="Times New Roman" w:hAnsi="Times New Roman" w:cs="Times New Roman"/>
            <w:sz w:val="24"/>
            <w:szCs w:val="24"/>
          </w:rPr>
          <w:delText xml:space="preserve">ill </w:delText>
        </w:r>
        <w:r w:rsidR="006F7E29" w:rsidRPr="006F644E" w:rsidDel="00CF7908">
          <w:rPr>
            <w:rFonts w:ascii="Times New Roman" w:hAnsi="Times New Roman" w:cs="Times New Roman"/>
            <w:sz w:val="24"/>
            <w:szCs w:val="24"/>
          </w:rPr>
          <w:delText>coefficients</w:delText>
        </w:r>
        <w:r w:rsidRPr="006F644E" w:rsidDel="00CF7908">
          <w:rPr>
            <w:rFonts w:ascii="Times New Roman" w:hAnsi="Times New Roman" w:cs="Times New Roman"/>
            <w:sz w:val="24"/>
            <w:szCs w:val="24"/>
          </w:rPr>
          <w:delText xml:space="preserve"> of the pharmacodynamic functions were compared across all samples. The me</w:delText>
        </w:r>
        <w:r w:rsidR="0073312A" w:rsidRPr="006F644E" w:rsidDel="00CF7908">
          <w:rPr>
            <w:rFonts w:ascii="Times New Roman" w:hAnsi="Times New Roman" w:cs="Times New Roman"/>
            <w:sz w:val="24"/>
            <w:szCs w:val="24"/>
          </w:rPr>
          <w:delText>an</w:delText>
        </w:r>
        <w:r w:rsidRPr="006F644E" w:rsidDel="00CF7908">
          <w:rPr>
            <w:rFonts w:ascii="Times New Roman" w:hAnsi="Times New Roman" w:cs="Times New Roman"/>
            <w:sz w:val="24"/>
            <w:szCs w:val="24"/>
          </w:rPr>
          <w:delText xml:space="preserve"> of this parameter gradually </w:delText>
        </w:r>
        <w:r w:rsidR="00C4260D" w:rsidRPr="006F644E" w:rsidDel="00CF7908">
          <w:rPr>
            <w:rFonts w:ascii="Times New Roman" w:hAnsi="Times New Roman" w:cs="Times New Roman"/>
            <w:sz w:val="24"/>
            <w:szCs w:val="24"/>
          </w:rPr>
          <w:delText>increased</w:delText>
        </w:r>
        <w:r w:rsidRPr="006F644E" w:rsidDel="00CF7908">
          <w:rPr>
            <w:rFonts w:ascii="Times New Roman" w:hAnsi="Times New Roman" w:cs="Times New Roman"/>
            <w:sz w:val="24"/>
            <w:szCs w:val="24"/>
          </w:rPr>
          <w:delText xml:space="preserve"> from </w:delText>
        </w:r>
        <w:commentRangeStart w:id="662"/>
        <w:r w:rsidRPr="006F644E" w:rsidDel="00CF7908">
          <w:rPr>
            <w:rFonts w:ascii="Times New Roman" w:hAnsi="Times New Roman" w:cs="Times New Roman"/>
            <w:sz w:val="24"/>
            <w:szCs w:val="24"/>
          </w:rPr>
          <w:delText>ceftriaxone</w:delText>
        </w:r>
        <w:r w:rsidR="002A3CD9" w:rsidRPr="006F644E" w:rsidDel="00CF7908">
          <w:rPr>
            <w:rFonts w:ascii="Times New Roman" w:hAnsi="Times New Roman" w:cs="Times New Roman"/>
            <w:sz w:val="24"/>
            <w:szCs w:val="24"/>
          </w:rPr>
          <w:delText xml:space="preserve"> (1.</w:delText>
        </w:r>
        <w:r w:rsidR="009A4AFC" w:rsidRPr="006F644E" w:rsidDel="00CF7908">
          <w:rPr>
            <w:rFonts w:ascii="Times New Roman" w:hAnsi="Times New Roman" w:cs="Times New Roman"/>
            <w:sz w:val="24"/>
            <w:szCs w:val="24"/>
          </w:rPr>
          <w:delText>8</w:delText>
        </w:r>
        <w:r w:rsidR="002A3CD9" w:rsidRPr="006F644E" w:rsidDel="00CF7908">
          <w:rPr>
            <w:rFonts w:ascii="Times New Roman" w:hAnsi="Times New Roman" w:cs="Times New Roman"/>
            <w:sz w:val="24"/>
            <w:szCs w:val="24"/>
          </w:rPr>
          <w:delText>) to</w:delText>
        </w:r>
        <w:r w:rsidRPr="006F644E" w:rsidDel="00CF7908">
          <w:rPr>
            <w:rFonts w:ascii="Times New Roman" w:hAnsi="Times New Roman" w:cs="Times New Roman"/>
            <w:sz w:val="24"/>
            <w:szCs w:val="24"/>
          </w:rPr>
          <w:delText xml:space="preserve"> cefixime</w:delText>
        </w:r>
        <w:r w:rsidR="002A3CD9"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2</w:delText>
        </w:r>
        <w:r w:rsidR="002A3CD9" w:rsidRPr="006F644E"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tetracycline (2.1</w:delText>
        </w:r>
        <w:r w:rsidR="002A3CD9" w:rsidRPr="006F644E" w:rsidDel="00CF7908">
          <w:rPr>
            <w:rFonts w:ascii="Times New Roman" w:hAnsi="Times New Roman" w:cs="Times New Roman"/>
            <w:sz w:val="24"/>
            <w:szCs w:val="24"/>
          </w:rPr>
          <w:delText>), penicillin G (2.</w:delText>
        </w:r>
        <w:r w:rsidR="009A4AFC" w:rsidRPr="006F644E" w:rsidDel="00CF7908">
          <w:rPr>
            <w:rFonts w:ascii="Times New Roman" w:hAnsi="Times New Roman" w:cs="Times New Roman"/>
            <w:sz w:val="24"/>
            <w:szCs w:val="24"/>
          </w:rPr>
          <w:delText>3</w:delText>
        </w:r>
        <w:r w:rsidR="002A3CD9"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azithromycin (2.5</w:delText>
        </w:r>
        <w:r w:rsidR="002A3CD9" w:rsidRPr="006F644E" w:rsidDel="00CF7908">
          <w:rPr>
            <w:rFonts w:ascii="Times New Roman" w:hAnsi="Times New Roman" w:cs="Times New Roman"/>
            <w:sz w:val="24"/>
            <w:szCs w:val="24"/>
          </w:rPr>
          <w:delText xml:space="preserve">), spectinomycin </w:delText>
        </w:r>
        <w:commentRangeEnd w:id="662"/>
        <w:r w:rsidR="005859C1" w:rsidDel="00CF7908">
          <w:rPr>
            <w:rStyle w:val="CommentReference"/>
          </w:rPr>
          <w:commentReference w:id="662"/>
        </w:r>
        <w:r w:rsidR="002A3CD9" w:rsidRPr="006F644E" w:rsidDel="00CF7908">
          <w:rPr>
            <w:rFonts w:ascii="Times New Roman" w:hAnsi="Times New Roman" w:cs="Times New Roman"/>
            <w:sz w:val="24"/>
            <w:szCs w:val="24"/>
          </w:rPr>
          <w:delText>(2.</w:delText>
        </w:r>
        <w:r w:rsidR="009A4AFC" w:rsidRPr="006F644E" w:rsidDel="00CF7908">
          <w:rPr>
            <w:rFonts w:ascii="Times New Roman" w:hAnsi="Times New Roman" w:cs="Times New Roman"/>
            <w:sz w:val="24"/>
            <w:szCs w:val="24"/>
          </w:rPr>
          <w:delText>9</w:delText>
        </w:r>
        <w:r w:rsidR="002A3CD9" w:rsidRPr="006F644E" w:rsidDel="00CF7908">
          <w:rPr>
            <w:rFonts w:ascii="Times New Roman" w:hAnsi="Times New Roman" w:cs="Times New Roman"/>
            <w:sz w:val="24"/>
            <w:szCs w:val="24"/>
          </w:rPr>
          <w:delText xml:space="preserve">) and </w:delText>
        </w:r>
        <w:r w:rsidR="00E016A1" w:rsidRPr="006F644E" w:rsidDel="00CF7908">
          <w:rPr>
            <w:rFonts w:ascii="Times New Roman" w:hAnsi="Times New Roman" w:cs="Times New Roman"/>
            <w:sz w:val="24"/>
            <w:szCs w:val="24"/>
          </w:rPr>
          <w:delText xml:space="preserve">was highest for </w:delText>
        </w:r>
        <w:r w:rsidR="002A3CD9" w:rsidRPr="006F644E" w:rsidDel="00CF7908">
          <w:rPr>
            <w:rFonts w:ascii="Times New Roman" w:hAnsi="Times New Roman" w:cs="Times New Roman"/>
            <w:sz w:val="24"/>
            <w:szCs w:val="24"/>
          </w:rPr>
          <w:delText>gentamicin (3.</w:delText>
        </w:r>
        <w:r w:rsidR="009A4AFC" w:rsidRPr="006F644E" w:rsidDel="00CF7908">
          <w:rPr>
            <w:rFonts w:ascii="Times New Roman" w:hAnsi="Times New Roman" w:cs="Times New Roman"/>
            <w:sz w:val="24"/>
            <w:szCs w:val="24"/>
          </w:rPr>
          <w:delText>3</w:delText>
        </w:r>
        <w:r w:rsidR="002A3CD9" w:rsidRPr="006F644E" w:rsidDel="00CF7908">
          <w:rPr>
            <w:rFonts w:ascii="Times New Roman" w:hAnsi="Times New Roman" w:cs="Times New Roman"/>
            <w:sz w:val="24"/>
            <w:szCs w:val="24"/>
          </w:rPr>
          <w:delText xml:space="preserve">). </w:delText>
        </w:r>
        <w:commentRangeStart w:id="663"/>
        <w:r w:rsidR="00C4260D" w:rsidRPr="006F644E" w:rsidDel="00CF7908">
          <w:rPr>
            <w:rFonts w:ascii="Times New Roman" w:hAnsi="Times New Roman" w:cs="Times New Roman"/>
            <w:sz w:val="24"/>
            <w:szCs w:val="24"/>
          </w:rPr>
          <w:delText xml:space="preserve">A pairwise </w:delText>
        </w:r>
        <w:r w:rsidR="00C4260D" w:rsidRPr="000A480A" w:rsidDel="00CF7908">
          <w:rPr>
            <w:rFonts w:ascii="Times New Roman" w:hAnsi="Times New Roman" w:cs="Times New Roman"/>
            <w:i/>
            <w:sz w:val="24"/>
            <w:szCs w:val="24"/>
          </w:rPr>
          <w:delText>t</w:delText>
        </w:r>
        <w:r w:rsidR="00C4260D" w:rsidRPr="006F644E" w:rsidDel="00CF7908">
          <w:rPr>
            <w:rFonts w:ascii="Times New Roman" w:hAnsi="Times New Roman" w:cs="Times New Roman"/>
            <w:sz w:val="24"/>
            <w:szCs w:val="24"/>
          </w:rPr>
          <w:delText xml:space="preserve">-test showed that the differences between </w:delText>
        </w:r>
        <w:r w:rsidR="009A4AFC" w:rsidRPr="006F644E" w:rsidDel="00CF7908">
          <w:rPr>
            <w:rFonts w:ascii="Times New Roman" w:hAnsi="Times New Roman" w:cs="Times New Roman"/>
            <w:sz w:val="24"/>
            <w:szCs w:val="24"/>
          </w:rPr>
          <w:delText>the antimicrobials</w:delText>
        </w:r>
        <w:r w:rsidR="00C4260D" w:rsidRPr="006F644E" w:rsidDel="00CF7908">
          <w:rPr>
            <w:rFonts w:ascii="Times New Roman" w:hAnsi="Times New Roman" w:cs="Times New Roman"/>
            <w:sz w:val="24"/>
            <w:szCs w:val="24"/>
          </w:rPr>
          <w:delText xml:space="preserve"> were significant </w:delText>
        </w:r>
        <w:r w:rsidR="009A4AFC" w:rsidRPr="006F644E" w:rsidDel="00CF7908">
          <w:rPr>
            <w:rFonts w:ascii="Times New Roman" w:hAnsi="Times New Roman" w:cs="Times New Roman"/>
            <w:sz w:val="24"/>
            <w:szCs w:val="24"/>
          </w:rPr>
          <w:delText xml:space="preserve">when the distance between the means was larger than 0.5 </w:delText>
        </w:r>
        <w:commentRangeEnd w:id="663"/>
        <w:r w:rsidR="00BF79C7" w:rsidDel="00CF7908">
          <w:rPr>
            <w:rStyle w:val="CommentReference"/>
          </w:rPr>
          <w:commentReference w:id="663"/>
        </w:r>
        <w:r w:rsidR="009A4AFC" w:rsidRPr="006F644E" w:rsidDel="00CF7908">
          <w:rPr>
            <w:rFonts w:ascii="Times New Roman" w:hAnsi="Times New Roman" w:cs="Times New Roman"/>
            <w:sz w:val="24"/>
            <w:szCs w:val="24"/>
          </w:rPr>
          <w:delText xml:space="preserve">(Figure </w:delText>
        </w:r>
        <w:r w:rsidR="00390A2C" w:rsidDel="00CF7908">
          <w:rPr>
            <w:rFonts w:ascii="Times New Roman" w:hAnsi="Times New Roman" w:cs="Times New Roman"/>
            <w:sz w:val="24"/>
            <w:szCs w:val="24"/>
          </w:rPr>
          <w:delText>3</w:delText>
        </w:r>
        <w:r w:rsidR="009A4AFC" w:rsidRPr="006F644E" w:rsidDel="00CF7908">
          <w:rPr>
            <w:rFonts w:ascii="Times New Roman" w:hAnsi="Times New Roman" w:cs="Times New Roman"/>
            <w:sz w:val="24"/>
            <w:szCs w:val="24"/>
          </w:rPr>
          <w:delText>A)</w:delText>
        </w:r>
        <w:r w:rsidR="00C4260D"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 xml:space="preserve">The differences between susceptible and resistant strains were not significant. </w:delText>
        </w:r>
        <w:r w:rsidR="00C4260D" w:rsidRPr="006F644E" w:rsidDel="00CF7908">
          <w:rPr>
            <w:rFonts w:ascii="Times New Roman" w:hAnsi="Times New Roman" w:cs="Times New Roman"/>
            <w:sz w:val="24"/>
            <w:szCs w:val="24"/>
          </w:rPr>
          <w:delText>Furthermore</w:delText>
        </w:r>
        <w:r w:rsidR="00462474" w:rsidRPr="006F644E" w:rsidDel="00CF7908">
          <w:rPr>
            <w:rFonts w:ascii="Times New Roman" w:hAnsi="Times New Roman" w:cs="Times New Roman"/>
            <w:sz w:val="24"/>
            <w:szCs w:val="24"/>
          </w:rPr>
          <w:delText>,</w:delText>
        </w:r>
        <w:r w:rsidR="00C4260D" w:rsidRPr="006F644E" w:rsidDel="00CF7908">
          <w:rPr>
            <w:rFonts w:ascii="Times New Roman" w:hAnsi="Times New Roman" w:cs="Times New Roman"/>
            <w:sz w:val="24"/>
            <w:szCs w:val="24"/>
          </w:rPr>
          <w:delText xml:space="preserve"> hierarchical</w:delText>
        </w:r>
        <w:r w:rsidRPr="006F644E" w:rsidDel="00CF7908">
          <w:rPr>
            <w:rFonts w:ascii="Times New Roman" w:hAnsi="Times New Roman" w:cs="Times New Roman"/>
            <w:sz w:val="24"/>
            <w:szCs w:val="24"/>
          </w:rPr>
          <w:delText xml:space="preserve"> clustering </w:delText>
        </w:r>
        <w:r w:rsidR="00BF754E" w:rsidRPr="006F644E" w:rsidDel="00CF7908">
          <w:rPr>
            <w:rFonts w:ascii="Times New Roman" w:hAnsi="Times New Roman" w:cs="Times New Roman"/>
            <w:sz w:val="24"/>
            <w:szCs w:val="24"/>
          </w:rPr>
          <w:delText>found</w:delText>
        </w:r>
        <w:r w:rsidR="00551DC0" w:rsidRPr="006F644E" w:rsidDel="00CF7908">
          <w:rPr>
            <w:rFonts w:ascii="Times New Roman" w:hAnsi="Times New Roman" w:cs="Times New Roman"/>
            <w:sz w:val="24"/>
            <w:szCs w:val="24"/>
          </w:rPr>
          <w:delText xml:space="preserve"> three main clusters</w:delText>
        </w:r>
        <w:r w:rsidR="00BF754E"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 xml:space="preserve">Figure </w:delText>
        </w:r>
        <w:r w:rsidR="00390A2C" w:rsidDel="00CF7908">
          <w:rPr>
            <w:rFonts w:ascii="Times New Roman" w:hAnsi="Times New Roman" w:cs="Times New Roman"/>
            <w:sz w:val="24"/>
            <w:szCs w:val="24"/>
          </w:rPr>
          <w:delText>3</w:delText>
        </w:r>
        <w:r w:rsidR="009A4AFC" w:rsidRPr="006F644E" w:rsidDel="00CF7908">
          <w:rPr>
            <w:rFonts w:ascii="Times New Roman" w:hAnsi="Times New Roman" w:cs="Times New Roman"/>
            <w:sz w:val="24"/>
            <w:szCs w:val="24"/>
          </w:rPr>
          <w:delText>B</w:delText>
        </w:r>
        <w:r w:rsidR="00BF754E" w:rsidRPr="006F644E" w:rsidDel="00CF7908">
          <w:rPr>
            <w:rFonts w:ascii="Times New Roman" w:hAnsi="Times New Roman" w:cs="Times New Roman"/>
            <w:sz w:val="24"/>
            <w:szCs w:val="24"/>
          </w:rPr>
          <w:delText>)</w:delText>
        </w:r>
        <w:r w:rsidR="00551DC0" w:rsidRPr="006F644E"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T</w:delText>
        </w:r>
        <w:r w:rsidR="00C4260D" w:rsidRPr="006F644E" w:rsidDel="00CF7908">
          <w:rPr>
            <w:rFonts w:ascii="Times New Roman" w:hAnsi="Times New Roman" w:cs="Times New Roman"/>
            <w:sz w:val="24"/>
            <w:szCs w:val="24"/>
          </w:rPr>
          <w:delText xml:space="preserve">he </w:delText>
        </w:r>
        <w:r w:rsidR="009911EF" w:rsidDel="00CF7908">
          <w:rPr>
            <w:rFonts w:ascii="Times New Roman" w:hAnsi="Times New Roman" w:cs="Times New Roman"/>
            <w:sz w:val="24"/>
            <w:szCs w:val="24"/>
          </w:rPr>
          <w:sym w:font="Symbol" w:char="F062"/>
        </w:r>
        <w:r w:rsidR="009911EF"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lactams ceftriaxone, cefixime and </w:delText>
        </w:r>
        <w:r w:rsidR="00C4260D" w:rsidRPr="006F644E" w:rsidDel="00CF7908">
          <w:rPr>
            <w:rFonts w:ascii="Times New Roman" w:hAnsi="Times New Roman" w:cs="Times New Roman"/>
            <w:sz w:val="24"/>
            <w:szCs w:val="24"/>
          </w:rPr>
          <w:delText>penicillin G</w:delText>
        </w:r>
        <w:r w:rsidR="009A4AFC" w:rsidRPr="006F644E" w:rsidDel="00CF7908">
          <w:rPr>
            <w:rFonts w:ascii="Times New Roman" w:hAnsi="Times New Roman" w:cs="Times New Roman"/>
            <w:sz w:val="24"/>
            <w:szCs w:val="24"/>
          </w:rPr>
          <w:delText xml:space="preserve"> were found in one cluster</w:delText>
        </w:r>
        <w:r w:rsidR="00C4260D"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 xml:space="preserve">Ciprofloxacin and </w:delText>
        </w:r>
        <w:r w:rsidR="009A4AFC" w:rsidRPr="006F644E" w:rsidDel="00CF7908">
          <w:rPr>
            <w:rFonts w:ascii="Times New Roman" w:hAnsi="Times New Roman" w:cs="Times New Roman"/>
            <w:sz w:val="24"/>
            <w:szCs w:val="24"/>
          </w:rPr>
          <w:delText>gentamicin</w:delText>
        </w:r>
        <w:r w:rsidR="00551DC0" w:rsidRPr="006F644E" w:rsidDel="00CF7908">
          <w:rPr>
            <w:rFonts w:ascii="Times New Roman" w:hAnsi="Times New Roman" w:cs="Times New Roman"/>
            <w:sz w:val="24"/>
            <w:szCs w:val="24"/>
          </w:rPr>
          <w:delText xml:space="preserve"> were found in </w:delText>
        </w:r>
        <w:r w:rsidR="009A4AFC" w:rsidRPr="006F644E" w:rsidDel="00CF7908">
          <w:rPr>
            <w:rFonts w:ascii="Times New Roman" w:hAnsi="Times New Roman" w:cs="Times New Roman"/>
            <w:sz w:val="24"/>
            <w:szCs w:val="24"/>
          </w:rPr>
          <w:delText>a</w:delText>
        </w:r>
        <w:r w:rsidR="00551DC0" w:rsidRPr="006F644E" w:rsidDel="00CF7908">
          <w:rPr>
            <w:rFonts w:ascii="Times New Roman" w:hAnsi="Times New Roman" w:cs="Times New Roman"/>
            <w:sz w:val="24"/>
            <w:szCs w:val="24"/>
          </w:rPr>
          <w:delText xml:space="preserve"> second cluster</w:delText>
        </w:r>
        <w:r w:rsidR="009A4AFC" w:rsidRPr="006F644E" w:rsidDel="00CF7908">
          <w:rPr>
            <w:rFonts w:ascii="Times New Roman" w:hAnsi="Times New Roman" w:cs="Times New Roman"/>
            <w:sz w:val="24"/>
            <w:szCs w:val="24"/>
          </w:rPr>
          <w:delText xml:space="preserve"> and azithromycin, tetracycline and spectinomycin</w:delText>
        </w:r>
        <w:r w:rsidR="00310B24" w:rsidRPr="006F644E" w:rsidDel="00CF7908">
          <w:rPr>
            <w:rFonts w:ascii="Times New Roman" w:hAnsi="Times New Roman" w:cs="Times New Roman"/>
            <w:sz w:val="24"/>
            <w:szCs w:val="24"/>
          </w:rPr>
          <w:delText xml:space="preserve"> in a third cluster</w:delText>
        </w:r>
        <w:r w:rsidR="009A4AFC" w:rsidRPr="006F644E" w:rsidDel="00CF7908">
          <w:rPr>
            <w:rFonts w:ascii="Times New Roman" w:hAnsi="Times New Roman" w:cs="Times New Roman"/>
            <w:sz w:val="24"/>
            <w:szCs w:val="24"/>
          </w:rPr>
          <w:delText>.</w:delText>
        </w:r>
        <w:r w:rsidR="00C96726"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 xml:space="preserve"> </w:delText>
        </w:r>
      </w:del>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664"/>
      <w:r w:rsidRPr="006F644E">
        <w:rPr>
          <w:rFonts w:ascii="Times New Roman" w:hAnsi="Times New Roman" w:cs="Times New Roman"/>
          <w:b/>
          <w:sz w:val="24"/>
          <w:szCs w:val="24"/>
        </w:rPr>
        <w:t>Discussion</w:t>
      </w:r>
      <w:commentRangeEnd w:id="664"/>
      <w:r w:rsidR="008D7C42">
        <w:rPr>
          <w:rStyle w:val="CommentReference"/>
        </w:rPr>
        <w:commentReference w:id="664"/>
      </w:r>
    </w:p>
    <w:p w14:paraId="473475AC" w14:textId="5066E1E8" w:rsidR="00807F60" w:rsidRDefault="00497D73" w:rsidP="003F3400">
      <w:pPr>
        <w:spacing w:after="0" w:line="480" w:lineRule="auto"/>
        <w:ind w:firstLine="426"/>
        <w:jc w:val="both"/>
        <w:rPr>
          <w:ins w:id="665" w:author="sunny" w:date="2016-12-17T11:58:00Z"/>
          <w:rFonts w:ascii="Times New Roman" w:hAnsi="Times New Roman" w:cs="Times New Roman"/>
          <w:sz w:val="24"/>
          <w:szCs w:val="24"/>
        </w:rPr>
        <w:pPrChange w:id="666" w:author="sunny" w:date="2016-12-17T19:49:00Z">
          <w:pPr>
            <w:spacing w:after="0" w:line="480" w:lineRule="auto"/>
            <w:jc w:val="both"/>
          </w:pPr>
        </w:pPrChange>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w:t>
      </w:r>
      <w:del w:id="667" w:author="sunny" w:date="2016-12-17T10:29:00Z">
        <w:r w:rsidR="00E932A8" w:rsidRPr="006F644E" w:rsidDel="00B44A67">
          <w:rPr>
            <w:rFonts w:ascii="Times New Roman" w:hAnsi="Times New Roman" w:cs="Times New Roman"/>
            <w:sz w:val="24"/>
            <w:szCs w:val="24"/>
          </w:rPr>
          <w:delText xml:space="preserve"> </w:delText>
        </w:r>
        <w:r w:rsidR="00AD378B" w:rsidDel="00B44A67">
          <w:rPr>
            <w:rFonts w:ascii="Times New Roman" w:hAnsi="Times New Roman" w:cs="Times New Roman"/>
            <w:sz w:val="24"/>
            <w:szCs w:val="24"/>
          </w:rPr>
          <w:delText>(</w:delText>
        </w:r>
      </w:del>
      <w:del w:id="668" w:author="sunny" w:date="2016-12-17T10:08:00Z">
        <w:r w:rsidR="00AD378B" w:rsidDel="0042662A">
          <w:rPr>
            <w:rFonts w:ascii="Times New Roman" w:hAnsi="Times New Roman" w:cs="Times New Roman"/>
            <w:sz w:val="24"/>
            <w:szCs w:val="24"/>
          </w:rPr>
          <w:delText xml:space="preserve">about </w:delText>
        </w:r>
      </w:del>
      <w:del w:id="669" w:author="sunny" w:date="2016-12-17T10:29:00Z">
        <w:r w:rsidR="00AD378B" w:rsidDel="00B44A67">
          <w:rPr>
            <w:rFonts w:ascii="Times New Roman" w:hAnsi="Times New Roman" w:cs="Times New Roman"/>
            <w:sz w:val="24"/>
            <w:szCs w:val="24"/>
          </w:rPr>
          <w:delText>7.5 hours)</w:delText>
        </w:r>
      </w:del>
      <w:ins w:id="670" w:author="sunny" w:date="2016-12-17T10:08:00Z">
        <w:r w:rsidR="0042662A">
          <w:rPr>
            <w:rFonts w:ascii="Times New Roman" w:hAnsi="Times New Roman" w:cs="Times New Roman"/>
            <w:sz w:val="24"/>
            <w:szCs w:val="24"/>
          </w:rPr>
          <w:t>,</w:t>
        </w:r>
      </w:ins>
      <w:r w:rsidR="00AD378B">
        <w:rPr>
          <w:rFonts w:ascii="Times New Roman" w:hAnsi="Times New Roman" w:cs="Times New Roman"/>
          <w:sz w:val="24"/>
          <w:szCs w:val="24"/>
        </w:rPr>
        <w:t xml:space="preserve"> </w:t>
      </w:r>
      <w:commentRangeStart w:id="671"/>
      <w:r w:rsidR="00E932A8" w:rsidRPr="006F644E">
        <w:rPr>
          <w:rFonts w:ascii="Times New Roman" w:hAnsi="Times New Roman" w:cs="Times New Roman"/>
          <w:sz w:val="24"/>
          <w:szCs w:val="24"/>
        </w:rPr>
        <w:t xml:space="preserve">considerably shorter </w:t>
      </w:r>
      <w:ins w:id="672" w:author="sunny" w:date="2016-12-17T10:29:00Z">
        <w:r w:rsidR="00B44A67">
          <w:rPr>
            <w:rFonts w:ascii="Times New Roman" w:hAnsi="Times New Roman" w:cs="Times New Roman"/>
            <w:sz w:val="24"/>
            <w:szCs w:val="24"/>
          </w:rPr>
          <w:t>(approximately 7.5 hours)</w:t>
        </w:r>
        <w:r w:rsidR="00B44A67">
          <w:rPr>
            <w:rFonts w:ascii="Times New Roman" w:hAnsi="Times New Roman" w:cs="Times New Roman"/>
            <w:sz w:val="24"/>
            <w:szCs w:val="24"/>
          </w:rPr>
          <w:t xml:space="preserve"> </w:t>
        </w:r>
      </w:ins>
      <w:r w:rsidR="00E932A8" w:rsidRPr="006F644E">
        <w:rPr>
          <w:rFonts w:ascii="Times New Roman" w:hAnsi="Times New Roman" w:cs="Times New Roman"/>
          <w:sz w:val="24"/>
          <w:szCs w:val="24"/>
        </w:rPr>
        <w:t xml:space="preserve">than those of </w:t>
      </w:r>
      <w:r w:rsidR="008D7C42">
        <w:rPr>
          <w:rFonts w:ascii="Times New Roman" w:hAnsi="Times New Roman" w:cs="Times New Roman"/>
          <w:sz w:val="24"/>
          <w:szCs w:val="24"/>
        </w:rPr>
        <w:t xml:space="preserve">the </w:t>
      </w:r>
      <w:r w:rsidR="00E932A8" w:rsidRPr="006F644E">
        <w:rPr>
          <w:rFonts w:ascii="Times New Roman" w:hAnsi="Times New Roman" w:cs="Times New Roman"/>
          <w:sz w:val="24"/>
          <w:szCs w:val="24"/>
        </w:rPr>
        <w:t xml:space="preserve">currently </w:t>
      </w:r>
      <w:commentRangeEnd w:id="671"/>
      <w:r w:rsidR="00B71F1F">
        <w:rPr>
          <w:rStyle w:val="CommentReference"/>
        </w:rPr>
        <w:commentReference w:id="671"/>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t xml:space="preserve">Etest are </w:t>
      </w:r>
      <w:del w:id="673" w:author="sunny" w:date="2016-12-17T10:09:00Z">
        <w:r w:rsidR="00AD378B" w:rsidDel="0042662A">
          <w:rPr>
            <w:rFonts w:ascii="Times New Roman" w:hAnsi="Times New Roman" w:cs="Times New Roman"/>
            <w:sz w:val="24"/>
            <w:szCs w:val="24"/>
          </w:rPr>
          <w:delText xml:space="preserve">additionally </w:delText>
        </w:r>
      </w:del>
      <w:r w:rsidR="00CC4705" w:rsidRPr="006F644E">
        <w:rPr>
          <w:rFonts w:ascii="Times New Roman" w:hAnsi="Times New Roman" w:cs="Times New Roman"/>
          <w:sz w:val="24"/>
          <w:szCs w:val="24"/>
        </w:rPr>
        <w:t xml:space="preserve">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ins w:id="674" w:author="sunny" w:date="2016-12-17T10:29:00Z">
        <w:r w:rsidR="00B44A67">
          <w:rPr>
            <w:rFonts w:ascii="Times New Roman" w:hAnsi="Times New Roman" w:cs="Times New Roman"/>
            <w:sz w:val="24"/>
            <w:szCs w:val="24"/>
          </w:rPr>
          <w:t xml:space="preserve">are </w:t>
        </w:r>
      </w:ins>
      <w:r w:rsidR="00CC4705" w:rsidRPr="006F644E">
        <w:rPr>
          <w:rFonts w:ascii="Times New Roman" w:hAnsi="Times New Roman" w:cs="Times New Roman"/>
          <w:sz w:val="24"/>
          <w:szCs w:val="24"/>
        </w:rPr>
        <w:lastRenderedPageBreak/>
        <w:t xml:space="preserve">therefore </w:t>
      </w:r>
      <w:del w:id="675" w:author="sunny" w:date="2016-12-17T10:29:00Z">
        <w:r w:rsidR="00CC4705" w:rsidRPr="006F644E" w:rsidDel="00B44A67">
          <w:rPr>
            <w:rFonts w:ascii="Times New Roman" w:hAnsi="Times New Roman" w:cs="Times New Roman"/>
            <w:sz w:val="24"/>
            <w:szCs w:val="24"/>
          </w:rPr>
          <w:delText xml:space="preserve">are </w:delText>
        </w:r>
      </w:del>
      <w:r w:rsidR="00CC4705" w:rsidRPr="006F644E">
        <w:rPr>
          <w:rFonts w:ascii="Times New Roman" w:hAnsi="Times New Roman" w:cs="Times New Roman"/>
          <w:sz w:val="24"/>
          <w:szCs w:val="24"/>
        </w:rPr>
        <w:t xml:space="preserve">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ins w:id="676" w:author="sunny" w:date="2016-12-17T10:29:00Z">
        <w:r w:rsidR="00B44A67">
          <w:rPr>
            <w:rFonts w:ascii="Times New Roman" w:hAnsi="Times New Roman" w:cs="Times New Roman"/>
            <w:sz w:val="24"/>
            <w:szCs w:val="24"/>
          </w:rPr>
          <w:t xml:space="preserve">the </w:t>
        </w:r>
      </w:ins>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176302">
        <w:rPr>
          <w:rFonts w:ascii="Times New Roman" w:hAnsi="Times New Roman" w:cs="Times New Roman"/>
          <w:i/>
          <w:sz w:val="24"/>
          <w:szCs w:val="24"/>
          <w:rPrChange w:id="677" w:author="sunny" w:date="2016-12-08T23:30:00Z">
            <w:rPr>
              <w:rFonts w:ascii="Times New Roman" w:hAnsi="Times New Roman" w:cs="Times New Roman"/>
              <w:sz w:val="24"/>
              <w:szCs w:val="24"/>
            </w:rPr>
          </w:rPrChange>
        </w:rPr>
        <w:t>EC</w:t>
      </w:r>
      <w:r w:rsidR="00FE2A24" w:rsidRPr="00176302">
        <w:rPr>
          <w:rFonts w:ascii="Times New Roman" w:hAnsi="Times New Roman" w:cs="Times New Roman"/>
          <w:i/>
          <w:sz w:val="24"/>
          <w:szCs w:val="24"/>
          <w:vertAlign w:val="subscript"/>
          <w:rPrChange w:id="678" w:author="sunny" w:date="2016-12-08T23:30:00Z">
            <w:rPr>
              <w:rFonts w:ascii="Times New Roman" w:hAnsi="Times New Roman" w:cs="Times New Roman"/>
              <w:sz w:val="24"/>
              <w:szCs w:val="24"/>
              <w:vertAlign w:val="subscript"/>
            </w:rPr>
          </w:rPrChange>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scale and therefore allows calculat</w:t>
      </w:r>
      <w:r w:rsidR="009E4A85">
        <w:rPr>
          <w:rFonts w:ascii="Times New Roman" w:hAnsi="Times New Roman" w:cs="Times New Roman"/>
          <w:sz w:val="24"/>
          <w:szCs w:val="24"/>
        </w:rPr>
        <w:t>ion of</w:t>
      </w:r>
      <w:r w:rsidR="000B46D8" w:rsidRPr="006F644E">
        <w:rPr>
          <w:rFonts w:ascii="Times New Roman" w:hAnsi="Times New Roman" w:cs="Times New Roman"/>
          <w:sz w:val="24"/>
          <w:szCs w:val="24"/>
        </w:rPr>
        <w:t xml:space="preserve"> a </w:t>
      </w:r>
      <w:r w:rsidR="00E643EC" w:rsidRPr="006F644E">
        <w:rPr>
          <w:rFonts w:ascii="Times New Roman" w:hAnsi="Times New Roman" w:cs="Times New Roman"/>
          <w:sz w:val="24"/>
          <w:szCs w:val="24"/>
        </w:rPr>
        <w:t>precise estimate</w:t>
      </w:r>
      <w:ins w:id="679" w:author="sunny" w:date="2016-12-17T13:58:00Z">
        <w:r w:rsidR="00F563D3">
          <w:rPr>
            <w:rFonts w:ascii="Times New Roman" w:hAnsi="Times New Roman" w:cs="Times New Roman"/>
            <w:sz w:val="24"/>
            <w:szCs w:val="24"/>
          </w:rPr>
          <w:t>s</w:t>
        </w:r>
      </w:ins>
      <w:r w:rsidR="00E643EC" w:rsidRPr="006F644E">
        <w:rPr>
          <w:rFonts w:ascii="Times New Roman" w:hAnsi="Times New Roman" w:cs="Times New Roman"/>
          <w:sz w:val="24"/>
          <w:szCs w:val="24"/>
        </w:rPr>
        <w:t xml:space="preserve"> </w:t>
      </w:r>
      <w:r w:rsidR="006F367B">
        <w:rPr>
          <w:rFonts w:ascii="Times New Roman" w:hAnsi="Times New Roman" w:cs="Times New Roman"/>
          <w:sz w:val="24"/>
          <w:szCs w:val="24"/>
        </w:rPr>
        <w:t>including</w:t>
      </w:r>
      <w:r w:rsidR="006F367B" w:rsidRPr="006F644E">
        <w:rPr>
          <w:rFonts w:ascii="Times New Roman" w:hAnsi="Times New Roman" w:cs="Times New Roman"/>
          <w:sz w:val="24"/>
          <w:szCs w:val="24"/>
        </w:rPr>
        <w:t xml:space="preserve"> </w:t>
      </w:r>
      <w:ins w:id="680" w:author="sunny" w:date="2016-12-17T10:09:00Z">
        <w:r w:rsidR="0042662A">
          <w:rPr>
            <w:rFonts w:ascii="Times New Roman" w:hAnsi="Times New Roman" w:cs="Times New Roman"/>
            <w:sz w:val="24"/>
            <w:szCs w:val="24"/>
          </w:rPr>
          <w:t>confidence intervals</w:t>
        </w:r>
      </w:ins>
      <w:del w:id="681" w:author="sunny" w:date="2016-12-17T10:09:00Z">
        <w:r w:rsidR="00B6403F" w:rsidDel="0042662A">
          <w:rPr>
            <w:rFonts w:ascii="Times New Roman" w:hAnsi="Times New Roman" w:cs="Times New Roman"/>
            <w:sz w:val="24"/>
            <w:szCs w:val="24"/>
          </w:rPr>
          <w:delText>CI</w:delText>
        </w:r>
      </w:del>
      <w:r w:rsidR="000B46D8" w:rsidRPr="006F644E">
        <w:rPr>
          <w:rFonts w:ascii="Times New Roman" w:hAnsi="Times New Roman" w:cs="Times New Roman"/>
          <w:sz w:val="24"/>
          <w:szCs w:val="24"/>
        </w:rPr>
        <w:t xml:space="preserve"> rather than having the precision limited by doubling dilutions. </w:t>
      </w:r>
      <w:r w:rsidR="00FE2A24" w:rsidRPr="006F644E">
        <w:rPr>
          <w:rFonts w:ascii="Times New Roman" w:hAnsi="Times New Roman" w:cs="Times New Roman"/>
          <w:sz w:val="24"/>
          <w:szCs w:val="24"/>
        </w:rPr>
        <w:t>Continuous values from dose-response curves are inherently difficult to compare to resistance breakpoints 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based methods. This was reflected by 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categories. </w:t>
      </w:r>
      <w:del w:id="682" w:author="sunny" w:date="2016-12-17T17:57:00Z">
        <w:r w:rsidR="00FE2A24" w:rsidRPr="006F644E" w:rsidDel="00414EBA">
          <w:rPr>
            <w:rFonts w:ascii="Times New Roman" w:hAnsi="Times New Roman" w:cs="Times New Roman"/>
            <w:sz w:val="24"/>
            <w:szCs w:val="24"/>
          </w:rPr>
          <w:delText>The performance of the assay was excellent</w:delText>
        </w:r>
      </w:del>
      <w:del w:id="683" w:author="sunny" w:date="2016-12-17T17:56:00Z">
        <w:r w:rsidR="00FE2A24" w:rsidRPr="006F644E" w:rsidDel="00414EBA">
          <w:rPr>
            <w:rFonts w:ascii="Times New Roman" w:hAnsi="Times New Roman" w:cs="Times New Roman"/>
            <w:sz w:val="24"/>
            <w:szCs w:val="24"/>
          </w:rPr>
          <w:delText xml:space="preserve"> </w:delText>
        </w:r>
      </w:del>
      <w:del w:id="684" w:author="sunny" w:date="2016-12-17T17:57:00Z">
        <w:r w:rsidR="00FE2A24" w:rsidRPr="006F644E" w:rsidDel="00414EBA">
          <w:rPr>
            <w:rFonts w:ascii="Times New Roman" w:hAnsi="Times New Roman" w:cs="Times New Roman"/>
            <w:sz w:val="24"/>
            <w:szCs w:val="24"/>
          </w:rPr>
          <w:delText>for ciprofloxacin</w:delText>
        </w:r>
      </w:del>
      <w:del w:id="685" w:author="sunny" w:date="2016-12-17T17:55:00Z">
        <w:r w:rsidR="00FE2A24" w:rsidRPr="006F644E" w:rsidDel="00414EBA">
          <w:rPr>
            <w:rFonts w:ascii="Times New Roman" w:hAnsi="Times New Roman" w:cs="Times New Roman"/>
            <w:sz w:val="24"/>
            <w:szCs w:val="24"/>
          </w:rPr>
          <w:delText xml:space="preserve"> (</w:delText>
        </w:r>
      </w:del>
      <w:del w:id="686" w:author="sunny" w:date="2016-12-17T17:54:00Z">
        <w:r w:rsidR="00FE2A24" w:rsidRPr="006F644E" w:rsidDel="00414EBA">
          <w:rPr>
            <w:rFonts w:ascii="Times New Roman" w:hAnsi="Times New Roman" w:cs="Times New Roman"/>
            <w:sz w:val="24"/>
            <w:szCs w:val="24"/>
          </w:rPr>
          <w:delText>one false positive case</w:delText>
        </w:r>
      </w:del>
      <w:del w:id="687" w:author="sunny" w:date="2016-12-17T17:55:00Z">
        <w:r w:rsidR="00FE2A24" w:rsidRPr="006F644E" w:rsidDel="00414EBA">
          <w:rPr>
            <w:rFonts w:ascii="Times New Roman" w:hAnsi="Times New Roman" w:cs="Times New Roman"/>
            <w:sz w:val="24"/>
            <w:szCs w:val="24"/>
          </w:rPr>
          <w:delText>)</w:delText>
        </w:r>
      </w:del>
      <w:del w:id="688" w:author="sunny" w:date="2016-12-17T17:57:00Z">
        <w:r w:rsidR="00FE2A24" w:rsidRPr="006F644E" w:rsidDel="00414EBA">
          <w:rPr>
            <w:rFonts w:ascii="Times New Roman" w:hAnsi="Times New Roman" w:cs="Times New Roman"/>
            <w:sz w:val="24"/>
            <w:szCs w:val="24"/>
          </w:rPr>
          <w:delText xml:space="preserve">, penicillin G </w:delText>
        </w:r>
      </w:del>
      <w:del w:id="689" w:author="sunny" w:date="2016-12-17T17:55:00Z">
        <w:r w:rsidR="00FE2A24" w:rsidRPr="006F644E" w:rsidDel="00414EBA">
          <w:rPr>
            <w:rFonts w:ascii="Times New Roman" w:hAnsi="Times New Roman" w:cs="Times New Roman"/>
            <w:sz w:val="24"/>
            <w:szCs w:val="24"/>
          </w:rPr>
          <w:delText>(no major errors) and tetracycline (</w:delText>
        </w:r>
      </w:del>
      <w:del w:id="690" w:author="sunny" w:date="2016-12-17T17:53:00Z">
        <w:r w:rsidR="00FE2A24" w:rsidRPr="006F644E" w:rsidDel="00414EBA">
          <w:rPr>
            <w:rFonts w:ascii="Times New Roman" w:hAnsi="Times New Roman" w:cs="Times New Roman"/>
            <w:sz w:val="24"/>
            <w:szCs w:val="24"/>
          </w:rPr>
          <w:delText>one false positive value</w:delText>
        </w:r>
      </w:del>
      <w:del w:id="691" w:author="sunny" w:date="2016-12-17T17:55:00Z">
        <w:r w:rsidR="00FE2A24" w:rsidRPr="006F644E" w:rsidDel="00414EBA">
          <w:rPr>
            <w:rFonts w:ascii="Times New Roman" w:hAnsi="Times New Roman" w:cs="Times New Roman"/>
            <w:sz w:val="24"/>
            <w:szCs w:val="24"/>
          </w:rPr>
          <w:delText xml:space="preserve"> very close to the resistance breakpoint)</w:delText>
        </w:r>
      </w:del>
      <w:del w:id="692" w:author="sunny" w:date="2016-12-17T17:57:00Z">
        <w:r w:rsidR="00FE2A24" w:rsidRPr="006F644E" w:rsidDel="00414EBA">
          <w:rPr>
            <w:rFonts w:ascii="Times New Roman" w:hAnsi="Times New Roman" w:cs="Times New Roman"/>
            <w:sz w:val="24"/>
            <w:szCs w:val="24"/>
          </w:rPr>
          <w:delText xml:space="preserve">. </w:delText>
        </w:r>
      </w:del>
      <w:ins w:id="693" w:author="sunny" w:date="2016-12-17T13:58:00Z">
        <w:r w:rsidR="00F563D3">
          <w:rPr>
            <w:rFonts w:ascii="Times New Roman" w:hAnsi="Times New Roman" w:cs="Times New Roman"/>
            <w:sz w:val="24"/>
            <w:szCs w:val="24"/>
          </w:rPr>
          <w:t xml:space="preserve">The overall sensitivity including errors resulting from misclassified intermediary strains was </w:t>
        </w:r>
        <w:r w:rsidR="00F563D3" w:rsidRPr="00035D56">
          <w:rPr>
            <w:rFonts w:ascii="Times New Roman" w:hAnsi="Times New Roman" w:cs="Times New Roman"/>
            <w:sz w:val="24"/>
            <w:szCs w:val="24"/>
          </w:rPr>
          <w:t>97.13%</w:t>
        </w:r>
        <w:r w:rsidR="00F563D3">
          <w:rPr>
            <w:rFonts w:ascii="Times New Roman" w:hAnsi="Times New Roman" w:cs="Times New Roman"/>
            <w:sz w:val="24"/>
            <w:szCs w:val="24"/>
          </w:rPr>
          <w:t xml:space="preserve"> (CI: 95.22-98.42).</w:t>
        </w:r>
      </w:ins>
      <w:ins w:id="694" w:author="sunny" w:date="2016-12-17T17:58:00Z">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ciprofloxacin, penicillin G </w:t>
        </w:r>
        <w:r w:rsidR="00414EBA">
          <w:rPr>
            <w:rFonts w:ascii="Times New Roman" w:hAnsi="Times New Roman" w:cs="Times New Roman"/>
            <w:sz w:val="24"/>
            <w:szCs w:val="24"/>
          </w:rPr>
          <w:t xml:space="preserve">and spectinomycin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(4% major errors) and tetracycline (2% major errors)</w:t>
        </w:r>
        <w:r w:rsidR="00414EBA" w:rsidRPr="006F644E">
          <w:rPr>
            <w:rFonts w:ascii="Times New Roman" w:hAnsi="Times New Roman" w:cs="Times New Roman"/>
            <w:sz w:val="24"/>
            <w:szCs w:val="24"/>
          </w:rPr>
          <w:t xml:space="preserve">. </w:t>
        </w:r>
      </w:ins>
      <w:r w:rsidR="00FE2A24" w:rsidRPr="006F644E">
        <w:rPr>
          <w:rFonts w:ascii="Times New Roman" w:hAnsi="Times New Roman" w:cs="Times New Roman"/>
          <w:sz w:val="24"/>
          <w:szCs w:val="24"/>
        </w:rPr>
        <w:t xml:space="preserve">For </w:t>
      </w:r>
      <w:del w:id="695" w:author="sunny" w:date="2016-12-17T10:13:00Z">
        <w:r w:rsidR="00FE2A24" w:rsidRPr="006F644E" w:rsidDel="0042662A">
          <w:rPr>
            <w:rFonts w:ascii="Times New Roman" w:hAnsi="Times New Roman" w:cs="Times New Roman"/>
            <w:sz w:val="24"/>
            <w:szCs w:val="24"/>
          </w:rPr>
          <w:delText>azithromycin</w:delText>
        </w:r>
        <w:r w:rsidR="009E4A85" w:rsidDel="0042662A">
          <w:rPr>
            <w:rFonts w:ascii="Times New Roman" w:hAnsi="Times New Roman" w:cs="Times New Roman"/>
            <w:sz w:val="24"/>
            <w:szCs w:val="24"/>
          </w:rPr>
          <w:delText>,</w:delText>
        </w:r>
        <w:r w:rsidR="00FE2A24" w:rsidRPr="006F644E" w:rsidDel="0042662A">
          <w:rPr>
            <w:rFonts w:ascii="Times New Roman" w:hAnsi="Times New Roman" w:cs="Times New Roman"/>
            <w:sz w:val="24"/>
            <w:szCs w:val="24"/>
          </w:rPr>
          <w:delText xml:space="preserve"> </w:delText>
        </w:r>
      </w:del>
      <w:r w:rsidR="00FE2A24" w:rsidRPr="006F644E">
        <w:rPr>
          <w:rFonts w:ascii="Times New Roman" w:hAnsi="Times New Roman" w:cs="Times New Roman"/>
          <w:sz w:val="24"/>
          <w:szCs w:val="24"/>
        </w:rPr>
        <w:t xml:space="preserve">cefixime and ceftriaxone many false positive results </w:t>
      </w:r>
      <w:r w:rsidR="006F367B">
        <w:rPr>
          <w:rFonts w:ascii="Times New Roman" w:hAnsi="Times New Roman" w:cs="Times New Roman"/>
          <w:sz w:val="24"/>
          <w:szCs w:val="24"/>
        </w:rPr>
        <w:t xml:space="preserve">and consequently an overestimation of </w:t>
      </w:r>
      <w:del w:id="696" w:author="sunny" w:date="2016-12-17T10:34:00Z">
        <w:r w:rsidR="006F367B" w:rsidDel="00B44A67">
          <w:rPr>
            <w:rFonts w:ascii="Times New Roman" w:hAnsi="Times New Roman" w:cs="Times New Roman"/>
            <w:sz w:val="24"/>
            <w:szCs w:val="24"/>
          </w:rPr>
          <w:delText xml:space="preserve">the </w:delText>
        </w:r>
      </w:del>
      <w:r w:rsidR="006F367B">
        <w:rPr>
          <w:rFonts w:ascii="Times New Roman" w:hAnsi="Times New Roman" w:cs="Times New Roman"/>
          <w:sz w:val="24"/>
          <w:szCs w:val="24"/>
        </w:rPr>
        <w:t xml:space="preserve">resistance </w:t>
      </w:r>
      <w:ins w:id="697" w:author="sunny" w:date="2016-12-17T17:59:00Z">
        <w:r w:rsidR="007814F6">
          <w:rPr>
            <w:rFonts w:ascii="Times New Roman" w:hAnsi="Times New Roman" w:cs="Times New Roman"/>
            <w:sz w:val="24"/>
            <w:szCs w:val="24"/>
          </w:rPr>
          <w:t>was measured</w:t>
        </w:r>
      </w:ins>
      <w:del w:id="698" w:author="sunny" w:date="2016-12-17T17:59:00Z">
        <w:r w:rsidR="00FE2A24" w:rsidRPr="006F644E" w:rsidDel="007814F6">
          <w:rPr>
            <w:rFonts w:ascii="Times New Roman" w:hAnsi="Times New Roman" w:cs="Times New Roman"/>
            <w:sz w:val="24"/>
            <w:szCs w:val="24"/>
          </w:rPr>
          <w:delText>were obtained</w:delText>
        </w:r>
      </w:del>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ins w:id="699" w:author="sunny" w:date="2016-12-17T10:42:00Z">
        <w:r w:rsidR="00B22BA8">
          <w:rPr>
            <w:rFonts w:ascii="Times New Roman" w:hAnsi="Times New Roman" w:cs="Times New Roman"/>
            <w:sz w:val="24"/>
            <w:szCs w:val="24"/>
          </w:rPr>
          <w:t xml:space="preserve">The </w:t>
        </w:r>
      </w:ins>
      <w:ins w:id="700" w:author="sunny" w:date="2016-12-17T11:06:00Z">
        <w:r w:rsidR="00477341">
          <w:rPr>
            <w:rFonts w:ascii="Times New Roman" w:hAnsi="Times New Roman" w:cs="Times New Roman"/>
            <w:sz w:val="24"/>
            <w:szCs w:val="24"/>
          </w:rPr>
          <w:t xml:space="preserve">complex </w:t>
        </w:r>
      </w:ins>
      <w:ins w:id="701" w:author="sunny" w:date="2016-12-17T10:42:00Z">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ins>
      <w:ins w:id="702" w:author="sunny" w:date="2016-12-17T11:08:00Z">
        <w:r w:rsidR="00160B7A">
          <w:rPr>
            <w:rFonts w:ascii="Times New Roman" w:hAnsi="Times New Roman" w:cs="Times New Roman"/>
            <w:sz w:val="24"/>
            <w:szCs w:val="24"/>
          </w:rPr>
          <w:t xml:space="preserve">is </w:t>
        </w:r>
      </w:ins>
      <w:ins w:id="703" w:author="sunny" w:date="2016-12-17T10:42:00Z">
        <w:r w:rsidR="00477341">
          <w:rPr>
            <w:rFonts w:ascii="Times New Roman" w:hAnsi="Times New Roman" w:cs="Times New Roman"/>
            <w:sz w:val="24"/>
            <w:szCs w:val="24"/>
          </w:rPr>
          <w:t>not well understood and involves several resistance determinants (</w:t>
        </w:r>
        <w:r w:rsidR="00477341" w:rsidRPr="00477341">
          <w:rPr>
            <w:rFonts w:ascii="Times New Roman" w:hAnsi="Times New Roman" w:cs="Times New Roman"/>
            <w:i/>
            <w:sz w:val="24"/>
            <w:szCs w:val="24"/>
            <w:rPrChange w:id="704" w:author="sunny" w:date="2016-12-17T11:05:00Z">
              <w:rPr>
                <w:rFonts w:ascii="Times New Roman" w:hAnsi="Times New Roman" w:cs="Times New Roman"/>
                <w:sz w:val="24"/>
                <w:szCs w:val="24"/>
              </w:rPr>
            </w:rPrChange>
          </w:rPr>
          <w:t>PenA</w:t>
        </w:r>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705" w:author="sunny" w:date="2016-12-17T11:05:00Z">
              <w:rPr>
                <w:rFonts w:ascii="Times New Roman" w:hAnsi="Times New Roman" w:cs="Times New Roman"/>
                <w:sz w:val="24"/>
                <w:szCs w:val="24"/>
              </w:rPr>
            </w:rPrChange>
          </w:rPr>
          <w:t>PenB</w:t>
        </w:r>
        <w:r w:rsidR="00477341">
          <w:rPr>
            <w:rFonts w:ascii="Times New Roman" w:hAnsi="Times New Roman" w:cs="Times New Roman"/>
            <w:sz w:val="24"/>
            <w:szCs w:val="24"/>
          </w:rPr>
          <w:t>,</w:t>
        </w:r>
      </w:ins>
      <w:ins w:id="706" w:author="sunny" w:date="2016-12-17T11:05:00Z">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707" w:author="sunny" w:date="2016-12-17T11:05:00Z">
              <w:rPr>
                <w:rFonts w:ascii="Times New Roman" w:hAnsi="Times New Roman" w:cs="Times New Roman"/>
                <w:sz w:val="24"/>
                <w:szCs w:val="24"/>
              </w:rPr>
            </w:rPrChange>
          </w:rPr>
          <w:t>mtrR</w:t>
        </w:r>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708" w:author="sunny" w:date="2016-12-17T11:05:00Z">
              <w:rPr>
                <w:rFonts w:ascii="Times New Roman" w:hAnsi="Times New Roman" w:cs="Times New Roman"/>
                <w:sz w:val="24"/>
                <w:szCs w:val="24"/>
              </w:rPr>
            </w:rPrChange>
          </w:rPr>
          <w:t>ponA</w:t>
        </w:r>
      </w:ins>
      <w:ins w:id="709" w:author="sunny" w:date="2016-12-17T11:06:00Z">
        <w:r w:rsidR="00477341">
          <w:rPr>
            <w:rFonts w:ascii="Times New Roman" w:hAnsi="Times New Roman" w:cs="Times New Roman"/>
            <w:i/>
            <w:sz w:val="24"/>
            <w:szCs w:val="24"/>
          </w:rPr>
          <w:t xml:space="preserve">, </w:t>
        </w:r>
      </w:ins>
      <w:ins w:id="710" w:author="sunny" w:date="2016-12-17T11:07:00Z">
        <w:r w:rsidR="00477341">
          <w:rPr>
            <w:rFonts w:ascii="Times New Roman" w:hAnsi="Times New Roman" w:cs="Times New Roman"/>
            <w:i/>
            <w:sz w:val="24"/>
            <w:szCs w:val="24"/>
          </w:rPr>
          <w:t>factorX)</w:t>
        </w:r>
        <w:r w:rsidR="00477341">
          <w:rPr>
            <w:rFonts w:ascii="Times New Roman" w:hAnsi="Times New Roman" w:cs="Times New Roman"/>
            <w:sz w:val="24"/>
            <w:szCs w:val="24"/>
          </w:rPr>
          <w:t>.</w:t>
        </w:r>
      </w:ins>
      <w:ins w:id="711" w:author="sunny" w:date="2016-12-17T10:42:00Z">
        <w:r w:rsidR="00477341">
          <w:rPr>
            <w:rFonts w:ascii="Times New Roman" w:hAnsi="Times New Roman" w:cs="Times New Roman"/>
            <w:sz w:val="24"/>
            <w:szCs w:val="24"/>
          </w:rPr>
          <w:t xml:space="preserve"> </w:t>
        </w:r>
      </w:ins>
      <w:ins w:id="712" w:author="sunny" w:date="2016-12-17T11:34:00Z">
        <w:r w:rsidR="00FA3849">
          <w:rPr>
            <w:rFonts w:ascii="Times New Roman" w:hAnsi="Times New Roman" w:cs="Times New Roman"/>
            <w:sz w:val="24"/>
            <w:szCs w:val="24"/>
          </w:rPr>
          <w:t xml:space="preserve">The correlation of </w:t>
        </w:r>
        <w:r w:rsidR="00FA3849" w:rsidRPr="00FA3849">
          <w:rPr>
            <w:rFonts w:ascii="Times New Roman" w:hAnsi="Times New Roman" w:cs="Times New Roman"/>
            <w:i/>
            <w:sz w:val="24"/>
            <w:szCs w:val="24"/>
            <w:rPrChange w:id="713" w:author="sunny" w:date="2016-12-17T11:34:00Z">
              <w:rPr>
                <w:rFonts w:ascii="Times New Roman" w:hAnsi="Times New Roman" w:cs="Times New Roman"/>
                <w:sz w:val="24"/>
                <w:szCs w:val="24"/>
              </w:rPr>
            </w:rPrChange>
          </w:rPr>
          <w:t>EC</w:t>
        </w:r>
        <w:r w:rsidR="00FA3849" w:rsidRPr="00FA3849">
          <w:rPr>
            <w:rFonts w:ascii="Times New Roman" w:hAnsi="Times New Roman" w:cs="Times New Roman"/>
            <w:i/>
            <w:sz w:val="24"/>
            <w:szCs w:val="24"/>
            <w:vertAlign w:val="subscript"/>
            <w:rPrChange w:id="714" w:author="sunny" w:date="2016-12-17T11:34:00Z">
              <w:rPr>
                <w:rFonts w:ascii="Times New Roman" w:hAnsi="Times New Roman" w:cs="Times New Roman"/>
                <w:sz w:val="24"/>
                <w:szCs w:val="24"/>
                <w:vertAlign w:val="subscript"/>
              </w:rPr>
            </w:rPrChange>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and MIC has been</w:t>
        </w:r>
      </w:ins>
      <w:ins w:id="715" w:author="sunny" w:date="2016-12-17T11:35:00Z">
        <w:r w:rsidR="00FA3849">
          <w:rPr>
            <w:rFonts w:ascii="Times New Roman" w:hAnsi="Times New Roman" w:cs="Times New Roman"/>
            <w:sz w:val="24"/>
            <w:szCs w:val="24"/>
          </w:rPr>
          <w:t xml:space="preserve"> previously</w:t>
        </w:r>
      </w:ins>
      <w:ins w:id="716" w:author="sunny" w:date="2016-12-17T11:34:00Z">
        <w:r w:rsidR="00FA3849">
          <w:rPr>
            <w:rFonts w:ascii="Times New Roman" w:hAnsi="Times New Roman" w:cs="Times New Roman"/>
            <w:sz w:val="24"/>
            <w:szCs w:val="24"/>
          </w:rPr>
          <w:t xml:space="preserve"> shown to be </w:t>
        </w:r>
      </w:ins>
      <w:ins w:id="717" w:author="sunny" w:date="2016-12-17T11:35:00Z">
        <w:r w:rsidR="00FA3849">
          <w:rPr>
            <w:rFonts w:ascii="Times New Roman" w:hAnsi="Times New Roman" w:cs="Times New Roman"/>
            <w:sz w:val="24"/>
            <w:szCs w:val="24"/>
          </w:rPr>
          <w:t xml:space="preserve">largely </w:t>
        </w:r>
      </w:ins>
      <w:ins w:id="718" w:author="sunny" w:date="2016-12-17T11:34:00Z">
        <w:r w:rsidR="00FA3849">
          <w:rPr>
            <w:rFonts w:ascii="Times New Roman" w:hAnsi="Times New Roman" w:cs="Times New Roman"/>
            <w:sz w:val="24"/>
            <w:szCs w:val="24"/>
          </w:rPr>
          <w:t>influenced by different penicillin binding proteins</w:t>
        </w:r>
      </w:ins>
      <w:ins w:id="719" w:author="sunny" w:date="2016-12-17T11:36:00Z">
        <w:r w:rsidR="00FA3849">
          <w:rPr>
            <w:rFonts w:ascii="Times New Roman" w:hAnsi="Times New Roman" w:cs="Times New Roman"/>
            <w:sz w:val="24"/>
            <w:szCs w:val="24"/>
          </w:rPr>
          <w:t xml:space="preserve"> in </w:t>
        </w:r>
        <w:r w:rsidR="00FA3849" w:rsidRPr="00FA3849">
          <w:rPr>
            <w:rFonts w:ascii="Times New Roman" w:hAnsi="Times New Roman" w:cs="Times New Roman"/>
            <w:i/>
            <w:sz w:val="24"/>
            <w:szCs w:val="24"/>
            <w:rPrChange w:id="720" w:author="sunny" w:date="2016-12-17T11:36:00Z">
              <w:rPr>
                <w:rFonts w:ascii="Times New Roman" w:hAnsi="Times New Roman" w:cs="Times New Roman"/>
                <w:sz w:val="24"/>
                <w:szCs w:val="24"/>
              </w:rPr>
            </w:rPrChange>
          </w:rPr>
          <w:t>Streptococcus pneumoniae</w:t>
        </w:r>
      </w:ins>
      <w:ins w:id="721" w:author="sunny" w:date="2016-12-17T11:34:00Z">
        <w:r w:rsidR="00FA3849">
          <w:rPr>
            <w:rFonts w:ascii="Times New Roman" w:hAnsi="Times New Roman" w:cs="Times New Roman"/>
            <w:sz w:val="24"/>
            <w:szCs w:val="24"/>
          </w:rPr>
          <w:t>.</w:t>
        </w:r>
      </w:ins>
      <w:ins w:id="722" w:author="sunny" w:date="2016-12-17T11:37:00Z">
        <w:r w:rsidR="00FA3849">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{"citationID":"1u2rqb59ug","properties":{"formattedCitation":"{\\rtf \\super 40\\nosupersub{}}","plainCitation":"40"},"citationItems":[{"id":547,"uris":["http://zotero.org/users/1321783/items/F6CU9UAH"],"uri":["http://zotero.org/users/1321783/items/F6CU9UAH"],"itemData":{"id":547,"type":"article-journal","title":"Profiling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E."}],"issued":{"date-parts":[["2015",6]]}}}],"schema":"https://github.com/citation-style-language/schema/raw/master/csl-citation.json"} </w:instrText>
        </w:r>
      </w:ins>
      <w:r w:rsidR="00FA3849">
        <w:rPr>
          <w:rFonts w:ascii="Times New Roman" w:hAnsi="Times New Roman" w:cs="Times New Roman"/>
          <w:sz w:val="24"/>
          <w:szCs w:val="24"/>
        </w:rPr>
        <w:fldChar w:fldCharType="separate"/>
      </w:r>
      <w:ins w:id="723" w:author="sunny" w:date="2016-12-17T11:37:00Z">
        <w:r w:rsidR="00FA3849" w:rsidRPr="00FA3849">
          <w:rPr>
            <w:rFonts w:ascii="Times New Roman" w:hAnsi="Times New Roman" w:cs="Times New Roman"/>
            <w:sz w:val="24"/>
            <w:szCs w:val="24"/>
            <w:vertAlign w:val="superscript"/>
          </w:rPr>
          <w:t>40</w:t>
        </w:r>
        <w:r w:rsidR="00FA3849">
          <w:rPr>
            <w:rFonts w:ascii="Times New Roman" w:hAnsi="Times New Roman" w:cs="Times New Roman"/>
            <w:sz w:val="24"/>
            <w:szCs w:val="24"/>
          </w:rPr>
          <w:fldChar w:fldCharType="end"/>
        </w:r>
      </w:ins>
      <w:ins w:id="724" w:author="sunny" w:date="2016-12-17T11:34:00Z">
        <w:r w:rsidR="00FA3849">
          <w:rPr>
            <w:rFonts w:ascii="Times New Roman" w:hAnsi="Times New Roman" w:cs="Times New Roman"/>
            <w:sz w:val="24"/>
            <w:szCs w:val="24"/>
          </w:rPr>
          <w:t xml:space="preserve"> </w:t>
        </w:r>
      </w:ins>
      <w:ins w:id="725" w:author="sunny" w:date="2016-12-17T11:18:00Z">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ins>
      <w:ins w:id="726" w:author="sunny" w:date="2016-12-17T11:32:00Z">
        <w:r w:rsidR="00FA3849">
          <w:rPr>
            <w:rFonts w:ascii="Times New Roman" w:hAnsi="Times New Roman" w:cs="Times New Roman"/>
            <w:sz w:val="24"/>
            <w:szCs w:val="24"/>
          </w:rPr>
          <w:t xml:space="preserve">strain dependent </w:t>
        </w:r>
      </w:ins>
      <w:ins w:id="727" w:author="sunny" w:date="2016-12-17T11:21:00Z">
        <w:r w:rsidR="00BD0289">
          <w:rPr>
            <w:rFonts w:ascii="Times New Roman" w:hAnsi="Times New Roman" w:cs="Times New Roman"/>
            <w:sz w:val="24"/>
            <w:szCs w:val="24"/>
          </w:rPr>
          <w:t>heterogeneity</w:t>
        </w:r>
      </w:ins>
      <w:ins w:id="728" w:author="sunny" w:date="2016-12-17T11:18:00Z">
        <w:r w:rsidR="00BD0289">
          <w:rPr>
            <w:rFonts w:ascii="Times New Roman" w:hAnsi="Times New Roman" w:cs="Times New Roman"/>
            <w:sz w:val="24"/>
            <w:szCs w:val="24"/>
          </w:rPr>
          <w:t xml:space="preserve"> </w:t>
        </w:r>
      </w:ins>
      <w:ins w:id="729" w:author="sunny" w:date="2016-12-17T11:21:00Z">
        <w:r w:rsidR="00BD0289">
          <w:rPr>
            <w:rFonts w:ascii="Times New Roman" w:hAnsi="Times New Roman" w:cs="Times New Roman"/>
            <w:sz w:val="24"/>
            <w:szCs w:val="24"/>
          </w:rPr>
          <w:t>of hill coefficients</w:t>
        </w:r>
      </w:ins>
      <w:ins w:id="730" w:author="sunny" w:date="2016-12-17T18:00:00Z">
        <w:r w:rsidR="007814F6">
          <w:rPr>
            <w:rFonts w:ascii="Times New Roman" w:hAnsi="Times New Roman" w:cs="Times New Roman"/>
            <w:sz w:val="24"/>
            <w:szCs w:val="24"/>
          </w:rPr>
          <w:t xml:space="preserve"> (Figure S3)</w:t>
        </w:r>
      </w:ins>
      <w:ins w:id="731" w:author="sunny" w:date="2016-12-17T11:22:00Z">
        <w:r w:rsidR="00BD0289">
          <w:rPr>
            <w:rFonts w:ascii="Times New Roman" w:hAnsi="Times New Roman" w:cs="Times New Roman"/>
            <w:sz w:val="24"/>
            <w:szCs w:val="24"/>
          </w:rPr>
          <w:t xml:space="preserve"> and dose response curves </w:t>
        </w:r>
      </w:ins>
      <w:ins w:id="732" w:author="sunny" w:date="2016-12-17T11:24:00Z">
        <w:r w:rsidR="00BD0289">
          <w:rPr>
            <w:rFonts w:ascii="Times New Roman" w:hAnsi="Times New Roman" w:cs="Times New Roman"/>
            <w:sz w:val="24"/>
            <w:szCs w:val="24"/>
          </w:rPr>
          <w:t>that are biphasic</w:t>
        </w:r>
      </w:ins>
      <w:ins w:id="733" w:author="sunny" w:date="2016-12-17T18:00:00Z">
        <w:r w:rsidR="007814F6">
          <w:rPr>
            <w:rFonts w:ascii="Times New Roman" w:hAnsi="Times New Roman" w:cs="Times New Roman"/>
            <w:sz w:val="24"/>
            <w:szCs w:val="24"/>
          </w:rPr>
          <w:t xml:space="preserve"> (Figure S4)</w:t>
        </w:r>
      </w:ins>
      <w:ins w:id="734" w:author="sunny" w:date="2016-12-17T11:24:00Z">
        <w:r w:rsidR="00BD0289">
          <w:rPr>
            <w:rFonts w:ascii="Times New Roman" w:hAnsi="Times New Roman" w:cs="Times New Roman"/>
            <w:sz w:val="24"/>
            <w:szCs w:val="24"/>
          </w:rPr>
          <w:t>.</w:t>
        </w:r>
      </w:ins>
      <w:ins w:id="735" w:author="sunny" w:date="2016-12-17T18:01:00Z">
        <w:r w:rsidR="007814F6" w:rsidRPr="006F644E">
          <w:rPr>
            <w:rFonts w:ascii="Times New Roman" w:hAnsi="Times New Roman" w:cs="Times New Roman"/>
            <w:sz w:val="24"/>
            <w:szCs w:val="24"/>
          </w:rPr>
          <w:fldChar w:fldCharType="begin"/>
        </w:r>
        <w:r w:rsidR="007814F6">
          <w:rPr>
            <w:rFonts w:ascii="Times New Roman" w:hAnsi="Times New Roman" w:cs="Times New Roman"/>
            <w:sz w:val="24"/>
            <w:szCs w:val="24"/>
          </w:rPr>
          <w:instrText xml:space="preserve"> ADDIN ZOTERO_ITEM CSL_CITATION {"citationID":"1iplc35g25","properties":{"formattedCitation":"{\\rtf \\super 22,41\\nosupersub{}}","plainCitation":"22,41"},"citationItems":[{"id":250,"uris":["http://zotero.org/users/1321783/items/ETF2UWTJ"],"uri":["http://zotero.org/users/1321783/items/ETF2UWTJ"],"itemData":{"id":250,"type":"article-journal","title":"An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7814F6" w:rsidRPr="006F644E">
          <w:rPr>
            <w:rFonts w:ascii="Times New Roman" w:hAnsi="Times New Roman" w:cs="Times New Roman"/>
            <w:sz w:val="24"/>
            <w:szCs w:val="24"/>
          </w:rPr>
          <w:fldChar w:fldCharType="separate"/>
        </w:r>
        <w:r w:rsidR="007814F6" w:rsidRPr="00FA3849">
          <w:rPr>
            <w:rFonts w:ascii="Times New Roman" w:hAnsi="Times New Roman" w:cs="Times New Roman"/>
            <w:sz w:val="24"/>
            <w:szCs w:val="24"/>
            <w:vertAlign w:val="superscript"/>
          </w:rPr>
          <w:t>22,41</w:t>
        </w:r>
        <w:r w:rsidR="007814F6" w:rsidRPr="006F644E">
          <w:rPr>
            <w:rFonts w:ascii="Times New Roman" w:hAnsi="Times New Roman" w:cs="Times New Roman"/>
            <w:sz w:val="24"/>
            <w:szCs w:val="24"/>
          </w:rPr>
          <w:fldChar w:fldCharType="end"/>
        </w:r>
      </w:ins>
      <w:ins w:id="736" w:author="sunny" w:date="2016-12-17T17:59:00Z">
        <w:r w:rsidR="007814F6">
          <w:rPr>
            <w:rFonts w:ascii="Times New Roman" w:hAnsi="Times New Roman" w:cs="Times New Roman"/>
            <w:sz w:val="24"/>
            <w:szCs w:val="24"/>
          </w:rPr>
          <w:t xml:space="preserve"> </w:t>
        </w:r>
      </w:ins>
      <w:ins w:id="737" w:author="sunny" w:date="2016-12-17T11:24:00Z">
        <w:r w:rsidR="00BD0289">
          <w:rPr>
            <w:rFonts w:ascii="Times New Roman" w:hAnsi="Times New Roman" w:cs="Times New Roman"/>
            <w:sz w:val="24"/>
            <w:szCs w:val="24"/>
          </w:rPr>
          <w:t xml:space="preserve">To </w:t>
        </w:r>
      </w:ins>
      <w:ins w:id="738" w:author="sunny" w:date="2016-12-17T11:28:00Z">
        <w:r w:rsidR="00BD0289">
          <w:rPr>
            <w:rFonts w:ascii="Times New Roman" w:hAnsi="Times New Roman" w:cs="Times New Roman"/>
            <w:sz w:val="24"/>
            <w:szCs w:val="24"/>
          </w:rPr>
          <w:t>model</w:t>
        </w:r>
      </w:ins>
      <w:ins w:id="739" w:author="sunny" w:date="2016-12-17T11:24:00Z">
        <w:r w:rsidR="00BD0289">
          <w:rPr>
            <w:rFonts w:ascii="Times New Roman" w:hAnsi="Times New Roman" w:cs="Times New Roman"/>
            <w:sz w:val="24"/>
            <w:szCs w:val="24"/>
          </w:rPr>
          <w:t xml:space="preserve"> such complex effects </w:t>
        </w:r>
      </w:ins>
      <w:ins w:id="740" w:author="sunny" w:date="2016-12-17T11:28:00Z">
        <w:r w:rsidR="00BD0289">
          <w:rPr>
            <w:rFonts w:ascii="Times New Roman" w:hAnsi="Times New Roman" w:cs="Times New Roman"/>
            <w:sz w:val="24"/>
            <w:szCs w:val="24"/>
          </w:rPr>
          <w:t>is not possible with the simple four parameter hill function</w:t>
        </w:r>
      </w:ins>
      <w:ins w:id="741" w:author="sunny" w:date="2016-12-17T18:01:00Z">
        <w:r w:rsidR="007814F6">
          <w:rPr>
            <w:rFonts w:ascii="Times New Roman" w:hAnsi="Times New Roman" w:cs="Times New Roman"/>
            <w:sz w:val="24"/>
            <w:szCs w:val="24"/>
          </w:rPr>
          <w:t xml:space="preserve"> </w:t>
        </w:r>
      </w:ins>
      <w:ins w:id="742" w:author="sunny" w:date="2016-12-17T11:28:00Z">
        <w:r w:rsidR="00BD0289">
          <w:rPr>
            <w:rFonts w:ascii="Times New Roman" w:hAnsi="Times New Roman" w:cs="Times New Roman"/>
            <w:sz w:val="24"/>
            <w:szCs w:val="24"/>
          </w:rPr>
          <w:t>employed in this this study</w:t>
        </w:r>
      </w:ins>
      <w:ins w:id="743" w:author="sunny" w:date="2016-12-17T11:30:00Z">
        <w:r w:rsidR="00F563D3">
          <w:rPr>
            <w:rFonts w:ascii="Times New Roman" w:hAnsi="Times New Roman" w:cs="Times New Roman"/>
            <w:sz w:val="24"/>
            <w:szCs w:val="24"/>
          </w:rPr>
          <w:t xml:space="preserve"> and therefore </w:t>
        </w:r>
      </w:ins>
      <w:del w:id="744" w:author="sunny" w:date="2016-12-17T11:57:00Z">
        <w:r w:rsidR="006F367B" w:rsidDel="00D60F6B">
          <w:rPr>
            <w:rFonts w:ascii="Times New Roman" w:hAnsi="Times New Roman" w:cs="Times New Roman"/>
            <w:sz w:val="24"/>
            <w:szCs w:val="24"/>
          </w:rPr>
          <w:delText xml:space="preserve">However, </w:delText>
        </w:r>
      </w:del>
      <w:del w:id="745" w:author="sunny" w:date="2016-12-17T11:52:00Z">
        <w:r w:rsidR="006F367B" w:rsidDel="00D60F6B">
          <w:rPr>
            <w:rFonts w:ascii="Times New Roman" w:hAnsi="Times New Roman" w:cs="Times New Roman"/>
            <w:sz w:val="24"/>
            <w:szCs w:val="24"/>
          </w:rPr>
          <w:delText xml:space="preserve">few </w:delText>
        </w:r>
      </w:del>
      <w:del w:id="746" w:author="sunny" w:date="2016-12-17T11:57:00Z">
        <w:r w:rsidR="006F367B" w:rsidDel="00D60F6B">
          <w:rPr>
            <w:rFonts w:ascii="Times New Roman" w:hAnsi="Times New Roman" w:cs="Times New Roman"/>
            <w:sz w:val="24"/>
            <w:szCs w:val="24"/>
          </w:rPr>
          <w:delText>resistant strain</w:delText>
        </w:r>
      </w:del>
      <w:del w:id="747" w:author="sunny" w:date="2016-12-17T11:52:00Z">
        <w:r w:rsidR="006F367B" w:rsidDel="00D60F6B">
          <w:rPr>
            <w:rFonts w:ascii="Times New Roman" w:hAnsi="Times New Roman" w:cs="Times New Roman"/>
            <w:sz w:val="24"/>
            <w:szCs w:val="24"/>
          </w:rPr>
          <w:delText>s</w:delText>
        </w:r>
      </w:del>
      <w:del w:id="748" w:author="sunny" w:date="2016-12-17T11:57:00Z">
        <w:r w:rsidR="006F367B" w:rsidDel="00D60F6B">
          <w:rPr>
            <w:rFonts w:ascii="Times New Roman" w:hAnsi="Times New Roman" w:cs="Times New Roman"/>
            <w:sz w:val="24"/>
            <w:szCs w:val="24"/>
          </w:rPr>
          <w:delText xml:space="preserve"> </w:delText>
        </w:r>
      </w:del>
      <w:del w:id="749" w:author="sunny" w:date="2016-12-17T11:53:00Z">
        <w:r w:rsidR="006F367B" w:rsidDel="00D60F6B">
          <w:rPr>
            <w:rFonts w:ascii="Times New Roman" w:hAnsi="Times New Roman" w:cs="Times New Roman"/>
            <w:sz w:val="24"/>
            <w:szCs w:val="24"/>
          </w:rPr>
          <w:delText>were</w:delText>
        </w:r>
      </w:del>
      <w:del w:id="750" w:author="sunny" w:date="2016-12-17T11:57:00Z">
        <w:r w:rsidR="006F367B" w:rsidDel="00D60F6B">
          <w:rPr>
            <w:rFonts w:ascii="Times New Roman" w:hAnsi="Times New Roman" w:cs="Times New Roman"/>
            <w:sz w:val="24"/>
            <w:szCs w:val="24"/>
          </w:rPr>
          <w:delText xml:space="preserve"> misclassified as susceptible</w:delText>
        </w:r>
      </w:del>
      <w:del w:id="751" w:author="sunny" w:date="2016-12-17T11:55:00Z">
        <w:r w:rsidR="006F367B" w:rsidDel="00D60F6B">
          <w:rPr>
            <w:rFonts w:ascii="Times New Roman" w:hAnsi="Times New Roman" w:cs="Times New Roman"/>
            <w:sz w:val="24"/>
            <w:szCs w:val="24"/>
          </w:rPr>
          <w:delText>, which define</w:delText>
        </w:r>
        <w:r w:rsidR="008D7C42" w:rsidDel="00D60F6B">
          <w:rPr>
            <w:rFonts w:ascii="Times New Roman" w:hAnsi="Times New Roman" w:cs="Times New Roman"/>
            <w:sz w:val="24"/>
            <w:szCs w:val="24"/>
          </w:rPr>
          <w:delText>s</w:delText>
        </w:r>
        <w:r w:rsidR="006F367B" w:rsidDel="00D60F6B">
          <w:rPr>
            <w:rFonts w:ascii="Times New Roman" w:hAnsi="Times New Roman" w:cs="Times New Roman"/>
            <w:sz w:val="24"/>
            <w:szCs w:val="24"/>
          </w:rPr>
          <w:delText xml:space="preserve"> very major errors</w:delText>
        </w:r>
      </w:del>
      <w:del w:id="752" w:author="sunny" w:date="2016-12-17T11:57:00Z">
        <w:r w:rsidR="006F367B" w:rsidDel="00D60F6B">
          <w:rPr>
            <w:rFonts w:ascii="Times New Roman" w:hAnsi="Times New Roman" w:cs="Times New Roman"/>
            <w:sz w:val="24"/>
            <w:szCs w:val="24"/>
          </w:rPr>
          <w:delText xml:space="preserve">, and the overall sensitivity </w:delText>
        </w:r>
      </w:del>
      <w:del w:id="753" w:author="sunny" w:date="2016-12-17T10:23:00Z">
        <w:r w:rsidR="006F367B" w:rsidDel="004012C1">
          <w:rPr>
            <w:rFonts w:ascii="Times New Roman" w:hAnsi="Times New Roman" w:cs="Times New Roman"/>
            <w:sz w:val="24"/>
            <w:szCs w:val="24"/>
          </w:rPr>
          <w:delText>in the correct classification of resistant strains</w:delText>
        </w:r>
      </w:del>
      <w:del w:id="754" w:author="sunny" w:date="2016-12-17T10:24:00Z">
        <w:r w:rsidR="006F367B" w:rsidDel="004012C1">
          <w:rPr>
            <w:rFonts w:ascii="Times New Roman" w:hAnsi="Times New Roman" w:cs="Times New Roman"/>
            <w:sz w:val="24"/>
            <w:szCs w:val="24"/>
          </w:rPr>
          <w:delText xml:space="preserve"> </w:delText>
        </w:r>
        <w:r w:rsidR="00956798" w:rsidDel="004012C1">
          <w:rPr>
            <w:rFonts w:ascii="Times New Roman" w:hAnsi="Times New Roman" w:cs="Times New Roman"/>
            <w:sz w:val="24"/>
            <w:szCs w:val="24"/>
          </w:rPr>
          <w:delText>was</w:delText>
        </w:r>
        <w:r w:rsidR="006F367B" w:rsidDel="004012C1">
          <w:rPr>
            <w:rFonts w:ascii="Times New Roman" w:hAnsi="Times New Roman" w:cs="Times New Roman"/>
            <w:sz w:val="24"/>
            <w:szCs w:val="24"/>
          </w:rPr>
          <w:delText xml:space="preserve"> </w:delText>
        </w:r>
      </w:del>
      <w:del w:id="755" w:author="sunny" w:date="2016-12-17T10:25:00Z">
        <w:r w:rsidR="006F367B" w:rsidDel="004012C1">
          <w:rPr>
            <w:rFonts w:ascii="Times New Roman" w:hAnsi="Times New Roman" w:cs="Times New Roman"/>
            <w:sz w:val="24"/>
            <w:szCs w:val="24"/>
          </w:rPr>
          <w:delText>very</w:delText>
        </w:r>
      </w:del>
      <w:del w:id="756" w:author="sunny" w:date="2016-12-17T11:57:00Z">
        <w:r w:rsidR="006F367B" w:rsidDel="00D60F6B">
          <w:rPr>
            <w:rFonts w:ascii="Times New Roman" w:hAnsi="Times New Roman" w:cs="Times New Roman"/>
            <w:sz w:val="24"/>
            <w:szCs w:val="24"/>
          </w:rPr>
          <w:delText xml:space="preserve"> </w:delText>
        </w:r>
      </w:del>
      <w:del w:id="757" w:author="sunny" w:date="2016-12-17T10:25:00Z">
        <w:r w:rsidR="006F367B" w:rsidDel="004012C1">
          <w:rPr>
            <w:rFonts w:ascii="Times New Roman" w:hAnsi="Times New Roman" w:cs="Times New Roman"/>
            <w:sz w:val="24"/>
            <w:szCs w:val="24"/>
          </w:rPr>
          <w:delText>high (99.4%)</w:delText>
        </w:r>
      </w:del>
      <w:del w:id="758" w:author="sunny" w:date="2016-12-17T11:57:00Z">
        <w:r w:rsidR="006F367B" w:rsidDel="00D60F6B">
          <w:rPr>
            <w:rFonts w:ascii="Times New Roman" w:hAnsi="Times New Roman" w:cs="Times New Roman"/>
            <w:sz w:val="24"/>
            <w:szCs w:val="24"/>
          </w:rPr>
          <w:delText xml:space="preserve">. Nevertheless, </w:delText>
        </w:r>
        <w:r w:rsidR="00836117" w:rsidDel="00D60F6B">
          <w:rPr>
            <w:rFonts w:ascii="Times New Roman" w:hAnsi="Times New Roman" w:cs="Times New Roman"/>
            <w:sz w:val="24"/>
            <w:szCs w:val="24"/>
          </w:rPr>
          <w:delText>t</w:delText>
        </w:r>
      </w:del>
      <w:del w:id="759" w:author="sunny" w:date="2016-12-17T13:57:00Z">
        <w:r w:rsidR="00836117" w:rsidDel="00F563D3">
          <w:rPr>
            <w:rFonts w:ascii="Times New Roman" w:hAnsi="Times New Roman" w:cs="Times New Roman"/>
            <w:sz w:val="24"/>
            <w:szCs w:val="24"/>
          </w:rPr>
          <w:delText>h</w:delText>
        </w:r>
      </w:del>
      <w:ins w:id="760" w:author="sunny" w:date="2016-12-17T11:59:00Z">
        <w:r w:rsidR="00D60F6B">
          <w:rPr>
            <w:rFonts w:ascii="Times New Roman" w:hAnsi="Times New Roman" w:cs="Times New Roman"/>
            <w:sz w:val="24"/>
            <w:szCs w:val="24"/>
          </w:rPr>
          <w:t>contributed to the</w:t>
        </w:r>
      </w:ins>
      <w:ins w:id="761" w:author="sunny" w:date="2016-12-17T18:02:00Z">
        <w:r w:rsidR="007814F6">
          <w:rPr>
            <w:rFonts w:ascii="Times New Roman" w:hAnsi="Times New Roman" w:cs="Times New Roman"/>
            <w:sz w:val="24"/>
            <w:szCs w:val="24"/>
          </w:rPr>
          <w:t xml:space="preserve"> poor </w:t>
        </w:r>
      </w:ins>
      <w:del w:id="762" w:author="sunny" w:date="2016-12-17T11:58:00Z">
        <w:r w:rsidR="00836117" w:rsidDel="00D60F6B">
          <w:rPr>
            <w:rFonts w:ascii="Times New Roman" w:hAnsi="Times New Roman" w:cs="Times New Roman"/>
            <w:sz w:val="24"/>
            <w:szCs w:val="24"/>
          </w:rPr>
          <w:delText>e</w:delText>
        </w:r>
      </w:del>
      <w:del w:id="763" w:author="sunny" w:date="2016-12-17T18:02:00Z">
        <w:r w:rsidR="00836117" w:rsidRPr="006F644E" w:rsidDel="007814F6">
          <w:rPr>
            <w:rFonts w:ascii="Times New Roman" w:hAnsi="Times New Roman" w:cs="Times New Roman"/>
            <w:sz w:val="24"/>
            <w:szCs w:val="24"/>
          </w:rPr>
          <w:delText xml:space="preserve"> </w:delText>
        </w:r>
      </w:del>
      <w:r w:rsidR="00836117">
        <w:rPr>
          <w:rFonts w:ascii="Times New Roman" w:hAnsi="Times New Roman" w:cs="Times New Roman"/>
          <w:sz w:val="24"/>
          <w:szCs w:val="24"/>
        </w:rPr>
        <w:t xml:space="preserve">specificity </w:t>
      </w:r>
      <w:del w:id="764" w:author="sunny" w:date="2016-12-17T11:58:00Z">
        <w:r w:rsidR="00836117" w:rsidDel="00D60F6B">
          <w:rPr>
            <w:rFonts w:ascii="Times New Roman" w:hAnsi="Times New Roman" w:cs="Times New Roman"/>
            <w:sz w:val="24"/>
            <w:szCs w:val="24"/>
          </w:rPr>
          <w:delText xml:space="preserve">was </w:delText>
        </w:r>
      </w:del>
      <w:ins w:id="765" w:author="sunny" w:date="2016-12-17T11:58:00Z">
        <w:r w:rsidR="00D60F6B">
          <w:rPr>
            <w:rFonts w:ascii="Times New Roman" w:hAnsi="Times New Roman" w:cs="Times New Roman"/>
            <w:sz w:val="24"/>
            <w:szCs w:val="24"/>
          </w:rPr>
          <w:t>of</w:t>
        </w:r>
        <w:r w:rsidR="00D60F6B">
          <w:rPr>
            <w:rFonts w:ascii="Times New Roman" w:hAnsi="Times New Roman" w:cs="Times New Roman"/>
            <w:sz w:val="24"/>
            <w:szCs w:val="24"/>
          </w:rPr>
          <w:t xml:space="preserve"> </w:t>
        </w:r>
      </w:ins>
      <w:r w:rsidR="00836117">
        <w:rPr>
          <w:rFonts w:ascii="Times New Roman" w:hAnsi="Times New Roman" w:cs="Times New Roman"/>
          <w:sz w:val="24"/>
          <w:szCs w:val="24"/>
        </w:rPr>
        <w:t xml:space="preserve">only </w:t>
      </w:r>
      <w:ins w:id="766" w:author="sunny" w:date="2016-12-17T10:26:00Z">
        <w:r w:rsidR="004012C1">
          <w:rPr>
            <w:rFonts w:ascii="Times New Roman" w:hAnsi="Times New Roman" w:cs="Times New Roman"/>
            <w:sz w:val="24"/>
            <w:szCs w:val="24"/>
          </w:rPr>
          <w:t>79.27 % (</w:t>
        </w:r>
      </w:ins>
      <w:ins w:id="767" w:author="sunny" w:date="2016-12-17T12:00:00Z">
        <w:r w:rsidR="00D60F6B">
          <w:rPr>
            <w:rFonts w:ascii="Times New Roman" w:hAnsi="Times New Roman" w:cs="Times New Roman"/>
            <w:sz w:val="24"/>
            <w:szCs w:val="24"/>
          </w:rPr>
          <w:t xml:space="preserve">95% </w:t>
        </w:r>
      </w:ins>
      <w:ins w:id="768" w:author="sunny" w:date="2016-12-17T10:26:00Z">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ins>
      <w:del w:id="769" w:author="sunny" w:date="2016-12-17T10:26:00Z">
        <w:r w:rsidR="00836117" w:rsidDel="004012C1">
          <w:rPr>
            <w:rFonts w:ascii="Times New Roman" w:hAnsi="Times New Roman" w:cs="Times New Roman"/>
            <w:sz w:val="24"/>
            <w:szCs w:val="24"/>
          </w:rPr>
          <w:delText xml:space="preserve">72.5%, </w:delText>
        </w:r>
        <w:r w:rsidR="00956798" w:rsidDel="004012C1">
          <w:rPr>
            <w:rFonts w:ascii="Times New Roman" w:hAnsi="Times New Roman" w:cs="Times New Roman"/>
            <w:sz w:val="24"/>
            <w:szCs w:val="24"/>
          </w:rPr>
          <w:delText>t</w:delText>
        </w:r>
      </w:del>
      <w:del w:id="770" w:author="sunny" w:date="2016-12-17T18:17:00Z">
        <w:r w:rsidR="00956798" w:rsidDel="003225FF">
          <w:rPr>
            <w:rFonts w:ascii="Times New Roman" w:hAnsi="Times New Roman" w:cs="Times New Roman"/>
            <w:sz w:val="24"/>
            <w:szCs w:val="24"/>
          </w:rPr>
          <w:delText xml:space="preserve">he </w:delText>
        </w:r>
        <w:r w:rsidR="00954C68" w:rsidRPr="006F644E" w:rsidDel="003225FF">
          <w:rPr>
            <w:rFonts w:ascii="Times New Roman" w:hAnsi="Times New Roman" w:cs="Times New Roman"/>
            <w:sz w:val="24"/>
            <w:szCs w:val="24"/>
          </w:rPr>
          <w:delText xml:space="preserve">essential agreement with Etest was </w:delText>
        </w:r>
      </w:del>
      <w:del w:id="771" w:author="sunny" w:date="2016-12-17T12:08:00Z">
        <w:r w:rsidR="00954C68" w:rsidDel="0024199C">
          <w:rPr>
            <w:rFonts w:ascii="Times New Roman" w:hAnsi="Times New Roman" w:cs="Times New Roman"/>
            <w:sz w:val="24"/>
            <w:szCs w:val="24"/>
          </w:rPr>
          <w:delText>suboptimal</w:delText>
        </w:r>
      </w:del>
      <w:del w:id="772" w:author="sunny" w:date="2016-12-17T12:01:00Z">
        <w:r w:rsidR="00954C68" w:rsidDel="00D60F6B">
          <w:rPr>
            <w:rFonts w:ascii="Times New Roman" w:hAnsi="Times New Roman" w:cs="Times New Roman"/>
            <w:sz w:val="24"/>
            <w:szCs w:val="24"/>
          </w:rPr>
          <w:delText xml:space="preserve">, </w:delText>
        </w:r>
        <w:r w:rsidR="00836117" w:rsidDel="00D60F6B">
          <w:rPr>
            <w:rFonts w:ascii="Times New Roman" w:hAnsi="Times New Roman" w:cs="Times New Roman"/>
            <w:sz w:val="24"/>
            <w:szCs w:val="24"/>
          </w:rPr>
          <w:delText xml:space="preserve">and </w:delText>
        </w:r>
        <w:r w:rsidR="00954C68" w:rsidRPr="006F644E" w:rsidDel="00D60F6B">
          <w:rPr>
            <w:rFonts w:ascii="Times New Roman" w:hAnsi="Times New Roman" w:cs="Times New Roman"/>
            <w:sz w:val="24"/>
            <w:szCs w:val="24"/>
          </w:rPr>
          <w:delText xml:space="preserve">the </w:delText>
        </w:r>
        <w:r w:rsidR="00954C68" w:rsidDel="00D60F6B">
          <w:rPr>
            <w:rFonts w:ascii="Times New Roman" w:hAnsi="Times New Roman" w:cs="Times New Roman"/>
            <w:sz w:val="24"/>
            <w:szCs w:val="24"/>
          </w:rPr>
          <w:delText>CIs</w:delText>
        </w:r>
        <w:r w:rsidR="00954C68" w:rsidRPr="006F644E" w:rsidDel="00D60F6B">
          <w:rPr>
            <w:rFonts w:ascii="Times New Roman" w:hAnsi="Times New Roman" w:cs="Times New Roman"/>
            <w:sz w:val="24"/>
            <w:szCs w:val="24"/>
          </w:rPr>
          <w:delText xml:space="preserve"> of the dose</w:delText>
        </w:r>
        <w:r w:rsidR="00954C68" w:rsidDel="00D60F6B">
          <w:rPr>
            <w:rFonts w:ascii="Times New Roman" w:hAnsi="Times New Roman" w:cs="Times New Roman"/>
            <w:sz w:val="24"/>
            <w:szCs w:val="24"/>
          </w:rPr>
          <w:delText>-</w:delText>
        </w:r>
        <w:r w:rsidR="00954C68" w:rsidRPr="006F644E" w:rsidDel="00D60F6B">
          <w:rPr>
            <w:rFonts w:ascii="Times New Roman" w:hAnsi="Times New Roman" w:cs="Times New Roman"/>
            <w:sz w:val="24"/>
            <w:szCs w:val="24"/>
          </w:rPr>
          <w:delText xml:space="preserve">response curves </w:delText>
        </w:r>
        <w:r w:rsidR="002B4A68" w:rsidDel="00D60F6B">
          <w:rPr>
            <w:rFonts w:ascii="Times New Roman" w:hAnsi="Times New Roman" w:cs="Times New Roman"/>
            <w:sz w:val="24"/>
            <w:szCs w:val="24"/>
          </w:rPr>
          <w:delText xml:space="preserve">were </w:delText>
        </w:r>
        <w:r w:rsidR="00954C68" w:rsidRPr="006F644E" w:rsidDel="00D60F6B">
          <w:rPr>
            <w:rFonts w:ascii="Times New Roman" w:hAnsi="Times New Roman" w:cs="Times New Roman"/>
            <w:sz w:val="24"/>
            <w:szCs w:val="24"/>
          </w:rPr>
          <w:delText>large in some cases</w:delText>
        </w:r>
        <w:r w:rsidR="00956798" w:rsidDel="00D60F6B">
          <w:rPr>
            <w:rFonts w:ascii="Times New Roman" w:hAnsi="Times New Roman" w:cs="Times New Roman"/>
            <w:sz w:val="24"/>
            <w:szCs w:val="24"/>
          </w:rPr>
          <w:delText>, which if possible would be valuable to improve</w:delText>
        </w:r>
      </w:del>
      <w:del w:id="773" w:author="sunny" w:date="2016-12-17T18:17:00Z">
        <w:r w:rsidR="00956798" w:rsidDel="003225FF">
          <w:rPr>
            <w:rFonts w:ascii="Times New Roman" w:hAnsi="Times New Roman" w:cs="Times New Roman"/>
            <w:sz w:val="24"/>
            <w:szCs w:val="24"/>
          </w:rPr>
          <w:delText xml:space="preserve">. </w:delText>
        </w:r>
      </w:del>
      <w:ins w:id="774" w:author="sunny" w:date="2016-12-17T18:13:00Z">
        <w:r w:rsidR="003225FF">
          <w:rPr>
            <w:rFonts w:ascii="Times New Roman" w:hAnsi="Times New Roman" w:cs="Times New Roman"/>
            <w:sz w:val="24"/>
            <w:szCs w:val="24"/>
          </w:rPr>
          <w:t xml:space="preserve">The deviation from Etest follows a normal distribution, 95% of the values are within </w:t>
        </w:r>
      </w:ins>
      <w:ins w:id="775" w:author="sunny" w:date="2016-12-17T19:39:00Z">
        <w:r w:rsidR="003F3400" w:rsidRPr="006F644E">
          <w:rPr>
            <w:rFonts w:ascii="Times New Roman" w:hAnsi="Times New Roman" w:cs="Times New Roman"/>
            <w:sz w:val="24"/>
            <w:szCs w:val="24"/>
          </w:rPr>
          <w:t xml:space="preserve"> </w:t>
        </w:r>
        <w:r w:rsidR="003F3400">
          <w:rPr>
            <w:rFonts w:ascii="Times New Roman" w:hAnsi="Times New Roman" w:cs="Times New Roman"/>
            <w:sz w:val="24"/>
            <w:szCs w:val="24"/>
          </w:rPr>
          <w:t>±</w:t>
        </w:r>
        <w:r w:rsidR="003F3400">
          <w:rPr>
            <w:rFonts w:ascii="Times New Roman" w:hAnsi="Times New Roman" w:cs="Times New Roman"/>
            <w:sz w:val="24"/>
            <w:szCs w:val="24"/>
          </w:rPr>
          <w:t xml:space="preserve"> </w:t>
        </w:r>
      </w:ins>
      <w:ins w:id="776" w:author="sunny" w:date="2016-12-17T18:13:00Z">
        <w:r w:rsidR="003F3400">
          <w:rPr>
            <w:rFonts w:ascii="Times New Roman" w:hAnsi="Times New Roman" w:cs="Times New Roman"/>
            <w:sz w:val="24"/>
            <w:szCs w:val="24"/>
          </w:rPr>
          <w:t>4</w:t>
        </w:r>
        <w:r w:rsidR="003225FF">
          <w:rPr>
            <w:rFonts w:ascii="Times New Roman" w:hAnsi="Times New Roman" w:cs="Times New Roman"/>
            <w:sz w:val="24"/>
            <w:szCs w:val="24"/>
          </w:rPr>
          <w:t xml:space="preserve"> doubling dilutions, outliers can be attributed to </w:t>
        </w:r>
      </w:ins>
      <w:ins w:id="777" w:author="sunny" w:date="2016-12-17T18:16:00Z">
        <w:r w:rsidR="003225FF">
          <w:rPr>
            <w:rFonts w:ascii="Times New Roman" w:hAnsi="Times New Roman" w:cs="Times New Roman"/>
            <w:sz w:val="24"/>
            <w:szCs w:val="24"/>
          </w:rPr>
          <w:t xml:space="preserve">the </w:t>
        </w:r>
      </w:ins>
      <w:ins w:id="778" w:author="sunny" w:date="2016-12-17T18:15:00Z">
        <w:r w:rsidR="003225FF">
          <w:rPr>
            <w:rFonts w:ascii="Times New Roman" w:hAnsi="Times New Roman" w:cs="Times New Roman"/>
            <w:sz w:val="24"/>
            <w:szCs w:val="24"/>
          </w:rPr>
          <w:t>β-lactams</w:t>
        </w:r>
      </w:ins>
      <w:ins w:id="779" w:author="sunny" w:date="2016-12-17T18:16:00Z">
        <w:r w:rsidR="003225FF">
          <w:rPr>
            <w:rFonts w:ascii="Times New Roman" w:hAnsi="Times New Roman" w:cs="Times New Roman"/>
            <w:sz w:val="24"/>
            <w:szCs w:val="24"/>
          </w:rPr>
          <w:t xml:space="preserve"> penicillin G (large overestimation in beta lactamase producing strains), cefixime and ceftriaxone (</w:t>
        </w:r>
      </w:ins>
      <w:ins w:id="780" w:author="sunny" w:date="2016-12-17T19:40:00Z">
        <w:r w:rsidR="003F3400">
          <w:rPr>
            <w:rFonts w:ascii="Times New Roman" w:hAnsi="Times New Roman" w:cs="Times New Roman"/>
            <w:sz w:val="24"/>
            <w:szCs w:val="24"/>
          </w:rPr>
          <w:t xml:space="preserve">potentially </w:t>
        </w:r>
      </w:ins>
      <w:ins w:id="781" w:author="sunny" w:date="2016-12-17T18:16:00Z">
        <w:r w:rsidR="003225FF">
          <w:rPr>
            <w:rFonts w:ascii="Times New Roman" w:hAnsi="Times New Roman" w:cs="Times New Roman"/>
            <w:sz w:val="24"/>
            <w:szCs w:val="24"/>
          </w:rPr>
          <w:t xml:space="preserve">biphasic </w:t>
        </w:r>
      </w:ins>
      <w:ins w:id="782" w:author="sunny" w:date="2016-12-17T19:40:00Z">
        <w:r w:rsidR="003F3400">
          <w:rPr>
            <w:rFonts w:ascii="Times New Roman" w:hAnsi="Times New Roman" w:cs="Times New Roman"/>
            <w:sz w:val="24"/>
            <w:szCs w:val="24"/>
          </w:rPr>
          <w:t xml:space="preserve">or triphasic </w:t>
        </w:r>
      </w:ins>
      <w:ins w:id="783" w:author="sunny" w:date="2016-12-17T18:16:00Z">
        <w:r w:rsidR="003225FF">
          <w:rPr>
            <w:rFonts w:ascii="Times New Roman" w:hAnsi="Times New Roman" w:cs="Times New Roman"/>
            <w:sz w:val="24"/>
            <w:szCs w:val="24"/>
          </w:rPr>
          <w:t>curves</w:t>
        </w:r>
      </w:ins>
      <w:ins w:id="784" w:author="sunny" w:date="2016-12-17T18:17:00Z">
        <w:r w:rsidR="003225FF">
          <w:rPr>
            <w:rFonts w:ascii="Times New Roman" w:hAnsi="Times New Roman" w:cs="Times New Roman"/>
            <w:sz w:val="24"/>
            <w:szCs w:val="24"/>
          </w:rPr>
          <w:t xml:space="preserve"> with large confidence intervals</w:t>
        </w:r>
      </w:ins>
      <w:ins w:id="785" w:author="sunny" w:date="2016-12-17T18:16:00Z">
        <w:r w:rsidR="003225FF">
          <w:rPr>
            <w:rFonts w:ascii="Times New Roman" w:hAnsi="Times New Roman" w:cs="Times New Roman"/>
            <w:sz w:val="24"/>
            <w:szCs w:val="24"/>
          </w:rPr>
          <w:t>).</w:t>
        </w:r>
      </w:ins>
      <w:ins w:id="786" w:author="sunny" w:date="2016-12-17T18:17:00Z">
        <w:r w:rsidR="003225FF">
          <w:rPr>
            <w:rFonts w:ascii="Times New Roman" w:hAnsi="Times New Roman" w:cs="Times New Roman"/>
            <w:sz w:val="24"/>
            <w:szCs w:val="24"/>
          </w:rPr>
          <w:t xml:space="preserve"> </w:t>
        </w:r>
        <w:r w:rsidR="003225FF">
          <w:rPr>
            <w:rFonts w:ascii="Times New Roman" w:hAnsi="Times New Roman" w:cs="Times New Roman"/>
            <w:sz w:val="24"/>
            <w:szCs w:val="24"/>
          </w:rPr>
          <w:t xml:space="preserve">The </w:t>
        </w:r>
        <w:r w:rsidR="003F3400">
          <w:rPr>
            <w:rFonts w:ascii="Times New Roman" w:hAnsi="Times New Roman" w:cs="Times New Roman"/>
            <w:sz w:val="24"/>
            <w:szCs w:val="24"/>
          </w:rPr>
          <w:t xml:space="preserve">essential agreement </w:t>
        </w:r>
      </w:ins>
      <w:ins w:id="787" w:author="sunny" w:date="2016-12-17T19:45:00Z">
        <w:r w:rsidR="003F3400">
          <w:rPr>
            <w:rFonts w:ascii="Times New Roman" w:hAnsi="Times New Roman" w:cs="Times New Roman"/>
            <w:sz w:val="24"/>
            <w:szCs w:val="24"/>
          </w:rPr>
          <w:t xml:space="preserve">was suboptimal </w:t>
        </w:r>
      </w:ins>
      <w:ins w:id="788" w:author="sunny" w:date="2016-12-17T19:47:00Z">
        <w:r w:rsidR="003F3400">
          <w:rPr>
            <w:rFonts w:ascii="Times New Roman" w:hAnsi="Times New Roman" w:cs="Times New Roman"/>
            <w:sz w:val="24"/>
            <w:szCs w:val="24"/>
          </w:rPr>
          <w:t>and might reflect why it h</w:t>
        </w:r>
      </w:ins>
      <w:ins w:id="789" w:author="sunny" w:date="2016-12-17T19:48:00Z">
        <w:r w:rsidR="003F3400">
          <w:rPr>
            <w:rFonts w:ascii="Times New Roman" w:hAnsi="Times New Roman" w:cs="Times New Roman"/>
            <w:sz w:val="24"/>
            <w:szCs w:val="24"/>
          </w:rPr>
          <w:t xml:space="preserve">as been difficult to establish a broth microdilution assay for fastidious gonococci in the past. </w:t>
        </w:r>
      </w:ins>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lastRenderedPageBreak/>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ins w:id="790" w:author="sunny" w:date="2016-12-17T19:50:00Z">
        <w:r w:rsidR="00157B3E">
          <w:rPr>
            <w:rFonts w:ascii="Times New Roman" w:hAnsi="Times New Roman" w:cs="Times New Roman"/>
            <w:sz w:val="24"/>
            <w:szCs w:val="24"/>
          </w:rPr>
          <w:t xml:space="preserve"> and also allow fitting a biphasi</w:t>
        </w:r>
      </w:ins>
      <w:ins w:id="791" w:author="sunny" w:date="2016-12-17T19:51:00Z">
        <w:r w:rsidR="00157B3E">
          <w:rPr>
            <w:rFonts w:ascii="Times New Roman" w:hAnsi="Times New Roman" w:cs="Times New Roman"/>
            <w:sz w:val="24"/>
            <w:szCs w:val="24"/>
          </w:rPr>
          <w:t>c model</w:t>
        </w:r>
      </w:ins>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5554A9BB" w14:textId="254289E1" w:rsidR="00D60F6B" w:rsidDel="00F563D3" w:rsidRDefault="00157B3E" w:rsidP="000A480A">
      <w:pPr>
        <w:spacing w:after="0" w:line="480" w:lineRule="auto"/>
        <w:jc w:val="both"/>
        <w:rPr>
          <w:del w:id="792" w:author="sunny" w:date="2016-12-17T13:57:00Z"/>
          <w:rFonts w:ascii="Times New Roman" w:hAnsi="Times New Roman" w:cs="Times New Roman"/>
          <w:sz w:val="24"/>
          <w:szCs w:val="24"/>
        </w:rPr>
      </w:pPr>
      <w:ins w:id="793" w:author="sunny" w:date="2016-12-17T19:52:00Z">
        <w:r>
          <w:rPr>
            <w:rFonts w:ascii="Times New Roman" w:hAnsi="Times New Roman" w:cs="Times New Roman"/>
            <w:sz w:val="24"/>
            <w:szCs w:val="24"/>
          </w:rPr>
          <w:t xml:space="preserve">Despite these drawbacks, </w:t>
        </w:r>
      </w:ins>
    </w:p>
    <w:p w14:paraId="48F329DB" w14:textId="4AD67F1B" w:rsidR="00FE2A24" w:rsidRPr="006F644E" w:rsidRDefault="00807F60" w:rsidP="00157B3E">
      <w:pPr>
        <w:spacing w:after="0" w:line="480" w:lineRule="auto"/>
        <w:ind w:firstLine="426"/>
        <w:jc w:val="both"/>
        <w:rPr>
          <w:rFonts w:ascii="Times New Roman" w:hAnsi="Times New Roman" w:cs="Times New Roman"/>
          <w:sz w:val="24"/>
          <w:szCs w:val="24"/>
        </w:rPr>
        <w:pPrChange w:id="794" w:author="sunny" w:date="2016-12-17T19:52:00Z">
          <w:pPr>
            <w:spacing w:after="0" w:line="480" w:lineRule="auto"/>
            <w:ind w:firstLine="426"/>
            <w:jc w:val="both"/>
          </w:pPr>
        </w:pPrChange>
      </w:pPr>
      <w:del w:id="795" w:author="sunny" w:date="2016-12-17T19:52:00Z">
        <w:r w:rsidRPr="006F644E" w:rsidDel="00157B3E">
          <w:rPr>
            <w:rFonts w:ascii="Times New Roman" w:hAnsi="Times New Roman" w:cs="Times New Roman"/>
            <w:sz w:val="24"/>
            <w:szCs w:val="24"/>
          </w:rPr>
          <w:delText>T</w:delText>
        </w:r>
      </w:del>
      <w:ins w:id="796" w:author="sunny" w:date="2016-12-17T19:52:00Z">
        <w:r w:rsidR="00157B3E">
          <w:rPr>
            <w:rFonts w:ascii="Times New Roman" w:hAnsi="Times New Roman" w:cs="Times New Roman"/>
            <w:sz w:val="24"/>
            <w:szCs w:val="24"/>
          </w:rPr>
          <w:t>t</w:t>
        </w:r>
      </w:ins>
      <w:r w:rsidRPr="006F644E">
        <w:rPr>
          <w:rFonts w:ascii="Times New Roman" w:hAnsi="Times New Roman" w:cs="Times New Roman"/>
          <w:sz w:val="24"/>
          <w:szCs w:val="24"/>
        </w:rPr>
        <w:t xml:space="preserve">he </w:t>
      </w:r>
      <w:r>
        <w:rPr>
          <w:rFonts w:ascii="Times New Roman" w:hAnsi="Times New Roman" w:cs="Times New Roman"/>
          <w:sz w:val="24"/>
          <w:szCs w:val="24"/>
        </w:rPr>
        <w:t xml:space="preserve">developed rapid </w:t>
      </w:r>
      <w:r w:rsidRPr="006F644E">
        <w:rPr>
          <w:rFonts w:ascii="Times New Roman" w:hAnsi="Times New Roman" w:cs="Times New Roman"/>
          <w:sz w:val="24"/>
          <w:szCs w:val="24"/>
        </w:rPr>
        <w:t>resazurin</w:t>
      </w:r>
      <w:r>
        <w:rPr>
          <w:rFonts w:ascii="Times New Roman" w:hAnsi="Times New Roman" w:cs="Times New Roman"/>
          <w:sz w:val="24"/>
          <w:szCs w:val="24"/>
        </w:rPr>
        <w:t>-based</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broth microdilution </w:t>
      </w:r>
      <w:r w:rsidRPr="006F644E">
        <w:rPr>
          <w:rFonts w:ascii="Times New Roman" w:hAnsi="Times New Roman" w:cs="Times New Roman"/>
          <w:sz w:val="24"/>
          <w:szCs w:val="24"/>
        </w:rPr>
        <w:t xml:space="preserve">assay </w:t>
      </w:r>
      <w:ins w:id="797" w:author="sunny" w:date="2016-12-17T19:52:00Z">
        <w:r w:rsidR="00157B3E">
          <w:rPr>
            <w:rFonts w:ascii="Times New Roman" w:hAnsi="Times New Roman" w:cs="Times New Roman"/>
            <w:sz w:val="24"/>
            <w:szCs w:val="24"/>
          </w:rPr>
          <w:t xml:space="preserve">is </w:t>
        </w:r>
      </w:ins>
      <w:del w:id="798" w:author="sunny" w:date="2016-12-17T19:52:00Z">
        <w:r w:rsidDel="00157B3E">
          <w:rPr>
            <w:rFonts w:ascii="Times New Roman" w:hAnsi="Times New Roman" w:cs="Times New Roman"/>
            <w:sz w:val="24"/>
            <w:szCs w:val="24"/>
          </w:rPr>
          <w:delText xml:space="preserve">is also </w:delText>
        </w:r>
      </w:del>
      <w:r>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These 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ins w:id="799" w:author="sunny" w:date="2016-12-17T19:53:00Z">
        <w:r w:rsidR="00157B3E">
          <w:rPr>
            <w:rFonts w:ascii="Times New Roman" w:hAnsi="Times New Roman" w:cs="Times New Roman"/>
            <w:sz w:val="24"/>
            <w:szCs w:val="24"/>
          </w:rPr>
          <w:t xml:space="preserve"> While pH stripe</w:t>
        </w:r>
      </w:ins>
      <w:ins w:id="800" w:author="sunny" w:date="2016-12-17T19:54:00Z">
        <w:r w:rsidR="00157B3E">
          <w:rPr>
            <w:rFonts w:ascii="Times New Roman" w:hAnsi="Times New Roman" w:cs="Times New Roman"/>
            <w:sz w:val="24"/>
            <w:szCs w:val="24"/>
          </w:rPr>
          <w:t>s are excellent for distinguishing acid from basic chemicals, complex questions such as titration curve</w:t>
        </w:r>
      </w:ins>
      <w:ins w:id="801" w:author="sunny" w:date="2016-12-17T19:55:00Z">
        <w:r w:rsidR="00157B3E">
          <w:rPr>
            <w:rFonts w:ascii="Times New Roman" w:hAnsi="Times New Roman" w:cs="Times New Roman"/>
            <w:sz w:val="24"/>
            <w:szCs w:val="24"/>
          </w:rPr>
          <w:t>s</w:t>
        </w:r>
      </w:ins>
      <w:ins w:id="802" w:author="sunny" w:date="2016-12-17T19:54:00Z">
        <w:r w:rsidR="00157B3E">
          <w:rPr>
            <w:rFonts w:ascii="Times New Roman" w:hAnsi="Times New Roman" w:cs="Times New Roman"/>
            <w:sz w:val="24"/>
            <w:szCs w:val="24"/>
          </w:rPr>
          <w:t xml:space="preserve"> of a weak </w:t>
        </w:r>
      </w:ins>
      <w:ins w:id="803" w:author="sunny" w:date="2016-12-17T19:55:00Z">
        <w:r w:rsidR="00157B3E">
          <w:rPr>
            <w:rFonts w:ascii="Times New Roman" w:hAnsi="Times New Roman" w:cs="Times New Roman"/>
            <w:sz w:val="24"/>
            <w:szCs w:val="24"/>
          </w:rPr>
          <w:t>with a strong acid need more quantitative approac</w:t>
        </w:r>
      </w:ins>
      <w:ins w:id="804" w:author="sunny" w:date="2016-12-17T19:56:00Z">
        <w:r w:rsidR="00157B3E">
          <w:rPr>
            <w:rFonts w:ascii="Times New Roman" w:hAnsi="Times New Roman" w:cs="Times New Roman"/>
            <w:sz w:val="24"/>
            <w:szCs w:val="24"/>
          </w:rPr>
          <w:t xml:space="preserve">hes. </w:t>
        </w:r>
      </w:ins>
      <w:del w:id="805" w:author="sunny" w:date="2016-12-17T19:56:00Z">
        <w:r w:rsidR="00C07B67" w:rsidRPr="006F644E" w:rsidDel="00157B3E">
          <w:rPr>
            <w:rFonts w:ascii="Times New Roman" w:hAnsi="Times New Roman" w:cs="Times New Roman"/>
            <w:sz w:val="24"/>
            <w:szCs w:val="24"/>
          </w:rPr>
          <w:delText xml:space="preserve"> </w:delText>
        </w:r>
      </w:del>
      <w:del w:id="806" w:author="sunny" w:date="2016-12-17T19:57:00Z">
        <w:r w:rsidR="00C07B67" w:rsidRPr="006F644E" w:rsidDel="00157B3E">
          <w:rPr>
            <w:rFonts w:ascii="Times New Roman" w:hAnsi="Times New Roman" w:cs="Times New Roman"/>
            <w:sz w:val="24"/>
            <w:szCs w:val="24"/>
          </w:rPr>
          <w:delText xml:space="preserve">While </w:delText>
        </w:r>
        <w:r w:rsidR="00954C68" w:rsidDel="00157B3E">
          <w:rPr>
            <w:rFonts w:ascii="Times New Roman" w:hAnsi="Times New Roman" w:cs="Times New Roman"/>
            <w:sz w:val="24"/>
            <w:szCs w:val="24"/>
          </w:rPr>
          <w:delText xml:space="preserve">the measured </w:delText>
        </w:r>
        <w:r w:rsidR="00C07B67" w:rsidRPr="00176302" w:rsidDel="00157B3E">
          <w:rPr>
            <w:rFonts w:ascii="Times New Roman" w:hAnsi="Times New Roman" w:cs="Times New Roman"/>
            <w:i/>
            <w:sz w:val="24"/>
            <w:szCs w:val="24"/>
            <w:rPrChange w:id="807" w:author="sunny" w:date="2016-12-08T23:30:00Z">
              <w:rPr>
                <w:rFonts w:ascii="Times New Roman" w:hAnsi="Times New Roman" w:cs="Times New Roman"/>
                <w:sz w:val="24"/>
                <w:szCs w:val="24"/>
              </w:rPr>
            </w:rPrChange>
          </w:rPr>
          <w:delText>EC</w:delText>
        </w:r>
        <w:r w:rsidR="00BD001F" w:rsidRPr="00176302" w:rsidDel="00157B3E">
          <w:rPr>
            <w:rFonts w:ascii="Times New Roman" w:hAnsi="Times New Roman" w:cs="Times New Roman"/>
            <w:i/>
            <w:sz w:val="24"/>
            <w:szCs w:val="24"/>
            <w:vertAlign w:val="subscript"/>
            <w:rPrChange w:id="808" w:author="sunny" w:date="2016-12-08T23:30:00Z">
              <w:rPr>
                <w:rFonts w:ascii="Times New Roman" w:hAnsi="Times New Roman" w:cs="Times New Roman"/>
                <w:sz w:val="24"/>
                <w:szCs w:val="24"/>
                <w:vertAlign w:val="subscript"/>
              </w:rPr>
            </w:rPrChange>
          </w:rPr>
          <w:delText>50</w:delText>
        </w:r>
        <w:r w:rsidR="00C07B67" w:rsidRPr="006F644E" w:rsidDel="00157B3E">
          <w:rPr>
            <w:rFonts w:ascii="Times New Roman" w:hAnsi="Times New Roman" w:cs="Times New Roman"/>
            <w:sz w:val="24"/>
            <w:szCs w:val="24"/>
          </w:rPr>
          <w:delText xml:space="preserve"> </w:delText>
        </w:r>
        <w:r w:rsidR="00A7720A" w:rsidRPr="006F644E" w:rsidDel="00157B3E">
          <w:rPr>
            <w:rFonts w:ascii="Times New Roman" w:hAnsi="Times New Roman" w:cs="Times New Roman"/>
            <w:sz w:val="24"/>
            <w:szCs w:val="24"/>
          </w:rPr>
          <w:delText xml:space="preserve">values </w:delText>
        </w:r>
        <w:r w:rsidR="00954C68" w:rsidDel="00157B3E">
          <w:rPr>
            <w:rFonts w:ascii="Times New Roman" w:hAnsi="Times New Roman" w:cs="Times New Roman"/>
            <w:sz w:val="24"/>
            <w:szCs w:val="24"/>
          </w:rPr>
          <w:delText>were</w:delText>
        </w:r>
        <w:r w:rsidR="00954C68" w:rsidRPr="006F644E" w:rsidDel="00157B3E">
          <w:rPr>
            <w:rFonts w:ascii="Times New Roman" w:hAnsi="Times New Roman" w:cs="Times New Roman"/>
            <w:sz w:val="24"/>
            <w:szCs w:val="24"/>
          </w:rPr>
          <w:delText xml:space="preserve"> </w:delText>
        </w:r>
        <w:r w:rsidR="00954C68" w:rsidDel="00157B3E">
          <w:rPr>
            <w:rFonts w:ascii="Times New Roman" w:hAnsi="Times New Roman" w:cs="Times New Roman"/>
            <w:sz w:val="24"/>
            <w:szCs w:val="24"/>
          </w:rPr>
          <w:delText>substantially</w:delText>
        </w:r>
        <w:r w:rsidR="00954C68" w:rsidRPr="006F644E" w:rsidDel="00157B3E">
          <w:rPr>
            <w:rFonts w:ascii="Times New Roman" w:hAnsi="Times New Roman" w:cs="Times New Roman"/>
            <w:sz w:val="24"/>
            <w:szCs w:val="24"/>
          </w:rPr>
          <w:delText xml:space="preserve"> </w:delText>
        </w:r>
        <w:r w:rsidR="00C07B67" w:rsidRPr="006F644E" w:rsidDel="00157B3E">
          <w:rPr>
            <w:rFonts w:ascii="Times New Roman" w:hAnsi="Times New Roman" w:cs="Times New Roman"/>
            <w:sz w:val="24"/>
            <w:szCs w:val="24"/>
          </w:rPr>
          <w:delText xml:space="preserve">lower than </w:delText>
        </w:r>
        <w:r w:rsidR="00954C68" w:rsidDel="00157B3E">
          <w:rPr>
            <w:rFonts w:ascii="Times New Roman" w:hAnsi="Times New Roman" w:cs="Times New Roman"/>
            <w:sz w:val="24"/>
            <w:szCs w:val="24"/>
          </w:rPr>
          <w:delText xml:space="preserve">the Etest </w:delText>
        </w:r>
        <w:r w:rsidR="00A7720A" w:rsidRPr="006F644E" w:rsidDel="00157B3E">
          <w:rPr>
            <w:rFonts w:ascii="Times New Roman" w:hAnsi="Times New Roman" w:cs="Times New Roman"/>
            <w:sz w:val="24"/>
            <w:szCs w:val="24"/>
          </w:rPr>
          <w:delText>MIC</w:delText>
        </w:r>
        <w:r w:rsidR="00954C68" w:rsidDel="00157B3E">
          <w:rPr>
            <w:rFonts w:ascii="Times New Roman" w:hAnsi="Times New Roman" w:cs="Times New Roman"/>
            <w:sz w:val="24"/>
            <w:szCs w:val="24"/>
          </w:rPr>
          <w:delText>s,</w:delText>
        </w:r>
        <w:r w:rsidR="00A7720A" w:rsidRPr="006F644E" w:rsidDel="00157B3E">
          <w:rPr>
            <w:rFonts w:ascii="Times New Roman" w:hAnsi="Times New Roman" w:cs="Times New Roman"/>
            <w:sz w:val="24"/>
            <w:szCs w:val="24"/>
          </w:rPr>
          <w:delText xml:space="preserve"> they correlate</w:delText>
        </w:r>
        <w:r w:rsidR="00954C68" w:rsidDel="00157B3E">
          <w:rPr>
            <w:rFonts w:ascii="Times New Roman" w:hAnsi="Times New Roman" w:cs="Times New Roman"/>
            <w:sz w:val="24"/>
            <w:szCs w:val="24"/>
          </w:rPr>
          <w:delText>d</w:delText>
        </w:r>
        <w:r w:rsidR="00A7720A" w:rsidRPr="006F644E" w:rsidDel="00157B3E">
          <w:rPr>
            <w:rFonts w:ascii="Times New Roman" w:hAnsi="Times New Roman" w:cs="Times New Roman"/>
            <w:sz w:val="24"/>
            <w:szCs w:val="24"/>
          </w:rPr>
          <w:delText xml:space="preserve"> very</w:delText>
        </w:r>
        <w:r w:rsidR="00A23B49" w:rsidRPr="006F644E" w:rsidDel="00157B3E">
          <w:rPr>
            <w:rFonts w:ascii="Times New Roman" w:hAnsi="Times New Roman" w:cs="Times New Roman"/>
            <w:sz w:val="24"/>
            <w:szCs w:val="24"/>
          </w:rPr>
          <w:delText xml:space="preserve"> well</w:delText>
        </w:r>
        <w:r w:rsidR="00BD001F" w:rsidRPr="006F644E" w:rsidDel="00157B3E">
          <w:rPr>
            <w:rFonts w:ascii="Times New Roman" w:hAnsi="Times New Roman" w:cs="Times New Roman"/>
            <w:sz w:val="24"/>
            <w:szCs w:val="24"/>
          </w:rPr>
          <w:delText xml:space="preserve"> and </w:delText>
        </w:r>
        <w:r w:rsidR="00954C68" w:rsidDel="00157B3E">
          <w:rPr>
            <w:rFonts w:ascii="Times New Roman" w:hAnsi="Times New Roman" w:cs="Times New Roman"/>
            <w:sz w:val="24"/>
            <w:szCs w:val="24"/>
          </w:rPr>
          <w:delText>could</w:delText>
        </w:r>
        <w:r w:rsidR="00954C68" w:rsidRPr="006F644E" w:rsidDel="00157B3E">
          <w:rPr>
            <w:rFonts w:ascii="Times New Roman" w:hAnsi="Times New Roman" w:cs="Times New Roman"/>
            <w:sz w:val="24"/>
            <w:szCs w:val="24"/>
          </w:rPr>
          <w:delText xml:space="preserve"> </w:delText>
        </w:r>
        <w:r w:rsidR="00BD001F" w:rsidRPr="006F644E" w:rsidDel="00157B3E">
          <w:rPr>
            <w:rFonts w:ascii="Times New Roman" w:hAnsi="Times New Roman" w:cs="Times New Roman"/>
            <w:sz w:val="24"/>
            <w:szCs w:val="24"/>
          </w:rPr>
          <w:delText>be linearly transformed into one another</w:delText>
        </w:r>
        <w:r w:rsidR="00D11E58" w:rsidRPr="006F644E" w:rsidDel="00157B3E">
          <w:rPr>
            <w:rFonts w:ascii="Times New Roman" w:hAnsi="Times New Roman" w:cs="Times New Roman"/>
            <w:sz w:val="24"/>
            <w:szCs w:val="24"/>
          </w:rPr>
          <w:delText>.</w:delText>
        </w:r>
        <w:r w:rsidR="001B15B4" w:rsidRPr="006F644E" w:rsidDel="00157B3E">
          <w:rPr>
            <w:rFonts w:ascii="Times New Roman" w:hAnsi="Times New Roman" w:cs="Times New Roman"/>
            <w:sz w:val="24"/>
            <w:szCs w:val="24"/>
          </w:rPr>
          <w:delText xml:space="preserve"> </w:delText>
        </w:r>
      </w:del>
      <w:del w:id="809" w:author="sunny" w:date="2016-12-17T13:56:00Z">
        <w:r w:rsidR="0042419C" w:rsidRPr="006F644E" w:rsidDel="00F563D3">
          <w:rPr>
            <w:rFonts w:ascii="Times New Roman" w:hAnsi="Times New Roman" w:cs="Times New Roman"/>
            <w:sz w:val="24"/>
            <w:szCs w:val="24"/>
          </w:rPr>
          <w:delText>The four parameter dose-response model might not optimally capture the antimicrobial effect and dose</w:delText>
        </w:r>
        <w:r w:rsidR="009D6496" w:rsidDel="00F563D3">
          <w:rPr>
            <w:rFonts w:ascii="Times New Roman" w:hAnsi="Times New Roman" w:cs="Times New Roman"/>
            <w:sz w:val="24"/>
            <w:szCs w:val="24"/>
          </w:rPr>
          <w:delText>-</w:delText>
        </w:r>
        <w:r w:rsidR="0042419C" w:rsidRPr="006F644E" w:rsidDel="00F563D3">
          <w:rPr>
            <w:rFonts w:ascii="Times New Roman" w:hAnsi="Times New Roman" w:cs="Times New Roman"/>
            <w:sz w:val="24"/>
            <w:szCs w:val="24"/>
          </w:rPr>
          <w:delText>response curves with multiple inflection points have been described</w:delText>
        </w:r>
        <w:r w:rsidR="00AA77CE" w:rsidDel="00F563D3">
          <w:rPr>
            <w:rFonts w:ascii="Times New Roman" w:hAnsi="Times New Roman" w:cs="Times New Roman"/>
            <w:sz w:val="24"/>
            <w:szCs w:val="24"/>
          </w:rPr>
          <w:delText>.</w:delText>
        </w:r>
        <w:r w:rsidR="0042419C" w:rsidRPr="006F644E" w:rsidDel="00F563D3">
          <w:rPr>
            <w:rFonts w:ascii="Times New Roman" w:hAnsi="Times New Roman" w:cs="Times New Roman"/>
            <w:sz w:val="24"/>
            <w:szCs w:val="24"/>
          </w:rPr>
          <w:fldChar w:fldCharType="begin"/>
        </w:r>
      </w:del>
      <w:del w:id="810" w:author="sunny" w:date="2016-12-16T13:06:00Z">
        <w:r w:rsidR="00AB7E40" w:rsidDel="004D63EC">
          <w:rPr>
            <w:rFonts w:ascii="Times New Roman" w:hAnsi="Times New Roman" w:cs="Times New Roman"/>
            <w:sz w:val="24"/>
            <w:szCs w:val="24"/>
          </w:rPr>
          <w:delInstrText xml:space="preserve"> ADDIN ZOTERO_ITEM CSL_CITATION {"citationID":"1iplc35g25","properties":{"formattedCitation":"{\\rtf \\super 22,40\\nosupersub{}}","plainCitation":"22,40"},"citationItems":[{"id":250,"uris":["http://zotero.org/users/1321783/items/ETF2UWTJ"],"uri":["http://zotero.org/users/1321783/items/ETF2UWTJ"],"itemData":{"id":250,"type":"article-journal","title":"An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del w:id="811" w:author="sunny" w:date="2016-12-17T13:56:00Z">
        <w:r w:rsidR="0042419C" w:rsidRPr="006F644E" w:rsidDel="00F563D3">
          <w:rPr>
            <w:rFonts w:ascii="Times New Roman" w:hAnsi="Times New Roman" w:cs="Times New Roman"/>
            <w:sz w:val="24"/>
            <w:szCs w:val="24"/>
          </w:rPr>
          <w:fldChar w:fldCharType="separate"/>
        </w:r>
      </w:del>
      <w:del w:id="812" w:author="sunny" w:date="2016-12-16T13:06:00Z">
        <w:r w:rsidR="00AB7E40" w:rsidRPr="00AB7E40" w:rsidDel="004D63EC">
          <w:rPr>
            <w:rFonts w:ascii="Times New Roman" w:hAnsi="Times New Roman" w:cs="Times New Roman"/>
            <w:sz w:val="24"/>
            <w:szCs w:val="24"/>
            <w:vertAlign w:val="superscript"/>
          </w:rPr>
          <w:delText>22,40</w:delText>
        </w:r>
      </w:del>
      <w:del w:id="813" w:author="sunny" w:date="2016-12-17T13:56:00Z">
        <w:r w:rsidR="0042419C" w:rsidRPr="006F644E" w:rsidDel="00F563D3">
          <w:rPr>
            <w:rFonts w:ascii="Times New Roman" w:hAnsi="Times New Roman" w:cs="Times New Roman"/>
            <w:sz w:val="24"/>
            <w:szCs w:val="24"/>
          </w:rPr>
          <w:fldChar w:fldCharType="end"/>
        </w:r>
      </w:del>
    </w:p>
    <w:p w14:paraId="203C234F" w14:textId="4AEE82E4" w:rsidR="00310B24" w:rsidRPr="006F644E" w:rsidRDefault="00310B24" w:rsidP="00157B3E">
      <w:pPr>
        <w:spacing w:after="0" w:line="480" w:lineRule="auto"/>
        <w:ind w:firstLine="426"/>
        <w:jc w:val="both"/>
        <w:rPr>
          <w:rFonts w:ascii="Times New Roman" w:hAnsi="Times New Roman" w:cs="Times New Roman"/>
          <w:sz w:val="24"/>
          <w:szCs w:val="24"/>
        </w:rPr>
        <w:pPrChange w:id="814" w:author="sunny" w:date="2016-12-17T19:58:00Z">
          <w:pPr>
            <w:spacing w:after="0" w:line="480" w:lineRule="auto"/>
            <w:ind w:firstLine="426"/>
            <w:jc w:val="both"/>
          </w:pPr>
        </w:pPrChange>
      </w:pPr>
      <w:del w:id="815" w:author="sunny" w:date="2016-12-17T20:01:00Z">
        <w:r w:rsidRPr="006F644E" w:rsidDel="0047196A">
          <w:rPr>
            <w:rFonts w:ascii="Times New Roman" w:hAnsi="Times New Roman" w:cs="Times New Roman"/>
            <w:sz w:val="24"/>
            <w:szCs w:val="24"/>
          </w:rPr>
          <w:delText xml:space="preserve">The </w:delText>
        </w:r>
        <w:r w:rsidRPr="00176302" w:rsidDel="0047196A">
          <w:rPr>
            <w:rFonts w:ascii="Times New Roman" w:hAnsi="Times New Roman" w:cs="Times New Roman"/>
            <w:i/>
            <w:sz w:val="24"/>
            <w:szCs w:val="24"/>
            <w:rPrChange w:id="816" w:author="sunny" w:date="2016-12-08T23:30:00Z">
              <w:rPr>
                <w:rFonts w:ascii="Times New Roman" w:hAnsi="Times New Roman" w:cs="Times New Roman"/>
                <w:sz w:val="24"/>
                <w:szCs w:val="24"/>
              </w:rPr>
            </w:rPrChange>
          </w:rPr>
          <w:delText>EC</w:delText>
        </w:r>
        <w:r w:rsidRPr="00176302" w:rsidDel="0047196A">
          <w:rPr>
            <w:rFonts w:ascii="Times New Roman" w:hAnsi="Times New Roman" w:cs="Times New Roman"/>
            <w:i/>
            <w:sz w:val="24"/>
            <w:szCs w:val="24"/>
            <w:vertAlign w:val="subscript"/>
            <w:rPrChange w:id="817" w:author="sunny" w:date="2016-12-08T23:30:00Z">
              <w:rPr>
                <w:rFonts w:ascii="Times New Roman" w:hAnsi="Times New Roman" w:cs="Times New Roman"/>
                <w:sz w:val="24"/>
                <w:szCs w:val="24"/>
                <w:vertAlign w:val="subscript"/>
              </w:rPr>
            </w:rPrChange>
          </w:rPr>
          <w:delText>50</w:delText>
        </w:r>
        <w:r w:rsidRPr="006F644E" w:rsidDel="0047196A">
          <w:rPr>
            <w:rFonts w:ascii="Times New Roman" w:hAnsi="Times New Roman" w:cs="Times New Roman"/>
            <w:sz w:val="24"/>
            <w:szCs w:val="24"/>
          </w:rPr>
          <w:delText xml:space="preserve"> and 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 xml:space="preserve">coefficient were the two parameters that differed between the antimicrobials. </w:delText>
        </w:r>
      </w:del>
      <w:del w:id="818" w:author="sunny" w:date="2016-12-17T20:02:00Z">
        <w:r w:rsidRPr="006F644E" w:rsidDel="0047196A">
          <w:rPr>
            <w:rFonts w:ascii="Times New Roman" w:hAnsi="Times New Roman" w:cs="Times New Roman"/>
            <w:sz w:val="24"/>
            <w:szCs w:val="24"/>
          </w:rPr>
          <w:delText xml:space="preserve">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coefficient can potentially provide information about the pharmacodynamic properties of an antimicrobial and has been used in modelling studies of single and dual antimicrobial effects</w:delText>
        </w:r>
        <w:r w:rsidR="00AA77CE" w:rsidDel="0047196A">
          <w:rPr>
            <w:rFonts w:ascii="Times New Roman" w:hAnsi="Times New Roman" w:cs="Times New Roman"/>
            <w:sz w:val="24"/>
            <w:szCs w:val="24"/>
          </w:rPr>
          <w:delText>.</w:delText>
        </w:r>
        <w:r w:rsidR="0042419C" w:rsidRPr="006F644E" w:rsidDel="0047196A">
          <w:rPr>
            <w:rFonts w:ascii="Times New Roman" w:hAnsi="Times New Roman" w:cs="Times New Roman"/>
            <w:sz w:val="24"/>
            <w:szCs w:val="24"/>
          </w:rPr>
          <w:fldChar w:fldCharType="begin"/>
        </w:r>
      </w:del>
      <w:del w:id="819" w:author="sunny" w:date="2016-12-16T13:06:00Z">
        <w:r w:rsidR="00AB7E40" w:rsidDel="004D63EC">
          <w:rPr>
            <w:rFonts w:ascii="Times New Roman" w:hAnsi="Times New Roman" w:cs="Times New Roman"/>
            <w:sz w:val="24"/>
            <w:szCs w:val="24"/>
          </w:rPr>
          <w:delInstrText xml:space="preserve"> ADDIN ZOTERO_ITEM CSL_CITATION {"citationID":"bh6yzCiW","properties":{"formattedCitation":"{\\rtf \\super 21,22,41\\uc0\\u8211{}43\\nosupersub{}}","plainCitation":"21,22,41–43"},"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delInstrText>
        </w:r>
      </w:del>
      <w:del w:id="820" w:author="sunny" w:date="2016-12-17T20:02:00Z">
        <w:r w:rsidR="0042419C" w:rsidRPr="006F644E" w:rsidDel="0047196A">
          <w:rPr>
            <w:rFonts w:ascii="Times New Roman" w:hAnsi="Times New Roman" w:cs="Times New Roman"/>
            <w:sz w:val="24"/>
            <w:szCs w:val="24"/>
          </w:rPr>
          <w:fldChar w:fldCharType="separate"/>
        </w:r>
      </w:del>
      <w:del w:id="821" w:author="sunny" w:date="2016-12-16T13:06:00Z">
        <w:r w:rsidR="00AB7E40" w:rsidRPr="00AB7E40" w:rsidDel="004D63EC">
          <w:rPr>
            <w:rFonts w:ascii="Times New Roman" w:hAnsi="Times New Roman" w:cs="Times New Roman"/>
            <w:sz w:val="24"/>
            <w:szCs w:val="24"/>
            <w:vertAlign w:val="superscript"/>
          </w:rPr>
          <w:delText>21,22,41–43</w:delText>
        </w:r>
      </w:del>
      <w:del w:id="822" w:author="sunny" w:date="2016-12-17T20:02:00Z">
        <w:r w:rsidR="0042419C" w:rsidRPr="006F644E" w:rsidDel="0047196A">
          <w:rPr>
            <w:rFonts w:ascii="Times New Roman" w:hAnsi="Times New Roman" w:cs="Times New Roman"/>
            <w:sz w:val="24"/>
            <w:szCs w:val="24"/>
          </w:rPr>
          <w:fldChar w:fldCharType="end"/>
        </w:r>
        <w:r w:rsidRPr="006F644E" w:rsidDel="0047196A">
          <w:rPr>
            <w:rFonts w:ascii="Times New Roman" w:hAnsi="Times New Roman" w:cs="Times New Roman"/>
            <w:sz w:val="24"/>
            <w:szCs w:val="24"/>
          </w:rPr>
          <w:delText xml:space="preserve"> However</w:delText>
        </w:r>
        <w:r w:rsidR="00E33509" w:rsidDel="0047196A">
          <w:rPr>
            <w:rFonts w:ascii="Times New Roman" w:hAnsi="Times New Roman" w:cs="Times New Roman"/>
            <w:sz w:val="24"/>
            <w:szCs w:val="24"/>
          </w:rPr>
          <w:delText>,</w:delText>
        </w:r>
        <w:r w:rsidRPr="006F644E" w:rsidDel="0047196A">
          <w:rPr>
            <w:rFonts w:ascii="Times New Roman" w:hAnsi="Times New Roman" w:cs="Times New Roman"/>
            <w:sz w:val="24"/>
            <w:szCs w:val="24"/>
          </w:rPr>
          <w:delText xml:space="preserve"> the interpretation and significance of 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 xml:space="preserve">slope has been unclear in previous studies and laborious colony counting limited these studies to few strains (1-8 strains). </w:delText>
        </w:r>
        <w:commentRangeStart w:id="823"/>
        <w:r w:rsidRPr="00AD378B" w:rsidDel="0047196A">
          <w:rPr>
            <w:rFonts w:ascii="Times New Roman" w:hAnsi="Times New Roman" w:cs="Times New Roman"/>
            <w:sz w:val="24"/>
            <w:szCs w:val="24"/>
          </w:rPr>
          <w:delText xml:space="preserve">Theoretically a steep Hill slope indicates that small increases in antimicrobial concentrations </w:delText>
        </w:r>
        <w:r w:rsidR="00E33509" w:rsidDel="0047196A">
          <w:rPr>
            <w:rFonts w:ascii="Times New Roman" w:hAnsi="Times New Roman" w:cs="Times New Roman"/>
            <w:sz w:val="24"/>
            <w:szCs w:val="24"/>
          </w:rPr>
          <w:delText>result</w:delText>
        </w:r>
        <w:r w:rsidR="00E33509" w:rsidRPr="00AD378B" w:rsidDel="0047196A">
          <w:rPr>
            <w:rFonts w:ascii="Times New Roman" w:hAnsi="Times New Roman" w:cs="Times New Roman"/>
            <w:sz w:val="24"/>
            <w:szCs w:val="24"/>
          </w:rPr>
          <w:delText xml:space="preserve"> </w:delText>
        </w:r>
        <w:r w:rsidRPr="00AD378B" w:rsidDel="0047196A">
          <w:rPr>
            <w:rFonts w:ascii="Times New Roman" w:hAnsi="Times New Roman" w:cs="Times New Roman"/>
            <w:sz w:val="24"/>
            <w:szCs w:val="24"/>
          </w:rPr>
          <w:delText xml:space="preserve">in more effective killing or in terms of enzyme kinetics increased cooperativity of ligand binding. </w:delText>
        </w:r>
        <w:commentRangeEnd w:id="823"/>
        <w:r w:rsidR="00AD378B" w:rsidDel="0047196A">
          <w:rPr>
            <w:rStyle w:val="CommentReference"/>
          </w:rPr>
          <w:commentReference w:id="823"/>
        </w:r>
      </w:del>
      <w:r w:rsidRPr="006F644E">
        <w:rPr>
          <w:rFonts w:ascii="Times New Roman" w:hAnsi="Times New Roman" w:cs="Times New Roman"/>
          <w:sz w:val="24"/>
          <w:szCs w:val="24"/>
        </w:rPr>
        <w:t xml:space="preserve">Cefixime, ceftriaxone and penicillin G had significantly </w:t>
      </w:r>
      <w:r w:rsidR="00E33509">
        <w:rPr>
          <w:rFonts w:ascii="Times New Roman" w:hAnsi="Times New Roman" w:cs="Times New Roman"/>
          <w:sz w:val="24"/>
          <w:szCs w:val="24"/>
        </w:rPr>
        <w:t>flatter</w:t>
      </w:r>
      <w:r w:rsidR="00E33509"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slopes than </w:t>
      </w:r>
      <w:commentRangeStart w:id="824"/>
      <w:r w:rsidRPr="006F644E">
        <w:rPr>
          <w:rFonts w:ascii="Times New Roman" w:hAnsi="Times New Roman" w:cs="Times New Roman"/>
          <w:sz w:val="24"/>
          <w:szCs w:val="24"/>
        </w:rPr>
        <w:t>the other antimicrobials</w:t>
      </w:r>
      <w:commentRangeEnd w:id="824"/>
      <w:r w:rsidR="00E33509">
        <w:rPr>
          <w:rStyle w:val="CommentReference"/>
        </w:rPr>
        <w:commentReference w:id="824"/>
      </w:r>
      <w:del w:id="825" w:author="sunny" w:date="2016-12-17T20:02:00Z">
        <w:r w:rsidRPr="006F644E" w:rsidDel="0047196A">
          <w:rPr>
            <w:rFonts w:ascii="Times New Roman" w:hAnsi="Times New Roman" w:cs="Times New Roman"/>
            <w:sz w:val="24"/>
            <w:szCs w:val="24"/>
          </w:rPr>
          <w:delText xml:space="preserve">. These antimicrobials act slower than the other antimicrobials and it is likely that the maximal effect is not exhibited yet </w:delText>
        </w:r>
        <w:r w:rsidR="009E4A85" w:rsidDel="0047196A">
          <w:rPr>
            <w:rFonts w:ascii="Times New Roman" w:hAnsi="Times New Roman" w:cs="Times New Roman"/>
            <w:sz w:val="24"/>
            <w:szCs w:val="24"/>
          </w:rPr>
          <w:delText>by</w:delText>
        </w:r>
        <w:r w:rsidR="009E4A85" w:rsidRPr="006F644E" w:rsidDel="0047196A">
          <w:rPr>
            <w:rFonts w:ascii="Times New Roman" w:hAnsi="Times New Roman" w:cs="Times New Roman"/>
            <w:sz w:val="24"/>
            <w:szCs w:val="24"/>
          </w:rPr>
          <w:delText xml:space="preserve"> </w:delText>
        </w:r>
        <w:r w:rsidRPr="006F644E" w:rsidDel="0047196A">
          <w:rPr>
            <w:rFonts w:ascii="Times New Roman" w:hAnsi="Times New Roman" w:cs="Times New Roman"/>
            <w:sz w:val="24"/>
            <w:szCs w:val="24"/>
          </w:rPr>
          <w:delText xml:space="preserve">six hours. In </w:delText>
        </w:r>
        <w:commentRangeStart w:id="826"/>
        <w:r w:rsidRPr="006F644E" w:rsidDel="0047196A">
          <w:rPr>
            <w:rFonts w:ascii="Times New Roman" w:hAnsi="Times New Roman" w:cs="Times New Roman"/>
            <w:sz w:val="24"/>
            <w:szCs w:val="24"/>
          </w:rPr>
          <w:delText>future studies</w:delText>
        </w:r>
        <w:r w:rsidR="00E33509" w:rsidDel="0047196A">
          <w:rPr>
            <w:rFonts w:ascii="Times New Roman" w:hAnsi="Times New Roman" w:cs="Times New Roman"/>
            <w:sz w:val="24"/>
            <w:szCs w:val="24"/>
          </w:rPr>
          <w:delText>,</w:delText>
        </w:r>
        <w:r w:rsidRPr="006F644E" w:rsidDel="0047196A">
          <w:rPr>
            <w:rFonts w:ascii="Times New Roman" w:hAnsi="Times New Roman" w:cs="Times New Roman"/>
            <w:sz w:val="24"/>
            <w:szCs w:val="24"/>
          </w:rPr>
          <w:delText xml:space="preserve"> </w:delText>
        </w:r>
        <w:r w:rsidR="00E33509" w:rsidDel="0047196A">
          <w:rPr>
            <w:rFonts w:ascii="Times New Roman" w:hAnsi="Times New Roman" w:cs="Times New Roman"/>
            <w:sz w:val="24"/>
            <w:szCs w:val="24"/>
          </w:rPr>
          <w:delText xml:space="preserve">it might be valuable to extend the time for endpoint as well as monitor </w:delText>
        </w:r>
        <w:r w:rsidRPr="006F644E" w:rsidDel="0047196A">
          <w:rPr>
            <w:rFonts w:ascii="Times New Roman" w:hAnsi="Times New Roman" w:cs="Times New Roman"/>
            <w:sz w:val="24"/>
            <w:szCs w:val="24"/>
          </w:rPr>
          <w:delText xml:space="preserve">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slope</w:delText>
        </w:r>
      </w:del>
      <w:r w:rsidRPr="006F644E">
        <w:rPr>
          <w:rFonts w:ascii="Times New Roman" w:hAnsi="Times New Roman" w:cs="Times New Roman"/>
          <w:sz w:val="24"/>
          <w:szCs w:val="24"/>
        </w:rPr>
        <w:t xml:space="preserve">. </w:t>
      </w:r>
      <w:commentRangeEnd w:id="826"/>
      <w:r w:rsidR="00E33509">
        <w:rPr>
          <w:rStyle w:val="CommentReference"/>
        </w:rPr>
        <w:commentReference w:id="826"/>
      </w:r>
      <w:ins w:id="827" w:author="sunny" w:date="2016-12-17T19:57:00Z">
        <w:r w:rsidR="00157B3E" w:rsidRPr="00157B3E">
          <w:rPr>
            <w:rFonts w:ascii="Times New Roman" w:hAnsi="Times New Roman" w:cs="Times New Roman"/>
            <w:sz w:val="24"/>
            <w:szCs w:val="24"/>
          </w:rPr>
          <w:t xml:space="preserve"> </w:t>
        </w:r>
      </w:ins>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 xml:space="preserve">DAR-Go (RApid Diagnosis of Antibiotic Resistance in Gonorrhoea; funded by the Swiss Platform for Translational </w:t>
      </w:r>
      <w:r w:rsidRPr="006F644E">
        <w:rPr>
          <w:rFonts w:ascii="Times New Roman" w:hAnsi="Times New Roman" w:cs="Times New Roman"/>
          <w:sz w:val="24"/>
          <w:szCs w:val="24"/>
        </w:rPr>
        <w:lastRenderedPageBreak/>
        <w:t>Medicine), and the Örebro County Council Research Committee and the Foundation for Medical Research at Örebro University Hospital, Sweden.</w:t>
      </w:r>
    </w:p>
    <w:p w14:paraId="309D1602" w14:textId="77777777" w:rsidR="00677C2F" w:rsidRDefault="00677C2F">
      <w:pPr>
        <w:spacing w:after="0" w:line="480" w:lineRule="auto"/>
        <w:rPr>
          <w:ins w:id="828" w:author="Unemo Magnus, USÖ Labmed länsklinik" w:date="2016-11-14T18:37:00Z"/>
          <w:rFonts w:ascii="Times New Roman" w:hAnsi="Times New Roman" w:cs="Times New Roman"/>
          <w:b/>
          <w:sz w:val="24"/>
          <w:szCs w:val="24"/>
          <w:lang w:val="de-CH"/>
        </w:rPr>
        <w:pPrChange w:id="829" w:author="Unemo Magnus, USÖ Labmed länsklinik" w:date="2016-11-14T17:51:00Z">
          <w:pPr>
            <w:spacing w:line="480" w:lineRule="auto"/>
          </w:pPr>
        </w:pPrChange>
      </w:pPr>
    </w:p>
    <w:p w14:paraId="1D996D98" w14:textId="1E0D00CD" w:rsidR="000B46D8" w:rsidRPr="006F644E" w:rsidRDefault="00677C2F">
      <w:pPr>
        <w:spacing w:after="0" w:line="480" w:lineRule="auto"/>
        <w:rPr>
          <w:rFonts w:ascii="Times New Roman" w:hAnsi="Times New Roman" w:cs="Times New Roman"/>
          <w:b/>
          <w:sz w:val="24"/>
          <w:szCs w:val="24"/>
          <w:lang w:val="de-CH"/>
        </w:rPr>
        <w:pPrChange w:id="830" w:author="Unemo Magnus, USÖ Labmed länsklinik" w:date="2016-11-14T17:51:00Z">
          <w:pPr>
            <w:spacing w:line="480" w:lineRule="auto"/>
          </w:pPr>
        </w:pPrChange>
      </w:pPr>
      <w:commentRangeStart w:id="831"/>
      <w:r w:rsidRPr="006F644E">
        <w:rPr>
          <w:rFonts w:ascii="Times New Roman" w:hAnsi="Times New Roman" w:cs="Times New Roman"/>
          <w:b/>
          <w:sz w:val="24"/>
          <w:szCs w:val="24"/>
          <w:lang w:val="de-CH"/>
        </w:rPr>
        <w:t>References</w:t>
      </w:r>
      <w:commentRangeEnd w:id="831"/>
      <w:r w:rsidR="003E0CDD">
        <w:rPr>
          <w:rStyle w:val="CommentReference"/>
        </w:rPr>
        <w:commentReference w:id="831"/>
      </w:r>
    </w:p>
    <w:p w14:paraId="0AC174C1" w14:textId="77777777" w:rsidR="00FA3849" w:rsidRDefault="000B46D8" w:rsidP="00FA3849">
      <w:pPr>
        <w:pStyle w:val="Bibliography"/>
        <w:rPr>
          <w:ins w:id="832" w:author="sunny" w:date="2016-12-17T11:37:00Z"/>
          <w:rFonts w:ascii="Times New Roman" w:hAnsi="Times New Roman" w:cs="Times New Roman"/>
          <w:sz w:val="24"/>
          <w:szCs w:val="24"/>
        </w:rPr>
        <w:pPrChange w:id="833" w:author="sunny" w:date="2016-12-17T11:37:00Z">
          <w:pPr>
            <w:widowControl w:val="0"/>
            <w:autoSpaceDE w:val="0"/>
            <w:autoSpaceDN w:val="0"/>
            <w:adjustRightInd w:val="0"/>
            <w:spacing w:after="0" w:line="240" w:lineRule="auto"/>
          </w:pPr>
        </w:pPrChange>
      </w:pPr>
      <w:r w:rsidRPr="006F644E">
        <w:fldChar w:fldCharType="begin"/>
      </w:r>
      <w:ins w:id="834" w:author="sunny" w:date="2016-12-16T14:25:00Z">
        <w:r w:rsidR="00AE6796">
          <w:rPr>
            <w:lang w:val="de-CH"/>
          </w:rPr>
          <w:instrText xml:space="preserve"> ADDIN ZOTERO_BIBL {"uncited":[["http://zotero.org/users/1321783/items/SKU3S6A8"]],"custom":[[["http://zotero.org/users/1321783/items/5X365PZU"],"11. Wiegand I, Hilpert K, Hancock REW. Agar and broth dilution methods to determine the minimal inhibitory concentration (MIC) of antimicrobial substances. Nat Protoc 2008; 3: 163\\uc0\\u8211{}75."],[["http://zotero.org/users/1321783/items/CQKB9B2Z"],"27. Khalifa RA, Nasser MS, Gomaa AA et al. Resazurin microtiter assay plate method for detection of susceptibility of multidrug resistant Mycobacterium tuberculosis to second-line anti-tuberculous drugs. Egypt J Chest Dis Tuberc 2013; 62: 241\\uc0\\u8211{}7."],[["http://zotero.org/users/1321783/items/APEMPBP4"],"28. Palomino J-C, Martin A, Camacho M et al. Resazurin microtiter assay plate: simple and inexpensive method for detection of drug resistance in Mycobacterium tuberculosis. Antimicrob Agents Chemother 2002; 46: 2720\\uc0\\u8211{}2."],[["http://zotero.org/users/1321783/items/9T46TF6U"],"26. Rampersad SN. Multiple applications of alamar blue as an indicator of metabolic function and cellular health in cell viability bioassays. Sensors 2012; 12: 12347\\uc0\\u8211{}60."],[["http://zotero.org/users/1321783/items/JKKUIUNK"],"18.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1377."],[["http://zotero.org/users/1321783/items/XFR8KWBI"],"19. Foerster S, Unemo M, Hathaway LJ et al. Time-kill curve analysis and pharmacodynamic functions for in vitro evaluation of antimicrobials against Neisseria gonorrhoeae. BMC Microbiol 2016; 16: 216."],[["http://zotero.org/users/1321783/items/WDCTI3U7"],"6.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e000969."],[["http://zotero.org/users/1321783/items/N8PCPSBP"],"10. Reller LB, Weinstein M, Jorgensen JH et al. Antimicrobial susceptibility testing: a review of general principles and contemporary practices. Clin Infect Dis 2009; 49: 1749\\uc0\\u8211{}55."],[["http://zotero.org/users/1321783/items/UK7MBUAU"],"20. Kassteele J van de, Santen-Verheuvel MG van, Koedijk FDH et al. New statistical technique for analyzing MIC-based susceptibility data. Antimicrob Agents Chemother 2012; 56: 1557\\uc0\\u8211{}63."],[["http://zotero.org/users/1321783/items/XNRNTDG7"],"26. Schmitt DM, Connolly KL, Jerse AE et al. Antibacterial activity of resazurin-based compounds against Neisseria gonorrhoeae in vitro and in vivo. Int J Antimicrob Agents 2016; 48: 367\\uc0\\u8211{}72.\n\n\\uc0\\u160{}"],[["http://zotero.org/users/1321783/items/IMRIVDFR"],"14. Shapiro MA, Heifetz CL, Sesnie JC. Comparison of microdilution and agar dilution procedures for testing antibiotic susceptibility of Neisseria gonorrhoeae. J Clin Microbiol 1984; 20: 828\\uc0\\u8211{}30."],[["http://zotero.org/users/1321783/items/2K4VDV9U"],"13.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457\\uc0\\u8211{}60."],[["http://zotero.org/users/1321783/items/EIWQFKKA"],"12. Takei M, Yamaguchi Y, Fukuda H et al. Cultivation of Neisseria gonorrhoeae in liquid media and determination of its in vitro susceptibilities to quinolones. J Clin Microbiol 2005; 43: 4321\\uc0\\u8211{}7."],[["http://zotero.org/users/1321783/items/66SSQ7IM"],"17. Chan YA, Hackett KT, Dillard JP. The lytic transglycosylases of Neisseria gonorrhoeae. Microb Drug Resist 2012; 18: 271\\uc0\\u8211{}9."],[["http://zotero.org/users/1321783/items/8ISPR7J8"],"15. Dillard JP, Seifert HS. A peptidoglycan hydrolase similar to bacteriophage endolysins acts as an autolysin in Neisseria gonorrhoeae. Mol Microbiol 1997; 25: 893\\uc0\\u8211{}901."],[["http://zotero.org/users/1321783/items/9GN6SJB6"],"16. Elmros T, Burman LG, Bloom GD. Autolysis of Neisseria gonorrhoeae. J Bacteriol 1976; 126: 969\\uc0\\u8211{}76."],[["http://zotero.org/users/1321783/items/4NDETHNA"],"25. Sampah MES, Shen L, Jilek BL et al. Dose\\uc0\\u8211{}response curve slope is a missing dimension in the analysis of HIV-1 drug resistance. Proc Natl Acad Sci U S A 2011; 108: 7613\\uc0\\u8211{}8."],[["http://zotero.org/users/1321783/items/V6H7Z6BI"],"23. Davis JA, Gift JS, Zhao QJ. Introduction to benchmark dose methods and U.S. EPA\\uc0\\u8217{}s benchmark dose software (BMDS) version 2.1.1. Toxicol Appl Pharmacol 2011; 254: 181\\uc0\\u8211{}91."],[["http://zotero.org/users/1321783/items/6CWPS2GJ"],"24. Filipsson AF, Sand S, Nilsson J et al. The benchmark dose method--review of available models, and recommendations for application in health risk assessment. Crit Rev Toxicol 2003; 33: 505\\uc0\\u8211{}42."],[["http://zotero.org/users/1321783/items/8S5URJIZ"],"21. Slob W. Benchmark dose and the three Rs. Part I. Getting more information from the same number of animals. Crit Rev Toxicol 2014; 44: 557\\uc0\\u8211{}67."],[["http://zotero.org/users/1321783/items/UERB9STT"],"22. Slob W. Benchmark dose and the three Rs. Part II. Consequences for study design and animal use. Crit Rev Toxicol 2014; 44: 568\\uc0\\u8211{}80."],[["http://zotero.org/users/1321783/items/9NI37BFB"],"29. Wade JJ, Graver MA. A fully defined, clear and protein-free liquid medium permitting dense growth of Neisseria gonorrhoeae from very low inocula. FEMS Microbiol Lett 2007; 273: 35\\uc0\\u8211{}7."],[["http://zotero.org/users/1321783/items/XJ6SF593"],"35. Schultheiss, O.C., Stanton, S.J. (2009). Assessment of salivary hormones. In: Harmon-Jones, E., Beer, J.S., eds. Methods in Social Neuroscience. New York: Guilford Press."]]} CSL_BIBLIOGRAPHY </w:instrText>
        </w:r>
      </w:ins>
      <w:del w:id="835" w:author="sunny" w:date="2016-12-06T17:18:00Z">
        <w:r w:rsidR="0054156B" w:rsidRPr="006F644E" w:rsidDel="007E01ED">
          <w:rPr>
            <w:lang w:val="de-CH"/>
          </w:rPr>
          <w:delInstrText xml:space="preserve"> ADDIN ZOTERO_BIBL {"custom":[]} CSL_BIBLIOGRAPHY </w:delInstrText>
        </w:r>
      </w:del>
      <w:r w:rsidRPr="006F644E">
        <w:fldChar w:fldCharType="separate"/>
      </w:r>
      <w:ins w:id="836" w:author="sunny" w:date="2016-12-17T11:37:00Z">
        <w:r w:rsidR="00FA3849">
          <w:rPr>
            <w:rFonts w:ascii="Times New Roman" w:hAnsi="Times New Roman" w:cs="Times New Roman"/>
            <w:sz w:val="24"/>
            <w:szCs w:val="24"/>
          </w:rPr>
          <w:t>1. WHO. Global action plan to control the spread and impact of antimicrobial resistance in Neisseria gonorrhoeae. 2012. Available at: http://apps.who.int/iris/bitstream/10665/44863/1/9789241503501_eng.pdf. Accessed December 6, 2016.</w:t>
        </w:r>
      </w:ins>
    </w:p>
    <w:p w14:paraId="3AA8CF6E" w14:textId="77777777" w:rsidR="00FA3849" w:rsidRDefault="00FA3849" w:rsidP="00FA3849">
      <w:pPr>
        <w:pStyle w:val="Bibliography"/>
        <w:rPr>
          <w:ins w:id="837" w:author="sunny" w:date="2016-12-17T11:37:00Z"/>
          <w:rFonts w:ascii="Times New Roman" w:hAnsi="Times New Roman" w:cs="Times New Roman"/>
          <w:sz w:val="24"/>
          <w:szCs w:val="24"/>
        </w:rPr>
        <w:pPrChange w:id="838" w:author="sunny" w:date="2016-12-17T11:37:00Z">
          <w:pPr>
            <w:widowControl w:val="0"/>
            <w:autoSpaceDE w:val="0"/>
            <w:autoSpaceDN w:val="0"/>
            <w:adjustRightInd w:val="0"/>
            <w:spacing w:after="0" w:line="240" w:lineRule="auto"/>
          </w:pPr>
        </w:pPrChange>
      </w:pPr>
      <w:ins w:id="839" w:author="sunny" w:date="2016-12-17T11:37:00Z">
        <w:r>
          <w:rPr>
            <w:rFonts w:ascii="Times New Roman" w:hAnsi="Times New Roman" w:cs="Times New Roman"/>
            <w:sz w:val="24"/>
            <w:szCs w:val="24"/>
          </w:rPr>
          <w:t xml:space="preserve">2. Newman L, Rowley J, Hoorn SV, </w:t>
        </w:r>
        <w:r>
          <w:rPr>
            <w:rFonts w:ascii="Times New Roman" w:hAnsi="Times New Roman" w:cs="Times New Roman"/>
            <w:i/>
            <w:iCs/>
            <w:sz w:val="24"/>
            <w:szCs w:val="24"/>
          </w:rPr>
          <w:t>et al.</w:t>
        </w:r>
        <w:r>
          <w:rPr>
            <w:rFonts w:ascii="Times New Roman" w:hAnsi="Times New Roman" w:cs="Times New Roman"/>
            <w:sz w:val="24"/>
            <w:szCs w:val="24"/>
          </w:rPr>
          <w:t xml:space="preserve"> Global Estimates of the Prevalence and Incidence of Four Curable Sexually Transmitted Infections in 2012 Based on Systematic Review and Global Reporting. </w:t>
        </w:r>
        <w:r>
          <w:rPr>
            <w:rFonts w:ascii="Times New Roman" w:hAnsi="Times New Roman" w:cs="Times New Roman"/>
            <w:i/>
            <w:iCs/>
            <w:sz w:val="24"/>
            <w:szCs w:val="24"/>
          </w:rPr>
          <w:t>PLOS ONE</w:t>
        </w:r>
        <w:r>
          <w:rPr>
            <w:rFonts w:ascii="Times New Roman" w:hAnsi="Times New Roman" w:cs="Times New Roman"/>
            <w:sz w:val="24"/>
            <w:szCs w:val="24"/>
          </w:rPr>
          <w:t xml:space="preserve"> 2015; </w:t>
        </w:r>
        <w:r>
          <w:rPr>
            <w:rFonts w:ascii="Times New Roman" w:hAnsi="Times New Roman" w:cs="Times New Roman"/>
            <w:b/>
            <w:bCs/>
            <w:sz w:val="24"/>
            <w:szCs w:val="24"/>
          </w:rPr>
          <w:t>10</w:t>
        </w:r>
        <w:r>
          <w:rPr>
            <w:rFonts w:ascii="Times New Roman" w:hAnsi="Times New Roman" w:cs="Times New Roman"/>
            <w:sz w:val="24"/>
            <w:szCs w:val="24"/>
          </w:rPr>
          <w:t>: e0143304.</w:t>
        </w:r>
      </w:ins>
    </w:p>
    <w:p w14:paraId="792A7517" w14:textId="77777777" w:rsidR="00FA3849" w:rsidRDefault="00FA3849" w:rsidP="00FA3849">
      <w:pPr>
        <w:pStyle w:val="Bibliography"/>
        <w:rPr>
          <w:ins w:id="840" w:author="sunny" w:date="2016-12-17T11:37:00Z"/>
          <w:rFonts w:ascii="Times New Roman" w:hAnsi="Times New Roman" w:cs="Times New Roman"/>
          <w:sz w:val="24"/>
          <w:szCs w:val="24"/>
        </w:rPr>
        <w:pPrChange w:id="841" w:author="sunny" w:date="2016-12-17T11:37:00Z">
          <w:pPr>
            <w:widowControl w:val="0"/>
            <w:autoSpaceDE w:val="0"/>
            <w:autoSpaceDN w:val="0"/>
            <w:adjustRightInd w:val="0"/>
            <w:spacing w:after="0" w:line="240" w:lineRule="auto"/>
          </w:pPr>
        </w:pPrChange>
      </w:pPr>
      <w:ins w:id="842" w:author="sunny" w:date="2016-12-17T11:37:00Z">
        <w:r>
          <w:rPr>
            <w:rFonts w:ascii="Times New Roman" w:hAnsi="Times New Roman" w:cs="Times New Roman"/>
            <w:sz w:val="24"/>
            <w:szCs w:val="24"/>
          </w:rPr>
          <w:t xml:space="preserve">3. Unemo M, Shafer WM. Antimicrobial Resistance in Neisseria gonorrhoeae in the 21st Century: Past, Evolution, and Future. </w:t>
        </w:r>
        <w:r>
          <w:rPr>
            <w:rFonts w:ascii="Times New Roman" w:hAnsi="Times New Roman" w:cs="Times New Roman"/>
            <w:i/>
            <w:iCs/>
            <w:sz w:val="24"/>
            <w:szCs w:val="24"/>
          </w:rPr>
          <w:t>Clin Microbiol Rev</w:t>
        </w:r>
        <w:r>
          <w:rPr>
            <w:rFonts w:ascii="Times New Roman" w:hAnsi="Times New Roman" w:cs="Times New Roman"/>
            <w:sz w:val="24"/>
            <w:szCs w:val="24"/>
          </w:rPr>
          <w:t xml:space="preserve"> 2014; </w:t>
        </w:r>
        <w:r>
          <w:rPr>
            <w:rFonts w:ascii="Times New Roman" w:hAnsi="Times New Roman" w:cs="Times New Roman"/>
            <w:b/>
            <w:bCs/>
            <w:sz w:val="24"/>
            <w:szCs w:val="24"/>
          </w:rPr>
          <w:t>27</w:t>
        </w:r>
        <w:r>
          <w:rPr>
            <w:rFonts w:ascii="Times New Roman" w:hAnsi="Times New Roman" w:cs="Times New Roman"/>
            <w:sz w:val="24"/>
            <w:szCs w:val="24"/>
          </w:rPr>
          <w:t>: 587–613.</w:t>
        </w:r>
      </w:ins>
    </w:p>
    <w:p w14:paraId="6CDAF428" w14:textId="77777777" w:rsidR="00FA3849" w:rsidRDefault="00FA3849" w:rsidP="00FA3849">
      <w:pPr>
        <w:pStyle w:val="Bibliography"/>
        <w:rPr>
          <w:ins w:id="843" w:author="sunny" w:date="2016-12-17T11:37:00Z"/>
          <w:rFonts w:ascii="Times New Roman" w:hAnsi="Times New Roman" w:cs="Times New Roman"/>
          <w:sz w:val="24"/>
          <w:szCs w:val="24"/>
        </w:rPr>
        <w:pPrChange w:id="844" w:author="sunny" w:date="2016-12-17T11:37:00Z">
          <w:pPr>
            <w:widowControl w:val="0"/>
            <w:autoSpaceDE w:val="0"/>
            <w:autoSpaceDN w:val="0"/>
            <w:adjustRightInd w:val="0"/>
            <w:spacing w:after="0" w:line="240" w:lineRule="auto"/>
          </w:pPr>
        </w:pPrChange>
      </w:pPr>
      <w:ins w:id="845" w:author="sunny" w:date="2016-12-17T11:37:00Z">
        <w:r>
          <w:rPr>
            <w:rFonts w:ascii="Times New Roman" w:hAnsi="Times New Roman" w:cs="Times New Roman"/>
            <w:sz w:val="24"/>
            <w:szCs w:val="24"/>
          </w:rPr>
          <w: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t>
        </w:r>
        <w:r>
          <w:rPr>
            <w:rFonts w:ascii="Times New Roman" w:hAnsi="Times New Roman" w:cs="Times New Roman"/>
            <w:i/>
            <w:iCs/>
            <w:sz w:val="24"/>
            <w:szCs w:val="24"/>
          </w:rPr>
          <w:t>J Clin Microbiol</w:t>
        </w:r>
        <w:r>
          <w:rPr>
            <w:rFonts w:ascii="Times New Roman" w:hAnsi="Times New Roman" w:cs="Times New Roman"/>
            <w:sz w:val="24"/>
            <w:szCs w:val="24"/>
          </w:rPr>
          <w:t xml:space="preserve"> 1996; </w:t>
        </w:r>
        <w:r>
          <w:rPr>
            <w:rFonts w:ascii="Times New Roman" w:hAnsi="Times New Roman" w:cs="Times New Roman"/>
            <w:b/>
            <w:bCs/>
            <w:sz w:val="24"/>
            <w:szCs w:val="24"/>
          </w:rPr>
          <w:t>34</w:t>
        </w:r>
        <w:r>
          <w:rPr>
            <w:rFonts w:ascii="Times New Roman" w:hAnsi="Times New Roman" w:cs="Times New Roman"/>
            <w:sz w:val="24"/>
            <w:szCs w:val="24"/>
          </w:rPr>
          <w:t>: 3214–7.</w:t>
        </w:r>
      </w:ins>
    </w:p>
    <w:p w14:paraId="26D585AA" w14:textId="77777777" w:rsidR="00FA3849" w:rsidRDefault="00FA3849" w:rsidP="00FA3849">
      <w:pPr>
        <w:pStyle w:val="Bibliography"/>
        <w:rPr>
          <w:ins w:id="846" w:author="sunny" w:date="2016-12-17T11:37:00Z"/>
          <w:rFonts w:ascii="Times New Roman" w:hAnsi="Times New Roman" w:cs="Times New Roman"/>
          <w:sz w:val="24"/>
          <w:szCs w:val="24"/>
        </w:rPr>
        <w:pPrChange w:id="847" w:author="sunny" w:date="2016-12-17T11:37:00Z">
          <w:pPr>
            <w:widowControl w:val="0"/>
            <w:autoSpaceDE w:val="0"/>
            <w:autoSpaceDN w:val="0"/>
            <w:adjustRightInd w:val="0"/>
            <w:spacing w:after="0" w:line="240" w:lineRule="auto"/>
          </w:pPr>
        </w:pPrChange>
      </w:pPr>
      <w:ins w:id="848" w:author="sunny" w:date="2016-12-17T11:37:00Z">
        <w:r>
          <w:rPr>
            <w:rFonts w:ascii="Times New Roman" w:hAnsi="Times New Roman" w:cs="Times New Roman"/>
            <w:sz w:val="24"/>
            <w:szCs w:val="24"/>
          </w:rPr>
          <w:t>5. Liu H, Taylor TH, Pettus K et al. Assessment of Etest as an alternative to agar dilution for antimicrobial susceptibility testing of Neisseria gonorrhoeae. J Clin Microbiol 2014; 52: 1435–40.</w:t>
        </w:r>
      </w:ins>
    </w:p>
    <w:p w14:paraId="68758A38" w14:textId="77777777" w:rsidR="00FA3849" w:rsidRDefault="00FA3849" w:rsidP="00FA3849">
      <w:pPr>
        <w:pStyle w:val="Bibliography"/>
        <w:rPr>
          <w:ins w:id="849" w:author="sunny" w:date="2016-12-17T11:37:00Z"/>
          <w:rFonts w:ascii="Times New Roman" w:hAnsi="Times New Roman" w:cs="Times New Roman"/>
          <w:sz w:val="24"/>
          <w:szCs w:val="24"/>
        </w:rPr>
        <w:pPrChange w:id="850" w:author="sunny" w:date="2016-12-17T11:37:00Z">
          <w:pPr>
            <w:widowControl w:val="0"/>
            <w:autoSpaceDE w:val="0"/>
            <w:autoSpaceDN w:val="0"/>
            <w:adjustRightInd w:val="0"/>
            <w:spacing w:after="0" w:line="240" w:lineRule="auto"/>
          </w:pPr>
        </w:pPrChange>
      </w:pPr>
      <w:ins w:id="851" w:author="sunny" w:date="2016-12-17T11:37:00Z">
        <w:r>
          <w:rPr>
            <w:rFonts w:ascii="Times New Roman" w:hAnsi="Times New Roman" w:cs="Times New Roman"/>
            <w:sz w:val="24"/>
            <w:szCs w:val="24"/>
          </w:rPr>
          <w:t>6. Singh V, Bala M, Kakran M et al. Comparative assessment of CDS, CLSI disc diffusion and Etest techniques for antimicrobial susceptibility testing of Neisseria gonorrhoeae: a 6-year study. BMJ Open 2012; 2: e000969.</w:t>
        </w:r>
      </w:ins>
    </w:p>
    <w:p w14:paraId="004480C8" w14:textId="77777777" w:rsidR="00FA3849" w:rsidRDefault="00FA3849" w:rsidP="00FA3849">
      <w:pPr>
        <w:pStyle w:val="Bibliography"/>
        <w:rPr>
          <w:ins w:id="852" w:author="sunny" w:date="2016-12-17T11:37:00Z"/>
          <w:rFonts w:ascii="Times New Roman" w:hAnsi="Times New Roman" w:cs="Times New Roman"/>
          <w:sz w:val="24"/>
          <w:szCs w:val="24"/>
        </w:rPr>
        <w:pPrChange w:id="853" w:author="sunny" w:date="2016-12-17T11:37:00Z">
          <w:pPr>
            <w:widowControl w:val="0"/>
            <w:autoSpaceDE w:val="0"/>
            <w:autoSpaceDN w:val="0"/>
            <w:adjustRightInd w:val="0"/>
            <w:spacing w:after="0" w:line="240" w:lineRule="auto"/>
          </w:pPr>
        </w:pPrChange>
      </w:pPr>
      <w:ins w:id="854" w:author="sunny" w:date="2016-12-17T11:37:00Z">
        <w:r>
          <w:rPr>
            <w:rFonts w:ascii="Times New Roman" w:hAnsi="Times New Roman" w:cs="Times New Roman"/>
            <w:sz w:val="24"/>
            <w:szCs w:val="24"/>
          </w:rPr>
          <w:t>7. Gose S, Kong CJ, Lee Y et al. Comparison of Neisseria gonorrhoeae MICs obtained by Etest and agar dilution for ceftriaxone, cefpodoxime, cefixime and azithromycin. J Microbiol Methods 2013; 95: 379–80.</w:t>
        </w:r>
      </w:ins>
    </w:p>
    <w:p w14:paraId="5F0D247D" w14:textId="77777777" w:rsidR="00FA3849" w:rsidRDefault="00FA3849" w:rsidP="00FA3849">
      <w:pPr>
        <w:pStyle w:val="Bibliography"/>
        <w:rPr>
          <w:ins w:id="855" w:author="sunny" w:date="2016-12-17T11:37:00Z"/>
          <w:rFonts w:ascii="Times New Roman" w:hAnsi="Times New Roman" w:cs="Times New Roman"/>
          <w:sz w:val="24"/>
          <w:szCs w:val="24"/>
        </w:rPr>
        <w:pPrChange w:id="856" w:author="sunny" w:date="2016-12-17T11:37:00Z">
          <w:pPr>
            <w:widowControl w:val="0"/>
            <w:autoSpaceDE w:val="0"/>
            <w:autoSpaceDN w:val="0"/>
            <w:adjustRightInd w:val="0"/>
            <w:spacing w:after="0" w:line="240" w:lineRule="auto"/>
          </w:pPr>
        </w:pPrChange>
      </w:pPr>
      <w:ins w:id="857" w:author="sunny" w:date="2016-12-17T11:37:00Z">
        <w:r>
          <w:rPr>
            <w:rFonts w:ascii="Times New Roman" w:hAnsi="Times New Roman" w:cs="Times New Roman"/>
            <w:sz w:val="24"/>
            <w:szCs w:val="24"/>
          </w:rPr>
          <w:t>8. Liao C-H, Lai C-C, Hsu M-S et al. Antimicrobial susceptibility of Neisseria gonorrhoeae isolates determined by the agar dilution, disk diffusion and Etest methods: comparison of results using GC agar and chocolate agar. Int J Antimicrob Agents 2010; 35: 457–60.</w:t>
        </w:r>
      </w:ins>
    </w:p>
    <w:p w14:paraId="163DB338" w14:textId="77777777" w:rsidR="00FA3849" w:rsidRDefault="00FA3849" w:rsidP="00FA3849">
      <w:pPr>
        <w:pStyle w:val="Bibliography"/>
        <w:rPr>
          <w:ins w:id="858" w:author="sunny" w:date="2016-12-17T11:37:00Z"/>
          <w:rFonts w:ascii="Times New Roman" w:hAnsi="Times New Roman" w:cs="Times New Roman"/>
          <w:sz w:val="24"/>
          <w:szCs w:val="24"/>
        </w:rPr>
        <w:pPrChange w:id="859" w:author="sunny" w:date="2016-12-17T11:37:00Z">
          <w:pPr>
            <w:widowControl w:val="0"/>
            <w:autoSpaceDE w:val="0"/>
            <w:autoSpaceDN w:val="0"/>
            <w:adjustRightInd w:val="0"/>
            <w:spacing w:after="0" w:line="240" w:lineRule="auto"/>
          </w:pPr>
        </w:pPrChange>
      </w:pPr>
      <w:ins w:id="860" w:author="sunny" w:date="2016-12-17T11:37:00Z">
        <w:r>
          <w:rPr>
            <w:rFonts w:ascii="Times New Roman" w:hAnsi="Times New Roman" w:cs="Times New Roman"/>
            <w:sz w:val="24"/>
            <w:szCs w:val="24"/>
          </w:rPr>
          <w:t>9. Ison CA, Martin IMC, Lowndes CM et al. Comparability of laboratory diagnosis and antimicrobial susceptibility testing of Neisseria gonorrhoeae from reference laboratories in Western Europe. J Antimicrob Chemother 2006; 58: 580–6.</w:t>
        </w:r>
      </w:ins>
    </w:p>
    <w:p w14:paraId="58112B1B" w14:textId="77777777" w:rsidR="00FA3849" w:rsidRDefault="00FA3849" w:rsidP="00FA3849">
      <w:pPr>
        <w:pStyle w:val="Bibliography"/>
        <w:rPr>
          <w:ins w:id="861" w:author="sunny" w:date="2016-12-17T11:37:00Z"/>
          <w:rFonts w:ascii="Times New Roman" w:hAnsi="Times New Roman" w:cs="Times New Roman"/>
          <w:sz w:val="24"/>
          <w:szCs w:val="24"/>
        </w:rPr>
        <w:pPrChange w:id="862" w:author="sunny" w:date="2016-12-17T11:37:00Z">
          <w:pPr>
            <w:widowControl w:val="0"/>
            <w:autoSpaceDE w:val="0"/>
            <w:autoSpaceDN w:val="0"/>
            <w:adjustRightInd w:val="0"/>
            <w:spacing w:after="0" w:line="240" w:lineRule="auto"/>
          </w:pPr>
        </w:pPrChange>
      </w:pPr>
      <w:ins w:id="863" w:author="sunny" w:date="2016-12-17T11:37:00Z">
        <w:r>
          <w:rPr>
            <w:rFonts w:ascii="Times New Roman" w:hAnsi="Times New Roman" w:cs="Times New Roman"/>
            <w:sz w:val="24"/>
            <w:szCs w:val="24"/>
          </w:rPr>
          <w:t xml:space="preserve">10. Kelly MT, Leicester C. Evaluation of the Autoscan Walkaway system for rapid identification and susceptibility testing of gram-negative bacilli. </w:t>
        </w:r>
        <w:r>
          <w:rPr>
            <w:rFonts w:ascii="Times New Roman" w:hAnsi="Times New Roman" w:cs="Times New Roman"/>
            <w:i/>
            <w:iCs/>
            <w:sz w:val="24"/>
            <w:szCs w:val="24"/>
          </w:rPr>
          <w:t>J Clin Microbiol</w:t>
        </w:r>
        <w:r>
          <w:rPr>
            <w:rFonts w:ascii="Times New Roman" w:hAnsi="Times New Roman" w:cs="Times New Roman"/>
            <w:sz w:val="24"/>
            <w:szCs w:val="24"/>
          </w:rPr>
          <w:t xml:space="preserve"> 1992; </w:t>
        </w:r>
        <w:r>
          <w:rPr>
            <w:rFonts w:ascii="Times New Roman" w:hAnsi="Times New Roman" w:cs="Times New Roman"/>
            <w:b/>
            <w:bCs/>
            <w:sz w:val="24"/>
            <w:szCs w:val="24"/>
          </w:rPr>
          <w:t>30</w:t>
        </w:r>
        <w:r>
          <w:rPr>
            <w:rFonts w:ascii="Times New Roman" w:hAnsi="Times New Roman" w:cs="Times New Roman"/>
            <w:sz w:val="24"/>
            <w:szCs w:val="24"/>
          </w:rPr>
          <w:t>: 1568–71.</w:t>
        </w:r>
      </w:ins>
    </w:p>
    <w:p w14:paraId="25AF9AC1" w14:textId="77777777" w:rsidR="00FA3849" w:rsidRDefault="00FA3849" w:rsidP="00FA3849">
      <w:pPr>
        <w:pStyle w:val="Bibliography"/>
        <w:rPr>
          <w:ins w:id="864" w:author="sunny" w:date="2016-12-17T11:37:00Z"/>
          <w:rFonts w:ascii="Times New Roman" w:hAnsi="Times New Roman" w:cs="Times New Roman"/>
          <w:sz w:val="24"/>
          <w:szCs w:val="24"/>
        </w:rPr>
        <w:pPrChange w:id="865" w:author="sunny" w:date="2016-12-17T11:37:00Z">
          <w:pPr>
            <w:widowControl w:val="0"/>
            <w:autoSpaceDE w:val="0"/>
            <w:autoSpaceDN w:val="0"/>
            <w:adjustRightInd w:val="0"/>
            <w:spacing w:after="0" w:line="240" w:lineRule="auto"/>
          </w:pPr>
        </w:pPrChange>
      </w:pPr>
      <w:ins w:id="866" w:author="sunny" w:date="2016-12-17T11:37:00Z">
        <w:r>
          <w:rPr>
            <w:rFonts w:ascii="Times New Roman" w:hAnsi="Times New Roman" w:cs="Times New Roman"/>
            <w:sz w:val="24"/>
            <w:szCs w:val="24"/>
          </w:rPr>
          <w:lastRenderedPageBreak/>
          <w:t xml:space="preserve">11. Godsey JH, Bascomb S, Bonnette T, </w:t>
        </w:r>
        <w:r>
          <w:rPr>
            <w:rFonts w:ascii="Times New Roman" w:hAnsi="Times New Roman" w:cs="Times New Roman"/>
            <w:i/>
            <w:iCs/>
            <w:sz w:val="24"/>
            <w:szCs w:val="24"/>
          </w:rPr>
          <w:t>et al.</w:t>
        </w:r>
        <w:r>
          <w:rPr>
            <w:rFonts w:ascii="Times New Roman" w:hAnsi="Times New Roman" w:cs="Times New Roman"/>
            <w:sz w:val="24"/>
            <w:szCs w:val="24"/>
          </w:rPr>
          <w:t xml:space="preserve"> Rapid antimicrobial susceptibility testing of gram-negative bacilli using Baxter MicroScan rapid fluorogenic panels and autoSCAN-W/A. </w:t>
        </w:r>
        <w:r>
          <w:rPr>
            <w:rFonts w:ascii="Times New Roman" w:hAnsi="Times New Roman" w:cs="Times New Roman"/>
            <w:i/>
            <w:iCs/>
            <w:sz w:val="24"/>
            <w:szCs w:val="24"/>
          </w:rPr>
          <w:t>Pathol Biol (Paris)</w:t>
        </w:r>
        <w:r>
          <w:rPr>
            <w:rFonts w:ascii="Times New Roman" w:hAnsi="Times New Roman" w:cs="Times New Roman"/>
            <w:sz w:val="24"/>
            <w:szCs w:val="24"/>
          </w:rPr>
          <w:t xml:space="preserve"> 1991; </w:t>
        </w:r>
        <w:r>
          <w:rPr>
            <w:rFonts w:ascii="Times New Roman" w:hAnsi="Times New Roman" w:cs="Times New Roman"/>
            <w:b/>
            <w:bCs/>
            <w:sz w:val="24"/>
            <w:szCs w:val="24"/>
          </w:rPr>
          <w:t>39</w:t>
        </w:r>
        <w:r>
          <w:rPr>
            <w:rFonts w:ascii="Times New Roman" w:hAnsi="Times New Roman" w:cs="Times New Roman"/>
            <w:sz w:val="24"/>
            <w:szCs w:val="24"/>
          </w:rPr>
          <w:t>: 461–5.</w:t>
        </w:r>
      </w:ins>
    </w:p>
    <w:p w14:paraId="5CD09FD3" w14:textId="77777777" w:rsidR="00FA3849" w:rsidRDefault="00FA3849" w:rsidP="00FA3849">
      <w:pPr>
        <w:pStyle w:val="Bibliography"/>
        <w:rPr>
          <w:ins w:id="867" w:author="sunny" w:date="2016-12-17T11:37:00Z"/>
          <w:rFonts w:ascii="Times New Roman" w:hAnsi="Times New Roman" w:cs="Times New Roman"/>
          <w:sz w:val="24"/>
          <w:szCs w:val="24"/>
        </w:rPr>
        <w:pPrChange w:id="868" w:author="sunny" w:date="2016-12-17T11:37:00Z">
          <w:pPr>
            <w:widowControl w:val="0"/>
            <w:autoSpaceDE w:val="0"/>
            <w:autoSpaceDN w:val="0"/>
            <w:adjustRightInd w:val="0"/>
            <w:spacing w:after="0" w:line="240" w:lineRule="auto"/>
          </w:pPr>
        </w:pPrChange>
      </w:pPr>
      <w:ins w:id="869" w:author="sunny" w:date="2016-12-17T11:37:00Z">
        <w:r>
          <w:rPr>
            <w:rFonts w:ascii="Times New Roman" w:hAnsi="Times New Roman" w:cs="Times New Roman"/>
            <w:sz w:val="24"/>
            <w:szCs w:val="24"/>
          </w:rPr>
          <w:t>10. Reller LB, Weinstein M, Jorgensen JH et al. Antimicrobial susceptibility testing: a review of general principles and contemporary practices. Clin Infect Dis 2009; 49: 1749–55.</w:t>
        </w:r>
      </w:ins>
    </w:p>
    <w:p w14:paraId="4A9046F4" w14:textId="77777777" w:rsidR="00FA3849" w:rsidRDefault="00FA3849" w:rsidP="00FA3849">
      <w:pPr>
        <w:pStyle w:val="Bibliography"/>
        <w:rPr>
          <w:ins w:id="870" w:author="sunny" w:date="2016-12-17T11:37:00Z"/>
          <w:rFonts w:ascii="Times New Roman" w:hAnsi="Times New Roman" w:cs="Times New Roman"/>
          <w:sz w:val="24"/>
          <w:szCs w:val="24"/>
        </w:rPr>
        <w:pPrChange w:id="871" w:author="sunny" w:date="2016-12-17T11:37:00Z">
          <w:pPr>
            <w:widowControl w:val="0"/>
            <w:autoSpaceDE w:val="0"/>
            <w:autoSpaceDN w:val="0"/>
            <w:adjustRightInd w:val="0"/>
            <w:spacing w:after="0" w:line="240" w:lineRule="auto"/>
          </w:pPr>
        </w:pPrChange>
      </w:pPr>
      <w:ins w:id="872" w:author="sunny" w:date="2016-12-17T11:37:00Z">
        <w:r>
          <w:rPr>
            <w:rFonts w:ascii="Times New Roman" w:hAnsi="Times New Roman" w:cs="Times New Roman"/>
            <w:sz w:val="24"/>
            <w:szCs w:val="24"/>
          </w:rPr>
          <w:t>11. Wiegand I, Hilpert K, Hancock REW. Agar and broth dilution methods to determine the minimal inhibitory concentration (MIC) of antimicrobial substances. Nat Protoc 2008; 3: 163–75.</w:t>
        </w:r>
      </w:ins>
    </w:p>
    <w:p w14:paraId="1BFEEEA9" w14:textId="77777777" w:rsidR="00FA3849" w:rsidRDefault="00FA3849" w:rsidP="00FA3849">
      <w:pPr>
        <w:pStyle w:val="Bibliography"/>
        <w:rPr>
          <w:ins w:id="873" w:author="sunny" w:date="2016-12-17T11:37:00Z"/>
          <w:rFonts w:ascii="Times New Roman" w:hAnsi="Times New Roman" w:cs="Times New Roman"/>
          <w:sz w:val="24"/>
          <w:szCs w:val="24"/>
        </w:rPr>
        <w:pPrChange w:id="874" w:author="sunny" w:date="2016-12-17T11:37:00Z">
          <w:pPr>
            <w:widowControl w:val="0"/>
            <w:autoSpaceDE w:val="0"/>
            <w:autoSpaceDN w:val="0"/>
            <w:adjustRightInd w:val="0"/>
            <w:spacing w:after="0" w:line="240" w:lineRule="auto"/>
          </w:pPr>
        </w:pPrChange>
      </w:pPr>
      <w:ins w:id="875" w:author="sunny" w:date="2016-12-17T11:37:00Z">
        <w:r>
          <w:rPr>
            <w:rFonts w:ascii="Times New Roman" w:hAnsi="Times New Roman" w:cs="Times New Roman"/>
            <w:sz w:val="24"/>
            <w:szCs w:val="24"/>
          </w:rPr>
          <w:t>12. Takei M, Yamaguchi Y, Fukuda H et al. Cultivation of Neisseria gonorrhoeae in liquid media and determination of its in vitro susceptibilities to quinolones. J Clin Microbiol 2005; 43: 4321–7.</w:t>
        </w:r>
      </w:ins>
    </w:p>
    <w:p w14:paraId="1E169214" w14:textId="77777777" w:rsidR="00FA3849" w:rsidRDefault="00FA3849" w:rsidP="00FA3849">
      <w:pPr>
        <w:pStyle w:val="Bibliography"/>
        <w:rPr>
          <w:ins w:id="876" w:author="sunny" w:date="2016-12-17T11:37:00Z"/>
          <w:rFonts w:ascii="Times New Roman" w:hAnsi="Times New Roman" w:cs="Times New Roman"/>
          <w:sz w:val="24"/>
          <w:szCs w:val="24"/>
        </w:rPr>
        <w:pPrChange w:id="877" w:author="sunny" w:date="2016-12-17T11:37:00Z">
          <w:pPr>
            <w:widowControl w:val="0"/>
            <w:autoSpaceDE w:val="0"/>
            <w:autoSpaceDN w:val="0"/>
            <w:adjustRightInd w:val="0"/>
            <w:spacing w:after="0" w:line="240" w:lineRule="auto"/>
          </w:pPr>
        </w:pPrChange>
      </w:pPr>
      <w:ins w:id="878" w:author="sunny" w:date="2016-12-17T11:37:00Z">
        <w:r>
          <w:rPr>
            <w:rFonts w:ascii="Times New Roman" w:hAnsi="Times New Roman" w:cs="Times New Roman"/>
            <w:sz w:val="24"/>
            <w:szCs w:val="24"/>
          </w:rPr>
          <w:t>13. Geers TA, Donabedian AM. Comparison of broth microdilution and agar dilution for susceptibility testing of Neisseria gonorrhoeae. Antimicrob Agents Chemother 1989; 33: 233–4.</w:t>
        </w:r>
      </w:ins>
    </w:p>
    <w:p w14:paraId="62EEC415" w14:textId="77777777" w:rsidR="00FA3849" w:rsidRDefault="00FA3849" w:rsidP="00FA3849">
      <w:pPr>
        <w:pStyle w:val="Bibliography"/>
        <w:rPr>
          <w:ins w:id="879" w:author="sunny" w:date="2016-12-17T11:37:00Z"/>
          <w:rFonts w:ascii="Times New Roman" w:hAnsi="Times New Roman" w:cs="Times New Roman"/>
          <w:sz w:val="24"/>
          <w:szCs w:val="24"/>
        </w:rPr>
        <w:pPrChange w:id="880" w:author="sunny" w:date="2016-12-17T11:37:00Z">
          <w:pPr>
            <w:widowControl w:val="0"/>
            <w:autoSpaceDE w:val="0"/>
            <w:autoSpaceDN w:val="0"/>
            <w:adjustRightInd w:val="0"/>
            <w:spacing w:after="0" w:line="240" w:lineRule="auto"/>
          </w:pPr>
        </w:pPrChange>
      </w:pPr>
      <w:ins w:id="881" w:author="sunny" w:date="2016-12-17T11:37:00Z">
        <w:r>
          <w:rPr>
            <w:rFonts w:ascii="Times New Roman" w:hAnsi="Times New Roman" w:cs="Times New Roman"/>
            <w:sz w:val="24"/>
            <w:szCs w:val="24"/>
          </w:rPr>
          <w:t>14. Shapiro MA, Heifetz CL, Sesnie JC. Comparison of microdilution and agar dilution procedures for testing antibiotic susceptibility of Neisseria gonorrhoeae. J Clin Microbiol 1984; 20: 828–30.</w:t>
        </w:r>
      </w:ins>
    </w:p>
    <w:p w14:paraId="7CE54A05" w14:textId="77777777" w:rsidR="00FA3849" w:rsidRDefault="00FA3849" w:rsidP="00FA3849">
      <w:pPr>
        <w:pStyle w:val="Bibliography"/>
        <w:rPr>
          <w:ins w:id="882" w:author="sunny" w:date="2016-12-17T11:37:00Z"/>
          <w:rFonts w:ascii="Times New Roman" w:hAnsi="Times New Roman" w:cs="Times New Roman"/>
          <w:sz w:val="24"/>
          <w:szCs w:val="24"/>
        </w:rPr>
        <w:pPrChange w:id="883" w:author="sunny" w:date="2016-12-17T11:37:00Z">
          <w:pPr>
            <w:widowControl w:val="0"/>
            <w:autoSpaceDE w:val="0"/>
            <w:autoSpaceDN w:val="0"/>
            <w:adjustRightInd w:val="0"/>
            <w:spacing w:after="0" w:line="240" w:lineRule="auto"/>
          </w:pPr>
        </w:pPrChange>
      </w:pPr>
      <w:ins w:id="884" w:author="sunny" w:date="2016-12-17T11:37:00Z">
        <w:r>
          <w:rPr>
            <w:rFonts w:ascii="Times New Roman" w:hAnsi="Times New Roman" w:cs="Times New Roman"/>
            <w:sz w:val="24"/>
            <w:szCs w:val="24"/>
          </w:rPr>
          <w:t>15. Dillard JP, Seifert HS. A peptidoglycan hydrolase similar to bacteriophage endolysins acts as an autolysin in Neisseria gonorrhoeae. Mol Microbiol 1997; 25: 893–901.</w:t>
        </w:r>
      </w:ins>
    </w:p>
    <w:p w14:paraId="03558D58" w14:textId="77777777" w:rsidR="00FA3849" w:rsidRDefault="00FA3849" w:rsidP="00FA3849">
      <w:pPr>
        <w:pStyle w:val="Bibliography"/>
        <w:rPr>
          <w:ins w:id="885" w:author="sunny" w:date="2016-12-17T11:37:00Z"/>
          <w:rFonts w:ascii="Times New Roman" w:hAnsi="Times New Roman" w:cs="Times New Roman"/>
          <w:sz w:val="24"/>
          <w:szCs w:val="24"/>
        </w:rPr>
        <w:pPrChange w:id="886" w:author="sunny" w:date="2016-12-17T11:37:00Z">
          <w:pPr>
            <w:widowControl w:val="0"/>
            <w:autoSpaceDE w:val="0"/>
            <w:autoSpaceDN w:val="0"/>
            <w:adjustRightInd w:val="0"/>
            <w:spacing w:after="0" w:line="240" w:lineRule="auto"/>
          </w:pPr>
        </w:pPrChange>
      </w:pPr>
      <w:ins w:id="887" w:author="sunny" w:date="2016-12-17T11:37:00Z">
        <w:r>
          <w:rPr>
            <w:rFonts w:ascii="Times New Roman" w:hAnsi="Times New Roman" w:cs="Times New Roman"/>
            <w:sz w:val="24"/>
            <w:szCs w:val="24"/>
          </w:rPr>
          <w:t>16. Elmros T, Burman LG, Bloom GD. Autolysis of Neisseria gonorrhoeae. J Bacteriol 1976; 126: 969–76.</w:t>
        </w:r>
      </w:ins>
    </w:p>
    <w:p w14:paraId="041C0F43" w14:textId="77777777" w:rsidR="00FA3849" w:rsidRDefault="00FA3849" w:rsidP="00FA3849">
      <w:pPr>
        <w:pStyle w:val="Bibliography"/>
        <w:rPr>
          <w:ins w:id="888" w:author="sunny" w:date="2016-12-17T11:37:00Z"/>
          <w:rFonts w:ascii="Times New Roman" w:hAnsi="Times New Roman" w:cs="Times New Roman"/>
          <w:sz w:val="24"/>
          <w:szCs w:val="24"/>
        </w:rPr>
        <w:pPrChange w:id="889" w:author="sunny" w:date="2016-12-17T11:37:00Z">
          <w:pPr>
            <w:widowControl w:val="0"/>
            <w:autoSpaceDE w:val="0"/>
            <w:autoSpaceDN w:val="0"/>
            <w:adjustRightInd w:val="0"/>
            <w:spacing w:after="0" w:line="240" w:lineRule="auto"/>
          </w:pPr>
        </w:pPrChange>
      </w:pPr>
      <w:ins w:id="890" w:author="sunny" w:date="2016-12-17T11:37:00Z">
        <w:r>
          <w:rPr>
            <w:rFonts w:ascii="Times New Roman" w:hAnsi="Times New Roman" w:cs="Times New Roman"/>
            <w:sz w:val="24"/>
            <w:szCs w:val="24"/>
          </w:rPr>
          <w:t>17. Chan YA, Hackett KT, Dillard JP. The lytic transglycosylases of Neisseria gonorrhoeae. Microb Drug Resist 2012; 18: 271–9.</w:t>
        </w:r>
      </w:ins>
    </w:p>
    <w:p w14:paraId="438229D9" w14:textId="77777777" w:rsidR="00FA3849" w:rsidRDefault="00FA3849" w:rsidP="00FA3849">
      <w:pPr>
        <w:pStyle w:val="Bibliography"/>
        <w:rPr>
          <w:ins w:id="891" w:author="sunny" w:date="2016-12-17T11:37:00Z"/>
          <w:rFonts w:ascii="Times New Roman" w:hAnsi="Times New Roman" w:cs="Times New Roman"/>
          <w:sz w:val="24"/>
          <w:szCs w:val="24"/>
        </w:rPr>
        <w:pPrChange w:id="892" w:author="sunny" w:date="2016-12-17T11:37:00Z">
          <w:pPr>
            <w:widowControl w:val="0"/>
            <w:autoSpaceDE w:val="0"/>
            <w:autoSpaceDN w:val="0"/>
            <w:adjustRightInd w:val="0"/>
            <w:spacing w:after="0" w:line="240" w:lineRule="auto"/>
          </w:pPr>
        </w:pPrChange>
      </w:pPr>
      <w:ins w:id="893" w:author="sunny" w:date="2016-12-17T11:37:00Z">
        <w:r>
          <w:rPr>
            <w:rFonts w:ascii="Times New Roman" w:hAnsi="Times New Roman" w:cs="Times New Roman"/>
            <w:sz w:val="24"/>
            <w:szCs w:val="24"/>
          </w:rPr>
          <w:t>29. Wade JJ, Graver MA. A fully defined, clear and protein-free liquid medium permitting dense growth of Neisseria gonorrhoeae from very low inocula. FEMS Microbiol Lett 2007; 273: 35–7.</w:t>
        </w:r>
      </w:ins>
    </w:p>
    <w:p w14:paraId="738C3F9F" w14:textId="77777777" w:rsidR="00FA3849" w:rsidRDefault="00FA3849" w:rsidP="00FA3849">
      <w:pPr>
        <w:pStyle w:val="Bibliography"/>
        <w:rPr>
          <w:ins w:id="894" w:author="sunny" w:date="2016-12-17T11:37:00Z"/>
          <w:rFonts w:ascii="Times New Roman" w:hAnsi="Times New Roman" w:cs="Times New Roman"/>
          <w:sz w:val="24"/>
          <w:szCs w:val="24"/>
        </w:rPr>
        <w:pPrChange w:id="895" w:author="sunny" w:date="2016-12-17T11:37:00Z">
          <w:pPr>
            <w:widowControl w:val="0"/>
            <w:autoSpaceDE w:val="0"/>
            <w:autoSpaceDN w:val="0"/>
            <w:adjustRightInd w:val="0"/>
            <w:spacing w:after="0" w:line="240" w:lineRule="auto"/>
          </w:pPr>
        </w:pPrChange>
      </w:pPr>
      <w:ins w:id="896" w:author="sunny" w:date="2016-12-17T11:37:00Z">
        <w:r>
          <w:rPr>
            <w:rFonts w:ascii="Times New Roman" w:hAnsi="Times New Roman" w:cs="Times New Roman"/>
            <w:sz w:val="24"/>
            <w:szCs w:val="24"/>
          </w:rPr>
          <w:t>18. Foerster S, Golparian D, Jacobsson S et al. Genetic resistance determinants, in vitro time-kill curve analysis and pharmacodynamic functions for the novel topoisomerase II inhibitor ETX0914 (AZD0914) in Neisseria gonorrhoeae. Front Microbiol 2015; 6: 1377.</w:t>
        </w:r>
      </w:ins>
    </w:p>
    <w:p w14:paraId="6671B623" w14:textId="77777777" w:rsidR="00FA3849" w:rsidRDefault="00FA3849" w:rsidP="00FA3849">
      <w:pPr>
        <w:pStyle w:val="Bibliography"/>
        <w:rPr>
          <w:ins w:id="897" w:author="sunny" w:date="2016-12-17T11:37:00Z"/>
          <w:rFonts w:ascii="Times New Roman" w:hAnsi="Times New Roman" w:cs="Times New Roman"/>
          <w:sz w:val="24"/>
          <w:szCs w:val="24"/>
        </w:rPr>
        <w:pPrChange w:id="898" w:author="sunny" w:date="2016-12-17T11:37:00Z">
          <w:pPr>
            <w:widowControl w:val="0"/>
            <w:autoSpaceDE w:val="0"/>
            <w:autoSpaceDN w:val="0"/>
            <w:adjustRightInd w:val="0"/>
            <w:spacing w:after="0" w:line="240" w:lineRule="auto"/>
          </w:pPr>
        </w:pPrChange>
      </w:pPr>
      <w:ins w:id="899" w:author="sunny" w:date="2016-12-17T11:37:00Z">
        <w:r>
          <w:rPr>
            <w:rFonts w:ascii="Times New Roman" w:hAnsi="Times New Roman" w:cs="Times New Roman"/>
            <w:sz w:val="24"/>
            <w:szCs w:val="24"/>
          </w:rPr>
          <w:t>19. Foerster S, Unemo M, Hathaway LJ et al. Time-kill curve analysis and pharmacodynamic functions for in vitro evaluation of antimicrobials against Neisseria gonorrhoeae. BMC Microbiol 2016; 16: 216.</w:t>
        </w:r>
      </w:ins>
    </w:p>
    <w:p w14:paraId="336554D3" w14:textId="77777777" w:rsidR="00FA3849" w:rsidRDefault="00FA3849" w:rsidP="00FA3849">
      <w:pPr>
        <w:pStyle w:val="Bibliography"/>
        <w:rPr>
          <w:ins w:id="900" w:author="sunny" w:date="2016-12-17T11:37:00Z"/>
          <w:rFonts w:ascii="Times New Roman" w:hAnsi="Times New Roman" w:cs="Times New Roman"/>
          <w:sz w:val="24"/>
          <w:szCs w:val="24"/>
        </w:rPr>
        <w:pPrChange w:id="901" w:author="sunny" w:date="2016-12-17T11:37:00Z">
          <w:pPr>
            <w:widowControl w:val="0"/>
            <w:autoSpaceDE w:val="0"/>
            <w:autoSpaceDN w:val="0"/>
            <w:adjustRightInd w:val="0"/>
            <w:spacing w:after="0" w:line="240" w:lineRule="auto"/>
          </w:pPr>
        </w:pPrChange>
      </w:pPr>
      <w:ins w:id="902" w:author="sunny" w:date="2016-12-17T11:37:00Z">
        <w:r>
          <w:rPr>
            <w:rFonts w:ascii="Times New Roman" w:hAnsi="Times New Roman" w:cs="Times New Roman"/>
            <w:sz w:val="24"/>
            <w:szCs w:val="24"/>
          </w:rPr>
          <w:t>20. Kassteele J van de, Santen-Verheuvel MG van, Koedijk FDH et al. New statistical technique for analyzing MIC-based susceptibility data. Antimicrob Agents Chemother 2012; 56: 1557–63.</w:t>
        </w:r>
      </w:ins>
    </w:p>
    <w:p w14:paraId="51740302" w14:textId="77777777" w:rsidR="00FA3849" w:rsidRDefault="00FA3849" w:rsidP="00FA3849">
      <w:pPr>
        <w:pStyle w:val="Bibliography"/>
        <w:rPr>
          <w:ins w:id="903" w:author="sunny" w:date="2016-12-17T11:37:00Z"/>
          <w:rFonts w:ascii="Times New Roman" w:hAnsi="Times New Roman" w:cs="Times New Roman"/>
          <w:sz w:val="24"/>
          <w:szCs w:val="24"/>
        </w:rPr>
        <w:pPrChange w:id="904" w:author="sunny" w:date="2016-12-17T11:37:00Z">
          <w:pPr>
            <w:widowControl w:val="0"/>
            <w:autoSpaceDE w:val="0"/>
            <w:autoSpaceDN w:val="0"/>
            <w:adjustRightInd w:val="0"/>
            <w:spacing w:after="0" w:line="240" w:lineRule="auto"/>
          </w:pPr>
        </w:pPrChange>
      </w:pPr>
      <w:ins w:id="905" w:author="sunny" w:date="2016-12-17T11:37:00Z">
        <w:r>
          <w:rPr>
            <w:rFonts w:ascii="Times New Roman" w:hAnsi="Times New Roman" w:cs="Times New Roman"/>
            <w:sz w:val="24"/>
            <w:szCs w:val="24"/>
          </w:rPr>
          <w:t>21. Slob W. Benchmark dose and the three Rs. Part I. Getting more information from the same number of animals. Crit Rev Toxicol 2014; 44: 557–67.</w:t>
        </w:r>
      </w:ins>
    </w:p>
    <w:p w14:paraId="6AA45431" w14:textId="77777777" w:rsidR="00FA3849" w:rsidRDefault="00FA3849" w:rsidP="00FA3849">
      <w:pPr>
        <w:pStyle w:val="Bibliography"/>
        <w:rPr>
          <w:ins w:id="906" w:author="sunny" w:date="2016-12-17T11:37:00Z"/>
          <w:rFonts w:ascii="Times New Roman" w:hAnsi="Times New Roman" w:cs="Times New Roman"/>
          <w:sz w:val="24"/>
          <w:szCs w:val="24"/>
        </w:rPr>
        <w:pPrChange w:id="907" w:author="sunny" w:date="2016-12-17T11:37:00Z">
          <w:pPr>
            <w:widowControl w:val="0"/>
            <w:autoSpaceDE w:val="0"/>
            <w:autoSpaceDN w:val="0"/>
            <w:adjustRightInd w:val="0"/>
            <w:spacing w:after="0" w:line="240" w:lineRule="auto"/>
          </w:pPr>
        </w:pPrChange>
      </w:pPr>
      <w:ins w:id="908" w:author="sunny" w:date="2016-12-17T11:37:00Z">
        <w:r>
          <w:rPr>
            <w:rFonts w:ascii="Times New Roman" w:hAnsi="Times New Roman" w:cs="Times New Roman"/>
            <w:sz w:val="24"/>
            <w:szCs w:val="24"/>
          </w:rPr>
          <w:lastRenderedPageBreak/>
          <w:t>22. Slob W. Benchmark dose and the three Rs. Part II. Consequences for study design and animal use. Crit Rev Toxicol 2014; 44: 568–80.</w:t>
        </w:r>
      </w:ins>
    </w:p>
    <w:p w14:paraId="3D3ECE4B" w14:textId="77777777" w:rsidR="00FA3849" w:rsidRDefault="00FA3849" w:rsidP="00FA3849">
      <w:pPr>
        <w:pStyle w:val="Bibliography"/>
        <w:rPr>
          <w:ins w:id="909" w:author="sunny" w:date="2016-12-17T11:37:00Z"/>
          <w:rFonts w:ascii="Times New Roman" w:hAnsi="Times New Roman" w:cs="Times New Roman"/>
          <w:sz w:val="24"/>
          <w:szCs w:val="24"/>
        </w:rPr>
        <w:pPrChange w:id="910" w:author="sunny" w:date="2016-12-17T11:37:00Z">
          <w:pPr>
            <w:widowControl w:val="0"/>
            <w:autoSpaceDE w:val="0"/>
            <w:autoSpaceDN w:val="0"/>
            <w:adjustRightInd w:val="0"/>
            <w:spacing w:after="0" w:line="240" w:lineRule="auto"/>
          </w:pPr>
        </w:pPrChange>
      </w:pPr>
      <w:ins w:id="911" w:author="sunny" w:date="2016-12-17T11:37:00Z">
        <w:r>
          <w:rPr>
            <w:rFonts w:ascii="Times New Roman" w:hAnsi="Times New Roman" w:cs="Times New Roman"/>
            <w:sz w:val="24"/>
            <w:szCs w:val="24"/>
          </w:rPr>
          <w:t>23. Davis JA, Gift JS, Zhao QJ. Introduction to benchmark dose methods and U.S. EPA’s benchmark dose software (BMDS) version 2.1.1. Toxicol Appl Pharmacol 2011; 254: 181–91.</w:t>
        </w:r>
      </w:ins>
    </w:p>
    <w:p w14:paraId="2D7CDBB4" w14:textId="77777777" w:rsidR="00FA3849" w:rsidRDefault="00FA3849" w:rsidP="00FA3849">
      <w:pPr>
        <w:pStyle w:val="Bibliography"/>
        <w:rPr>
          <w:ins w:id="912" w:author="sunny" w:date="2016-12-17T11:37:00Z"/>
          <w:rFonts w:ascii="Times New Roman" w:hAnsi="Times New Roman" w:cs="Times New Roman"/>
          <w:sz w:val="24"/>
          <w:szCs w:val="24"/>
        </w:rPr>
        <w:pPrChange w:id="913" w:author="sunny" w:date="2016-12-17T11:37:00Z">
          <w:pPr>
            <w:widowControl w:val="0"/>
            <w:autoSpaceDE w:val="0"/>
            <w:autoSpaceDN w:val="0"/>
            <w:adjustRightInd w:val="0"/>
            <w:spacing w:after="0" w:line="240" w:lineRule="auto"/>
          </w:pPr>
        </w:pPrChange>
      </w:pPr>
      <w:ins w:id="914" w:author="sunny" w:date="2016-12-17T11:37:00Z">
        <w:r>
          <w:rPr>
            <w:rFonts w:ascii="Times New Roman" w:hAnsi="Times New Roman" w:cs="Times New Roman"/>
            <w:sz w:val="24"/>
            <w:szCs w:val="24"/>
          </w:rPr>
          <w:t>24. Filipsson AF, Sand S, Nilsson J et al. The benchmark dose method--review of available models, and recommendations for application in health risk assessment. Crit Rev Toxicol 2003; 33: 505–42.</w:t>
        </w:r>
      </w:ins>
    </w:p>
    <w:p w14:paraId="2A0554AB" w14:textId="77777777" w:rsidR="00FA3849" w:rsidRDefault="00FA3849" w:rsidP="00FA3849">
      <w:pPr>
        <w:pStyle w:val="Bibliography"/>
        <w:rPr>
          <w:ins w:id="915" w:author="sunny" w:date="2016-12-17T11:37:00Z"/>
          <w:rFonts w:ascii="Times New Roman" w:hAnsi="Times New Roman" w:cs="Times New Roman"/>
          <w:sz w:val="24"/>
          <w:szCs w:val="24"/>
        </w:rPr>
        <w:pPrChange w:id="916" w:author="sunny" w:date="2016-12-17T11:37:00Z">
          <w:pPr>
            <w:widowControl w:val="0"/>
            <w:autoSpaceDE w:val="0"/>
            <w:autoSpaceDN w:val="0"/>
            <w:adjustRightInd w:val="0"/>
            <w:spacing w:after="0" w:line="240" w:lineRule="auto"/>
          </w:pPr>
        </w:pPrChange>
      </w:pPr>
      <w:ins w:id="917" w:author="sunny" w:date="2016-12-17T11:37:00Z">
        <w:r>
          <w:rPr>
            <w:rFonts w:ascii="Times New Roman" w:hAnsi="Times New Roman" w:cs="Times New Roman"/>
            <w:sz w:val="24"/>
            <w:szCs w:val="24"/>
          </w:rPr>
          <w:t>25. Sampah MES, Shen L, Jilek BL et al. Dose–response curve slope is a missing dimension in the analysis of HIV-1 drug resistance. Proc Natl Acad Sci U S A 2011; 108: 7613–8.</w:t>
        </w:r>
      </w:ins>
    </w:p>
    <w:p w14:paraId="298DFA84" w14:textId="77777777" w:rsidR="00FA3849" w:rsidRDefault="00FA3849" w:rsidP="00FA3849">
      <w:pPr>
        <w:pStyle w:val="Bibliography"/>
        <w:rPr>
          <w:ins w:id="918" w:author="sunny" w:date="2016-12-17T11:37:00Z"/>
          <w:rFonts w:ascii="Times New Roman" w:hAnsi="Times New Roman" w:cs="Times New Roman"/>
          <w:sz w:val="24"/>
          <w:szCs w:val="24"/>
        </w:rPr>
        <w:pPrChange w:id="919" w:author="sunny" w:date="2016-12-17T11:37:00Z">
          <w:pPr>
            <w:widowControl w:val="0"/>
            <w:autoSpaceDE w:val="0"/>
            <w:autoSpaceDN w:val="0"/>
            <w:adjustRightInd w:val="0"/>
            <w:spacing w:after="0" w:line="240" w:lineRule="auto"/>
          </w:pPr>
        </w:pPrChange>
      </w:pPr>
      <w:ins w:id="920" w:author="sunny" w:date="2016-12-17T11:37:00Z">
        <w:r>
          <w:rPr>
            <w:rFonts w:ascii="Times New Roman" w:hAnsi="Times New Roman" w:cs="Times New Roman"/>
            <w:sz w:val="24"/>
            <w:szCs w:val="24"/>
          </w:rPr>
          <w:t>26. Rampersad SN. Multiple applications of alamar blue as an indicator of metabolic function and cellular health in cell viability bioassays. Sensors 2012; 12: 12347–60.</w:t>
        </w:r>
      </w:ins>
    </w:p>
    <w:p w14:paraId="46D05DFD" w14:textId="77777777" w:rsidR="00FA3849" w:rsidRDefault="00FA3849" w:rsidP="00FA3849">
      <w:pPr>
        <w:pStyle w:val="Bibliography"/>
        <w:rPr>
          <w:ins w:id="921" w:author="sunny" w:date="2016-12-17T11:37:00Z"/>
          <w:rFonts w:ascii="Times New Roman" w:hAnsi="Times New Roman" w:cs="Times New Roman"/>
          <w:sz w:val="24"/>
          <w:szCs w:val="24"/>
        </w:rPr>
        <w:pPrChange w:id="922" w:author="sunny" w:date="2016-12-17T11:37:00Z">
          <w:pPr>
            <w:widowControl w:val="0"/>
            <w:autoSpaceDE w:val="0"/>
            <w:autoSpaceDN w:val="0"/>
            <w:adjustRightInd w:val="0"/>
            <w:spacing w:after="0" w:line="240" w:lineRule="auto"/>
          </w:pPr>
        </w:pPrChange>
      </w:pPr>
      <w:ins w:id="923" w:author="sunny" w:date="2016-12-17T11:37:00Z">
        <w:r>
          <w:rPr>
            <w:rFonts w:ascii="Times New Roman" w:hAnsi="Times New Roman" w:cs="Times New Roman"/>
            <w:sz w:val="24"/>
            <w:szCs w:val="24"/>
          </w:rPr>
          <w:t>27. Khalifa RA, Nasser MS, Gomaa AA et al. Resazurin microtiter assay plate method for detection of susceptibility of multidrug resistant Mycobacterium tuberculosis to second-line anti-tuberculous drugs. Egypt J Chest Dis Tuberc 2013; 62: 241–7.</w:t>
        </w:r>
      </w:ins>
    </w:p>
    <w:p w14:paraId="42B28A0D" w14:textId="77777777" w:rsidR="00FA3849" w:rsidRDefault="00FA3849" w:rsidP="00FA3849">
      <w:pPr>
        <w:pStyle w:val="Bibliography"/>
        <w:rPr>
          <w:ins w:id="924" w:author="sunny" w:date="2016-12-17T11:37:00Z"/>
          <w:rFonts w:ascii="Times New Roman" w:hAnsi="Times New Roman" w:cs="Times New Roman"/>
          <w:sz w:val="24"/>
          <w:szCs w:val="24"/>
        </w:rPr>
        <w:pPrChange w:id="925" w:author="sunny" w:date="2016-12-17T11:37:00Z">
          <w:pPr>
            <w:widowControl w:val="0"/>
            <w:autoSpaceDE w:val="0"/>
            <w:autoSpaceDN w:val="0"/>
            <w:adjustRightInd w:val="0"/>
            <w:spacing w:after="0" w:line="240" w:lineRule="auto"/>
          </w:pPr>
        </w:pPrChange>
      </w:pPr>
      <w:ins w:id="926" w:author="sunny" w:date="2016-12-17T11:37:00Z">
        <w:r>
          <w:rPr>
            <w:rFonts w:ascii="Times New Roman" w:hAnsi="Times New Roman" w:cs="Times New Roman"/>
            <w:sz w:val="24"/>
            <w:szCs w:val="24"/>
          </w:rPr>
          <w:t>28. Palomino J-C, Martin A, Camacho M et al. Resazurin microtiter assay plate: simple and inexpensive method for detection of drug resistance in Mycobacterium tuberculosis. Antimicrob Agents Chemother 2002; 46: 2720–2.</w:t>
        </w:r>
      </w:ins>
    </w:p>
    <w:p w14:paraId="5666F814" w14:textId="77777777" w:rsidR="00FA3849" w:rsidRDefault="00FA3849" w:rsidP="00FA3849">
      <w:pPr>
        <w:pStyle w:val="Bibliography"/>
        <w:rPr>
          <w:ins w:id="927" w:author="sunny" w:date="2016-12-17T11:37:00Z"/>
          <w:rFonts w:ascii="Times New Roman" w:hAnsi="Times New Roman" w:cs="Times New Roman"/>
          <w:sz w:val="24"/>
          <w:szCs w:val="24"/>
        </w:rPr>
        <w:pPrChange w:id="928" w:author="sunny" w:date="2016-12-17T11:37:00Z">
          <w:pPr>
            <w:widowControl w:val="0"/>
            <w:autoSpaceDE w:val="0"/>
            <w:autoSpaceDN w:val="0"/>
            <w:adjustRightInd w:val="0"/>
            <w:spacing w:after="0" w:line="240" w:lineRule="auto"/>
          </w:pPr>
        </w:pPrChange>
      </w:pPr>
      <w:ins w:id="929" w:author="sunny" w:date="2016-12-17T11:37:00Z">
        <w:r>
          <w:rPr>
            <w:rFonts w:ascii="Times New Roman" w:hAnsi="Times New Roman" w:cs="Times New Roman"/>
            <w:sz w:val="24"/>
            <w:szCs w:val="24"/>
          </w:rPr>
          <w:t>26. Schmitt DM, Connolly KL, Jerse AE et al. Antibacterial activity of resazurin-based compounds against Neisseria gonorrhoeae in vitro and in vivo. Int J Antimicrob Agents 2016; 48: 367–72. </w:t>
        </w:r>
      </w:ins>
    </w:p>
    <w:p w14:paraId="4747EB8F" w14:textId="77777777" w:rsidR="00FA3849" w:rsidRDefault="00FA3849" w:rsidP="00FA3849">
      <w:pPr>
        <w:pStyle w:val="Bibliography"/>
        <w:rPr>
          <w:ins w:id="930" w:author="sunny" w:date="2016-12-17T11:37:00Z"/>
          <w:rFonts w:ascii="Times New Roman" w:hAnsi="Times New Roman" w:cs="Times New Roman"/>
          <w:sz w:val="24"/>
          <w:szCs w:val="24"/>
        </w:rPr>
        <w:pPrChange w:id="931" w:author="sunny" w:date="2016-12-17T11:37:00Z">
          <w:pPr>
            <w:widowControl w:val="0"/>
            <w:autoSpaceDE w:val="0"/>
            <w:autoSpaceDN w:val="0"/>
            <w:adjustRightInd w:val="0"/>
            <w:spacing w:after="0" w:line="240" w:lineRule="auto"/>
          </w:pPr>
        </w:pPrChange>
      </w:pPr>
      <w:ins w:id="932" w:author="sunny" w:date="2016-12-17T11:37:00Z">
        <w:r>
          <w:rPr>
            <w:rFonts w:ascii="Times New Roman" w:hAnsi="Times New Roman" w:cs="Times New Roman"/>
            <w:sz w:val="24"/>
            <w:szCs w:val="24"/>
          </w:rPr>
          <w:t xml:space="preserve">33. Unemo M, Golparian D, Sánchez-Busó L, </w:t>
        </w:r>
        <w:r>
          <w:rPr>
            <w:rFonts w:ascii="Times New Roman" w:hAnsi="Times New Roman" w:cs="Times New Roman"/>
            <w:i/>
            <w:iCs/>
            <w:sz w:val="24"/>
            <w:szCs w:val="24"/>
          </w:rPr>
          <w:t>et al.</w:t>
        </w:r>
        <w:r>
          <w:rPr>
            <w:rFonts w:ascii="Times New Roman" w:hAnsi="Times New Roman" w:cs="Times New Roman"/>
            <w:sz w:val="24"/>
            <w:szCs w:val="24"/>
          </w:rPr>
          <w:t xml:space="preserve"> The novel 2016 WHO Neisseria gonorrhoeae reference strains for global quality assurance of laboratory investigations: phenotypic, genetic and reference genome characterization.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2016; </w:t>
        </w:r>
        <w:r>
          <w:rPr>
            <w:rFonts w:ascii="Times New Roman" w:hAnsi="Times New Roman" w:cs="Times New Roman"/>
            <w:b/>
            <w:bCs/>
            <w:sz w:val="24"/>
            <w:szCs w:val="24"/>
          </w:rPr>
          <w:t>71</w:t>
        </w:r>
        <w:r>
          <w:rPr>
            <w:rFonts w:ascii="Times New Roman" w:hAnsi="Times New Roman" w:cs="Times New Roman"/>
            <w:sz w:val="24"/>
            <w:szCs w:val="24"/>
          </w:rPr>
          <w:t>: 3096–108.</w:t>
        </w:r>
      </w:ins>
    </w:p>
    <w:p w14:paraId="2D24B40D" w14:textId="77777777" w:rsidR="00FA3849" w:rsidRDefault="00FA3849" w:rsidP="00FA3849">
      <w:pPr>
        <w:pStyle w:val="Bibliography"/>
        <w:rPr>
          <w:ins w:id="933" w:author="sunny" w:date="2016-12-17T11:37:00Z"/>
          <w:rFonts w:ascii="Times New Roman" w:hAnsi="Times New Roman" w:cs="Times New Roman"/>
          <w:sz w:val="24"/>
          <w:szCs w:val="24"/>
        </w:rPr>
        <w:pPrChange w:id="934" w:author="sunny" w:date="2016-12-17T11:37:00Z">
          <w:pPr>
            <w:widowControl w:val="0"/>
            <w:autoSpaceDE w:val="0"/>
            <w:autoSpaceDN w:val="0"/>
            <w:adjustRightInd w:val="0"/>
            <w:spacing w:after="0" w:line="240" w:lineRule="auto"/>
          </w:pPr>
        </w:pPrChange>
      </w:pPr>
      <w:ins w:id="935" w:author="sunny" w:date="2016-12-17T11:37:00Z">
        <w:r>
          <w:rPr>
            <w:rFonts w:ascii="Times New Roman" w:hAnsi="Times New Roman" w:cs="Times New Roman"/>
            <w:sz w:val="24"/>
            <w:szCs w:val="24"/>
          </w:rPr>
          <w:t xml:space="preserve">34. Unemo M, Fasth O, Fredlund H, Limnios A, Tapsall J. Phenotypic and genetic characterization of the 2008 WHO Neisseria gonorrhoeae reference strain panel intended for global quality assurance and quality control of gonococcal antimicrobial resistance surveillance for public health purposes.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2009; </w:t>
        </w:r>
        <w:r>
          <w:rPr>
            <w:rFonts w:ascii="Times New Roman" w:hAnsi="Times New Roman" w:cs="Times New Roman"/>
            <w:b/>
            <w:bCs/>
            <w:sz w:val="24"/>
            <w:szCs w:val="24"/>
          </w:rPr>
          <w:t>63</w:t>
        </w:r>
        <w:r>
          <w:rPr>
            <w:rFonts w:ascii="Times New Roman" w:hAnsi="Times New Roman" w:cs="Times New Roman"/>
            <w:sz w:val="24"/>
            <w:szCs w:val="24"/>
          </w:rPr>
          <w:t>: 1142–51.</w:t>
        </w:r>
      </w:ins>
    </w:p>
    <w:p w14:paraId="741C2E29" w14:textId="77777777" w:rsidR="00FA3849" w:rsidRDefault="00FA3849" w:rsidP="00FA3849">
      <w:pPr>
        <w:pStyle w:val="Bibliography"/>
        <w:rPr>
          <w:ins w:id="936" w:author="sunny" w:date="2016-12-17T11:37:00Z"/>
          <w:rFonts w:ascii="Times New Roman" w:hAnsi="Times New Roman" w:cs="Times New Roman"/>
          <w:sz w:val="24"/>
          <w:szCs w:val="24"/>
        </w:rPr>
        <w:pPrChange w:id="937" w:author="sunny" w:date="2016-12-17T11:37:00Z">
          <w:pPr>
            <w:widowControl w:val="0"/>
            <w:autoSpaceDE w:val="0"/>
            <w:autoSpaceDN w:val="0"/>
            <w:adjustRightInd w:val="0"/>
            <w:spacing w:after="0" w:line="240" w:lineRule="auto"/>
          </w:pPr>
        </w:pPrChange>
      </w:pPr>
      <w:ins w:id="938" w:author="sunny" w:date="2016-12-17T11:37:00Z">
        <w:r>
          <w:rPr>
            <w:rFonts w:ascii="Times New Roman" w:hAnsi="Times New Roman" w:cs="Times New Roman"/>
            <w:sz w:val="24"/>
            <w:szCs w:val="24"/>
          </w:rPr>
          <w:t>35. Schultheiss, O.C., Stanton, S.J. (2009). Assessment of salivary hormones. In: Harmon-Jones, E., Beer, J.S., eds. Methods in Social Neuroscience. New York: Guilford Press.</w:t>
        </w:r>
      </w:ins>
    </w:p>
    <w:p w14:paraId="7823DA1F" w14:textId="77777777" w:rsidR="00FA3849" w:rsidRDefault="00FA3849" w:rsidP="00FA3849">
      <w:pPr>
        <w:pStyle w:val="Bibliography"/>
        <w:rPr>
          <w:ins w:id="939" w:author="sunny" w:date="2016-12-17T11:37:00Z"/>
          <w:rFonts w:ascii="Times New Roman" w:hAnsi="Times New Roman" w:cs="Times New Roman"/>
          <w:sz w:val="24"/>
          <w:szCs w:val="24"/>
        </w:rPr>
        <w:pPrChange w:id="940" w:author="sunny" w:date="2016-12-17T11:37:00Z">
          <w:pPr>
            <w:widowControl w:val="0"/>
            <w:autoSpaceDE w:val="0"/>
            <w:autoSpaceDN w:val="0"/>
            <w:adjustRightInd w:val="0"/>
            <w:spacing w:after="0" w:line="240" w:lineRule="auto"/>
          </w:pPr>
        </w:pPrChange>
      </w:pPr>
      <w:ins w:id="941" w:author="sunny" w:date="2016-12-17T11:37:00Z">
        <w:r>
          <w:rPr>
            <w:rFonts w:ascii="Times New Roman" w:hAnsi="Times New Roman" w:cs="Times New Roman"/>
            <w:sz w:val="24"/>
            <w:szCs w:val="24"/>
          </w:rPr>
          <w:t>36. Anon. Bioassay Analysis Using R | Ritz | Journal of Statistical Software. Available at: https://www.jstatsoft.org/article/view/v012i05. Accessed March 16, 2016.</w:t>
        </w:r>
      </w:ins>
    </w:p>
    <w:p w14:paraId="1273C197" w14:textId="77777777" w:rsidR="00FA3849" w:rsidRDefault="00FA3849" w:rsidP="00FA3849">
      <w:pPr>
        <w:pStyle w:val="Bibliography"/>
        <w:rPr>
          <w:ins w:id="942" w:author="sunny" w:date="2016-12-17T11:37:00Z"/>
          <w:rFonts w:ascii="Times New Roman" w:hAnsi="Times New Roman" w:cs="Times New Roman"/>
          <w:sz w:val="24"/>
          <w:szCs w:val="24"/>
        </w:rPr>
        <w:pPrChange w:id="943" w:author="sunny" w:date="2016-12-17T11:37:00Z">
          <w:pPr>
            <w:widowControl w:val="0"/>
            <w:autoSpaceDE w:val="0"/>
            <w:autoSpaceDN w:val="0"/>
            <w:adjustRightInd w:val="0"/>
            <w:spacing w:after="0" w:line="240" w:lineRule="auto"/>
          </w:pPr>
        </w:pPrChange>
      </w:pPr>
      <w:ins w:id="944" w:author="sunny" w:date="2016-12-17T11:37:00Z">
        <w:r>
          <w:rPr>
            <w:rFonts w:ascii="Times New Roman" w:hAnsi="Times New Roman" w:cs="Times New Roman"/>
            <w:sz w:val="24"/>
            <w:szCs w:val="24"/>
          </w:rPr>
          <w:t>37. EUCAST. The European Committee on Antimicrobial Susceptibility Testing. Breakpoint tables for interpretation of MICs and zone diameters. 2016.</w:t>
        </w:r>
      </w:ins>
    </w:p>
    <w:p w14:paraId="7DD667BD" w14:textId="77777777" w:rsidR="00FA3849" w:rsidRDefault="00FA3849" w:rsidP="00FA3849">
      <w:pPr>
        <w:pStyle w:val="Bibliography"/>
        <w:rPr>
          <w:ins w:id="945" w:author="sunny" w:date="2016-12-17T11:37:00Z"/>
          <w:rFonts w:ascii="Times New Roman" w:hAnsi="Times New Roman" w:cs="Times New Roman"/>
          <w:sz w:val="24"/>
          <w:szCs w:val="24"/>
        </w:rPr>
        <w:pPrChange w:id="946" w:author="sunny" w:date="2016-12-17T11:37:00Z">
          <w:pPr>
            <w:widowControl w:val="0"/>
            <w:autoSpaceDE w:val="0"/>
            <w:autoSpaceDN w:val="0"/>
            <w:adjustRightInd w:val="0"/>
            <w:spacing w:after="0" w:line="240" w:lineRule="auto"/>
          </w:pPr>
        </w:pPrChange>
      </w:pPr>
      <w:ins w:id="947" w:author="sunny" w:date="2016-12-17T11:37:00Z">
        <w:r>
          <w:rPr>
            <w:rFonts w:ascii="Times New Roman" w:hAnsi="Times New Roman" w:cs="Times New Roman"/>
            <w:sz w:val="24"/>
            <w:szCs w:val="24"/>
          </w:rPr>
          <w:t>38. CLSI, Wayne, PA, USA. Clinical and Laboratory Standards Institute. Development of In Vitro Susceptibility Testing Criteria and Quality Control Parameters, 2nd edn. Approved Guideline M23-A2. 2001. Available at: http://shop.clsi.org/site/Sample_pdf/M23A3_sample.pdf. Accessed December 7, 2016.</w:t>
        </w:r>
      </w:ins>
    </w:p>
    <w:p w14:paraId="2556AC1B" w14:textId="77777777" w:rsidR="00FA3849" w:rsidRDefault="00FA3849" w:rsidP="00FA3849">
      <w:pPr>
        <w:pStyle w:val="Bibliography"/>
        <w:rPr>
          <w:ins w:id="948" w:author="sunny" w:date="2016-12-17T11:37:00Z"/>
          <w:rFonts w:ascii="Times New Roman" w:hAnsi="Times New Roman" w:cs="Times New Roman"/>
          <w:sz w:val="24"/>
          <w:szCs w:val="24"/>
        </w:rPr>
        <w:pPrChange w:id="949" w:author="sunny" w:date="2016-12-17T11:37:00Z">
          <w:pPr>
            <w:widowControl w:val="0"/>
            <w:autoSpaceDE w:val="0"/>
            <w:autoSpaceDN w:val="0"/>
            <w:adjustRightInd w:val="0"/>
            <w:spacing w:after="0" w:line="240" w:lineRule="auto"/>
          </w:pPr>
        </w:pPrChange>
      </w:pPr>
      <w:ins w:id="950" w:author="sunny" w:date="2016-12-17T11:37:00Z">
        <w:r>
          <w:rPr>
            <w:rFonts w:ascii="Times New Roman" w:hAnsi="Times New Roman" w:cs="Times New Roman"/>
            <w:sz w:val="24"/>
            <w:szCs w:val="24"/>
          </w:rPr>
          <w:lastRenderedPageBreak/>
          <w:t xml:space="preserve">39. Parikh R, Mathai A, Parikh S, Chandra Sekhar G, Thomas R. Understanding and using sensitivity, specificity and predictive values. </w:t>
        </w:r>
        <w:r>
          <w:rPr>
            <w:rFonts w:ascii="Times New Roman" w:hAnsi="Times New Roman" w:cs="Times New Roman"/>
            <w:i/>
            <w:iCs/>
            <w:sz w:val="24"/>
            <w:szCs w:val="24"/>
          </w:rPr>
          <w:t>Indian J Ophthalmol</w:t>
        </w:r>
        <w:r>
          <w:rPr>
            <w:rFonts w:ascii="Times New Roman" w:hAnsi="Times New Roman" w:cs="Times New Roman"/>
            <w:sz w:val="24"/>
            <w:szCs w:val="24"/>
          </w:rPr>
          <w:t xml:space="preserve"> 2008; </w:t>
        </w:r>
        <w:r>
          <w:rPr>
            <w:rFonts w:ascii="Times New Roman" w:hAnsi="Times New Roman" w:cs="Times New Roman"/>
            <w:b/>
            <w:bCs/>
            <w:sz w:val="24"/>
            <w:szCs w:val="24"/>
          </w:rPr>
          <w:t>56</w:t>
        </w:r>
        <w:r>
          <w:rPr>
            <w:rFonts w:ascii="Times New Roman" w:hAnsi="Times New Roman" w:cs="Times New Roman"/>
            <w:sz w:val="24"/>
            <w:szCs w:val="24"/>
          </w:rPr>
          <w:t>: 45–50.</w:t>
        </w:r>
      </w:ins>
    </w:p>
    <w:p w14:paraId="091557C3" w14:textId="77777777" w:rsidR="00FA3849" w:rsidRDefault="00FA3849" w:rsidP="00FA3849">
      <w:pPr>
        <w:pStyle w:val="Bibliography"/>
        <w:rPr>
          <w:ins w:id="951" w:author="sunny" w:date="2016-12-17T11:37:00Z"/>
          <w:rFonts w:ascii="Times New Roman" w:hAnsi="Times New Roman" w:cs="Times New Roman"/>
          <w:sz w:val="24"/>
          <w:szCs w:val="24"/>
        </w:rPr>
        <w:pPrChange w:id="952" w:author="sunny" w:date="2016-12-17T11:37:00Z">
          <w:pPr>
            <w:widowControl w:val="0"/>
            <w:autoSpaceDE w:val="0"/>
            <w:autoSpaceDN w:val="0"/>
            <w:adjustRightInd w:val="0"/>
            <w:spacing w:after="0" w:line="240" w:lineRule="auto"/>
          </w:pPr>
        </w:pPrChange>
      </w:pPr>
      <w:ins w:id="953" w:author="sunny" w:date="2016-12-17T11:37:00Z">
        <w:r>
          <w:rPr>
            <w:rFonts w:ascii="Times New Roman" w:hAnsi="Times New Roman" w:cs="Times New Roman"/>
            <w:sz w:val="24"/>
            <w:szCs w:val="24"/>
          </w:rPr>
          <w:t xml:space="preserve">40. Kocaoglu O, Tsui H-CT, Winkler ME, Carlson EE. Profiling of β-Lactam Selectivity for Penicillin-Binding Proteins in Streptococcus pneumoniae D39.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2015; </w:t>
        </w:r>
        <w:r>
          <w:rPr>
            <w:rFonts w:ascii="Times New Roman" w:hAnsi="Times New Roman" w:cs="Times New Roman"/>
            <w:b/>
            <w:bCs/>
            <w:sz w:val="24"/>
            <w:szCs w:val="24"/>
          </w:rPr>
          <w:t>59</w:t>
        </w:r>
        <w:r>
          <w:rPr>
            <w:rFonts w:ascii="Times New Roman" w:hAnsi="Times New Roman" w:cs="Times New Roman"/>
            <w:sz w:val="24"/>
            <w:szCs w:val="24"/>
          </w:rPr>
          <w:t>: 3548–55.</w:t>
        </w:r>
      </w:ins>
    </w:p>
    <w:p w14:paraId="12D4800D" w14:textId="77777777" w:rsidR="00FA3849" w:rsidRDefault="00FA3849" w:rsidP="00FA3849">
      <w:pPr>
        <w:pStyle w:val="Bibliography"/>
        <w:rPr>
          <w:ins w:id="954" w:author="sunny" w:date="2016-12-17T11:37:00Z"/>
          <w:rFonts w:ascii="Times New Roman" w:hAnsi="Times New Roman" w:cs="Times New Roman"/>
          <w:sz w:val="24"/>
          <w:szCs w:val="24"/>
        </w:rPr>
        <w:pPrChange w:id="955" w:author="sunny" w:date="2016-12-17T11:37:00Z">
          <w:pPr>
            <w:widowControl w:val="0"/>
            <w:autoSpaceDE w:val="0"/>
            <w:autoSpaceDN w:val="0"/>
            <w:adjustRightInd w:val="0"/>
            <w:spacing w:after="0" w:line="240" w:lineRule="auto"/>
          </w:pPr>
        </w:pPrChange>
      </w:pPr>
      <w:ins w:id="956" w:author="sunny" w:date="2016-12-17T11:37:00Z">
        <w:r>
          <w:rPr>
            <w:rFonts w:ascii="Times New Roman" w:hAnsi="Times New Roman" w:cs="Times New Roman"/>
            <w:sz w:val="24"/>
            <w:szCs w:val="24"/>
          </w:rPr>
          <w:t xml:space="preserve">41. Di Veroli GY, Fornari C, Goldlust I, </w:t>
        </w:r>
        <w:r>
          <w:rPr>
            <w:rFonts w:ascii="Times New Roman" w:hAnsi="Times New Roman" w:cs="Times New Roman"/>
            <w:i/>
            <w:iCs/>
            <w:sz w:val="24"/>
            <w:szCs w:val="24"/>
          </w:rPr>
          <w:t>et al.</w:t>
        </w:r>
        <w:r>
          <w:rPr>
            <w:rFonts w:ascii="Times New Roman" w:hAnsi="Times New Roman" w:cs="Times New Roman"/>
            <w:sz w:val="24"/>
            <w:szCs w:val="24"/>
          </w:rPr>
          <w:t xml:space="preserve"> An automated fitting procedure and software for dose-response curves with multiphasic features. </w:t>
        </w:r>
        <w:r>
          <w:rPr>
            <w:rFonts w:ascii="Times New Roman" w:hAnsi="Times New Roman" w:cs="Times New Roman"/>
            <w:i/>
            <w:iCs/>
            <w:sz w:val="24"/>
            <w:szCs w:val="24"/>
          </w:rPr>
          <w:t>Sci Rep</w:t>
        </w:r>
        <w:r>
          <w:rPr>
            <w:rFonts w:ascii="Times New Roman" w:hAnsi="Times New Roman" w:cs="Times New Roman"/>
            <w:sz w:val="24"/>
            <w:szCs w:val="24"/>
          </w:rPr>
          <w:t xml:space="preserve"> 2015; </w:t>
        </w:r>
        <w:r>
          <w:rPr>
            <w:rFonts w:ascii="Times New Roman" w:hAnsi="Times New Roman" w:cs="Times New Roman"/>
            <w:b/>
            <w:bCs/>
            <w:sz w:val="24"/>
            <w:szCs w:val="24"/>
          </w:rPr>
          <w:t>5</w:t>
        </w:r>
        <w:r>
          <w:rPr>
            <w:rFonts w:ascii="Times New Roman" w:hAnsi="Times New Roman" w:cs="Times New Roman"/>
            <w:sz w:val="24"/>
            <w:szCs w:val="24"/>
          </w:rPr>
          <w:t>: 14701.</w:t>
        </w:r>
      </w:ins>
    </w:p>
    <w:p w14:paraId="7D412CA4" w14:textId="77777777" w:rsidR="00FA3849" w:rsidRDefault="00FA3849" w:rsidP="00FA3849">
      <w:pPr>
        <w:pStyle w:val="Bibliography"/>
        <w:rPr>
          <w:ins w:id="957" w:author="sunny" w:date="2016-12-17T11:37:00Z"/>
          <w:rFonts w:ascii="Times New Roman" w:hAnsi="Times New Roman" w:cs="Times New Roman"/>
          <w:sz w:val="24"/>
          <w:szCs w:val="24"/>
        </w:rPr>
        <w:pPrChange w:id="958" w:author="sunny" w:date="2016-12-17T11:37:00Z">
          <w:pPr>
            <w:widowControl w:val="0"/>
            <w:autoSpaceDE w:val="0"/>
            <w:autoSpaceDN w:val="0"/>
            <w:adjustRightInd w:val="0"/>
            <w:spacing w:after="0" w:line="240" w:lineRule="auto"/>
          </w:pPr>
        </w:pPrChange>
      </w:pPr>
      <w:ins w:id="959" w:author="sunny" w:date="2016-12-17T11:37:00Z">
        <w:r>
          <w:rPr>
            <w:rFonts w:ascii="Times New Roman" w:hAnsi="Times New Roman" w:cs="Times New Roman"/>
            <w:sz w:val="24"/>
            <w:szCs w:val="24"/>
          </w:rPr>
          <w:t xml:space="preserve">42. Regoes RR, Wiuff C, Zappala RM, Garner KN, Baquero F, Levin BR. Pharmacodynamic functions: a multiparameter approach to the design of antibiotic treatment regimens.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2004; </w:t>
        </w:r>
        <w:r>
          <w:rPr>
            <w:rFonts w:ascii="Times New Roman" w:hAnsi="Times New Roman" w:cs="Times New Roman"/>
            <w:b/>
            <w:bCs/>
            <w:sz w:val="24"/>
            <w:szCs w:val="24"/>
          </w:rPr>
          <w:t>48</w:t>
        </w:r>
        <w:r>
          <w:rPr>
            <w:rFonts w:ascii="Times New Roman" w:hAnsi="Times New Roman" w:cs="Times New Roman"/>
            <w:sz w:val="24"/>
            <w:szCs w:val="24"/>
          </w:rPr>
          <w:t>: 3670–6.</w:t>
        </w:r>
      </w:ins>
    </w:p>
    <w:p w14:paraId="485A7914" w14:textId="77777777" w:rsidR="00FA3849" w:rsidRDefault="00FA3849" w:rsidP="00FA3849">
      <w:pPr>
        <w:pStyle w:val="Bibliography"/>
        <w:rPr>
          <w:ins w:id="960" w:author="sunny" w:date="2016-12-17T11:37:00Z"/>
          <w:rFonts w:ascii="Times New Roman" w:hAnsi="Times New Roman" w:cs="Times New Roman"/>
          <w:sz w:val="24"/>
          <w:szCs w:val="24"/>
        </w:rPr>
        <w:pPrChange w:id="961" w:author="sunny" w:date="2016-12-17T11:37:00Z">
          <w:pPr>
            <w:widowControl w:val="0"/>
            <w:autoSpaceDE w:val="0"/>
            <w:autoSpaceDN w:val="0"/>
            <w:adjustRightInd w:val="0"/>
            <w:spacing w:after="0" w:line="240" w:lineRule="auto"/>
          </w:pPr>
        </w:pPrChange>
      </w:pPr>
      <w:ins w:id="962" w:author="sunny" w:date="2016-12-17T11:37:00Z">
        <w:r>
          <w:rPr>
            <w:rFonts w:ascii="Times New Roman" w:hAnsi="Times New Roman" w:cs="Times New Roman"/>
            <w:sz w:val="24"/>
            <w:szCs w:val="24"/>
          </w:rPr>
          <w:t xml:space="preserve">43. Foucquier J, Guedj M. Analysis of drug combinations: current methodological landscape. </w:t>
        </w:r>
        <w:r>
          <w:rPr>
            <w:rFonts w:ascii="Times New Roman" w:hAnsi="Times New Roman" w:cs="Times New Roman"/>
            <w:i/>
            <w:iCs/>
            <w:sz w:val="24"/>
            <w:szCs w:val="24"/>
          </w:rPr>
          <w:t>Pharmacol Res Perspect</w:t>
        </w:r>
        <w:r>
          <w:rPr>
            <w:rFonts w:ascii="Times New Roman" w:hAnsi="Times New Roman" w:cs="Times New Roman"/>
            <w:sz w:val="24"/>
            <w:szCs w:val="24"/>
          </w:rPr>
          <w:t xml:space="preserve"> 2015; </w:t>
        </w:r>
        <w:r>
          <w:rPr>
            <w:rFonts w:ascii="Times New Roman" w:hAnsi="Times New Roman" w:cs="Times New Roman"/>
            <w:b/>
            <w:bCs/>
            <w:sz w:val="24"/>
            <w:szCs w:val="24"/>
          </w:rPr>
          <w:t>3</w:t>
        </w:r>
        <w:r>
          <w:rPr>
            <w:rFonts w:ascii="Times New Roman" w:hAnsi="Times New Roman" w:cs="Times New Roman"/>
            <w:sz w:val="24"/>
            <w:szCs w:val="24"/>
          </w:rPr>
          <w:t>. Available at: http://www.ncbi.nlm.nih.gov/pmc/articles/PMC4492765/. Accessed November 17, 2015.</w:t>
        </w:r>
      </w:ins>
    </w:p>
    <w:p w14:paraId="51E3C483" w14:textId="77777777" w:rsidR="00FA3849" w:rsidRDefault="00FA3849" w:rsidP="00FA3849">
      <w:pPr>
        <w:pStyle w:val="Bibliography"/>
        <w:rPr>
          <w:ins w:id="963" w:author="sunny" w:date="2016-12-17T11:37:00Z"/>
          <w:rFonts w:ascii="Times New Roman" w:hAnsi="Times New Roman" w:cs="Times New Roman"/>
          <w:sz w:val="24"/>
          <w:szCs w:val="24"/>
        </w:rPr>
        <w:pPrChange w:id="964" w:author="sunny" w:date="2016-12-17T11:37:00Z">
          <w:pPr>
            <w:widowControl w:val="0"/>
            <w:autoSpaceDE w:val="0"/>
            <w:autoSpaceDN w:val="0"/>
            <w:adjustRightInd w:val="0"/>
            <w:spacing w:after="0" w:line="240" w:lineRule="auto"/>
          </w:pPr>
        </w:pPrChange>
      </w:pPr>
      <w:ins w:id="965" w:author="sunny" w:date="2016-12-17T11:37:00Z">
        <w:r>
          <w:rPr>
            <w:rFonts w:ascii="Times New Roman" w:hAnsi="Times New Roman" w:cs="Times New Roman"/>
            <w:sz w:val="24"/>
            <w:szCs w:val="24"/>
          </w:rPr>
          <w:t xml:space="preserve">44. Yu G, Baeder DY, Regoes RR, Rolff J. Combination Effects of Antimicrobial Peptides.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2016; </w:t>
        </w:r>
        <w:r>
          <w:rPr>
            <w:rFonts w:ascii="Times New Roman" w:hAnsi="Times New Roman" w:cs="Times New Roman"/>
            <w:b/>
            <w:bCs/>
            <w:sz w:val="24"/>
            <w:szCs w:val="24"/>
          </w:rPr>
          <w:t>60</w:t>
        </w:r>
        <w:r>
          <w:rPr>
            <w:rFonts w:ascii="Times New Roman" w:hAnsi="Times New Roman" w:cs="Times New Roman"/>
            <w:sz w:val="24"/>
            <w:szCs w:val="24"/>
          </w:rPr>
          <w:t>: 1717–24.</w:t>
        </w:r>
      </w:ins>
    </w:p>
    <w:p w14:paraId="29F6C409" w14:textId="77777777" w:rsidR="00FA3849" w:rsidRDefault="00FA3849" w:rsidP="00FA3849">
      <w:pPr>
        <w:pStyle w:val="Bibliography"/>
        <w:rPr>
          <w:ins w:id="966" w:author="sunny" w:date="2016-12-17T11:37:00Z"/>
          <w:rFonts w:ascii="Times New Roman" w:hAnsi="Times New Roman" w:cs="Times New Roman"/>
          <w:sz w:val="24"/>
          <w:szCs w:val="24"/>
        </w:rPr>
        <w:pPrChange w:id="967" w:author="sunny" w:date="2016-12-17T11:37:00Z">
          <w:pPr>
            <w:widowControl w:val="0"/>
            <w:autoSpaceDE w:val="0"/>
            <w:autoSpaceDN w:val="0"/>
            <w:adjustRightInd w:val="0"/>
            <w:spacing w:after="0" w:line="240" w:lineRule="auto"/>
          </w:pPr>
        </w:pPrChange>
      </w:pPr>
      <w:ins w:id="968" w:author="sunny" w:date="2016-12-17T11:37:00Z">
        <w:r>
          <w:rPr>
            <w:rFonts w:ascii="Times New Roman" w:hAnsi="Times New Roman" w:cs="Times New Roman"/>
            <w:sz w:val="24"/>
            <w:szCs w:val="24"/>
          </w:rPr>
          <w:t xml:space="preserve">45. Schmitt DM, Connolly KL, Jerse AE, Detrick MS, Horzempa J. Antibacterial activity of resazurin-based compounds against Neisseria gonorrhoeae in vitro and in vivo. </w:t>
        </w:r>
        <w:r>
          <w:rPr>
            <w:rFonts w:ascii="Times New Roman" w:hAnsi="Times New Roman" w:cs="Times New Roman"/>
            <w:i/>
            <w:iCs/>
            <w:sz w:val="24"/>
            <w:szCs w:val="24"/>
          </w:rPr>
          <w:t>Int J Antimicrob Agents</w:t>
        </w:r>
        <w:r>
          <w:rPr>
            <w:rFonts w:ascii="Times New Roman" w:hAnsi="Times New Roman" w:cs="Times New Roman"/>
            <w:sz w:val="24"/>
            <w:szCs w:val="24"/>
          </w:rPr>
          <w:t xml:space="preserve"> 2016; </w:t>
        </w:r>
        <w:r>
          <w:rPr>
            <w:rFonts w:ascii="Times New Roman" w:hAnsi="Times New Roman" w:cs="Times New Roman"/>
            <w:b/>
            <w:bCs/>
            <w:sz w:val="24"/>
            <w:szCs w:val="24"/>
          </w:rPr>
          <w:t>48</w:t>
        </w:r>
        <w:r>
          <w:rPr>
            <w:rFonts w:ascii="Times New Roman" w:hAnsi="Times New Roman" w:cs="Times New Roman"/>
            <w:sz w:val="24"/>
            <w:szCs w:val="24"/>
          </w:rPr>
          <w:t>: 367–72.</w:t>
        </w:r>
      </w:ins>
    </w:p>
    <w:p w14:paraId="631FD744" w14:textId="7ACB5D11" w:rsidR="007E01ED" w:rsidDel="00FE2A90" w:rsidRDefault="007E01ED">
      <w:pPr>
        <w:pStyle w:val="Bibliography"/>
        <w:rPr>
          <w:del w:id="969" w:author="sunny" w:date="2016-12-06T17:48:00Z"/>
          <w:rFonts w:ascii="Times New Roman" w:hAnsi="Times New Roman" w:cs="Times New Roman"/>
          <w:sz w:val="24"/>
          <w:szCs w:val="24"/>
        </w:rPr>
        <w:pPrChange w:id="970" w:author="sunny" w:date="2016-12-06T17:28:00Z">
          <w:pPr>
            <w:widowControl w:val="0"/>
            <w:autoSpaceDE w:val="0"/>
            <w:autoSpaceDN w:val="0"/>
            <w:adjustRightInd w:val="0"/>
            <w:spacing w:after="0" w:line="240" w:lineRule="auto"/>
          </w:pPr>
        </w:pPrChange>
      </w:pPr>
      <w:del w:id="971" w:author="sunny" w:date="2016-12-06T17:48:00Z">
        <w:r w:rsidDel="00FE2A90">
          <w:rPr>
            <w:rFonts w:ascii="Times New Roman" w:hAnsi="Times New Roman" w:cs="Times New Roman"/>
            <w:sz w:val="24"/>
            <w:szCs w:val="24"/>
          </w:rPr>
          <w:lastRenderedPageBreak/>
          <w:delText>1. WHO. WHO. Global action plan to control the spread and impact of antimicrobial resistance in Neisseria gonorrhoeae. 2012. Available at: http://apps.who.int/iris/bitstream/10665/44863/1/9789241503501_eng.pdf. Accessed December 6, 2016.</w:delText>
        </w:r>
      </w:del>
    </w:p>
    <w:p w14:paraId="579246CF" w14:textId="050638EB" w:rsidR="007E01ED" w:rsidDel="00FE2A90" w:rsidRDefault="007E01ED">
      <w:pPr>
        <w:pStyle w:val="Bibliography"/>
        <w:rPr>
          <w:del w:id="972" w:author="sunny" w:date="2016-12-06T17:48:00Z"/>
          <w:rFonts w:ascii="Times New Roman" w:hAnsi="Times New Roman" w:cs="Times New Roman"/>
          <w:sz w:val="24"/>
          <w:szCs w:val="24"/>
        </w:rPr>
        <w:pPrChange w:id="973" w:author="sunny" w:date="2016-12-06T17:28:00Z">
          <w:pPr>
            <w:widowControl w:val="0"/>
            <w:autoSpaceDE w:val="0"/>
            <w:autoSpaceDN w:val="0"/>
            <w:adjustRightInd w:val="0"/>
            <w:spacing w:after="0" w:line="240" w:lineRule="auto"/>
          </w:pPr>
        </w:pPrChange>
      </w:pPr>
      <w:del w:id="974" w:author="sunny" w:date="2016-12-06T17:48:00Z">
        <w:r w:rsidDel="00FE2A90">
          <w:rPr>
            <w:rFonts w:ascii="Times New Roman" w:hAnsi="Times New Roman" w:cs="Times New Roman"/>
            <w:sz w:val="24"/>
            <w:szCs w:val="24"/>
          </w:rPr>
          <w:delText xml:space="preserve">2. Newman L, Rowley J, Hoorn SV,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Global Estimates of the Prevalence and Incidence of Four Curable Sexually Transmitted Infections in 2012 Based on Systematic Review and Global Reporting. </w:delText>
        </w:r>
        <w:r w:rsidDel="00FE2A90">
          <w:rPr>
            <w:rFonts w:ascii="Times New Roman" w:hAnsi="Times New Roman" w:cs="Times New Roman"/>
            <w:i/>
            <w:iCs/>
            <w:sz w:val="24"/>
            <w:szCs w:val="24"/>
          </w:rPr>
          <w:delText>PLOS ONE</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10</w:delText>
        </w:r>
        <w:r w:rsidDel="00FE2A90">
          <w:rPr>
            <w:rFonts w:ascii="Times New Roman" w:hAnsi="Times New Roman" w:cs="Times New Roman"/>
            <w:sz w:val="24"/>
            <w:szCs w:val="24"/>
          </w:rPr>
          <w:delText>: e0143304.</w:delText>
        </w:r>
      </w:del>
    </w:p>
    <w:p w14:paraId="21B35DC0" w14:textId="6B7FA6C2" w:rsidR="007E01ED" w:rsidDel="00FE2A90" w:rsidRDefault="007E01ED">
      <w:pPr>
        <w:pStyle w:val="Bibliography"/>
        <w:rPr>
          <w:del w:id="975" w:author="sunny" w:date="2016-12-06T17:48:00Z"/>
          <w:rFonts w:ascii="Times New Roman" w:hAnsi="Times New Roman" w:cs="Times New Roman"/>
          <w:sz w:val="24"/>
          <w:szCs w:val="24"/>
        </w:rPr>
        <w:pPrChange w:id="976" w:author="sunny" w:date="2016-12-06T17:28:00Z">
          <w:pPr>
            <w:widowControl w:val="0"/>
            <w:autoSpaceDE w:val="0"/>
            <w:autoSpaceDN w:val="0"/>
            <w:adjustRightInd w:val="0"/>
            <w:spacing w:after="0" w:line="240" w:lineRule="auto"/>
          </w:pPr>
        </w:pPrChange>
      </w:pPr>
      <w:del w:id="977" w:author="sunny" w:date="2016-12-06T17:48:00Z">
        <w:r w:rsidDel="00FE2A90">
          <w:rPr>
            <w:rFonts w:ascii="Times New Roman" w:hAnsi="Times New Roman" w:cs="Times New Roman"/>
            <w:sz w:val="24"/>
            <w:szCs w:val="24"/>
          </w:rPr>
          <w:delText xml:space="preserve">3. Unemo M, Shafer WM. Antimicrobial Resistance in Neisseria gonorrhoeae in the 21st Century: Past, Evolution, and Future. </w:delText>
        </w:r>
        <w:r w:rsidDel="00FE2A90">
          <w:rPr>
            <w:rFonts w:ascii="Times New Roman" w:hAnsi="Times New Roman" w:cs="Times New Roman"/>
            <w:i/>
            <w:iCs/>
            <w:sz w:val="24"/>
            <w:szCs w:val="24"/>
          </w:rPr>
          <w:delText>Clin Microbiol Rev</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27</w:delText>
        </w:r>
        <w:r w:rsidDel="00FE2A90">
          <w:rPr>
            <w:rFonts w:ascii="Times New Roman" w:hAnsi="Times New Roman" w:cs="Times New Roman"/>
            <w:sz w:val="24"/>
            <w:szCs w:val="24"/>
          </w:rPr>
          <w:delText>: 587–613.</w:delText>
        </w:r>
      </w:del>
    </w:p>
    <w:p w14:paraId="79204D76" w14:textId="33DEA2AE" w:rsidR="007E01ED" w:rsidDel="00FE2A90" w:rsidRDefault="007E01ED">
      <w:pPr>
        <w:pStyle w:val="Bibliography"/>
        <w:rPr>
          <w:del w:id="978" w:author="sunny" w:date="2016-12-06T17:48:00Z"/>
          <w:rFonts w:ascii="Times New Roman" w:hAnsi="Times New Roman" w:cs="Times New Roman"/>
          <w:sz w:val="24"/>
          <w:szCs w:val="24"/>
        </w:rPr>
        <w:pPrChange w:id="979" w:author="sunny" w:date="2016-12-06T17:28:00Z">
          <w:pPr>
            <w:widowControl w:val="0"/>
            <w:autoSpaceDE w:val="0"/>
            <w:autoSpaceDN w:val="0"/>
            <w:adjustRightInd w:val="0"/>
            <w:spacing w:after="0" w:line="240" w:lineRule="auto"/>
          </w:pPr>
        </w:pPrChange>
      </w:pPr>
      <w:del w:id="980" w:author="sunny" w:date="2016-12-06T17:48:00Z">
        <w:r w:rsidDel="00FE2A90">
          <w:rPr>
            <w:rFonts w:ascii="Times New Roman" w:hAnsi="Times New Roman" w:cs="Times New Roman"/>
            <w:sz w:val="24"/>
            <w:szCs w:val="24"/>
          </w:rPr>
          <w:delTex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delText>
        </w:r>
        <w:r w:rsidDel="00FE2A90">
          <w:rPr>
            <w:rFonts w:ascii="Times New Roman" w:hAnsi="Times New Roman" w:cs="Times New Roman"/>
            <w:i/>
            <w:iCs/>
            <w:sz w:val="24"/>
            <w:szCs w:val="24"/>
          </w:rPr>
          <w:delText>J Clin Microbiol</w:delText>
        </w:r>
        <w:r w:rsidDel="00FE2A90">
          <w:rPr>
            <w:rFonts w:ascii="Times New Roman" w:hAnsi="Times New Roman" w:cs="Times New Roman"/>
            <w:sz w:val="24"/>
            <w:szCs w:val="24"/>
          </w:rPr>
          <w:delText xml:space="preserve"> 1996; </w:delText>
        </w:r>
        <w:r w:rsidDel="00FE2A90">
          <w:rPr>
            <w:rFonts w:ascii="Times New Roman" w:hAnsi="Times New Roman" w:cs="Times New Roman"/>
            <w:b/>
            <w:bCs/>
            <w:sz w:val="24"/>
            <w:szCs w:val="24"/>
          </w:rPr>
          <w:delText>34</w:delText>
        </w:r>
        <w:r w:rsidDel="00FE2A90">
          <w:rPr>
            <w:rFonts w:ascii="Times New Roman" w:hAnsi="Times New Roman" w:cs="Times New Roman"/>
            <w:sz w:val="24"/>
            <w:szCs w:val="24"/>
          </w:rPr>
          <w:delText>: 3214–7.</w:delText>
        </w:r>
      </w:del>
    </w:p>
    <w:p w14:paraId="6748A957" w14:textId="7F13B716" w:rsidR="007E01ED" w:rsidDel="00FE2A90" w:rsidRDefault="007E01ED">
      <w:pPr>
        <w:pStyle w:val="Bibliography"/>
        <w:rPr>
          <w:del w:id="981" w:author="sunny" w:date="2016-12-06T17:48:00Z"/>
          <w:rFonts w:ascii="Times New Roman" w:hAnsi="Times New Roman" w:cs="Times New Roman"/>
          <w:sz w:val="24"/>
          <w:szCs w:val="24"/>
        </w:rPr>
        <w:pPrChange w:id="982" w:author="sunny" w:date="2016-12-06T17:28:00Z">
          <w:pPr>
            <w:widowControl w:val="0"/>
            <w:autoSpaceDE w:val="0"/>
            <w:autoSpaceDN w:val="0"/>
            <w:adjustRightInd w:val="0"/>
            <w:spacing w:after="0" w:line="240" w:lineRule="auto"/>
          </w:pPr>
        </w:pPrChange>
      </w:pPr>
      <w:del w:id="983" w:author="sunny" w:date="2016-12-06T17:48:00Z">
        <w:r w:rsidDel="00FE2A90">
          <w:rPr>
            <w:rFonts w:ascii="Times New Roman" w:hAnsi="Times New Roman" w:cs="Times New Roman"/>
            <w:sz w:val="24"/>
            <w:szCs w:val="24"/>
          </w:rPr>
          <w:delText>5. Liu H, Taylor TH, Pettus K et al. Assessment of Etest as an alternative to agar dilution for antimicrobial susceptibility testing of Neisseria gonorrhoeae. J Clin Microbiol 2014; 52: 1435–40.</w:delText>
        </w:r>
      </w:del>
    </w:p>
    <w:p w14:paraId="69956A03" w14:textId="396D5472" w:rsidR="007E01ED" w:rsidDel="00FE2A90" w:rsidRDefault="007E01ED">
      <w:pPr>
        <w:pStyle w:val="Bibliography"/>
        <w:rPr>
          <w:del w:id="984" w:author="sunny" w:date="2016-12-06T17:48:00Z"/>
          <w:rFonts w:ascii="Times New Roman" w:hAnsi="Times New Roman" w:cs="Times New Roman"/>
          <w:sz w:val="24"/>
          <w:szCs w:val="24"/>
        </w:rPr>
        <w:pPrChange w:id="985" w:author="sunny" w:date="2016-12-06T17:28:00Z">
          <w:pPr>
            <w:widowControl w:val="0"/>
            <w:autoSpaceDE w:val="0"/>
            <w:autoSpaceDN w:val="0"/>
            <w:adjustRightInd w:val="0"/>
            <w:spacing w:after="0" w:line="240" w:lineRule="auto"/>
          </w:pPr>
        </w:pPrChange>
      </w:pPr>
      <w:del w:id="986" w:author="sunny" w:date="2016-12-06T17:48:00Z">
        <w:r w:rsidDel="00FE2A90">
          <w:rPr>
            <w:rFonts w:ascii="Times New Roman" w:hAnsi="Times New Roman" w:cs="Times New Roman"/>
            <w:sz w:val="24"/>
            <w:szCs w:val="24"/>
          </w:rPr>
          <w:delText>6. Singh V, Bala M, Kakran M et al. Comparative assessment of CDS, CLSI disc diffusion and Etest techniques for antimicrobial susceptibility testing of Neisseria gonorrhoeae: a 6-year study. BMJ Open 2012; 2: e000969.</w:delText>
        </w:r>
      </w:del>
    </w:p>
    <w:p w14:paraId="2410D526" w14:textId="5F23439B" w:rsidR="007E01ED" w:rsidDel="00FE2A90" w:rsidRDefault="007E01ED">
      <w:pPr>
        <w:pStyle w:val="Bibliography"/>
        <w:rPr>
          <w:del w:id="987" w:author="sunny" w:date="2016-12-06T17:48:00Z"/>
          <w:rFonts w:ascii="Times New Roman" w:hAnsi="Times New Roman" w:cs="Times New Roman"/>
          <w:sz w:val="24"/>
          <w:szCs w:val="24"/>
        </w:rPr>
        <w:pPrChange w:id="988" w:author="sunny" w:date="2016-12-06T17:28:00Z">
          <w:pPr>
            <w:widowControl w:val="0"/>
            <w:autoSpaceDE w:val="0"/>
            <w:autoSpaceDN w:val="0"/>
            <w:adjustRightInd w:val="0"/>
            <w:spacing w:after="0" w:line="240" w:lineRule="auto"/>
          </w:pPr>
        </w:pPrChange>
      </w:pPr>
      <w:del w:id="989" w:author="sunny" w:date="2016-12-06T17:48:00Z">
        <w:r w:rsidDel="00FE2A90">
          <w:rPr>
            <w:rFonts w:ascii="Times New Roman" w:hAnsi="Times New Roman" w:cs="Times New Roman"/>
            <w:sz w:val="24"/>
            <w:szCs w:val="24"/>
          </w:rPr>
          <w:delText>7. Gose S, Kong CJ, Lee Y et al. Comparison of Neisseria gonorrhoeae MICs obtained by Etest and agar dilution for ceftriaxone, cefpodoxime, cefixime and azithromycin. J Microbiol Methods 2013; 95: 379–80.</w:delText>
        </w:r>
      </w:del>
    </w:p>
    <w:p w14:paraId="34CDE766" w14:textId="0A99FEFD" w:rsidR="007E01ED" w:rsidDel="00FE2A90" w:rsidRDefault="007E01ED">
      <w:pPr>
        <w:pStyle w:val="Bibliography"/>
        <w:rPr>
          <w:del w:id="990" w:author="sunny" w:date="2016-12-06T17:48:00Z"/>
          <w:rFonts w:ascii="Times New Roman" w:hAnsi="Times New Roman" w:cs="Times New Roman"/>
          <w:sz w:val="24"/>
          <w:szCs w:val="24"/>
        </w:rPr>
        <w:pPrChange w:id="991" w:author="sunny" w:date="2016-12-06T17:28:00Z">
          <w:pPr>
            <w:widowControl w:val="0"/>
            <w:autoSpaceDE w:val="0"/>
            <w:autoSpaceDN w:val="0"/>
            <w:adjustRightInd w:val="0"/>
            <w:spacing w:after="0" w:line="240" w:lineRule="auto"/>
          </w:pPr>
        </w:pPrChange>
      </w:pPr>
      <w:del w:id="992" w:author="sunny" w:date="2016-12-06T17:48:00Z">
        <w:r w:rsidDel="00FE2A90">
          <w:rPr>
            <w:rFonts w:ascii="Times New Roman" w:hAnsi="Times New Roman" w:cs="Times New Roman"/>
            <w:sz w:val="24"/>
            <w:szCs w:val="24"/>
          </w:rPr>
          <w:delText>8. Liao C-H, Lai C-C, Hsu M-S et al. Antimicrobial susceptibility of Neisseria gonorrhoeae isolates determined by the agar dilution, disk diffusion and Etest methods: comparison of results using GC agar and chocolate agar. Int J Antimicrob Agents 2010; 35: 457–60.</w:delText>
        </w:r>
      </w:del>
    </w:p>
    <w:p w14:paraId="5A3310AA" w14:textId="05BC78D2" w:rsidR="007E01ED" w:rsidDel="00FE2A90" w:rsidRDefault="007E01ED">
      <w:pPr>
        <w:pStyle w:val="Bibliography"/>
        <w:rPr>
          <w:del w:id="993" w:author="sunny" w:date="2016-12-06T17:48:00Z"/>
          <w:rFonts w:ascii="Times New Roman" w:hAnsi="Times New Roman" w:cs="Times New Roman"/>
          <w:sz w:val="24"/>
          <w:szCs w:val="24"/>
        </w:rPr>
        <w:pPrChange w:id="994" w:author="sunny" w:date="2016-12-06T17:28:00Z">
          <w:pPr>
            <w:widowControl w:val="0"/>
            <w:autoSpaceDE w:val="0"/>
            <w:autoSpaceDN w:val="0"/>
            <w:adjustRightInd w:val="0"/>
            <w:spacing w:after="0" w:line="240" w:lineRule="auto"/>
          </w:pPr>
        </w:pPrChange>
      </w:pPr>
      <w:del w:id="995" w:author="sunny" w:date="2016-12-06T17:48:00Z">
        <w:r w:rsidDel="00FE2A90">
          <w:rPr>
            <w:rFonts w:ascii="Times New Roman" w:hAnsi="Times New Roman" w:cs="Times New Roman"/>
            <w:sz w:val="24"/>
            <w:szCs w:val="24"/>
          </w:rPr>
          <w:delText>9. Ison CA, Martin IMC, Lowndes CM et al. Comparability of laboratory diagnosis and antimicrobial susceptibility testing of Neisseria gonorrhoeae from reference laboratories in Western Europe. J Antimicrob Chemother 2006; 58: 580–6.</w:delText>
        </w:r>
      </w:del>
    </w:p>
    <w:p w14:paraId="74133713" w14:textId="370D1DA9" w:rsidR="007E01ED" w:rsidDel="00FE2A90" w:rsidRDefault="007E01ED">
      <w:pPr>
        <w:pStyle w:val="Bibliography"/>
        <w:rPr>
          <w:del w:id="996" w:author="sunny" w:date="2016-12-06T17:48:00Z"/>
          <w:rFonts w:ascii="Times New Roman" w:hAnsi="Times New Roman" w:cs="Times New Roman"/>
          <w:sz w:val="24"/>
          <w:szCs w:val="24"/>
        </w:rPr>
        <w:pPrChange w:id="997" w:author="sunny" w:date="2016-12-06T17:28:00Z">
          <w:pPr>
            <w:widowControl w:val="0"/>
            <w:autoSpaceDE w:val="0"/>
            <w:autoSpaceDN w:val="0"/>
            <w:adjustRightInd w:val="0"/>
            <w:spacing w:after="0" w:line="240" w:lineRule="auto"/>
          </w:pPr>
        </w:pPrChange>
      </w:pPr>
      <w:del w:id="998" w:author="sunny" w:date="2016-12-06T17:48:00Z">
        <w:r w:rsidDel="00FE2A90">
          <w:rPr>
            <w:rFonts w:ascii="Times New Roman" w:hAnsi="Times New Roman" w:cs="Times New Roman"/>
            <w:sz w:val="24"/>
            <w:szCs w:val="24"/>
          </w:rPr>
          <w:delText>10. Reller LB, Weinstein M, Jorgensen JH et al. Antimicrobial susceptibility testing: a review of general principles and contemporary practices. Clin Infect Dis 2009; 49: 1749–55.</w:delText>
        </w:r>
      </w:del>
    </w:p>
    <w:p w14:paraId="2034D4A2" w14:textId="0D37A321" w:rsidR="007E01ED" w:rsidDel="00FE2A90" w:rsidRDefault="007E01ED">
      <w:pPr>
        <w:pStyle w:val="Bibliography"/>
        <w:rPr>
          <w:del w:id="999" w:author="sunny" w:date="2016-12-06T17:48:00Z"/>
          <w:rFonts w:ascii="Times New Roman" w:hAnsi="Times New Roman" w:cs="Times New Roman"/>
          <w:sz w:val="24"/>
          <w:szCs w:val="24"/>
        </w:rPr>
        <w:pPrChange w:id="1000" w:author="sunny" w:date="2016-12-06T17:28:00Z">
          <w:pPr>
            <w:widowControl w:val="0"/>
            <w:autoSpaceDE w:val="0"/>
            <w:autoSpaceDN w:val="0"/>
            <w:adjustRightInd w:val="0"/>
            <w:spacing w:after="0" w:line="240" w:lineRule="auto"/>
          </w:pPr>
        </w:pPrChange>
      </w:pPr>
      <w:del w:id="1001" w:author="sunny" w:date="2016-12-06T17:48:00Z">
        <w:r w:rsidDel="00FE2A90">
          <w:rPr>
            <w:rFonts w:ascii="Times New Roman" w:hAnsi="Times New Roman" w:cs="Times New Roman"/>
            <w:sz w:val="24"/>
            <w:szCs w:val="24"/>
          </w:rPr>
          <w:delText>11. Wiegand I, Hilpert K, Hancock REW. Agar and broth dilution methods to determine the minimal inhibitory concentration (MIC) of antimicrobial substances. Nat Protoc 2008; 3: 163–75.</w:delText>
        </w:r>
      </w:del>
    </w:p>
    <w:p w14:paraId="25CE00BA" w14:textId="22BD73DE" w:rsidR="007E01ED" w:rsidDel="00FE2A90" w:rsidRDefault="007E01ED">
      <w:pPr>
        <w:pStyle w:val="Bibliography"/>
        <w:rPr>
          <w:del w:id="1002" w:author="sunny" w:date="2016-12-06T17:48:00Z"/>
          <w:rFonts w:ascii="Times New Roman" w:hAnsi="Times New Roman" w:cs="Times New Roman"/>
          <w:sz w:val="24"/>
          <w:szCs w:val="24"/>
        </w:rPr>
        <w:pPrChange w:id="1003" w:author="sunny" w:date="2016-12-06T17:28:00Z">
          <w:pPr>
            <w:widowControl w:val="0"/>
            <w:autoSpaceDE w:val="0"/>
            <w:autoSpaceDN w:val="0"/>
            <w:adjustRightInd w:val="0"/>
            <w:spacing w:after="0" w:line="240" w:lineRule="auto"/>
          </w:pPr>
        </w:pPrChange>
      </w:pPr>
      <w:del w:id="1004" w:author="sunny" w:date="2016-12-06T17:48:00Z">
        <w:r w:rsidDel="00FE2A90">
          <w:rPr>
            <w:rFonts w:ascii="Times New Roman" w:hAnsi="Times New Roman" w:cs="Times New Roman"/>
            <w:sz w:val="24"/>
            <w:szCs w:val="24"/>
          </w:rPr>
          <w:delText>12. Takei M, Yamaguchi Y, Fukuda H et al. Cultivation of Neisseria gonorrhoeae in liquid media and determination of its in vitro susceptibilities to quinolones. J Clin Microbiol 2005; 43: 4321–7.</w:delText>
        </w:r>
      </w:del>
    </w:p>
    <w:p w14:paraId="6AFEAA0C" w14:textId="406BB297" w:rsidR="007E01ED" w:rsidDel="00FE2A90" w:rsidRDefault="007E01ED">
      <w:pPr>
        <w:pStyle w:val="Bibliography"/>
        <w:rPr>
          <w:del w:id="1005" w:author="sunny" w:date="2016-12-06T17:48:00Z"/>
          <w:rFonts w:ascii="Times New Roman" w:hAnsi="Times New Roman" w:cs="Times New Roman"/>
          <w:sz w:val="24"/>
          <w:szCs w:val="24"/>
        </w:rPr>
        <w:pPrChange w:id="1006" w:author="sunny" w:date="2016-12-06T17:28:00Z">
          <w:pPr>
            <w:widowControl w:val="0"/>
            <w:autoSpaceDE w:val="0"/>
            <w:autoSpaceDN w:val="0"/>
            <w:adjustRightInd w:val="0"/>
            <w:spacing w:after="0" w:line="240" w:lineRule="auto"/>
          </w:pPr>
        </w:pPrChange>
      </w:pPr>
      <w:del w:id="1007" w:author="sunny" w:date="2016-12-06T17:48:00Z">
        <w:r w:rsidDel="00FE2A90">
          <w:rPr>
            <w:rFonts w:ascii="Times New Roman" w:hAnsi="Times New Roman" w:cs="Times New Roman"/>
            <w:sz w:val="24"/>
            <w:szCs w:val="24"/>
          </w:rPr>
          <w:delText>13. Geers TA, Donabedian AM. Comparison of broth microdilution and agar dilution for susceptibility testing of Neisseria gonorrhoeae. Antimicrob Agents Chemother 1989; 33: 233–4.</w:delText>
        </w:r>
      </w:del>
    </w:p>
    <w:p w14:paraId="46CE7D54" w14:textId="1DD52CB9" w:rsidR="007E01ED" w:rsidDel="00FE2A90" w:rsidRDefault="007E01ED">
      <w:pPr>
        <w:pStyle w:val="Bibliography"/>
        <w:rPr>
          <w:del w:id="1008" w:author="sunny" w:date="2016-12-06T17:48:00Z"/>
          <w:rFonts w:ascii="Times New Roman" w:hAnsi="Times New Roman" w:cs="Times New Roman"/>
          <w:sz w:val="24"/>
          <w:szCs w:val="24"/>
        </w:rPr>
        <w:pPrChange w:id="1009" w:author="sunny" w:date="2016-12-06T17:28:00Z">
          <w:pPr>
            <w:widowControl w:val="0"/>
            <w:autoSpaceDE w:val="0"/>
            <w:autoSpaceDN w:val="0"/>
            <w:adjustRightInd w:val="0"/>
            <w:spacing w:after="0" w:line="240" w:lineRule="auto"/>
          </w:pPr>
        </w:pPrChange>
      </w:pPr>
      <w:del w:id="1010" w:author="sunny" w:date="2016-12-06T17:48:00Z">
        <w:r w:rsidDel="00FE2A90">
          <w:rPr>
            <w:rFonts w:ascii="Times New Roman" w:hAnsi="Times New Roman" w:cs="Times New Roman"/>
            <w:sz w:val="24"/>
            <w:szCs w:val="24"/>
          </w:rPr>
          <w:delText>14. Shapiro MA, Heifetz CL, Sesnie JC. Comparison of microdilution and agar dilution procedures for testing antibiotic susceptibility of Neisseria gonorrhoeae. J Clin Microbiol 1984; 20: 828–30.</w:delText>
        </w:r>
      </w:del>
    </w:p>
    <w:p w14:paraId="7AAAD9CD" w14:textId="16216517" w:rsidR="007E01ED" w:rsidDel="00FE2A90" w:rsidRDefault="007E01ED">
      <w:pPr>
        <w:pStyle w:val="Bibliography"/>
        <w:rPr>
          <w:del w:id="1011" w:author="sunny" w:date="2016-12-06T17:48:00Z"/>
          <w:rFonts w:ascii="Times New Roman" w:hAnsi="Times New Roman" w:cs="Times New Roman"/>
          <w:sz w:val="24"/>
          <w:szCs w:val="24"/>
        </w:rPr>
        <w:pPrChange w:id="1012" w:author="sunny" w:date="2016-12-06T17:28:00Z">
          <w:pPr>
            <w:widowControl w:val="0"/>
            <w:autoSpaceDE w:val="0"/>
            <w:autoSpaceDN w:val="0"/>
            <w:adjustRightInd w:val="0"/>
            <w:spacing w:after="0" w:line="240" w:lineRule="auto"/>
          </w:pPr>
        </w:pPrChange>
      </w:pPr>
      <w:del w:id="1013" w:author="sunny" w:date="2016-12-06T17:48:00Z">
        <w:r w:rsidDel="00FE2A90">
          <w:rPr>
            <w:rFonts w:ascii="Times New Roman" w:hAnsi="Times New Roman" w:cs="Times New Roman"/>
            <w:sz w:val="24"/>
            <w:szCs w:val="24"/>
          </w:rPr>
          <w:delText>15. Dillard JP, Seifert HS. A peptidoglycan hydrolase similar to bacteriophage endolysins acts as an autolysin in Neisseria gonorrhoeae. Mol Microbiol 1997; 25: 893–901.</w:delText>
        </w:r>
      </w:del>
    </w:p>
    <w:p w14:paraId="077288F5" w14:textId="38B61686" w:rsidR="007E01ED" w:rsidDel="00FE2A90" w:rsidRDefault="007E01ED">
      <w:pPr>
        <w:pStyle w:val="Bibliography"/>
        <w:rPr>
          <w:del w:id="1014" w:author="sunny" w:date="2016-12-06T17:48:00Z"/>
          <w:rFonts w:ascii="Times New Roman" w:hAnsi="Times New Roman" w:cs="Times New Roman"/>
          <w:sz w:val="24"/>
          <w:szCs w:val="24"/>
        </w:rPr>
        <w:pPrChange w:id="1015" w:author="sunny" w:date="2016-12-06T17:28:00Z">
          <w:pPr>
            <w:widowControl w:val="0"/>
            <w:autoSpaceDE w:val="0"/>
            <w:autoSpaceDN w:val="0"/>
            <w:adjustRightInd w:val="0"/>
            <w:spacing w:after="0" w:line="240" w:lineRule="auto"/>
          </w:pPr>
        </w:pPrChange>
      </w:pPr>
      <w:del w:id="1016" w:author="sunny" w:date="2016-12-06T17:48:00Z">
        <w:r w:rsidDel="00FE2A90">
          <w:rPr>
            <w:rFonts w:ascii="Times New Roman" w:hAnsi="Times New Roman" w:cs="Times New Roman"/>
            <w:sz w:val="24"/>
            <w:szCs w:val="24"/>
          </w:rPr>
          <w:delText>16. Elmros T, Burman LG, Bloom GD. Autolysis of Neisseria gonorrhoeae. J Bacteriol 1976; 126: 969–76.</w:delText>
        </w:r>
      </w:del>
    </w:p>
    <w:p w14:paraId="4FFCDFAB" w14:textId="3C8AF549" w:rsidR="007E01ED" w:rsidDel="00FE2A90" w:rsidRDefault="007E01ED">
      <w:pPr>
        <w:pStyle w:val="Bibliography"/>
        <w:rPr>
          <w:del w:id="1017" w:author="sunny" w:date="2016-12-06T17:48:00Z"/>
          <w:rFonts w:ascii="Times New Roman" w:hAnsi="Times New Roman" w:cs="Times New Roman"/>
          <w:sz w:val="24"/>
          <w:szCs w:val="24"/>
        </w:rPr>
        <w:pPrChange w:id="1018" w:author="sunny" w:date="2016-12-06T17:28:00Z">
          <w:pPr>
            <w:widowControl w:val="0"/>
            <w:autoSpaceDE w:val="0"/>
            <w:autoSpaceDN w:val="0"/>
            <w:adjustRightInd w:val="0"/>
            <w:spacing w:after="0" w:line="240" w:lineRule="auto"/>
          </w:pPr>
        </w:pPrChange>
      </w:pPr>
      <w:del w:id="1019" w:author="sunny" w:date="2016-12-06T17:48:00Z">
        <w:r w:rsidDel="00FE2A90">
          <w:rPr>
            <w:rFonts w:ascii="Times New Roman" w:hAnsi="Times New Roman" w:cs="Times New Roman"/>
            <w:sz w:val="24"/>
            <w:szCs w:val="24"/>
          </w:rPr>
          <w:delText>17. Chan YA, Hackett KT, Dillard JP. The lytic transglycosylases of Neisseria gonorrhoeae. Microb Drug Resist 2012; 18: 271–9.</w:delText>
        </w:r>
      </w:del>
    </w:p>
    <w:p w14:paraId="331D7398" w14:textId="65EFD781" w:rsidR="007E01ED" w:rsidDel="00FE2A90" w:rsidRDefault="007E01ED">
      <w:pPr>
        <w:pStyle w:val="Bibliography"/>
        <w:rPr>
          <w:del w:id="1020" w:author="sunny" w:date="2016-12-06T17:48:00Z"/>
          <w:rFonts w:ascii="Times New Roman" w:hAnsi="Times New Roman" w:cs="Times New Roman"/>
          <w:sz w:val="24"/>
          <w:szCs w:val="24"/>
        </w:rPr>
        <w:pPrChange w:id="1021" w:author="sunny" w:date="2016-12-06T17:28:00Z">
          <w:pPr>
            <w:widowControl w:val="0"/>
            <w:autoSpaceDE w:val="0"/>
            <w:autoSpaceDN w:val="0"/>
            <w:adjustRightInd w:val="0"/>
            <w:spacing w:after="0" w:line="240" w:lineRule="auto"/>
          </w:pPr>
        </w:pPrChange>
      </w:pPr>
      <w:del w:id="1022" w:author="sunny" w:date="2016-12-06T17:48:00Z">
        <w:r w:rsidDel="00FE2A90">
          <w:rPr>
            <w:rFonts w:ascii="Times New Roman" w:hAnsi="Times New Roman" w:cs="Times New Roman"/>
            <w:sz w:val="24"/>
            <w:szCs w:val="24"/>
          </w:rPr>
          <w:delText>18. Foerster S, Golparian D, Jacobsson S et al. Genetic resistance determinants, in vitro time-kill curve analysis and pharmacodynamic functions for the novel topoisomerase II inhibitor ETX0914 (AZD0914) in Neisseria gonorrhoeae. Front Microbiol 2015; 6: 1377.</w:delText>
        </w:r>
      </w:del>
    </w:p>
    <w:p w14:paraId="0BE86B35" w14:textId="458B5874" w:rsidR="007E01ED" w:rsidDel="00FE2A90" w:rsidRDefault="007E01ED">
      <w:pPr>
        <w:pStyle w:val="Bibliography"/>
        <w:rPr>
          <w:del w:id="1023" w:author="sunny" w:date="2016-12-06T17:48:00Z"/>
          <w:rFonts w:ascii="Times New Roman" w:hAnsi="Times New Roman" w:cs="Times New Roman"/>
          <w:sz w:val="24"/>
          <w:szCs w:val="24"/>
        </w:rPr>
        <w:pPrChange w:id="1024" w:author="sunny" w:date="2016-12-06T17:28:00Z">
          <w:pPr>
            <w:widowControl w:val="0"/>
            <w:autoSpaceDE w:val="0"/>
            <w:autoSpaceDN w:val="0"/>
            <w:adjustRightInd w:val="0"/>
            <w:spacing w:after="0" w:line="240" w:lineRule="auto"/>
          </w:pPr>
        </w:pPrChange>
      </w:pPr>
      <w:del w:id="1025" w:author="sunny" w:date="2016-12-06T17:48:00Z">
        <w:r w:rsidDel="00FE2A90">
          <w:rPr>
            <w:rFonts w:ascii="Times New Roman" w:hAnsi="Times New Roman" w:cs="Times New Roman"/>
            <w:sz w:val="24"/>
            <w:szCs w:val="24"/>
          </w:rPr>
          <w:delText>19. Foerster S, Unemo M, Hathaway LJ et al. Time-kill curve analysis and pharmacodynamic functions for in vitro evaluation of antimicrobials against Neisseria gonorrhoeae. BMC Microbiol 2016; 16: 216.</w:delText>
        </w:r>
      </w:del>
    </w:p>
    <w:p w14:paraId="6E6593B0" w14:textId="1325034F" w:rsidR="007E01ED" w:rsidDel="00FE2A90" w:rsidRDefault="007E01ED">
      <w:pPr>
        <w:pStyle w:val="Bibliography"/>
        <w:rPr>
          <w:del w:id="1026" w:author="sunny" w:date="2016-12-06T17:48:00Z"/>
          <w:rFonts w:ascii="Times New Roman" w:hAnsi="Times New Roman" w:cs="Times New Roman"/>
          <w:sz w:val="24"/>
          <w:szCs w:val="24"/>
        </w:rPr>
        <w:pPrChange w:id="1027" w:author="sunny" w:date="2016-12-06T17:28:00Z">
          <w:pPr>
            <w:widowControl w:val="0"/>
            <w:autoSpaceDE w:val="0"/>
            <w:autoSpaceDN w:val="0"/>
            <w:adjustRightInd w:val="0"/>
            <w:spacing w:after="0" w:line="240" w:lineRule="auto"/>
          </w:pPr>
        </w:pPrChange>
      </w:pPr>
      <w:del w:id="1028" w:author="sunny" w:date="2016-12-06T17:48:00Z">
        <w:r w:rsidDel="00FE2A90">
          <w:rPr>
            <w:rFonts w:ascii="Times New Roman" w:hAnsi="Times New Roman" w:cs="Times New Roman"/>
            <w:sz w:val="24"/>
            <w:szCs w:val="24"/>
          </w:rPr>
          <w:delText>20. Kassteele J van de, Santen-Verheuvel MG van, Koedijk FDH et al. New statistical technique for analyzing MIC-based susceptibility data. Antimicrob Agents Chemother 2012; 56: 1557–63.</w:delText>
        </w:r>
      </w:del>
    </w:p>
    <w:p w14:paraId="49DFB30F" w14:textId="0DFCA753" w:rsidR="007E01ED" w:rsidDel="00FE2A90" w:rsidRDefault="007E01ED">
      <w:pPr>
        <w:pStyle w:val="Bibliography"/>
        <w:rPr>
          <w:del w:id="1029" w:author="sunny" w:date="2016-12-06T17:48:00Z"/>
          <w:rFonts w:ascii="Times New Roman" w:hAnsi="Times New Roman" w:cs="Times New Roman"/>
          <w:sz w:val="24"/>
          <w:szCs w:val="24"/>
        </w:rPr>
        <w:pPrChange w:id="1030" w:author="sunny" w:date="2016-12-06T17:28:00Z">
          <w:pPr>
            <w:widowControl w:val="0"/>
            <w:autoSpaceDE w:val="0"/>
            <w:autoSpaceDN w:val="0"/>
            <w:adjustRightInd w:val="0"/>
            <w:spacing w:after="0" w:line="240" w:lineRule="auto"/>
          </w:pPr>
        </w:pPrChange>
      </w:pPr>
      <w:del w:id="1031" w:author="sunny" w:date="2016-12-06T17:48:00Z">
        <w:r w:rsidDel="00FE2A90">
          <w:rPr>
            <w:rFonts w:ascii="Times New Roman" w:hAnsi="Times New Roman" w:cs="Times New Roman"/>
            <w:sz w:val="24"/>
            <w:szCs w:val="24"/>
          </w:rPr>
          <w:delText>21. Slob W. Benchmark dose and the three Rs. Part I. Getting more information from the same number of animals. Crit Rev Toxicol 2014; 44: 557–67.</w:delText>
        </w:r>
      </w:del>
    </w:p>
    <w:p w14:paraId="25E5247C" w14:textId="484E3D3D" w:rsidR="007E01ED" w:rsidDel="00FE2A90" w:rsidRDefault="007E01ED">
      <w:pPr>
        <w:pStyle w:val="Bibliography"/>
        <w:rPr>
          <w:del w:id="1032" w:author="sunny" w:date="2016-12-06T17:48:00Z"/>
          <w:rFonts w:ascii="Times New Roman" w:hAnsi="Times New Roman" w:cs="Times New Roman"/>
          <w:sz w:val="24"/>
          <w:szCs w:val="24"/>
        </w:rPr>
        <w:pPrChange w:id="1033" w:author="sunny" w:date="2016-12-06T17:28:00Z">
          <w:pPr>
            <w:widowControl w:val="0"/>
            <w:autoSpaceDE w:val="0"/>
            <w:autoSpaceDN w:val="0"/>
            <w:adjustRightInd w:val="0"/>
            <w:spacing w:after="0" w:line="240" w:lineRule="auto"/>
          </w:pPr>
        </w:pPrChange>
      </w:pPr>
      <w:del w:id="1034" w:author="sunny" w:date="2016-12-06T17:48:00Z">
        <w:r w:rsidDel="00FE2A90">
          <w:rPr>
            <w:rFonts w:ascii="Times New Roman" w:hAnsi="Times New Roman" w:cs="Times New Roman"/>
            <w:sz w:val="24"/>
            <w:szCs w:val="24"/>
          </w:rPr>
          <w:delText>22. Slob W. Benchmark dose and the three Rs. Part II. Consequences for study design and animal use. Crit Rev Toxicol 2014; 44: 568–80.</w:delText>
        </w:r>
      </w:del>
    </w:p>
    <w:p w14:paraId="62B58150" w14:textId="4411FBB2" w:rsidR="007E01ED" w:rsidDel="00FE2A90" w:rsidRDefault="007E01ED">
      <w:pPr>
        <w:pStyle w:val="Bibliography"/>
        <w:rPr>
          <w:del w:id="1035" w:author="sunny" w:date="2016-12-06T17:48:00Z"/>
          <w:rFonts w:ascii="Times New Roman" w:hAnsi="Times New Roman" w:cs="Times New Roman"/>
          <w:sz w:val="24"/>
          <w:szCs w:val="24"/>
        </w:rPr>
        <w:pPrChange w:id="1036" w:author="sunny" w:date="2016-12-06T17:28:00Z">
          <w:pPr>
            <w:widowControl w:val="0"/>
            <w:autoSpaceDE w:val="0"/>
            <w:autoSpaceDN w:val="0"/>
            <w:adjustRightInd w:val="0"/>
            <w:spacing w:after="0" w:line="240" w:lineRule="auto"/>
          </w:pPr>
        </w:pPrChange>
      </w:pPr>
      <w:del w:id="1037" w:author="sunny" w:date="2016-12-06T17:48:00Z">
        <w:r w:rsidDel="00FE2A90">
          <w:rPr>
            <w:rFonts w:ascii="Times New Roman" w:hAnsi="Times New Roman" w:cs="Times New Roman"/>
            <w:sz w:val="24"/>
            <w:szCs w:val="24"/>
          </w:rPr>
          <w:delText>23. Davis JA, Gift JS, Zhao QJ. Introduction to benchmark dose methods and U.S. EPA’s benchmark dose software (BMDS) version 2.1.1. Toxicol Appl Pharmacol 2011; 254: 181–91.</w:delText>
        </w:r>
      </w:del>
    </w:p>
    <w:p w14:paraId="682EB2DA" w14:textId="00F1A612" w:rsidR="007E01ED" w:rsidDel="00FE2A90" w:rsidRDefault="007E01ED">
      <w:pPr>
        <w:pStyle w:val="Bibliography"/>
        <w:rPr>
          <w:del w:id="1038" w:author="sunny" w:date="2016-12-06T17:48:00Z"/>
          <w:rFonts w:ascii="Times New Roman" w:hAnsi="Times New Roman" w:cs="Times New Roman"/>
          <w:sz w:val="24"/>
          <w:szCs w:val="24"/>
        </w:rPr>
        <w:pPrChange w:id="1039" w:author="sunny" w:date="2016-12-06T17:28:00Z">
          <w:pPr>
            <w:widowControl w:val="0"/>
            <w:autoSpaceDE w:val="0"/>
            <w:autoSpaceDN w:val="0"/>
            <w:adjustRightInd w:val="0"/>
            <w:spacing w:after="0" w:line="240" w:lineRule="auto"/>
          </w:pPr>
        </w:pPrChange>
      </w:pPr>
      <w:del w:id="1040" w:author="sunny" w:date="2016-12-06T17:48:00Z">
        <w:r w:rsidDel="00FE2A90">
          <w:rPr>
            <w:rFonts w:ascii="Times New Roman" w:hAnsi="Times New Roman" w:cs="Times New Roman"/>
            <w:sz w:val="24"/>
            <w:szCs w:val="24"/>
          </w:rPr>
          <w:delText>24. Filipsson AF, Sand S, Nilsson J et al. The benchmark dose method--review of available models, and recommendations for application in health risk assessment. Crit Rev Toxicol 2003; 33: 505–42.</w:delText>
        </w:r>
      </w:del>
    </w:p>
    <w:p w14:paraId="62903866" w14:textId="3A3216AF" w:rsidR="007E01ED" w:rsidDel="00FE2A90" w:rsidRDefault="007E01ED">
      <w:pPr>
        <w:pStyle w:val="Bibliography"/>
        <w:rPr>
          <w:del w:id="1041" w:author="sunny" w:date="2016-12-06T17:48:00Z"/>
          <w:rFonts w:ascii="Times New Roman" w:hAnsi="Times New Roman" w:cs="Times New Roman"/>
          <w:sz w:val="24"/>
          <w:szCs w:val="24"/>
        </w:rPr>
        <w:pPrChange w:id="1042" w:author="sunny" w:date="2016-12-06T17:28:00Z">
          <w:pPr>
            <w:widowControl w:val="0"/>
            <w:autoSpaceDE w:val="0"/>
            <w:autoSpaceDN w:val="0"/>
            <w:adjustRightInd w:val="0"/>
            <w:spacing w:after="0" w:line="240" w:lineRule="auto"/>
          </w:pPr>
        </w:pPrChange>
      </w:pPr>
      <w:del w:id="1043" w:author="sunny" w:date="2016-12-06T17:48:00Z">
        <w:r w:rsidDel="00FE2A90">
          <w:rPr>
            <w:rFonts w:ascii="Times New Roman" w:hAnsi="Times New Roman" w:cs="Times New Roman"/>
            <w:sz w:val="24"/>
            <w:szCs w:val="24"/>
          </w:rPr>
          <w:delText>25. Sampah MES, Shen L, Jilek BL et al. Dose–response curve slope is a missing dimension in the analysis of HIV-1 drug resistance. Proc Natl Acad Sci U S A 2011; 108: 7613–8.</w:delText>
        </w:r>
      </w:del>
    </w:p>
    <w:p w14:paraId="51D08DC6" w14:textId="5A9AE237" w:rsidR="007E01ED" w:rsidDel="00FE2A90" w:rsidRDefault="007E01ED">
      <w:pPr>
        <w:pStyle w:val="Bibliography"/>
        <w:rPr>
          <w:del w:id="1044" w:author="sunny" w:date="2016-12-06T17:48:00Z"/>
          <w:rFonts w:ascii="Times New Roman" w:hAnsi="Times New Roman" w:cs="Times New Roman"/>
          <w:sz w:val="24"/>
          <w:szCs w:val="24"/>
        </w:rPr>
        <w:pPrChange w:id="1045" w:author="sunny" w:date="2016-12-06T17:28:00Z">
          <w:pPr>
            <w:widowControl w:val="0"/>
            <w:autoSpaceDE w:val="0"/>
            <w:autoSpaceDN w:val="0"/>
            <w:adjustRightInd w:val="0"/>
            <w:spacing w:after="0" w:line="240" w:lineRule="auto"/>
          </w:pPr>
        </w:pPrChange>
      </w:pPr>
      <w:del w:id="1046" w:author="sunny" w:date="2016-12-06T17:48:00Z">
        <w:r w:rsidDel="00FE2A90">
          <w:rPr>
            <w:rFonts w:ascii="Times New Roman" w:hAnsi="Times New Roman" w:cs="Times New Roman"/>
            <w:sz w:val="24"/>
            <w:szCs w:val="24"/>
          </w:rPr>
          <w:delText>26. Rampersad SN. Multiple applications of alamar blue as an indicator of metabolic function and cellular health in cell viability bioassays. Sensors 2012; 12: 12347–60.</w:delText>
        </w:r>
      </w:del>
    </w:p>
    <w:p w14:paraId="48DBD446" w14:textId="2CD4E10D" w:rsidR="007E01ED" w:rsidDel="00FE2A90" w:rsidRDefault="007E01ED">
      <w:pPr>
        <w:pStyle w:val="Bibliography"/>
        <w:rPr>
          <w:del w:id="1047" w:author="sunny" w:date="2016-12-06T17:48:00Z"/>
          <w:rFonts w:ascii="Times New Roman" w:hAnsi="Times New Roman" w:cs="Times New Roman"/>
          <w:sz w:val="24"/>
          <w:szCs w:val="24"/>
        </w:rPr>
        <w:pPrChange w:id="1048" w:author="sunny" w:date="2016-12-06T17:28:00Z">
          <w:pPr>
            <w:widowControl w:val="0"/>
            <w:autoSpaceDE w:val="0"/>
            <w:autoSpaceDN w:val="0"/>
            <w:adjustRightInd w:val="0"/>
            <w:spacing w:after="0" w:line="240" w:lineRule="auto"/>
          </w:pPr>
        </w:pPrChange>
      </w:pPr>
      <w:del w:id="1049" w:author="sunny" w:date="2016-12-06T17:48:00Z">
        <w:r w:rsidDel="00FE2A90">
          <w:rPr>
            <w:rFonts w:ascii="Times New Roman" w:hAnsi="Times New Roman" w:cs="Times New Roman"/>
            <w:sz w:val="24"/>
            <w:szCs w:val="24"/>
          </w:rPr>
          <w:delText>27. Khalifa RA, Nasser MS, Gomaa AA et al. Resazurin microtiter assay plate method for detection of susceptibility of multidrug resistant Mycobacterium tuberculosis to second-line anti-tuberculous drugs. Egypt J Chest Dis Tuberc 2013; 62: 241–7.</w:delText>
        </w:r>
      </w:del>
    </w:p>
    <w:p w14:paraId="346B581F" w14:textId="7DCA7149" w:rsidR="007E01ED" w:rsidDel="00FE2A90" w:rsidRDefault="007E01ED">
      <w:pPr>
        <w:pStyle w:val="Bibliography"/>
        <w:rPr>
          <w:del w:id="1050" w:author="sunny" w:date="2016-12-06T17:48:00Z"/>
          <w:rFonts w:ascii="Times New Roman" w:hAnsi="Times New Roman" w:cs="Times New Roman"/>
          <w:sz w:val="24"/>
          <w:szCs w:val="24"/>
        </w:rPr>
        <w:pPrChange w:id="1051" w:author="sunny" w:date="2016-12-06T17:28:00Z">
          <w:pPr>
            <w:widowControl w:val="0"/>
            <w:autoSpaceDE w:val="0"/>
            <w:autoSpaceDN w:val="0"/>
            <w:adjustRightInd w:val="0"/>
            <w:spacing w:after="0" w:line="240" w:lineRule="auto"/>
          </w:pPr>
        </w:pPrChange>
      </w:pPr>
      <w:del w:id="1052" w:author="sunny" w:date="2016-12-06T17:48:00Z">
        <w:r w:rsidDel="00FE2A90">
          <w:rPr>
            <w:rFonts w:ascii="Times New Roman" w:hAnsi="Times New Roman" w:cs="Times New Roman"/>
            <w:sz w:val="24"/>
            <w:szCs w:val="24"/>
          </w:rPr>
          <w:delText>28. Palomino J-C, Martin A, Camacho M et al. Resazurin microtiter assay plate: simple and inexpensive method for detection of drug resistance in Mycobacterium tuberculosis. Antimicrob Agents Chemother 2002; 46: 2720–2.</w:delText>
        </w:r>
      </w:del>
    </w:p>
    <w:p w14:paraId="15207D2C" w14:textId="5A68EBE3" w:rsidR="007E01ED" w:rsidDel="00FE2A90" w:rsidRDefault="007E01ED">
      <w:pPr>
        <w:pStyle w:val="Bibliography"/>
        <w:rPr>
          <w:del w:id="1053" w:author="sunny" w:date="2016-12-06T17:48:00Z"/>
          <w:rFonts w:ascii="Times New Roman" w:hAnsi="Times New Roman" w:cs="Times New Roman"/>
          <w:sz w:val="24"/>
          <w:szCs w:val="24"/>
        </w:rPr>
        <w:pPrChange w:id="1054" w:author="sunny" w:date="2016-12-06T17:28:00Z">
          <w:pPr>
            <w:widowControl w:val="0"/>
            <w:autoSpaceDE w:val="0"/>
            <w:autoSpaceDN w:val="0"/>
            <w:adjustRightInd w:val="0"/>
            <w:spacing w:after="0" w:line="240" w:lineRule="auto"/>
          </w:pPr>
        </w:pPrChange>
      </w:pPr>
      <w:del w:id="1055" w:author="sunny" w:date="2016-12-06T17:48:00Z">
        <w:r w:rsidDel="00FE2A90">
          <w:rPr>
            <w:rFonts w:ascii="Times New Roman" w:hAnsi="Times New Roman" w:cs="Times New Roman"/>
            <w:sz w:val="24"/>
            <w:szCs w:val="24"/>
          </w:rPr>
          <w:delText>29. Wade JJ, Graver MA. A fully defined, clear and protein-free liquid medium permitting dense growth of Neisseria gonorrhoeae from very low inocula. FEMS Microbiol Lett 2007; 273: 35–7.</w:delText>
        </w:r>
      </w:del>
    </w:p>
    <w:p w14:paraId="1A6EC7A5" w14:textId="3A28C605" w:rsidR="007E01ED" w:rsidDel="00FE2A90" w:rsidRDefault="007E01ED">
      <w:pPr>
        <w:pStyle w:val="Bibliography"/>
        <w:rPr>
          <w:del w:id="1056" w:author="sunny" w:date="2016-12-06T17:48:00Z"/>
          <w:rFonts w:ascii="Times New Roman" w:hAnsi="Times New Roman" w:cs="Times New Roman"/>
          <w:sz w:val="24"/>
          <w:szCs w:val="24"/>
        </w:rPr>
        <w:pPrChange w:id="1057" w:author="sunny" w:date="2016-12-06T17:28:00Z">
          <w:pPr>
            <w:widowControl w:val="0"/>
            <w:autoSpaceDE w:val="0"/>
            <w:autoSpaceDN w:val="0"/>
            <w:adjustRightInd w:val="0"/>
            <w:spacing w:after="0" w:line="240" w:lineRule="auto"/>
          </w:pPr>
        </w:pPrChange>
      </w:pPr>
      <w:del w:id="1058" w:author="sunny" w:date="2016-12-06T17:48:00Z">
        <w:r w:rsidDel="00FE2A90">
          <w:rPr>
            <w:rFonts w:ascii="Times New Roman" w:hAnsi="Times New Roman" w:cs="Times New Roman"/>
            <w:sz w:val="24"/>
            <w:szCs w:val="24"/>
          </w:rPr>
          <w:delText>31. Anon. Bioassay Analysis Using R | Ritz | Journal of Statistical Software. Available at: https://www.jstatsoft.org/article/view/v012i05. Accessed March 16, 2016.</w:delText>
        </w:r>
      </w:del>
    </w:p>
    <w:p w14:paraId="26EDC36F" w14:textId="494191D8" w:rsidR="007E01ED" w:rsidDel="00FE2A90" w:rsidRDefault="007E01ED">
      <w:pPr>
        <w:pStyle w:val="Bibliography"/>
        <w:rPr>
          <w:del w:id="1059" w:author="sunny" w:date="2016-12-06T17:48:00Z"/>
          <w:rFonts w:ascii="Times New Roman" w:hAnsi="Times New Roman" w:cs="Times New Roman"/>
          <w:sz w:val="24"/>
          <w:szCs w:val="24"/>
        </w:rPr>
        <w:pPrChange w:id="1060" w:author="sunny" w:date="2016-12-06T17:28:00Z">
          <w:pPr>
            <w:widowControl w:val="0"/>
            <w:autoSpaceDE w:val="0"/>
            <w:autoSpaceDN w:val="0"/>
            <w:adjustRightInd w:val="0"/>
            <w:spacing w:after="0" w:line="240" w:lineRule="auto"/>
          </w:pPr>
        </w:pPrChange>
      </w:pPr>
      <w:del w:id="1061" w:author="sunny" w:date="2016-12-06T17:48:00Z">
        <w:r w:rsidDel="00FE2A90">
          <w:rPr>
            <w:rFonts w:ascii="Times New Roman" w:hAnsi="Times New Roman" w:cs="Times New Roman"/>
            <w:sz w:val="24"/>
            <w:szCs w:val="24"/>
          </w:rPr>
          <w:delText>32. EUCAST. The European Committee on Antimicrobial Susceptibility Testing. Breakpoint tables for interpretation of MICs and zone diameters. 2016.</w:delText>
        </w:r>
      </w:del>
    </w:p>
    <w:p w14:paraId="0A6F3F89" w14:textId="520C2CDC" w:rsidR="007E01ED" w:rsidDel="00FE2A90" w:rsidRDefault="007E01ED">
      <w:pPr>
        <w:pStyle w:val="Bibliography"/>
        <w:rPr>
          <w:del w:id="1062" w:author="sunny" w:date="2016-12-06T17:48:00Z"/>
          <w:rFonts w:ascii="Times New Roman" w:hAnsi="Times New Roman" w:cs="Times New Roman"/>
          <w:sz w:val="24"/>
          <w:szCs w:val="24"/>
        </w:rPr>
        <w:pPrChange w:id="1063" w:author="sunny" w:date="2016-12-06T17:28:00Z">
          <w:pPr>
            <w:widowControl w:val="0"/>
            <w:autoSpaceDE w:val="0"/>
            <w:autoSpaceDN w:val="0"/>
            <w:adjustRightInd w:val="0"/>
            <w:spacing w:after="0" w:line="240" w:lineRule="auto"/>
          </w:pPr>
        </w:pPrChange>
      </w:pPr>
      <w:del w:id="1064" w:author="sunny" w:date="2016-12-06T17:48:00Z">
        <w:r w:rsidDel="00FE2A90">
          <w:rPr>
            <w:rFonts w:ascii="Times New Roman" w:hAnsi="Times New Roman" w:cs="Times New Roman"/>
            <w:sz w:val="24"/>
            <w:szCs w:val="24"/>
          </w:rPr>
          <w:delText xml:space="preserve">33. Parikh R, Mathai A, Parikh S, Chandra Sekhar G, Thomas R. Understanding and using sensitivity, specificity and predictive values. </w:delText>
        </w:r>
        <w:r w:rsidDel="00FE2A90">
          <w:rPr>
            <w:rFonts w:ascii="Times New Roman" w:hAnsi="Times New Roman" w:cs="Times New Roman"/>
            <w:i/>
            <w:iCs/>
            <w:sz w:val="24"/>
            <w:szCs w:val="24"/>
          </w:rPr>
          <w:delText>Indian J Ophthalmol</w:delText>
        </w:r>
        <w:r w:rsidDel="00FE2A90">
          <w:rPr>
            <w:rFonts w:ascii="Times New Roman" w:hAnsi="Times New Roman" w:cs="Times New Roman"/>
            <w:sz w:val="24"/>
            <w:szCs w:val="24"/>
          </w:rPr>
          <w:delText xml:space="preserve"> 2008; </w:delText>
        </w:r>
        <w:r w:rsidDel="00FE2A90">
          <w:rPr>
            <w:rFonts w:ascii="Times New Roman" w:hAnsi="Times New Roman" w:cs="Times New Roman"/>
            <w:b/>
            <w:bCs/>
            <w:sz w:val="24"/>
            <w:szCs w:val="24"/>
          </w:rPr>
          <w:delText>56</w:delText>
        </w:r>
        <w:r w:rsidDel="00FE2A90">
          <w:rPr>
            <w:rFonts w:ascii="Times New Roman" w:hAnsi="Times New Roman" w:cs="Times New Roman"/>
            <w:sz w:val="24"/>
            <w:szCs w:val="24"/>
          </w:rPr>
          <w:delText>: 45–50.</w:delText>
        </w:r>
      </w:del>
    </w:p>
    <w:p w14:paraId="68E525D0" w14:textId="5C672BE1" w:rsidR="007E01ED" w:rsidDel="00FE2A90" w:rsidRDefault="007E01ED">
      <w:pPr>
        <w:pStyle w:val="Bibliography"/>
        <w:rPr>
          <w:del w:id="1065" w:author="sunny" w:date="2016-12-06T17:48:00Z"/>
          <w:rFonts w:ascii="Times New Roman" w:hAnsi="Times New Roman" w:cs="Times New Roman"/>
          <w:sz w:val="24"/>
          <w:szCs w:val="24"/>
        </w:rPr>
        <w:pPrChange w:id="1066" w:author="sunny" w:date="2016-12-06T17:28:00Z">
          <w:pPr>
            <w:widowControl w:val="0"/>
            <w:autoSpaceDE w:val="0"/>
            <w:autoSpaceDN w:val="0"/>
            <w:adjustRightInd w:val="0"/>
            <w:spacing w:after="0" w:line="240" w:lineRule="auto"/>
          </w:pPr>
        </w:pPrChange>
      </w:pPr>
      <w:del w:id="1067" w:author="sunny" w:date="2016-12-06T17:48:00Z">
        <w:r w:rsidDel="00FE2A90">
          <w:rPr>
            <w:rFonts w:ascii="Times New Roman" w:hAnsi="Times New Roman" w:cs="Times New Roman"/>
            <w:sz w:val="24"/>
            <w:szCs w:val="24"/>
          </w:rPr>
          <w:delText xml:space="preserve">34. Zhao S, Guo Y, Sheng Q, Shyr Y. Advanced Heat Map and Clustering Analysis Using Heatmap3. </w:delText>
        </w:r>
        <w:r w:rsidDel="00FE2A90">
          <w:rPr>
            <w:rFonts w:ascii="Times New Roman" w:hAnsi="Times New Roman" w:cs="Times New Roman"/>
            <w:i/>
            <w:iCs/>
            <w:sz w:val="24"/>
            <w:szCs w:val="24"/>
          </w:rPr>
          <w:delText>BioMed Res Int</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2014</w:delText>
        </w:r>
        <w:r w:rsidDel="00FE2A90">
          <w:rPr>
            <w:rFonts w:ascii="Times New Roman" w:hAnsi="Times New Roman" w:cs="Times New Roman"/>
            <w:sz w:val="24"/>
            <w:szCs w:val="24"/>
          </w:rPr>
          <w:delText>: e986048.</w:delText>
        </w:r>
      </w:del>
    </w:p>
    <w:p w14:paraId="39E87B7F" w14:textId="6E58AB8D" w:rsidR="007E01ED" w:rsidDel="00FE2A90" w:rsidRDefault="007E01ED">
      <w:pPr>
        <w:pStyle w:val="Bibliography"/>
        <w:rPr>
          <w:del w:id="1068" w:author="sunny" w:date="2016-12-06T17:48:00Z"/>
          <w:rFonts w:ascii="Times New Roman" w:hAnsi="Times New Roman" w:cs="Times New Roman"/>
          <w:sz w:val="24"/>
          <w:szCs w:val="24"/>
        </w:rPr>
        <w:pPrChange w:id="1069" w:author="sunny" w:date="2016-12-06T17:28:00Z">
          <w:pPr>
            <w:widowControl w:val="0"/>
            <w:autoSpaceDE w:val="0"/>
            <w:autoSpaceDN w:val="0"/>
            <w:adjustRightInd w:val="0"/>
            <w:spacing w:after="0" w:line="240" w:lineRule="auto"/>
          </w:pPr>
        </w:pPrChange>
      </w:pPr>
      <w:del w:id="1070" w:author="sunny" w:date="2016-12-06T17:48:00Z">
        <w:r w:rsidDel="00FE2A90">
          <w:rPr>
            <w:rFonts w:ascii="Times New Roman" w:hAnsi="Times New Roman" w:cs="Times New Roman"/>
            <w:sz w:val="24"/>
            <w:szCs w:val="24"/>
          </w:rPr>
          <w:delText xml:space="preserve">35. Di Veroli GY, Fornari C, Goldlust I,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An automated fitting procedure and software for dose-response curves with multiphasic features. </w:delText>
        </w:r>
        <w:r w:rsidDel="00FE2A90">
          <w:rPr>
            <w:rFonts w:ascii="Times New Roman" w:hAnsi="Times New Roman" w:cs="Times New Roman"/>
            <w:i/>
            <w:iCs/>
            <w:sz w:val="24"/>
            <w:szCs w:val="24"/>
          </w:rPr>
          <w:delText>Sci Rep</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5</w:delText>
        </w:r>
        <w:r w:rsidDel="00FE2A90">
          <w:rPr>
            <w:rFonts w:ascii="Times New Roman" w:hAnsi="Times New Roman" w:cs="Times New Roman"/>
            <w:sz w:val="24"/>
            <w:szCs w:val="24"/>
          </w:rPr>
          <w:delText>: 14701.</w:delText>
        </w:r>
      </w:del>
    </w:p>
    <w:p w14:paraId="26D6964C" w14:textId="541615A9" w:rsidR="007E01ED" w:rsidDel="00FE2A90" w:rsidRDefault="007E01ED">
      <w:pPr>
        <w:pStyle w:val="Bibliography"/>
        <w:rPr>
          <w:del w:id="1071" w:author="sunny" w:date="2016-12-06T17:48:00Z"/>
          <w:rFonts w:ascii="Times New Roman" w:hAnsi="Times New Roman" w:cs="Times New Roman"/>
          <w:sz w:val="24"/>
          <w:szCs w:val="24"/>
        </w:rPr>
        <w:pPrChange w:id="1072" w:author="sunny" w:date="2016-12-06T17:28:00Z">
          <w:pPr>
            <w:widowControl w:val="0"/>
            <w:autoSpaceDE w:val="0"/>
            <w:autoSpaceDN w:val="0"/>
            <w:adjustRightInd w:val="0"/>
            <w:spacing w:after="0" w:line="240" w:lineRule="auto"/>
          </w:pPr>
        </w:pPrChange>
      </w:pPr>
      <w:del w:id="1073" w:author="sunny" w:date="2016-12-06T17:48:00Z">
        <w:r w:rsidDel="00FE2A90">
          <w:rPr>
            <w:rFonts w:ascii="Times New Roman" w:hAnsi="Times New Roman" w:cs="Times New Roman"/>
            <w:sz w:val="24"/>
            <w:szCs w:val="24"/>
          </w:rPr>
          <w:delText xml:space="preserve">36. Regoes RR, Wiuff C, Zappala RM, Garner KN, Baquero F, Levin BR. Pharmacodynamic functions: a multiparameter approach to the design of antibiotic treatment regimens.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2004;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3670–6.</w:delText>
        </w:r>
      </w:del>
    </w:p>
    <w:p w14:paraId="1150AF50" w14:textId="05B3E457" w:rsidR="007E01ED" w:rsidDel="00FE2A90" w:rsidRDefault="007E01ED">
      <w:pPr>
        <w:pStyle w:val="Bibliography"/>
        <w:rPr>
          <w:del w:id="1074" w:author="sunny" w:date="2016-12-06T17:48:00Z"/>
          <w:rFonts w:ascii="Times New Roman" w:hAnsi="Times New Roman" w:cs="Times New Roman"/>
          <w:sz w:val="24"/>
          <w:szCs w:val="24"/>
        </w:rPr>
        <w:pPrChange w:id="1075" w:author="sunny" w:date="2016-12-06T17:28:00Z">
          <w:pPr>
            <w:widowControl w:val="0"/>
            <w:autoSpaceDE w:val="0"/>
            <w:autoSpaceDN w:val="0"/>
            <w:adjustRightInd w:val="0"/>
            <w:spacing w:after="0" w:line="240" w:lineRule="auto"/>
          </w:pPr>
        </w:pPrChange>
      </w:pPr>
      <w:del w:id="1076" w:author="sunny" w:date="2016-12-06T17:48:00Z">
        <w:r w:rsidDel="00FE2A90">
          <w:rPr>
            <w:rFonts w:ascii="Times New Roman" w:hAnsi="Times New Roman" w:cs="Times New Roman"/>
            <w:sz w:val="24"/>
            <w:szCs w:val="24"/>
          </w:rPr>
          <w:delText xml:space="preserve">37. Foucquier J, Guedj M. Analysis of drug combinations: current methodological landscape. </w:delText>
        </w:r>
        <w:r w:rsidDel="00FE2A90">
          <w:rPr>
            <w:rFonts w:ascii="Times New Roman" w:hAnsi="Times New Roman" w:cs="Times New Roman"/>
            <w:i/>
            <w:iCs/>
            <w:sz w:val="24"/>
            <w:szCs w:val="24"/>
          </w:rPr>
          <w:delText>Pharmacol Res Perspect</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3</w:delText>
        </w:r>
        <w:r w:rsidDel="00FE2A90">
          <w:rPr>
            <w:rFonts w:ascii="Times New Roman" w:hAnsi="Times New Roman" w:cs="Times New Roman"/>
            <w:sz w:val="24"/>
            <w:szCs w:val="24"/>
          </w:rPr>
          <w:delText>. Available at: http://www.ncbi.nlm.nih.gov/pmc/articles/PMC4492765/. Accessed November 17, 2015.</w:delText>
        </w:r>
      </w:del>
    </w:p>
    <w:p w14:paraId="5F625166" w14:textId="0B3BD3DC" w:rsidR="007E01ED" w:rsidDel="00FE2A90" w:rsidRDefault="007E01ED">
      <w:pPr>
        <w:pStyle w:val="Bibliography"/>
        <w:rPr>
          <w:del w:id="1077" w:author="sunny" w:date="2016-12-06T17:48:00Z"/>
          <w:rFonts w:ascii="Times New Roman" w:hAnsi="Times New Roman" w:cs="Times New Roman"/>
          <w:sz w:val="24"/>
          <w:szCs w:val="24"/>
        </w:rPr>
        <w:pPrChange w:id="1078" w:author="sunny" w:date="2016-12-06T17:28:00Z">
          <w:pPr>
            <w:widowControl w:val="0"/>
            <w:autoSpaceDE w:val="0"/>
            <w:autoSpaceDN w:val="0"/>
            <w:adjustRightInd w:val="0"/>
            <w:spacing w:after="0" w:line="240" w:lineRule="auto"/>
          </w:pPr>
        </w:pPrChange>
      </w:pPr>
      <w:del w:id="1079" w:author="sunny" w:date="2016-12-06T17:48:00Z">
        <w:r w:rsidDel="00FE2A90">
          <w:rPr>
            <w:rFonts w:ascii="Times New Roman" w:hAnsi="Times New Roman" w:cs="Times New Roman"/>
            <w:sz w:val="24"/>
            <w:szCs w:val="24"/>
          </w:rPr>
          <w:delText xml:space="preserve">38. Yu G, Baeder DY, Regoes RR, Rolff J. Combination Effects of Antimicrobial Peptides.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60</w:delText>
        </w:r>
        <w:r w:rsidDel="00FE2A90">
          <w:rPr>
            <w:rFonts w:ascii="Times New Roman" w:hAnsi="Times New Roman" w:cs="Times New Roman"/>
            <w:sz w:val="24"/>
            <w:szCs w:val="24"/>
          </w:rPr>
          <w:delText>: 1717–24.</w:delText>
        </w:r>
      </w:del>
    </w:p>
    <w:p w14:paraId="59D99EE1" w14:textId="7DC7C757" w:rsidR="007E01ED" w:rsidDel="00FE2A90" w:rsidRDefault="007E01ED">
      <w:pPr>
        <w:pStyle w:val="Bibliography"/>
        <w:rPr>
          <w:del w:id="1080" w:author="sunny" w:date="2016-12-06T17:48:00Z"/>
          <w:rFonts w:ascii="Times New Roman" w:hAnsi="Times New Roman" w:cs="Times New Roman"/>
          <w:sz w:val="24"/>
          <w:szCs w:val="24"/>
        </w:rPr>
        <w:pPrChange w:id="1081" w:author="sunny" w:date="2016-12-06T17:28:00Z">
          <w:pPr>
            <w:widowControl w:val="0"/>
            <w:autoSpaceDE w:val="0"/>
            <w:autoSpaceDN w:val="0"/>
            <w:adjustRightInd w:val="0"/>
            <w:spacing w:after="0" w:line="240" w:lineRule="auto"/>
          </w:pPr>
        </w:pPrChange>
      </w:pPr>
      <w:del w:id="1082" w:author="sunny" w:date="2016-12-06T17:48:00Z">
        <w:r w:rsidDel="00FE2A90">
          <w:rPr>
            <w:rFonts w:ascii="Times New Roman" w:hAnsi="Times New Roman" w:cs="Times New Roman"/>
            <w:sz w:val="24"/>
            <w:szCs w:val="24"/>
          </w:rPr>
          <w:delText xml:space="preserve">39. Schmitt DM, Connolly KL, Jerse AE, Detrick MS, Horzempa J. Antibacterial activity of resazurin-based compounds against Neisseria gonorrhoeae in vitro and in vivo. </w:delText>
        </w:r>
        <w:r w:rsidDel="00FE2A90">
          <w:rPr>
            <w:rFonts w:ascii="Times New Roman" w:hAnsi="Times New Roman" w:cs="Times New Roman"/>
            <w:i/>
            <w:iCs/>
            <w:sz w:val="24"/>
            <w:szCs w:val="24"/>
          </w:rPr>
          <w:delText>Int J Antimicrob Agents</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367–72.</w:delText>
        </w:r>
      </w:del>
    </w:p>
    <w:p w14:paraId="149D7E46" w14:textId="0CB0FC00" w:rsidR="00377FDC" w:rsidRPr="006F644E" w:rsidDel="00C63D81" w:rsidRDefault="00377FDC">
      <w:pPr>
        <w:pStyle w:val="Bibliography"/>
        <w:spacing w:after="0" w:line="480" w:lineRule="auto"/>
        <w:jc w:val="both"/>
        <w:rPr>
          <w:del w:id="1083" w:author="sunny" w:date="2016-12-06T16:14:00Z"/>
          <w:rFonts w:ascii="Times New Roman" w:hAnsi="Times New Roman" w:cs="Times New Roman"/>
          <w:sz w:val="24"/>
          <w:szCs w:val="24"/>
          <w:rPrChange w:id="1084" w:author="Unemo Magnus, USÖ Labmed länsklinik" w:date="2016-11-14T17:51:00Z">
            <w:rPr>
              <w:del w:id="1085" w:author="sunny" w:date="2016-12-06T16:14:00Z"/>
              <w:rFonts w:ascii="Calibri" w:hAnsi="Calibri"/>
            </w:rPr>
          </w:rPrChange>
        </w:rPr>
        <w:pPrChange w:id="1086" w:author="Unemo Magnus, USÖ Labmed länsklinik" w:date="2016-11-14T18:38:00Z">
          <w:pPr>
            <w:pStyle w:val="Bibliography"/>
          </w:pPr>
        </w:pPrChange>
      </w:pPr>
      <w:del w:id="1087" w:author="sunny" w:date="2016-12-06T16:14:00Z">
        <w:r w:rsidRPr="006F644E" w:rsidDel="00C63D81">
          <w:rPr>
            <w:rFonts w:ascii="Times New Roman" w:hAnsi="Times New Roman" w:cs="Times New Roman"/>
            <w:sz w:val="24"/>
            <w:szCs w:val="24"/>
            <w:lang w:val="de-CH"/>
            <w:rPrChange w:id="1088" w:author="Unemo Magnus, USÖ Labmed länsklinik" w:date="2016-11-14T17:51:00Z">
              <w:rPr>
                <w:rFonts w:ascii="Calibri" w:hAnsi="Calibri"/>
                <w:lang w:val="de-CH"/>
              </w:rPr>
            </w:rPrChange>
          </w:rPr>
          <w:delText xml:space="preserve">1. Biedenbach DJ, Jones RN. </w:delText>
        </w:r>
        <w:r w:rsidRPr="006F644E" w:rsidDel="00C63D81">
          <w:rPr>
            <w:rFonts w:ascii="Times New Roman" w:hAnsi="Times New Roman" w:cs="Times New Roman"/>
            <w:sz w:val="24"/>
            <w:szCs w:val="24"/>
            <w:rPrChange w:id="1089" w:author="Unemo Magnus, USÖ Labmed länsklinik" w:date="2016-11-14T17:51:00Z">
              <w:rPr>
                <w:rFonts w:ascii="Calibri" w:hAnsi="Calibri"/>
              </w:rPr>
            </w:rPrChange>
          </w:rPr>
          <w:delText xml:space="preserve">Comparative assessment of Etest for testing susceptibilities of </w:delText>
        </w:r>
        <w:r w:rsidRPr="004333CD" w:rsidDel="00C63D81">
          <w:rPr>
            <w:rFonts w:ascii="Times New Roman" w:hAnsi="Times New Roman" w:cs="Times New Roman"/>
            <w:i/>
            <w:sz w:val="24"/>
            <w:szCs w:val="24"/>
            <w:rPrChange w:id="1090" w:author="Unemo Magnus, USÖ Labmed länsklinik" w:date="2016-11-14T18:38:00Z">
              <w:rPr>
                <w:rFonts w:ascii="Calibri" w:hAnsi="Calibri"/>
              </w:rPr>
            </w:rPrChange>
          </w:rPr>
          <w:delText>Neisseria gonorrhoeae</w:delText>
        </w:r>
        <w:r w:rsidRPr="006F644E" w:rsidDel="00C63D81">
          <w:rPr>
            <w:rFonts w:ascii="Times New Roman" w:hAnsi="Times New Roman" w:cs="Times New Roman"/>
            <w:sz w:val="24"/>
            <w:szCs w:val="24"/>
            <w:rPrChange w:id="1091" w:author="Unemo Magnus, USÖ Labmed länsklinik" w:date="2016-11-14T17:51:00Z">
              <w:rPr>
                <w:rFonts w:ascii="Calibri" w:hAnsi="Calibri"/>
              </w:rPr>
            </w:rPrChange>
          </w:rPr>
          <w:delText xml:space="preserve"> to penicillin, tetracycline, ceftriaxone, cefotaxime, and ciprofloxacin: investigation using 510(k) review criteria, recommended by the Food and Drug Administration. </w:delText>
        </w:r>
        <w:r w:rsidRPr="006F644E" w:rsidDel="00C63D81">
          <w:rPr>
            <w:rFonts w:ascii="Times New Roman" w:hAnsi="Times New Roman" w:cs="Times New Roman"/>
            <w:i/>
            <w:iCs/>
            <w:sz w:val="24"/>
            <w:szCs w:val="24"/>
            <w:rPrChange w:id="1092"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093" w:author="Unemo Magnus, USÖ Labmed länsklinik" w:date="2016-11-14T17:51:00Z">
              <w:rPr>
                <w:rFonts w:ascii="Calibri" w:hAnsi="Calibri"/>
              </w:rPr>
            </w:rPrChange>
          </w:rPr>
          <w:delText xml:space="preserve"> 1996; </w:delText>
        </w:r>
        <w:r w:rsidRPr="006F644E" w:rsidDel="00C63D81">
          <w:rPr>
            <w:rFonts w:ascii="Times New Roman" w:hAnsi="Times New Roman" w:cs="Times New Roman"/>
            <w:b/>
            <w:bCs/>
            <w:sz w:val="24"/>
            <w:szCs w:val="24"/>
            <w:rPrChange w:id="1094" w:author="Unemo Magnus, USÖ Labmed länsklinik" w:date="2016-11-14T17:51:00Z">
              <w:rPr>
                <w:rFonts w:ascii="Calibri" w:hAnsi="Calibri"/>
                <w:b/>
                <w:bCs/>
              </w:rPr>
            </w:rPrChange>
          </w:rPr>
          <w:delText>34</w:delText>
        </w:r>
        <w:r w:rsidRPr="006F644E" w:rsidDel="00C63D81">
          <w:rPr>
            <w:rFonts w:ascii="Times New Roman" w:hAnsi="Times New Roman" w:cs="Times New Roman"/>
            <w:sz w:val="24"/>
            <w:szCs w:val="24"/>
            <w:rPrChange w:id="1095" w:author="Unemo Magnus, USÖ Labmed länsklinik" w:date="2016-11-14T17:51:00Z">
              <w:rPr>
                <w:rFonts w:ascii="Calibri" w:hAnsi="Calibri"/>
              </w:rPr>
            </w:rPrChange>
          </w:rPr>
          <w:delText>: 3214–7.</w:delText>
        </w:r>
      </w:del>
    </w:p>
    <w:p w14:paraId="79020E5B" w14:textId="5B601798" w:rsidR="00377FDC" w:rsidRPr="00AF166B" w:rsidDel="00C63D81" w:rsidRDefault="00377FDC">
      <w:pPr>
        <w:pStyle w:val="Bibliography"/>
        <w:spacing w:after="0" w:line="480" w:lineRule="auto"/>
        <w:jc w:val="both"/>
        <w:rPr>
          <w:del w:id="1096" w:author="sunny" w:date="2016-12-06T16:14:00Z"/>
          <w:rFonts w:ascii="Times New Roman" w:hAnsi="Times New Roman" w:cs="Times New Roman"/>
          <w:sz w:val="24"/>
          <w:szCs w:val="24"/>
          <w:lang w:val="sv-SE"/>
          <w:rPrChange w:id="1097" w:author="Unemo Magnus, USÖ Labmed länsklinik" w:date="2016-11-15T15:02:00Z">
            <w:rPr>
              <w:del w:id="1098" w:author="sunny" w:date="2016-12-06T16:14:00Z"/>
              <w:rFonts w:ascii="Calibri" w:hAnsi="Calibri"/>
            </w:rPr>
          </w:rPrChange>
        </w:rPr>
        <w:pPrChange w:id="1099" w:author="Unemo Magnus, USÖ Labmed länsklinik" w:date="2016-11-14T18:38:00Z">
          <w:pPr>
            <w:pStyle w:val="Bibliography"/>
          </w:pPr>
        </w:pPrChange>
      </w:pPr>
      <w:del w:id="1100" w:author="sunny" w:date="2016-12-06T16:14:00Z">
        <w:r w:rsidRPr="006F644E" w:rsidDel="00C63D81">
          <w:rPr>
            <w:rFonts w:ascii="Times New Roman" w:hAnsi="Times New Roman" w:cs="Times New Roman"/>
            <w:sz w:val="24"/>
            <w:szCs w:val="24"/>
            <w:rPrChange w:id="1101" w:author="Unemo Magnus, USÖ Labmed länsklinik" w:date="2016-11-14T17:51:00Z">
              <w:rPr>
                <w:rFonts w:ascii="Calibri" w:hAnsi="Calibri"/>
              </w:rPr>
            </w:rPrChange>
          </w:rPr>
          <w:delText>2. Liu H, Taylor TH, Pettus K</w:delText>
        </w:r>
      </w:del>
      <w:ins w:id="1102" w:author="Unemo Magnus, USÖ Labmed länsklinik" w:date="2016-11-14T18:39:00Z">
        <w:del w:id="1103" w:author="sunny" w:date="2016-12-06T16:14:00Z">
          <w:r w:rsidR="004333CD" w:rsidDel="00C63D81">
            <w:rPr>
              <w:rFonts w:ascii="Times New Roman" w:hAnsi="Times New Roman" w:cs="Times New Roman"/>
              <w:sz w:val="24"/>
              <w:szCs w:val="24"/>
            </w:rPr>
            <w:delText xml:space="preserve"> </w:delText>
          </w:r>
          <w:r w:rsidR="004333CD" w:rsidDel="00C63D81">
            <w:rPr>
              <w:rFonts w:ascii="Times New Roman" w:hAnsi="Times New Roman" w:cs="Times New Roman"/>
              <w:i/>
              <w:sz w:val="24"/>
              <w:szCs w:val="24"/>
            </w:rPr>
            <w:delText>et al</w:delText>
          </w:r>
        </w:del>
      </w:ins>
      <w:del w:id="1104" w:author="sunny" w:date="2016-12-06T16:14:00Z">
        <w:r w:rsidRPr="006F644E" w:rsidDel="00C63D81">
          <w:rPr>
            <w:rFonts w:ascii="Times New Roman" w:hAnsi="Times New Roman" w:cs="Times New Roman"/>
            <w:sz w:val="24"/>
            <w:szCs w:val="24"/>
            <w:rPrChange w:id="1105" w:author="Unemo Magnus, USÖ Labmed länsklinik" w:date="2016-11-14T17:51:00Z">
              <w:rPr>
                <w:rFonts w:ascii="Calibri" w:hAnsi="Calibri"/>
              </w:rPr>
            </w:rPrChange>
          </w:rPr>
          <w:delText xml:space="preserve">, Trees D. Assessment of Etest as an Alternative </w:delText>
        </w:r>
      </w:del>
      <w:ins w:id="1106" w:author="Unemo Magnus, USÖ Labmed länsklinik" w:date="2016-11-14T18:39:00Z">
        <w:del w:id="1107"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108" w:author="Unemo Magnus, USÖ Labmed länsklinik" w:date="2016-11-14T17:51:00Z">
                <w:rPr>
                  <w:rFonts w:ascii="Calibri" w:hAnsi="Calibri"/>
                </w:rPr>
              </w:rPrChange>
            </w:rPr>
            <w:delText xml:space="preserve">lternative </w:delText>
          </w:r>
        </w:del>
      </w:ins>
      <w:del w:id="1109" w:author="sunny" w:date="2016-12-06T16:14:00Z">
        <w:r w:rsidRPr="006F644E" w:rsidDel="00C63D81">
          <w:rPr>
            <w:rFonts w:ascii="Times New Roman" w:hAnsi="Times New Roman" w:cs="Times New Roman"/>
            <w:sz w:val="24"/>
            <w:szCs w:val="24"/>
            <w:rPrChange w:id="1110" w:author="Unemo Magnus, USÖ Labmed länsklinik" w:date="2016-11-14T17:51:00Z">
              <w:rPr>
                <w:rFonts w:ascii="Calibri" w:hAnsi="Calibri"/>
              </w:rPr>
            </w:rPrChange>
          </w:rPr>
          <w:delText xml:space="preserve">to Agar </w:delText>
        </w:r>
      </w:del>
      <w:ins w:id="1111" w:author="Unemo Magnus, USÖ Labmed länsklinik" w:date="2016-11-14T18:39:00Z">
        <w:del w:id="1112"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113" w:author="Unemo Magnus, USÖ Labmed länsklinik" w:date="2016-11-14T17:51:00Z">
                <w:rPr>
                  <w:rFonts w:ascii="Calibri" w:hAnsi="Calibri"/>
                </w:rPr>
              </w:rPrChange>
            </w:rPr>
            <w:delText xml:space="preserve">gar </w:delText>
          </w:r>
        </w:del>
      </w:ins>
      <w:del w:id="1114" w:author="sunny" w:date="2016-12-06T16:14:00Z">
        <w:r w:rsidRPr="006F644E" w:rsidDel="00C63D81">
          <w:rPr>
            <w:rFonts w:ascii="Times New Roman" w:hAnsi="Times New Roman" w:cs="Times New Roman"/>
            <w:sz w:val="24"/>
            <w:szCs w:val="24"/>
            <w:rPrChange w:id="1115" w:author="Unemo Magnus, USÖ Labmed länsklinik" w:date="2016-11-14T17:51:00Z">
              <w:rPr>
                <w:rFonts w:ascii="Calibri" w:hAnsi="Calibri"/>
              </w:rPr>
            </w:rPrChange>
          </w:rPr>
          <w:delText xml:space="preserve">Dilution </w:delText>
        </w:r>
      </w:del>
      <w:ins w:id="1116" w:author="Unemo Magnus, USÖ Labmed länsklinik" w:date="2016-11-14T18:39:00Z">
        <w:del w:id="1117" w:author="sunny" w:date="2016-12-06T16:14:00Z">
          <w:r w:rsidR="004333CD" w:rsidDel="00C63D81">
            <w:rPr>
              <w:rFonts w:ascii="Times New Roman" w:hAnsi="Times New Roman" w:cs="Times New Roman"/>
              <w:sz w:val="24"/>
              <w:szCs w:val="24"/>
            </w:rPr>
            <w:delText>d</w:delText>
          </w:r>
          <w:r w:rsidR="004333CD" w:rsidRPr="006F644E" w:rsidDel="00C63D81">
            <w:rPr>
              <w:rFonts w:ascii="Times New Roman" w:hAnsi="Times New Roman" w:cs="Times New Roman"/>
              <w:sz w:val="24"/>
              <w:szCs w:val="24"/>
              <w:rPrChange w:id="1118" w:author="Unemo Magnus, USÖ Labmed länsklinik" w:date="2016-11-14T17:51:00Z">
                <w:rPr>
                  <w:rFonts w:ascii="Calibri" w:hAnsi="Calibri"/>
                </w:rPr>
              </w:rPrChange>
            </w:rPr>
            <w:delText xml:space="preserve">ilution </w:delText>
          </w:r>
        </w:del>
      </w:ins>
      <w:del w:id="1119" w:author="sunny" w:date="2016-12-06T16:14:00Z">
        <w:r w:rsidRPr="006F644E" w:rsidDel="00C63D81">
          <w:rPr>
            <w:rFonts w:ascii="Times New Roman" w:hAnsi="Times New Roman" w:cs="Times New Roman"/>
            <w:sz w:val="24"/>
            <w:szCs w:val="24"/>
            <w:rPrChange w:id="1120" w:author="Unemo Magnus, USÖ Labmed länsklinik" w:date="2016-11-14T17:51:00Z">
              <w:rPr>
                <w:rFonts w:ascii="Calibri" w:hAnsi="Calibri"/>
              </w:rPr>
            </w:rPrChange>
          </w:rPr>
          <w:delText xml:space="preserve">for Antimicrobial </w:delText>
        </w:r>
      </w:del>
      <w:ins w:id="1121" w:author="Unemo Magnus, USÖ Labmed länsklinik" w:date="2016-11-14T18:39:00Z">
        <w:del w:id="1122"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123" w:author="Unemo Magnus, USÖ Labmed länsklinik" w:date="2016-11-14T17:51:00Z">
                <w:rPr>
                  <w:rFonts w:ascii="Calibri" w:hAnsi="Calibri"/>
                </w:rPr>
              </w:rPrChange>
            </w:rPr>
            <w:delText xml:space="preserve">ntimicrobial </w:delText>
          </w:r>
        </w:del>
      </w:ins>
      <w:del w:id="1124" w:author="sunny" w:date="2016-12-06T16:14:00Z">
        <w:r w:rsidRPr="006F644E" w:rsidDel="00C63D81">
          <w:rPr>
            <w:rFonts w:ascii="Times New Roman" w:hAnsi="Times New Roman" w:cs="Times New Roman"/>
            <w:sz w:val="24"/>
            <w:szCs w:val="24"/>
            <w:rPrChange w:id="1125" w:author="Unemo Magnus, USÖ Labmed länsklinik" w:date="2016-11-14T17:51:00Z">
              <w:rPr>
                <w:rFonts w:ascii="Calibri" w:hAnsi="Calibri"/>
              </w:rPr>
            </w:rPrChange>
          </w:rPr>
          <w:delText xml:space="preserve">Susceptibility </w:delText>
        </w:r>
      </w:del>
      <w:ins w:id="1126" w:author="Unemo Magnus, USÖ Labmed länsklinik" w:date="2016-11-14T18:39:00Z">
        <w:del w:id="1127" w:author="sunny" w:date="2016-12-06T16:14:00Z">
          <w:r w:rsidR="004333CD" w:rsidDel="00C63D81">
            <w:rPr>
              <w:rFonts w:ascii="Times New Roman" w:hAnsi="Times New Roman" w:cs="Times New Roman"/>
              <w:sz w:val="24"/>
              <w:szCs w:val="24"/>
            </w:rPr>
            <w:delText>s</w:delText>
          </w:r>
          <w:r w:rsidR="004333CD" w:rsidRPr="006F644E" w:rsidDel="00C63D81">
            <w:rPr>
              <w:rFonts w:ascii="Times New Roman" w:hAnsi="Times New Roman" w:cs="Times New Roman"/>
              <w:sz w:val="24"/>
              <w:szCs w:val="24"/>
              <w:rPrChange w:id="1128" w:author="Unemo Magnus, USÖ Labmed länsklinik" w:date="2016-11-14T17:51:00Z">
                <w:rPr>
                  <w:rFonts w:ascii="Calibri" w:hAnsi="Calibri"/>
                </w:rPr>
              </w:rPrChange>
            </w:rPr>
            <w:delText xml:space="preserve">usceptibility </w:delText>
          </w:r>
        </w:del>
      </w:ins>
      <w:del w:id="1129" w:author="sunny" w:date="2016-12-06T16:14:00Z">
        <w:r w:rsidRPr="006F644E" w:rsidDel="00C63D81">
          <w:rPr>
            <w:rFonts w:ascii="Times New Roman" w:hAnsi="Times New Roman" w:cs="Times New Roman"/>
            <w:sz w:val="24"/>
            <w:szCs w:val="24"/>
            <w:rPrChange w:id="1130" w:author="Unemo Magnus, USÖ Labmed länsklinik" w:date="2016-11-14T17:51:00Z">
              <w:rPr>
                <w:rFonts w:ascii="Calibri" w:hAnsi="Calibri"/>
              </w:rPr>
            </w:rPrChange>
          </w:rPr>
          <w:delText xml:space="preserve">Testing </w:delText>
        </w:r>
      </w:del>
      <w:ins w:id="1131" w:author="Unemo Magnus, USÖ Labmed länsklinik" w:date="2016-11-14T18:39:00Z">
        <w:del w:id="1132" w:author="sunny" w:date="2016-12-06T16:14:00Z">
          <w:r w:rsidR="004333CD" w:rsidDel="00C63D81">
            <w:rPr>
              <w:rFonts w:ascii="Times New Roman" w:hAnsi="Times New Roman" w:cs="Times New Roman"/>
              <w:sz w:val="24"/>
              <w:szCs w:val="24"/>
            </w:rPr>
            <w:delText>t</w:delText>
          </w:r>
          <w:r w:rsidR="004333CD" w:rsidRPr="006F644E" w:rsidDel="00C63D81">
            <w:rPr>
              <w:rFonts w:ascii="Times New Roman" w:hAnsi="Times New Roman" w:cs="Times New Roman"/>
              <w:sz w:val="24"/>
              <w:szCs w:val="24"/>
              <w:rPrChange w:id="1133" w:author="Unemo Magnus, USÖ Labmed länsklinik" w:date="2016-11-14T17:51:00Z">
                <w:rPr>
                  <w:rFonts w:ascii="Calibri" w:hAnsi="Calibri"/>
                </w:rPr>
              </w:rPrChange>
            </w:rPr>
            <w:delText xml:space="preserve">esting </w:delText>
          </w:r>
        </w:del>
      </w:ins>
      <w:del w:id="1134" w:author="sunny" w:date="2016-12-06T16:14:00Z">
        <w:r w:rsidRPr="006F644E" w:rsidDel="00C63D81">
          <w:rPr>
            <w:rFonts w:ascii="Times New Roman" w:hAnsi="Times New Roman" w:cs="Times New Roman"/>
            <w:sz w:val="24"/>
            <w:szCs w:val="24"/>
            <w:rPrChange w:id="1135" w:author="Unemo Magnus, USÖ Labmed länsklinik" w:date="2016-11-14T17:51:00Z">
              <w:rPr>
                <w:rFonts w:ascii="Calibri" w:hAnsi="Calibri"/>
              </w:rPr>
            </w:rPrChange>
          </w:rPr>
          <w:delText xml:space="preserve">of </w:delText>
        </w:r>
        <w:r w:rsidRPr="004333CD" w:rsidDel="00C63D81">
          <w:rPr>
            <w:rFonts w:ascii="Times New Roman" w:hAnsi="Times New Roman" w:cs="Times New Roman"/>
            <w:i/>
            <w:sz w:val="24"/>
            <w:szCs w:val="24"/>
            <w:rPrChange w:id="1136" w:author="Unemo Magnus, USÖ Labmed länsklinik" w:date="2016-11-14T18:39:00Z">
              <w:rPr>
                <w:rFonts w:ascii="Calibri" w:hAnsi="Calibri"/>
              </w:rPr>
            </w:rPrChange>
          </w:rPr>
          <w:delText>Neisseria gonorrhoeae</w:delText>
        </w:r>
        <w:r w:rsidRPr="006F644E" w:rsidDel="00C63D81">
          <w:rPr>
            <w:rFonts w:ascii="Times New Roman" w:hAnsi="Times New Roman" w:cs="Times New Roman"/>
            <w:sz w:val="24"/>
            <w:szCs w:val="24"/>
            <w:rPrChange w:id="1137"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sv-SE"/>
            <w:rPrChange w:id="1138" w:author="Unemo Magnus, USÖ Labmed länsklinik" w:date="2016-11-15T15:02:00Z">
              <w:rPr>
                <w:rFonts w:ascii="Calibri" w:hAnsi="Calibri"/>
                <w:i/>
                <w:iCs/>
              </w:rPr>
            </w:rPrChange>
          </w:rPr>
          <w:delText>J Clin Microbiol</w:delText>
        </w:r>
        <w:r w:rsidRPr="00AF166B" w:rsidDel="00C63D81">
          <w:rPr>
            <w:rFonts w:ascii="Times New Roman" w:hAnsi="Times New Roman" w:cs="Times New Roman"/>
            <w:sz w:val="24"/>
            <w:szCs w:val="24"/>
            <w:lang w:val="sv-SE"/>
            <w:rPrChange w:id="1139" w:author="Unemo Magnus, USÖ Labmed länsklinik" w:date="2016-11-15T15:02:00Z">
              <w:rPr>
                <w:rFonts w:ascii="Calibri" w:hAnsi="Calibri"/>
              </w:rPr>
            </w:rPrChange>
          </w:rPr>
          <w:delText xml:space="preserve"> 2014; </w:delText>
        </w:r>
        <w:r w:rsidRPr="00AF166B" w:rsidDel="00C63D81">
          <w:rPr>
            <w:rFonts w:ascii="Times New Roman" w:hAnsi="Times New Roman" w:cs="Times New Roman"/>
            <w:b/>
            <w:bCs/>
            <w:sz w:val="24"/>
            <w:szCs w:val="24"/>
            <w:lang w:val="sv-SE"/>
            <w:rPrChange w:id="1140" w:author="Unemo Magnus, USÖ Labmed länsklinik" w:date="2016-11-15T15:02:00Z">
              <w:rPr>
                <w:rFonts w:ascii="Calibri" w:hAnsi="Calibri"/>
                <w:b/>
                <w:bCs/>
              </w:rPr>
            </w:rPrChange>
          </w:rPr>
          <w:delText>52</w:delText>
        </w:r>
        <w:r w:rsidRPr="00AF166B" w:rsidDel="00C63D81">
          <w:rPr>
            <w:rFonts w:ascii="Times New Roman" w:hAnsi="Times New Roman" w:cs="Times New Roman"/>
            <w:sz w:val="24"/>
            <w:szCs w:val="24"/>
            <w:lang w:val="sv-SE"/>
            <w:rPrChange w:id="1141" w:author="Unemo Magnus, USÖ Labmed länsklinik" w:date="2016-11-15T15:02:00Z">
              <w:rPr>
                <w:rFonts w:ascii="Calibri" w:hAnsi="Calibri"/>
              </w:rPr>
            </w:rPrChange>
          </w:rPr>
          <w:delText>: 1435–40.</w:delText>
        </w:r>
      </w:del>
    </w:p>
    <w:p w14:paraId="5EEDAB79" w14:textId="62580C1B" w:rsidR="00377FDC" w:rsidRPr="006F644E" w:rsidDel="00C63D81" w:rsidRDefault="00377FDC">
      <w:pPr>
        <w:pStyle w:val="Bibliography"/>
        <w:spacing w:after="0" w:line="480" w:lineRule="auto"/>
        <w:jc w:val="both"/>
        <w:rPr>
          <w:del w:id="1142" w:author="sunny" w:date="2016-12-06T16:14:00Z"/>
          <w:rFonts w:ascii="Times New Roman" w:hAnsi="Times New Roman" w:cs="Times New Roman"/>
          <w:sz w:val="24"/>
          <w:szCs w:val="24"/>
          <w:rPrChange w:id="1143" w:author="Unemo Magnus, USÖ Labmed länsklinik" w:date="2016-11-14T17:51:00Z">
            <w:rPr>
              <w:del w:id="1144" w:author="sunny" w:date="2016-12-06T16:14:00Z"/>
              <w:rFonts w:ascii="Calibri" w:hAnsi="Calibri"/>
            </w:rPr>
          </w:rPrChange>
        </w:rPr>
        <w:pPrChange w:id="1145" w:author="Unemo Magnus, USÖ Labmed länsklinik" w:date="2016-11-14T18:38:00Z">
          <w:pPr>
            <w:pStyle w:val="Bibliography"/>
          </w:pPr>
        </w:pPrChange>
      </w:pPr>
      <w:del w:id="1146" w:author="sunny" w:date="2016-12-06T16:14:00Z">
        <w:r w:rsidRPr="00AF166B" w:rsidDel="00C63D81">
          <w:rPr>
            <w:rFonts w:ascii="Times New Roman" w:hAnsi="Times New Roman" w:cs="Times New Roman"/>
            <w:sz w:val="24"/>
            <w:szCs w:val="24"/>
            <w:lang w:val="sv-SE"/>
            <w:rPrChange w:id="1147" w:author="Unemo Magnus, USÖ Labmed länsklinik" w:date="2016-11-15T15:02:00Z">
              <w:rPr>
                <w:rFonts w:ascii="Calibri" w:hAnsi="Calibri"/>
              </w:rPr>
            </w:rPrChange>
          </w:rPr>
          <w:delText>3. Singh V, Bala M, Kakran M</w:delText>
        </w:r>
      </w:del>
      <w:ins w:id="1148" w:author="Unemo Magnus, USÖ Labmed länsklinik" w:date="2016-11-14T18:39:00Z">
        <w:del w:id="1149" w:author="sunny" w:date="2016-12-06T16:14:00Z">
          <w:r w:rsidR="003E0CDD" w:rsidRPr="00AF166B" w:rsidDel="00C63D81">
            <w:rPr>
              <w:rFonts w:ascii="Times New Roman" w:hAnsi="Times New Roman" w:cs="Times New Roman"/>
              <w:sz w:val="24"/>
              <w:szCs w:val="24"/>
              <w:lang w:val="sv-SE"/>
              <w:rPrChange w:id="1150"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1151" w:author="Unemo Magnus, USÖ Labmed länsklinik" w:date="2016-11-15T15:02:00Z">
                <w:rPr>
                  <w:rFonts w:ascii="Times New Roman" w:hAnsi="Times New Roman" w:cs="Times New Roman"/>
                  <w:i/>
                  <w:sz w:val="24"/>
                  <w:szCs w:val="24"/>
                </w:rPr>
              </w:rPrChange>
            </w:rPr>
            <w:delText>et al</w:delText>
          </w:r>
        </w:del>
      </w:ins>
      <w:del w:id="1152" w:author="sunny" w:date="2016-12-06T16:14:00Z">
        <w:r w:rsidRPr="00AF166B" w:rsidDel="00C63D81">
          <w:rPr>
            <w:rFonts w:ascii="Times New Roman" w:hAnsi="Times New Roman" w:cs="Times New Roman"/>
            <w:sz w:val="24"/>
            <w:szCs w:val="24"/>
            <w:lang w:val="sv-SE"/>
            <w:rPrChange w:id="1153" w:author="Unemo Magnus, USÖ Labmed länsklinik" w:date="2016-11-15T15:02:00Z">
              <w:rPr>
                <w:rFonts w:ascii="Calibri" w:hAnsi="Calibri"/>
              </w:rPr>
            </w:rPrChange>
          </w:rPr>
          <w:delText xml:space="preserve">, Ramesh V. </w:delText>
        </w:r>
        <w:r w:rsidRPr="006F644E" w:rsidDel="00C63D81">
          <w:rPr>
            <w:rFonts w:ascii="Times New Roman" w:hAnsi="Times New Roman" w:cs="Times New Roman"/>
            <w:sz w:val="24"/>
            <w:szCs w:val="24"/>
            <w:rPrChange w:id="1154" w:author="Unemo Magnus, USÖ Labmed länsklinik" w:date="2016-11-14T17:51:00Z">
              <w:rPr>
                <w:rFonts w:ascii="Calibri" w:hAnsi="Calibri"/>
              </w:rPr>
            </w:rPrChange>
          </w:rPr>
          <w:delText xml:space="preserve">Comparative assessment of CDS, CLSI disc diffusion and Etest techniques for antimicrobial susceptibility testing of </w:delText>
        </w:r>
        <w:r w:rsidRPr="003E0CDD" w:rsidDel="00C63D81">
          <w:rPr>
            <w:rFonts w:ascii="Times New Roman" w:hAnsi="Times New Roman" w:cs="Times New Roman"/>
            <w:i/>
            <w:sz w:val="24"/>
            <w:szCs w:val="24"/>
            <w:rPrChange w:id="1155"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156" w:author="Unemo Magnus, USÖ Labmed länsklinik" w:date="2016-11-14T17:51:00Z">
              <w:rPr>
                <w:rFonts w:ascii="Calibri" w:hAnsi="Calibri"/>
              </w:rPr>
            </w:rPrChange>
          </w:rPr>
          <w:delText xml:space="preserve">: a 6-year study. </w:delText>
        </w:r>
        <w:r w:rsidRPr="006F644E" w:rsidDel="00C63D81">
          <w:rPr>
            <w:rFonts w:ascii="Times New Roman" w:hAnsi="Times New Roman" w:cs="Times New Roman"/>
            <w:i/>
            <w:iCs/>
            <w:sz w:val="24"/>
            <w:szCs w:val="24"/>
            <w:rPrChange w:id="1157" w:author="Unemo Magnus, USÖ Labmed länsklinik" w:date="2016-11-14T17:51:00Z">
              <w:rPr>
                <w:rFonts w:ascii="Calibri" w:hAnsi="Calibri"/>
                <w:i/>
                <w:iCs/>
              </w:rPr>
            </w:rPrChange>
          </w:rPr>
          <w:delText>BMJ Open</w:delText>
        </w:r>
        <w:r w:rsidRPr="006F644E" w:rsidDel="00C63D81">
          <w:rPr>
            <w:rFonts w:ascii="Times New Roman" w:hAnsi="Times New Roman" w:cs="Times New Roman"/>
            <w:sz w:val="24"/>
            <w:szCs w:val="24"/>
            <w:rPrChange w:id="1158"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159" w:author="Unemo Magnus, USÖ Labmed länsklinik" w:date="2016-11-14T17:51:00Z">
              <w:rPr>
                <w:rFonts w:ascii="Calibri" w:hAnsi="Calibri"/>
                <w:b/>
                <w:bCs/>
              </w:rPr>
            </w:rPrChange>
          </w:rPr>
          <w:delText>2</w:delText>
        </w:r>
        <w:r w:rsidRPr="006F644E" w:rsidDel="00C63D81">
          <w:rPr>
            <w:rFonts w:ascii="Times New Roman" w:hAnsi="Times New Roman" w:cs="Times New Roman"/>
            <w:sz w:val="24"/>
            <w:szCs w:val="24"/>
            <w:rPrChange w:id="1160" w:author="Unemo Magnus, USÖ Labmed länsklinik" w:date="2016-11-14T17:51:00Z">
              <w:rPr>
                <w:rFonts w:ascii="Calibri" w:hAnsi="Calibri"/>
              </w:rPr>
            </w:rPrChange>
          </w:rPr>
          <w:delText>: e000969.</w:delText>
        </w:r>
      </w:del>
    </w:p>
    <w:p w14:paraId="5ED828E2" w14:textId="4BF22E21" w:rsidR="00377FDC" w:rsidRPr="006F644E" w:rsidDel="00C63D81" w:rsidRDefault="00377FDC">
      <w:pPr>
        <w:pStyle w:val="Bibliography"/>
        <w:spacing w:after="0" w:line="480" w:lineRule="auto"/>
        <w:jc w:val="both"/>
        <w:rPr>
          <w:del w:id="1161" w:author="sunny" w:date="2016-12-06T16:14:00Z"/>
          <w:rFonts w:ascii="Times New Roman" w:hAnsi="Times New Roman" w:cs="Times New Roman"/>
          <w:sz w:val="24"/>
          <w:szCs w:val="24"/>
          <w:rPrChange w:id="1162" w:author="Unemo Magnus, USÖ Labmed länsklinik" w:date="2016-11-14T17:51:00Z">
            <w:rPr>
              <w:del w:id="1163" w:author="sunny" w:date="2016-12-06T16:14:00Z"/>
              <w:rFonts w:ascii="Calibri" w:hAnsi="Calibri"/>
            </w:rPr>
          </w:rPrChange>
        </w:rPr>
        <w:pPrChange w:id="1164" w:author="Unemo Magnus, USÖ Labmed länsklinik" w:date="2016-11-14T18:38:00Z">
          <w:pPr>
            <w:pStyle w:val="Bibliography"/>
          </w:pPr>
        </w:pPrChange>
      </w:pPr>
      <w:del w:id="1165" w:author="sunny" w:date="2016-12-06T16:14:00Z">
        <w:r w:rsidRPr="006F644E" w:rsidDel="00C63D81">
          <w:rPr>
            <w:rFonts w:ascii="Times New Roman" w:hAnsi="Times New Roman" w:cs="Times New Roman"/>
            <w:sz w:val="24"/>
            <w:szCs w:val="24"/>
            <w:rPrChange w:id="1166" w:author="Unemo Magnus, USÖ Labmed länsklinik" w:date="2016-11-14T17:51:00Z">
              <w:rPr>
                <w:rFonts w:ascii="Calibri" w:hAnsi="Calibri"/>
              </w:rPr>
            </w:rPrChange>
          </w:rPr>
          <w:delText xml:space="preserve">4. Gose S, Kong CJ, Lee Y, </w:delText>
        </w:r>
        <w:r w:rsidRPr="006F644E" w:rsidDel="00C63D81">
          <w:rPr>
            <w:rFonts w:ascii="Times New Roman" w:hAnsi="Times New Roman" w:cs="Times New Roman"/>
            <w:i/>
            <w:iCs/>
            <w:sz w:val="24"/>
            <w:szCs w:val="24"/>
            <w:rPrChange w:id="1167"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168" w:author="Unemo Magnus, USÖ Labmed länsklinik" w:date="2016-11-14T17:51:00Z">
              <w:rPr>
                <w:rFonts w:ascii="Calibri" w:hAnsi="Calibri"/>
              </w:rPr>
            </w:rPrChange>
          </w:rPr>
          <w:delText xml:space="preserve"> Comparison of </w:delText>
        </w:r>
        <w:r w:rsidRPr="003E0CDD" w:rsidDel="00C63D81">
          <w:rPr>
            <w:rFonts w:ascii="Times New Roman" w:hAnsi="Times New Roman" w:cs="Times New Roman"/>
            <w:i/>
            <w:sz w:val="24"/>
            <w:szCs w:val="24"/>
            <w:rPrChange w:id="1169"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170" w:author="Unemo Magnus, USÖ Labmed länsklinik" w:date="2016-11-14T17:51:00Z">
              <w:rPr>
                <w:rFonts w:ascii="Calibri" w:hAnsi="Calibri"/>
              </w:rPr>
            </w:rPrChange>
          </w:rPr>
          <w:delText xml:space="preserve"> MICs obtained by Etest and agar dilution for ceftriaxone, cefpodoxime, cefixime and azithromycin. </w:delText>
        </w:r>
        <w:r w:rsidRPr="006F644E" w:rsidDel="00C63D81">
          <w:rPr>
            <w:rFonts w:ascii="Times New Roman" w:hAnsi="Times New Roman" w:cs="Times New Roman"/>
            <w:i/>
            <w:iCs/>
            <w:sz w:val="24"/>
            <w:szCs w:val="24"/>
            <w:rPrChange w:id="1171" w:author="Unemo Magnus, USÖ Labmed länsklinik" w:date="2016-11-14T17:51:00Z">
              <w:rPr>
                <w:rFonts w:ascii="Calibri" w:hAnsi="Calibri"/>
                <w:i/>
                <w:iCs/>
              </w:rPr>
            </w:rPrChange>
          </w:rPr>
          <w:delText>J Microbiol Methods</w:delText>
        </w:r>
        <w:r w:rsidRPr="006F644E" w:rsidDel="00C63D81">
          <w:rPr>
            <w:rFonts w:ascii="Times New Roman" w:hAnsi="Times New Roman" w:cs="Times New Roman"/>
            <w:sz w:val="24"/>
            <w:szCs w:val="24"/>
            <w:rPrChange w:id="1172"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173" w:author="Unemo Magnus, USÖ Labmed länsklinik" w:date="2016-11-14T17:51:00Z">
              <w:rPr>
                <w:rFonts w:ascii="Calibri" w:hAnsi="Calibri"/>
                <w:b/>
                <w:bCs/>
              </w:rPr>
            </w:rPrChange>
          </w:rPr>
          <w:delText>95</w:delText>
        </w:r>
        <w:r w:rsidRPr="006F644E" w:rsidDel="00C63D81">
          <w:rPr>
            <w:rFonts w:ascii="Times New Roman" w:hAnsi="Times New Roman" w:cs="Times New Roman"/>
            <w:sz w:val="24"/>
            <w:szCs w:val="24"/>
            <w:rPrChange w:id="1174" w:author="Unemo Magnus, USÖ Labmed länsklinik" w:date="2016-11-14T17:51:00Z">
              <w:rPr>
                <w:rFonts w:ascii="Calibri" w:hAnsi="Calibri"/>
              </w:rPr>
            </w:rPrChange>
          </w:rPr>
          <w:delText>: 379–80.</w:delText>
        </w:r>
      </w:del>
    </w:p>
    <w:p w14:paraId="25A53D78" w14:textId="22948F19" w:rsidR="00377FDC" w:rsidRPr="006F644E" w:rsidDel="00C63D81" w:rsidRDefault="00377FDC">
      <w:pPr>
        <w:pStyle w:val="Bibliography"/>
        <w:spacing w:after="0" w:line="480" w:lineRule="auto"/>
        <w:jc w:val="both"/>
        <w:rPr>
          <w:del w:id="1175" w:author="sunny" w:date="2016-12-06T16:14:00Z"/>
          <w:rFonts w:ascii="Times New Roman" w:hAnsi="Times New Roman" w:cs="Times New Roman"/>
          <w:sz w:val="24"/>
          <w:szCs w:val="24"/>
          <w:rPrChange w:id="1176" w:author="Unemo Magnus, USÖ Labmed länsklinik" w:date="2016-11-14T17:51:00Z">
            <w:rPr>
              <w:del w:id="1177" w:author="sunny" w:date="2016-12-06T16:14:00Z"/>
              <w:rFonts w:ascii="Calibri" w:hAnsi="Calibri"/>
            </w:rPr>
          </w:rPrChange>
        </w:rPr>
        <w:pPrChange w:id="1178" w:author="Unemo Magnus, USÖ Labmed länsklinik" w:date="2016-11-14T18:38:00Z">
          <w:pPr>
            <w:pStyle w:val="Bibliography"/>
          </w:pPr>
        </w:pPrChange>
      </w:pPr>
      <w:del w:id="1179" w:author="sunny" w:date="2016-12-06T16:14:00Z">
        <w:r w:rsidRPr="006F644E" w:rsidDel="00C63D81">
          <w:rPr>
            <w:rFonts w:ascii="Times New Roman" w:hAnsi="Times New Roman" w:cs="Times New Roman"/>
            <w:sz w:val="24"/>
            <w:szCs w:val="24"/>
            <w:rPrChange w:id="1180" w:author="Unemo Magnus, USÖ Labmed länsklinik" w:date="2016-11-14T17:51:00Z">
              <w:rPr>
                <w:rFonts w:ascii="Calibri" w:hAnsi="Calibri"/>
              </w:rPr>
            </w:rPrChange>
          </w:rPr>
          <w:delText xml:space="preserve">5. Liao C-H, Lai C-C, Hsu M-S, </w:delText>
        </w:r>
        <w:r w:rsidRPr="006F644E" w:rsidDel="00C63D81">
          <w:rPr>
            <w:rFonts w:ascii="Times New Roman" w:hAnsi="Times New Roman" w:cs="Times New Roman"/>
            <w:i/>
            <w:iCs/>
            <w:sz w:val="24"/>
            <w:szCs w:val="24"/>
            <w:rPrChange w:id="1181"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182" w:author="Unemo Magnus, USÖ Labmed länsklinik" w:date="2016-11-14T17:51:00Z">
              <w:rPr>
                <w:rFonts w:ascii="Calibri" w:hAnsi="Calibri"/>
              </w:rPr>
            </w:rPrChange>
          </w:rPr>
          <w:delText xml:space="preserve"> Antimicrobial susceptibility of </w:delText>
        </w:r>
        <w:r w:rsidRPr="003E0CDD" w:rsidDel="00C63D81">
          <w:rPr>
            <w:rFonts w:ascii="Times New Roman" w:hAnsi="Times New Roman" w:cs="Times New Roman"/>
            <w:i/>
            <w:sz w:val="24"/>
            <w:szCs w:val="24"/>
            <w:rPrChange w:id="1183"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184" w:author="Unemo Magnus, USÖ Labmed länsklinik" w:date="2016-11-14T17:51:00Z">
              <w:rPr>
                <w:rFonts w:ascii="Calibri" w:hAnsi="Calibri"/>
              </w:rPr>
            </w:rPrChange>
          </w:rPr>
          <w:delText xml:space="preserve"> isolates determined by the agar dilution, disk diffusion and Etest methods: comparison of results using GC agar and chocolate agar. </w:delText>
        </w:r>
        <w:r w:rsidRPr="006F644E" w:rsidDel="00C63D81">
          <w:rPr>
            <w:rFonts w:ascii="Times New Roman" w:hAnsi="Times New Roman" w:cs="Times New Roman"/>
            <w:i/>
            <w:iCs/>
            <w:sz w:val="24"/>
            <w:szCs w:val="24"/>
            <w:rPrChange w:id="1185"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1186" w:author="Unemo Magnus, USÖ Labmed länsklinik" w:date="2016-11-14T17:51:00Z">
              <w:rPr>
                <w:rFonts w:ascii="Calibri" w:hAnsi="Calibri"/>
              </w:rPr>
            </w:rPrChange>
          </w:rPr>
          <w:delText xml:space="preserve"> 2010; </w:delText>
        </w:r>
        <w:r w:rsidRPr="006F644E" w:rsidDel="00C63D81">
          <w:rPr>
            <w:rFonts w:ascii="Times New Roman" w:hAnsi="Times New Roman" w:cs="Times New Roman"/>
            <w:b/>
            <w:bCs/>
            <w:sz w:val="24"/>
            <w:szCs w:val="24"/>
            <w:rPrChange w:id="1187" w:author="Unemo Magnus, USÖ Labmed länsklinik" w:date="2016-11-14T17:51:00Z">
              <w:rPr>
                <w:rFonts w:ascii="Calibri" w:hAnsi="Calibri"/>
                <w:b/>
                <w:bCs/>
              </w:rPr>
            </w:rPrChange>
          </w:rPr>
          <w:delText>35</w:delText>
        </w:r>
        <w:r w:rsidRPr="006F644E" w:rsidDel="00C63D81">
          <w:rPr>
            <w:rFonts w:ascii="Times New Roman" w:hAnsi="Times New Roman" w:cs="Times New Roman"/>
            <w:sz w:val="24"/>
            <w:szCs w:val="24"/>
            <w:rPrChange w:id="1188" w:author="Unemo Magnus, USÖ Labmed länsklinik" w:date="2016-11-14T17:51:00Z">
              <w:rPr>
                <w:rFonts w:ascii="Calibri" w:hAnsi="Calibri"/>
              </w:rPr>
            </w:rPrChange>
          </w:rPr>
          <w:delText>: 457–60.</w:delText>
        </w:r>
      </w:del>
    </w:p>
    <w:p w14:paraId="4F33F67D" w14:textId="71A771B2" w:rsidR="00377FDC" w:rsidRPr="006F644E" w:rsidDel="00C63D81" w:rsidRDefault="00377FDC">
      <w:pPr>
        <w:pStyle w:val="Bibliography"/>
        <w:spacing w:after="0" w:line="480" w:lineRule="auto"/>
        <w:jc w:val="both"/>
        <w:rPr>
          <w:del w:id="1189" w:author="sunny" w:date="2016-12-06T16:14:00Z"/>
          <w:rFonts w:ascii="Times New Roman" w:hAnsi="Times New Roman" w:cs="Times New Roman"/>
          <w:sz w:val="24"/>
          <w:szCs w:val="24"/>
          <w:lang w:val="de-CH"/>
          <w:rPrChange w:id="1190" w:author="Unemo Magnus, USÖ Labmed länsklinik" w:date="2016-11-14T17:51:00Z">
            <w:rPr>
              <w:del w:id="1191" w:author="sunny" w:date="2016-12-06T16:14:00Z"/>
              <w:rFonts w:ascii="Calibri" w:hAnsi="Calibri"/>
              <w:lang w:val="de-CH"/>
            </w:rPr>
          </w:rPrChange>
        </w:rPr>
        <w:pPrChange w:id="1192" w:author="Unemo Magnus, USÖ Labmed länsklinik" w:date="2016-11-14T18:38:00Z">
          <w:pPr>
            <w:pStyle w:val="Bibliography"/>
          </w:pPr>
        </w:pPrChange>
      </w:pPr>
      <w:del w:id="1193" w:author="sunny" w:date="2016-12-06T16:14:00Z">
        <w:r w:rsidRPr="006F644E" w:rsidDel="00C63D81">
          <w:rPr>
            <w:rFonts w:ascii="Times New Roman" w:hAnsi="Times New Roman" w:cs="Times New Roman"/>
            <w:sz w:val="24"/>
            <w:szCs w:val="24"/>
            <w:rPrChange w:id="1194" w:author="Unemo Magnus, USÖ Labmed länsklinik" w:date="2016-11-14T17:51:00Z">
              <w:rPr>
                <w:rFonts w:ascii="Calibri" w:hAnsi="Calibri"/>
              </w:rPr>
            </w:rPrChange>
          </w:rPr>
          <w:delText>6. Ison CA, Martin IMC, Lowndes CM</w:delText>
        </w:r>
      </w:del>
      <w:ins w:id="1195" w:author="Unemo Magnus, USÖ Labmed länsklinik" w:date="2016-11-14T18:40:00Z">
        <w:del w:id="1196" w:author="sunny" w:date="2016-12-06T16:14:00Z">
          <w:r w:rsidR="003E0CDD" w:rsidDel="00C63D81">
            <w:rPr>
              <w:rFonts w:ascii="Times New Roman" w:hAnsi="Times New Roman" w:cs="Times New Roman"/>
              <w:sz w:val="24"/>
              <w:szCs w:val="24"/>
            </w:rPr>
            <w:delText xml:space="preserve"> </w:delText>
          </w:r>
          <w:r w:rsidR="003E0CDD" w:rsidDel="00C63D81">
            <w:rPr>
              <w:rFonts w:ascii="Times New Roman" w:hAnsi="Times New Roman" w:cs="Times New Roman"/>
              <w:i/>
              <w:sz w:val="24"/>
              <w:szCs w:val="24"/>
            </w:rPr>
            <w:delText>et al</w:delText>
          </w:r>
        </w:del>
      </w:ins>
      <w:del w:id="1197" w:author="sunny" w:date="2016-12-06T16:14:00Z">
        <w:r w:rsidRPr="006F644E" w:rsidDel="00C63D81">
          <w:rPr>
            <w:rFonts w:ascii="Times New Roman" w:hAnsi="Times New Roman" w:cs="Times New Roman"/>
            <w:sz w:val="24"/>
            <w:szCs w:val="24"/>
            <w:rPrChange w:id="1198" w:author="Unemo Magnus, USÖ Labmed länsklinik" w:date="2016-11-14T17:51:00Z">
              <w:rPr>
                <w:rFonts w:ascii="Calibri" w:hAnsi="Calibri"/>
              </w:rPr>
            </w:rPrChange>
          </w:rPr>
          <w:delText xml:space="preserve">, Fenton KA, ESSTI Network. Comparability of laboratory diagnosis and antimicrobial susceptibility testing of </w:delText>
        </w:r>
        <w:r w:rsidRPr="003E0CDD" w:rsidDel="00C63D81">
          <w:rPr>
            <w:rFonts w:ascii="Times New Roman" w:hAnsi="Times New Roman" w:cs="Times New Roman"/>
            <w:i/>
            <w:sz w:val="24"/>
            <w:szCs w:val="24"/>
            <w:rPrChange w:id="1199"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200" w:author="Unemo Magnus, USÖ Labmed länsklinik" w:date="2016-11-14T17:51:00Z">
              <w:rPr>
                <w:rFonts w:ascii="Calibri" w:hAnsi="Calibri"/>
              </w:rPr>
            </w:rPrChange>
          </w:rPr>
          <w:delText xml:space="preserve"> from reference laboratories in Western Europe. </w:delText>
        </w:r>
        <w:r w:rsidRPr="006F644E" w:rsidDel="00C63D81">
          <w:rPr>
            <w:rFonts w:ascii="Times New Roman" w:hAnsi="Times New Roman" w:cs="Times New Roman"/>
            <w:i/>
            <w:iCs/>
            <w:sz w:val="24"/>
            <w:szCs w:val="24"/>
            <w:lang w:val="de-CH"/>
            <w:rPrChange w:id="1201" w:author="Unemo Magnus, USÖ Labmed länsklinik" w:date="2016-11-14T17:51:00Z">
              <w:rPr>
                <w:rFonts w:ascii="Calibri" w:hAnsi="Calibri"/>
                <w:i/>
                <w:iCs/>
                <w:lang w:val="de-CH"/>
              </w:rPr>
            </w:rPrChange>
          </w:rPr>
          <w:delText>J Antimicrob Chemother</w:delText>
        </w:r>
        <w:r w:rsidRPr="006F644E" w:rsidDel="00C63D81">
          <w:rPr>
            <w:rFonts w:ascii="Times New Roman" w:hAnsi="Times New Roman" w:cs="Times New Roman"/>
            <w:sz w:val="24"/>
            <w:szCs w:val="24"/>
            <w:lang w:val="de-CH"/>
            <w:rPrChange w:id="1202" w:author="Unemo Magnus, USÖ Labmed länsklinik" w:date="2016-11-14T17:51:00Z">
              <w:rPr>
                <w:rFonts w:ascii="Calibri" w:hAnsi="Calibri"/>
                <w:lang w:val="de-CH"/>
              </w:rPr>
            </w:rPrChange>
          </w:rPr>
          <w:delText xml:space="preserve"> 2006; </w:delText>
        </w:r>
        <w:r w:rsidRPr="006F644E" w:rsidDel="00C63D81">
          <w:rPr>
            <w:rFonts w:ascii="Times New Roman" w:hAnsi="Times New Roman" w:cs="Times New Roman"/>
            <w:b/>
            <w:bCs/>
            <w:sz w:val="24"/>
            <w:szCs w:val="24"/>
            <w:lang w:val="de-CH"/>
            <w:rPrChange w:id="1203" w:author="Unemo Magnus, USÖ Labmed länsklinik" w:date="2016-11-14T17:51:00Z">
              <w:rPr>
                <w:rFonts w:ascii="Calibri" w:hAnsi="Calibri"/>
                <w:b/>
                <w:bCs/>
                <w:lang w:val="de-CH"/>
              </w:rPr>
            </w:rPrChange>
          </w:rPr>
          <w:delText>58</w:delText>
        </w:r>
        <w:r w:rsidRPr="006F644E" w:rsidDel="00C63D81">
          <w:rPr>
            <w:rFonts w:ascii="Times New Roman" w:hAnsi="Times New Roman" w:cs="Times New Roman"/>
            <w:sz w:val="24"/>
            <w:szCs w:val="24"/>
            <w:lang w:val="de-CH"/>
            <w:rPrChange w:id="1204" w:author="Unemo Magnus, USÖ Labmed länsklinik" w:date="2016-11-14T17:51:00Z">
              <w:rPr>
                <w:rFonts w:ascii="Calibri" w:hAnsi="Calibri"/>
                <w:lang w:val="de-CH"/>
              </w:rPr>
            </w:rPrChange>
          </w:rPr>
          <w:delText>: 580–6.</w:delText>
        </w:r>
      </w:del>
    </w:p>
    <w:p w14:paraId="178407B5" w14:textId="2C038FBD" w:rsidR="00377FDC" w:rsidRPr="006F644E" w:rsidDel="00C63D81" w:rsidRDefault="00377FDC">
      <w:pPr>
        <w:pStyle w:val="Bibliography"/>
        <w:spacing w:after="0" w:line="480" w:lineRule="auto"/>
        <w:jc w:val="both"/>
        <w:rPr>
          <w:del w:id="1205" w:author="sunny" w:date="2016-12-06T16:14:00Z"/>
          <w:rFonts w:ascii="Times New Roman" w:hAnsi="Times New Roman" w:cs="Times New Roman"/>
          <w:sz w:val="24"/>
          <w:szCs w:val="24"/>
          <w:rPrChange w:id="1206" w:author="Unemo Magnus, USÖ Labmed länsklinik" w:date="2016-11-14T17:51:00Z">
            <w:rPr>
              <w:del w:id="1207" w:author="sunny" w:date="2016-12-06T16:14:00Z"/>
              <w:rFonts w:ascii="Calibri" w:hAnsi="Calibri"/>
            </w:rPr>
          </w:rPrChange>
        </w:rPr>
        <w:pPrChange w:id="1208" w:author="Unemo Magnus, USÖ Labmed länsklinik" w:date="2016-11-14T18:38:00Z">
          <w:pPr>
            <w:pStyle w:val="Bibliography"/>
          </w:pPr>
        </w:pPrChange>
      </w:pPr>
      <w:del w:id="1209" w:author="sunny" w:date="2016-12-06T16:14:00Z">
        <w:r w:rsidRPr="006F644E" w:rsidDel="00C63D81">
          <w:rPr>
            <w:rFonts w:ascii="Times New Roman" w:hAnsi="Times New Roman" w:cs="Times New Roman"/>
            <w:sz w:val="24"/>
            <w:szCs w:val="24"/>
            <w:lang w:val="de-CH"/>
            <w:rPrChange w:id="1210" w:author="Unemo Magnus, USÖ Labmed länsklinik" w:date="2016-11-14T17:51:00Z">
              <w:rPr>
                <w:rFonts w:ascii="Calibri" w:hAnsi="Calibri"/>
                <w:lang w:val="de-CH"/>
              </w:rPr>
            </w:rPrChange>
          </w:rPr>
          <w:delText>7. Reller LB, Weinstein M, Jorgensen JH</w:delText>
        </w:r>
      </w:del>
      <w:ins w:id="1211" w:author="Unemo Magnus, USÖ Labmed länsklinik" w:date="2016-11-14T18:41:00Z">
        <w:del w:id="1212" w:author="sunny" w:date="2016-12-06T16:14:00Z">
          <w:r w:rsidR="003E0CDD" w:rsidDel="00C63D81">
            <w:rPr>
              <w:rFonts w:ascii="Times New Roman" w:hAnsi="Times New Roman" w:cs="Times New Roman"/>
              <w:sz w:val="24"/>
              <w:szCs w:val="24"/>
              <w:lang w:val="de-CH"/>
            </w:rPr>
            <w:delText xml:space="preserve"> </w:delText>
          </w:r>
          <w:r w:rsidR="003E0CDD" w:rsidRPr="00AF166B" w:rsidDel="00C63D81">
            <w:rPr>
              <w:rFonts w:ascii="Times New Roman" w:hAnsi="Times New Roman" w:cs="Times New Roman"/>
              <w:i/>
              <w:sz w:val="24"/>
              <w:szCs w:val="24"/>
              <w:lang w:val="en-US"/>
              <w:rPrChange w:id="1213" w:author="Unemo Magnus, USÖ Labmed länsklinik" w:date="2016-11-15T15:02:00Z">
                <w:rPr>
                  <w:rFonts w:ascii="Times New Roman" w:hAnsi="Times New Roman" w:cs="Times New Roman"/>
                  <w:i/>
                  <w:sz w:val="24"/>
                  <w:szCs w:val="24"/>
                </w:rPr>
              </w:rPrChange>
            </w:rPr>
            <w:delText>et al</w:delText>
          </w:r>
        </w:del>
      </w:ins>
      <w:del w:id="1214" w:author="sunny" w:date="2016-12-06T16:14:00Z">
        <w:r w:rsidRPr="006F644E" w:rsidDel="00C63D81">
          <w:rPr>
            <w:rFonts w:ascii="Times New Roman" w:hAnsi="Times New Roman" w:cs="Times New Roman"/>
            <w:sz w:val="24"/>
            <w:szCs w:val="24"/>
            <w:lang w:val="de-CH"/>
            <w:rPrChange w:id="1215" w:author="Unemo Magnus, USÖ Labmed länsklinik" w:date="2016-11-14T17:51:00Z">
              <w:rPr>
                <w:rFonts w:ascii="Calibri" w:hAnsi="Calibri"/>
                <w:lang w:val="de-CH"/>
              </w:rPr>
            </w:rPrChange>
          </w:rPr>
          <w:delText xml:space="preserve">, Ferraro MJ. </w:delText>
        </w:r>
        <w:r w:rsidRPr="006F644E" w:rsidDel="00C63D81">
          <w:rPr>
            <w:rFonts w:ascii="Times New Roman" w:hAnsi="Times New Roman" w:cs="Times New Roman"/>
            <w:sz w:val="24"/>
            <w:szCs w:val="24"/>
            <w:rPrChange w:id="1216" w:author="Unemo Magnus, USÖ Labmed länsklinik" w:date="2016-11-14T17:51:00Z">
              <w:rPr>
                <w:rFonts w:ascii="Calibri" w:hAnsi="Calibri"/>
              </w:rPr>
            </w:rPrChange>
          </w:rPr>
          <w:delText xml:space="preserve">Antimicrobial Susceptibility </w:delText>
        </w:r>
      </w:del>
      <w:ins w:id="1217" w:author="Unemo Magnus, USÖ Labmed länsklinik" w:date="2016-11-14T18:41:00Z">
        <w:del w:id="1218" w:author="sunny" w:date="2016-12-06T16:14:00Z">
          <w:r w:rsidR="003E0CDD" w:rsidDel="00C63D81">
            <w:rPr>
              <w:rFonts w:ascii="Times New Roman" w:hAnsi="Times New Roman" w:cs="Times New Roman"/>
              <w:sz w:val="24"/>
              <w:szCs w:val="24"/>
            </w:rPr>
            <w:delText>s</w:delText>
          </w:r>
          <w:r w:rsidR="003E0CDD" w:rsidRPr="006F644E" w:rsidDel="00C63D81">
            <w:rPr>
              <w:rFonts w:ascii="Times New Roman" w:hAnsi="Times New Roman" w:cs="Times New Roman"/>
              <w:sz w:val="24"/>
              <w:szCs w:val="24"/>
              <w:rPrChange w:id="1219" w:author="Unemo Magnus, USÖ Labmed länsklinik" w:date="2016-11-14T17:51:00Z">
                <w:rPr>
                  <w:rFonts w:ascii="Calibri" w:hAnsi="Calibri"/>
                </w:rPr>
              </w:rPrChange>
            </w:rPr>
            <w:delText xml:space="preserve">usceptibility </w:delText>
          </w:r>
        </w:del>
      </w:ins>
      <w:del w:id="1220" w:author="sunny" w:date="2016-12-06T16:14:00Z">
        <w:r w:rsidRPr="006F644E" w:rsidDel="00C63D81">
          <w:rPr>
            <w:rFonts w:ascii="Times New Roman" w:hAnsi="Times New Roman" w:cs="Times New Roman"/>
            <w:sz w:val="24"/>
            <w:szCs w:val="24"/>
            <w:rPrChange w:id="1221" w:author="Unemo Magnus, USÖ Labmed länsklinik" w:date="2016-11-14T17:51:00Z">
              <w:rPr>
                <w:rFonts w:ascii="Calibri" w:hAnsi="Calibri"/>
              </w:rPr>
            </w:rPrChange>
          </w:rPr>
          <w:delText>Testing</w:delText>
        </w:r>
      </w:del>
      <w:ins w:id="1222" w:author="Unemo Magnus, USÖ Labmed länsklinik" w:date="2016-11-14T18:41:00Z">
        <w:del w:id="1223" w:author="sunny" w:date="2016-12-06T16:14:00Z">
          <w:r w:rsidR="003E0CDD" w:rsidDel="00C63D81">
            <w:rPr>
              <w:rFonts w:ascii="Times New Roman" w:hAnsi="Times New Roman" w:cs="Times New Roman"/>
              <w:sz w:val="24"/>
              <w:szCs w:val="24"/>
            </w:rPr>
            <w:delText>t</w:delText>
          </w:r>
          <w:r w:rsidR="003E0CDD" w:rsidRPr="006F644E" w:rsidDel="00C63D81">
            <w:rPr>
              <w:rFonts w:ascii="Times New Roman" w:hAnsi="Times New Roman" w:cs="Times New Roman"/>
              <w:sz w:val="24"/>
              <w:szCs w:val="24"/>
              <w:rPrChange w:id="1224" w:author="Unemo Magnus, USÖ Labmed länsklinik" w:date="2016-11-14T17:51:00Z">
                <w:rPr>
                  <w:rFonts w:ascii="Calibri" w:hAnsi="Calibri"/>
                </w:rPr>
              </w:rPrChange>
            </w:rPr>
            <w:delText>esting</w:delText>
          </w:r>
        </w:del>
      </w:ins>
      <w:del w:id="1225" w:author="sunny" w:date="2016-12-06T16:14:00Z">
        <w:r w:rsidRPr="006F644E" w:rsidDel="00C63D81">
          <w:rPr>
            <w:rFonts w:ascii="Times New Roman" w:hAnsi="Times New Roman" w:cs="Times New Roman"/>
            <w:sz w:val="24"/>
            <w:szCs w:val="24"/>
            <w:rPrChange w:id="1226" w:author="Unemo Magnus, USÖ Labmed länsklinik" w:date="2016-11-14T17:51:00Z">
              <w:rPr>
                <w:rFonts w:ascii="Calibri" w:hAnsi="Calibri"/>
              </w:rPr>
            </w:rPrChange>
          </w:rPr>
          <w:delText xml:space="preserve">: A </w:delText>
        </w:r>
      </w:del>
      <w:ins w:id="1227" w:author="Unemo Magnus, USÖ Labmed länsklinik" w:date="2016-11-14T18:41:00Z">
        <w:del w:id="1228" w:author="sunny" w:date="2016-12-06T16:14:00Z">
          <w:r w:rsidR="003E0CDD" w:rsidDel="00C63D81">
            <w:rPr>
              <w:rFonts w:ascii="Times New Roman" w:hAnsi="Times New Roman" w:cs="Times New Roman"/>
              <w:sz w:val="24"/>
              <w:szCs w:val="24"/>
            </w:rPr>
            <w:delText>a</w:delText>
          </w:r>
          <w:r w:rsidR="003E0CDD" w:rsidRPr="006F644E" w:rsidDel="00C63D81">
            <w:rPr>
              <w:rFonts w:ascii="Times New Roman" w:hAnsi="Times New Roman" w:cs="Times New Roman"/>
              <w:sz w:val="24"/>
              <w:szCs w:val="24"/>
              <w:rPrChange w:id="1229" w:author="Unemo Magnus, USÖ Labmed länsklinik" w:date="2016-11-14T17:51:00Z">
                <w:rPr>
                  <w:rFonts w:ascii="Calibri" w:hAnsi="Calibri"/>
                </w:rPr>
              </w:rPrChange>
            </w:rPr>
            <w:delText xml:space="preserve"> </w:delText>
          </w:r>
        </w:del>
      </w:ins>
      <w:del w:id="1230" w:author="sunny" w:date="2016-12-06T16:14:00Z">
        <w:r w:rsidRPr="006F644E" w:rsidDel="00C63D81">
          <w:rPr>
            <w:rFonts w:ascii="Times New Roman" w:hAnsi="Times New Roman" w:cs="Times New Roman"/>
            <w:sz w:val="24"/>
            <w:szCs w:val="24"/>
            <w:rPrChange w:id="1231" w:author="Unemo Magnus, USÖ Labmed länsklinik" w:date="2016-11-14T17:51:00Z">
              <w:rPr>
                <w:rFonts w:ascii="Calibri" w:hAnsi="Calibri"/>
              </w:rPr>
            </w:rPrChange>
          </w:rPr>
          <w:delText xml:space="preserve">Review </w:delText>
        </w:r>
      </w:del>
      <w:ins w:id="1232" w:author="Unemo Magnus, USÖ Labmed länsklinik" w:date="2016-11-14T18:41:00Z">
        <w:del w:id="1233" w:author="sunny" w:date="2016-12-06T16:14:00Z">
          <w:r w:rsidR="003E0CDD" w:rsidDel="00C63D81">
            <w:rPr>
              <w:rFonts w:ascii="Times New Roman" w:hAnsi="Times New Roman" w:cs="Times New Roman"/>
              <w:sz w:val="24"/>
              <w:szCs w:val="24"/>
            </w:rPr>
            <w:delText>r</w:delText>
          </w:r>
          <w:r w:rsidR="003E0CDD" w:rsidRPr="006F644E" w:rsidDel="00C63D81">
            <w:rPr>
              <w:rFonts w:ascii="Times New Roman" w:hAnsi="Times New Roman" w:cs="Times New Roman"/>
              <w:sz w:val="24"/>
              <w:szCs w:val="24"/>
              <w:rPrChange w:id="1234" w:author="Unemo Magnus, USÖ Labmed länsklinik" w:date="2016-11-14T17:51:00Z">
                <w:rPr>
                  <w:rFonts w:ascii="Calibri" w:hAnsi="Calibri"/>
                </w:rPr>
              </w:rPrChange>
            </w:rPr>
            <w:delText xml:space="preserve">eview </w:delText>
          </w:r>
        </w:del>
      </w:ins>
      <w:del w:id="1235" w:author="sunny" w:date="2016-12-06T16:14:00Z">
        <w:r w:rsidRPr="006F644E" w:rsidDel="00C63D81">
          <w:rPr>
            <w:rFonts w:ascii="Times New Roman" w:hAnsi="Times New Roman" w:cs="Times New Roman"/>
            <w:sz w:val="24"/>
            <w:szCs w:val="24"/>
            <w:rPrChange w:id="1236" w:author="Unemo Magnus, USÖ Labmed länsklinik" w:date="2016-11-14T17:51:00Z">
              <w:rPr>
                <w:rFonts w:ascii="Calibri" w:hAnsi="Calibri"/>
              </w:rPr>
            </w:rPrChange>
          </w:rPr>
          <w:delText xml:space="preserve">of General </w:delText>
        </w:r>
      </w:del>
      <w:ins w:id="1237" w:author="Unemo Magnus, USÖ Labmed länsklinik" w:date="2016-11-14T18:41:00Z">
        <w:del w:id="1238" w:author="sunny" w:date="2016-12-06T16:14:00Z">
          <w:r w:rsidR="003E0CDD" w:rsidDel="00C63D81">
            <w:rPr>
              <w:rFonts w:ascii="Times New Roman" w:hAnsi="Times New Roman" w:cs="Times New Roman"/>
              <w:sz w:val="24"/>
              <w:szCs w:val="24"/>
            </w:rPr>
            <w:delText>g</w:delText>
          </w:r>
          <w:r w:rsidR="003E0CDD" w:rsidRPr="006F644E" w:rsidDel="00C63D81">
            <w:rPr>
              <w:rFonts w:ascii="Times New Roman" w:hAnsi="Times New Roman" w:cs="Times New Roman"/>
              <w:sz w:val="24"/>
              <w:szCs w:val="24"/>
              <w:rPrChange w:id="1239" w:author="Unemo Magnus, USÖ Labmed länsklinik" w:date="2016-11-14T17:51:00Z">
                <w:rPr>
                  <w:rFonts w:ascii="Calibri" w:hAnsi="Calibri"/>
                </w:rPr>
              </w:rPrChange>
            </w:rPr>
            <w:delText xml:space="preserve">eneral </w:delText>
          </w:r>
        </w:del>
      </w:ins>
      <w:del w:id="1240" w:author="sunny" w:date="2016-12-06T16:14:00Z">
        <w:r w:rsidRPr="006F644E" w:rsidDel="00C63D81">
          <w:rPr>
            <w:rFonts w:ascii="Times New Roman" w:hAnsi="Times New Roman" w:cs="Times New Roman"/>
            <w:sz w:val="24"/>
            <w:szCs w:val="24"/>
            <w:rPrChange w:id="1241" w:author="Unemo Magnus, USÖ Labmed länsklinik" w:date="2016-11-14T17:51:00Z">
              <w:rPr>
                <w:rFonts w:ascii="Calibri" w:hAnsi="Calibri"/>
              </w:rPr>
            </w:rPrChange>
          </w:rPr>
          <w:delText xml:space="preserve">Principles </w:delText>
        </w:r>
      </w:del>
      <w:ins w:id="1242" w:author="Unemo Magnus, USÖ Labmed länsklinik" w:date="2016-11-14T18:41:00Z">
        <w:del w:id="1243"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1244" w:author="Unemo Magnus, USÖ Labmed länsklinik" w:date="2016-11-14T17:51:00Z">
                <w:rPr>
                  <w:rFonts w:ascii="Calibri" w:hAnsi="Calibri"/>
                </w:rPr>
              </w:rPrChange>
            </w:rPr>
            <w:delText xml:space="preserve">rinciples </w:delText>
          </w:r>
        </w:del>
      </w:ins>
      <w:del w:id="1245" w:author="sunny" w:date="2016-12-06T16:14:00Z">
        <w:r w:rsidRPr="006F644E" w:rsidDel="00C63D81">
          <w:rPr>
            <w:rFonts w:ascii="Times New Roman" w:hAnsi="Times New Roman" w:cs="Times New Roman"/>
            <w:sz w:val="24"/>
            <w:szCs w:val="24"/>
            <w:rPrChange w:id="1246" w:author="Unemo Magnus, USÖ Labmed länsklinik" w:date="2016-11-14T17:51:00Z">
              <w:rPr>
                <w:rFonts w:ascii="Calibri" w:hAnsi="Calibri"/>
              </w:rPr>
            </w:rPrChange>
          </w:rPr>
          <w:delText xml:space="preserve">and Contemporary </w:delText>
        </w:r>
      </w:del>
      <w:ins w:id="1247" w:author="Unemo Magnus, USÖ Labmed länsklinik" w:date="2016-11-14T18:41:00Z">
        <w:del w:id="1248" w:author="sunny" w:date="2016-12-06T16:14:00Z">
          <w:r w:rsidR="003E0CDD" w:rsidDel="00C63D81">
            <w:rPr>
              <w:rFonts w:ascii="Times New Roman" w:hAnsi="Times New Roman" w:cs="Times New Roman"/>
              <w:sz w:val="24"/>
              <w:szCs w:val="24"/>
            </w:rPr>
            <w:delText>c</w:delText>
          </w:r>
          <w:r w:rsidR="003E0CDD" w:rsidRPr="006F644E" w:rsidDel="00C63D81">
            <w:rPr>
              <w:rFonts w:ascii="Times New Roman" w:hAnsi="Times New Roman" w:cs="Times New Roman"/>
              <w:sz w:val="24"/>
              <w:szCs w:val="24"/>
              <w:rPrChange w:id="1249" w:author="Unemo Magnus, USÖ Labmed länsklinik" w:date="2016-11-14T17:51:00Z">
                <w:rPr>
                  <w:rFonts w:ascii="Calibri" w:hAnsi="Calibri"/>
                </w:rPr>
              </w:rPrChange>
            </w:rPr>
            <w:delText xml:space="preserve">ontemporary </w:delText>
          </w:r>
        </w:del>
      </w:ins>
      <w:del w:id="1250" w:author="sunny" w:date="2016-12-06T16:14:00Z">
        <w:r w:rsidRPr="006F644E" w:rsidDel="00C63D81">
          <w:rPr>
            <w:rFonts w:ascii="Times New Roman" w:hAnsi="Times New Roman" w:cs="Times New Roman"/>
            <w:sz w:val="24"/>
            <w:szCs w:val="24"/>
            <w:rPrChange w:id="1251" w:author="Unemo Magnus, USÖ Labmed länsklinik" w:date="2016-11-14T17:51:00Z">
              <w:rPr>
                <w:rFonts w:ascii="Calibri" w:hAnsi="Calibri"/>
              </w:rPr>
            </w:rPrChange>
          </w:rPr>
          <w:delText>Practices</w:delText>
        </w:r>
      </w:del>
      <w:ins w:id="1252" w:author="Unemo Magnus, USÖ Labmed länsklinik" w:date="2016-11-14T18:41:00Z">
        <w:del w:id="1253"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1254" w:author="Unemo Magnus, USÖ Labmed länsklinik" w:date="2016-11-14T17:51:00Z">
                <w:rPr>
                  <w:rFonts w:ascii="Calibri" w:hAnsi="Calibri"/>
                </w:rPr>
              </w:rPrChange>
            </w:rPr>
            <w:delText>ractices</w:delText>
          </w:r>
        </w:del>
      </w:ins>
      <w:del w:id="1255" w:author="sunny" w:date="2016-12-06T16:14:00Z">
        <w:r w:rsidRPr="006F644E" w:rsidDel="00C63D81">
          <w:rPr>
            <w:rFonts w:ascii="Times New Roman" w:hAnsi="Times New Roman" w:cs="Times New Roman"/>
            <w:sz w:val="24"/>
            <w:szCs w:val="24"/>
            <w:rPrChange w:id="125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257" w:author="Unemo Magnus, USÖ Labmed länsklinik" w:date="2016-11-14T17:51:00Z">
              <w:rPr>
                <w:rFonts w:ascii="Calibri" w:hAnsi="Calibri"/>
                <w:i/>
                <w:iCs/>
              </w:rPr>
            </w:rPrChange>
          </w:rPr>
          <w:delText>Clin Infect Dis</w:delText>
        </w:r>
        <w:r w:rsidRPr="006F644E" w:rsidDel="00C63D81">
          <w:rPr>
            <w:rFonts w:ascii="Times New Roman" w:hAnsi="Times New Roman" w:cs="Times New Roman"/>
            <w:sz w:val="24"/>
            <w:szCs w:val="24"/>
            <w:rPrChange w:id="1258" w:author="Unemo Magnus, USÖ Labmed länsklinik" w:date="2016-11-14T17:51:00Z">
              <w:rPr>
                <w:rFonts w:ascii="Calibri" w:hAnsi="Calibri"/>
              </w:rPr>
            </w:rPrChange>
          </w:rPr>
          <w:delText xml:space="preserve"> 2009; </w:delText>
        </w:r>
        <w:r w:rsidRPr="006F644E" w:rsidDel="00C63D81">
          <w:rPr>
            <w:rFonts w:ascii="Times New Roman" w:hAnsi="Times New Roman" w:cs="Times New Roman"/>
            <w:b/>
            <w:bCs/>
            <w:sz w:val="24"/>
            <w:szCs w:val="24"/>
            <w:rPrChange w:id="1259" w:author="Unemo Magnus, USÖ Labmed länsklinik" w:date="2016-11-14T17:51:00Z">
              <w:rPr>
                <w:rFonts w:ascii="Calibri" w:hAnsi="Calibri"/>
                <w:b/>
                <w:bCs/>
              </w:rPr>
            </w:rPrChange>
          </w:rPr>
          <w:delText>49</w:delText>
        </w:r>
        <w:r w:rsidRPr="006F644E" w:rsidDel="00C63D81">
          <w:rPr>
            <w:rFonts w:ascii="Times New Roman" w:hAnsi="Times New Roman" w:cs="Times New Roman"/>
            <w:sz w:val="24"/>
            <w:szCs w:val="24"/>
            <w:rPrChange w:id="1260" w:author="Unemo Magnus, USÖ Labmed länsklinik" w:date="2016-11-14T17:51:00Z">
              <w:rPr>
                <w:rFonts w:ascii="Calibri" w:hAnsi="Calibri"/>
              </w:rPr>
            </w:rPrChange>
          </w:rPr>
          <w:delText>: 1749–55.</w:delText>
        </w:r>
      </w:del>
    </w:p>
    <w:p w14:paraId="3F286C9E" w14:textId="5810BDEB" w:rsidR="00377FDC" w:rsidRPr="00AF166B" w:rsidDel="00C63D81" w:rsidRDefault="00377FDC">
      <w:pPr>
        <w:pStyle w:val="Bibliography"/>
        <w:spacing w:after="0" w:line="480" w:lineRule="auto"/>
        <w:jc w:val="both"/>
        <w:rPr>
          <w:del w:id="1261" w:author="sunny" w:date="2016-12-06T16:14:00Z"/>
          <w:rFonts w:ascii="Times New Roman" w:hAnsi="Times New Roman" w:cs="Times New Roman"/>
          <w:sz w:val="24"/>
          <w:szCs w:val="24"/>
          <w:lang w:val="sv-SE"/>
          <w:rPrChange w:id="1262" w:author="Unemo Magnus, USÖ Labmed länsklinik" w:date="2016-11-15T15:02:00Z">
            <w:rPr>
              <w:del w:id="1263" w:author="sunny" w:date="2016-12-06T16:14:00Z"/>
              <w:rFonts w:ascii="Calibri" w:hAnsi="Calibri"/>
            </w:rPr>
          </w:rPrChange>
        </w:rPr>
        <w:pPrChange w:id="1264" w:author="Unemo Magnus, USÖ Labmed länsklinik" w:date="2016-11-14T18:38:00Z">
          <w:pPr>
            <w:pStyle w:val="Bibliography"/>
          </w:pPr>
        </w:pPrChange>
      </w:pPr>
      <w:del w:id="1265" w:author="sunny" w:date="2016-12-06T16:14:00Z">
        <w:r w:rsidRPr="006F644E" w:rsidDel="00C63D81">
          <w:rPr>
            <w:rFonts w:ascii="Times New Roman" w:hAnsi="Times New Roman" w:cs="Times New Roman"/>
            <w:sz w:val="24"/>
            <w:szCs w:val="24"/>
            <w:rPrChange w:id="1266" w:author="Unemo Magnus, USÖ Labmed länsklinik" w:date="2016-11-14T17:51:00Z">
              <w:rPr>
                <w:rFonts w:ascii="Calibri" w:hAnsi="Calibri"/>
              </w:rPr>
            </w:rPrChange>
          </w:rPr>
          <w:delText xml:space="preserve">8. Wiegand I, Hilpert K, Hancock REW. Agar and broth dilution methods to determine the minimal inhibitory concentration (MIC) of antimicrobial substances. </w:delText>
        </w:r>
        <w:r w:rsidRPr="00AF166B" w:rsidDel="00C63D81">
          <w:rPr>
            <w:rFonts w:ascii="Times New Roman" w:hAnsi="Times New Roman" w:cs="Times New Roman"/>
            <w:i/>
            <w:iCs/>
            <w:sz w:val="24"/>
            <w:szCs w:val="24"/>
            <w:lang w:val="sv-SE"/>
            <w:rPrChange w:id="1267" w:author="Unemo Magnus, USÖ Labmed länsklinik" w:date="2016-11-15T15:02:00Z">
              <w:rPr>
                <w:rFonts w:ascii="Calibri" w:hAnsi="Calibri"/>
                <w:i/>
                <w:iCs/>
              </w:rPr>
            </w:rPrChange>
          </w:rPr>
          <w:delText>Nat Protoc</w:delText>
        </w:r>
        <w:r w:rsidRPr="00AF166B" w:rsidDel="00C63D81">
          <w:rPr>
            <w:rFonts w:ascii="Times New Roman" w:hAnsi="Times New Roman" w:cs="Times New Roman"/>
            <w:sz w:val="24"/>
            <w:szCs w:val="24"/>
            <w:lang w:val="sv-SE"/>
            <w:rPrChange w:id="1268" w:author="Unemo Magnus, USÖ Labmed länsklinik" w:date="2016-11-15T15:02:00Z">
              <w:rPr>
                <w:rFonts w:ascii="Calibri" w:hAnsi="Calibri"/>
              </w:rPr>
            </w:rPrChange>
          </w:rPr>
          <w:delText xml:space="preserve"> 2008; </w:delText>
        </w:r>
        <w:r w:rsidRPr="00AF166B" w:rsidDel="00C63D81">
          <w:rPr>
            <w:rFonts w:ascii="Times New Roman" w:hAnsi="Times New Roman" w:cs="Times New Roman"/>
            <w:b/>
            <w:bCs/>
            <w:sz w:val="24"/>
            <w:szCs w:val="24"/>
            <w:lang w:val="sv-SE"/>
            <w:rPrChange w:id="1269" w:author="Unemo Magnus, USÖ Labmed länsklinik" w:date="2016-11-15T15:02:00Z">
              <w:rPr>
                <w:rFonts w:ascii="Calibri" w:hAnsi="Calibri"/>
                <w:b/>
                <w:bCs/>
              </w:rPr>
            </w:rPrChange>
          </w:rPr>
          <w:delText>3</w:delText>
        </w:r>
        <w:r w:rsidRPr="00AF166B" w:rsidDel="00C63D81">
          <w:rPr>
            <w:rFonts w:ascii="Times New Roman" w:hAnsi="Times New Roman" w:cs="Times New Roman"/>
            <w:sz w:val="24"/>
            <w:szCs w:val="24"/>
            <w:lang w:val="sv-SE"/>
            <w:rPrChange w:id="1270" w:author="Unemo Magnus, USÖ Labmed länsklinik" w:date="2016-11-15T15:02:00Z">
              <w:rPr>
                <w:rFonts w:ascii="Calibri" w:hAnsi="Calibri"/>
              </w:rPr>
            </w:rPrChange>
          </w:rPr>
          <w:delText>: 163–75.</w:delText>
        </w:r>
      </w:del>
    </w:p>
    <w:p w14:paraId="0CDBB647" w14:textId="0B7A3327" w:rsidR="00377FDC" w:rsidRPr="006F644E" w:rsidDel="00C63D81" w:rsidRDefault="00377FDC">
      <w:pPr>
        <w:pStyle w:val="Bibliography"/>
        <w:spacing w:after="0" w:line="480" w:lineRule="auto"/>
        <w:jc w:val="both"/>
        <w:rPr>
          <w:del w:id="1271" w:author="sunny" w:date="2016-12-06T16:14:00Z"/>
          <w:rFonts w:ascii="Times New Roman" w:hAnsi="Times New Roman" w:cs="Times New Roman"/>
          <w:sz w:val="24"/>
          <w:szCs w:val="24"/>
          <w:rPrChange w:id="1272" w:author="Unemo Magnus, USÖ Labmed länsklinik" w:date="2016-11-14T17:51:00Z">
            <w:rPr>
              <w:del w:id="1273" w:author="sunny" w:date="2016-12-06T16:14:00Z"/>
              <w:rFonts w:ascii="Calibri" w:hAnsi="Calibri"/>
            </w:rPr>
          </w:rPrChange>
        </w:rPr>
        <w:pPrChange w:id="1274" w:author="Unemo Magnus, USÖ Labmed länsklinik" w:date="2016-11-14T18:38:00Z">
          <w:pPr>
            <w:pStyle w:val="Bibliography"/>
          </w:pPr>
        </w:pPrChange>
      </w:pPr>
      <w:del w:id="1275" w:author="sunny" w:date="2016-12-06T16:14:00Z">
        <w:r w:rsidRPr="00AF166B" w:rsidDel="00C63D81">
          <w:rPr>
            <w:rFonts w:ascii="Times New Roman" w:hAnsi="Times New Roman" w:cs="Times New Roman"/>
            <w:sz w:val="24"/>
            <w:szCs w:val="24"/>
            <w:lang w:val="sv-SE"/>
            <w:rPrChange w:id="1276" w:author="Unemo Magnus, USÖ Labmed länsklinik" w:date="2016-11-15T15:02:00Z">
              <w:rPr>
                <w:rFonts w:ascii="Calibri" w:hAnsi="Calibri"/>
              </w:rPr>
            </w:rPrChange>
          </w:rPr>
          <w:delText>9. Takei M, Yamaguchi Y, Fukuda H</w:delText>
        </w:r>
      </w:del>
      <w:ins w:id="1277" w:author="Unemo Magnus, USÖ Labmed länsklinik" w:date="2016-11-14T18:41:00Z">
        <w:del w:id="1278" w:author="sunny" w:date="2016-12-06T16:14:00Z">
          <w:r w:rsidR="003E0CDD" w:rsidRPr="00AF166B" w:rsidDel="00C63D81">
            <w:rPr>
              <w:rFonts w:ascii="Times New Roman" w:hAnsi="Times New Roman" w:cs="Times New Roman"/>
              <w:sz w:val="24"/>
              <w:szCs w:val="24"/>
              <w:lang w:val="sv-SE"/>
              <w:rPrChange w:id="1279"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1280" w:author="Unemo Magnus, USÖ Labmed länsklinik" w:date="2016-11-15T15:02:00Z">
                <w:rPr>
                  <w:rFonts w:ascii="Times New Roman" w:hAnsi="Times New Roman" w:cs="Times New Roman"/>
                  <w:i/>
                  <w:sz w:val="24"/>
                  <w:szCs w:val="24"/>
                </w:rPr>
              </w:rPrChange>
            </w:rPr>
            <w:delText>et al</w:delText>
          </w:r>
        </w:del>
      </w:ins>
      <w:del w:id="1281" w:author="sunny" w:date="2016-12-06T16:14:00Z">
        <w:r w:rsidRPr="00AF166B" w:rsidDel="00C63D81">
          <w:rPr>
            <w:rFonts w:ascii="Times New Roman" w:hAnsi="Times New Roman" w:cs="Times New Roman"/>
            <w:sz w:val="24"/>
            <w:szCs w:val="24"/>
            <w:lang w:val="sv-SE"/>
            <w:rPrChange w:id="1282" w:author="Unemo Magnus, USÖ Labmed länsklinik" w:date="2016-11-15T15:02:00Z">
              <w:rPr>
                <w:rFonts w:ascii="Calibri" w:hAnsi="Calibri"/>
              </w:rPr>
            </w:rPrChange>
          </w:rPr>
          <w:delText xml:space="preserve">, Yasuda M, Deguchi T. </w:delText>
        </w:r>
        <w:r w:rsidRPr="006F644E" w:rsidDel="00C63D81">
          <w:rPr>
            <w:rFonts w:ascii="Times New Roman" w:hAnsi="Times New Roman" w:cs="Times New Roman"/>
            <w:sz w:val="24"/>
            <w:szCs w:val="24"/>
            <w:rPrChange w:id="1283" w:author="Unemo Magnus, USÖ Labmed länsklinik" w:date="2016-11-14T17:51:00Z">
              <w:rPr>
                <w:rFonts w:ascii="Calibri" w:hAnsi="Calibri"/>
              </w:rPr>
            </w:rPrChange>
          </w:rPr>
          <w:delText xml:space="preserve">Cultivation of </w:delText>
        </w:r>
        <w:r w:rsidRPr="003E0CDD" w:rsidDel="00C63D81">
          <w:rPr>
            <w:rFonts w:ascii="Times New Roman" w:hAnsi="Times New Roman" w:cs="Times New Roman"/>
            <w:i/>
            <w:sz w:val="24"/>
            <w:szCs w:val="24"/>
            <w:rPrChange w:id="1284"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285" w:author="Unemo Magnus, USÖ Labmed länsklinik" w:date="2016-11-14T17:51:00Z">
              <w:rPr>
                <w:rFonts w:ascii="Calibri" w:hAnsi="Calibri"/>
              </w:rPr>
            </w:rPrChange>
          </w:rPr>
          <w:delText xml:space="preserve"> in liquid media and determination of its in vitro susceptibilities to quinolones. </w:delText>
        </w:r>
        <w:r w:rsidRPr="006F644E" w:rsidDel="00C63D81">
          <w:rPr>
            <w:rFonts w:ascii="Times New Roman" w:hAnsi="Times New Roman" w:cs="Times New Roman"/>
            <w:i/>
            <w:iCs/>
            <w:sz w:val="24"/>
            <w:szCs w:val="24"/>
            <w:rPrChange w:id="1286"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287" w:author="Unemo Magnus, USÖ Labmed länsklinik" w:date="2016-11-14T17:51:00Z">
              <w:rPr>
                <w:rFonts w:ascii="Calibri" w:hAnsi="Calibri"/>
              </w:rPr>
            </w:rPrChange>
          </w:rPr>
          <w:delText xml:space="preserve"> 2005; </w:delText>
        </w:r>
        <w:r w:rsidRPr="006F644E" w:rsidDel="00C63D81">
          <w:rPr>
            <w:rFonts w:ascii="Times New Roman" w:hAnsi="Times New Roman" w:cs="Times New Roman"/>
            <w:b/>
            <w:bCs/>
            <w:sz w:val="24"/>
            <w:szCs w:val="24"/>
            <w:rPrChange w:id="1288" w:author="Unemo Magnus, USÖ Labmed länsklinik" w:date="2016-11-14T17:51:00Z">
              <w:rPr>
                <w:rFonts w:ascii="Calibri" w:hAnsi="Calibri"/>
                <w:b/>
                <w:bCs/>
              </w:rPr>
            </w:rPrChange>
          </w:rPr>
          <w:delText>43</w:delText>
        </w:r>
        <w:r w:rsidRPr="006F644E" w:rsidDel="00C63D81">
          <w:rPr>
            <w:rFonts w:ascii="Times New Roman" w:hAnsi="Times New Roman" w:cs="Times New Roman"/>
            <w:sz w:val="24"/>
            <w:szCs w:val="24"/>
            <w:rPrChange w:id="1289" w:author="Unemo Magnus, USÖ Labmed länsklinik" w:date="2016-11-14T17:51:00Z">
              <w:rPr>
                <w:rFonts w:ascii="Calibri" w:hAnsi="Calibri"/>
              </w:rPr>
            </w:rPrChange>
          </w:rPr>
          <w:delText>: 4321–7.</w:delText>
        </w:r>
      </w:del>
    </w:p>
    <w:p w14:paraId="63EC8334" w14:textId="7FF43551" w:rsidR="00377FDC" w:rsidRPr="006F644E" w:rsidDel="00C63D81" w:rsidRDefault="00377FDC">
      <w:pPr>
        <w:pStyle w:val="Bibliography"/>
        <w:spacing w:after="0" w:line="480" w:lineRule="auto"/>
        <w:jc w:val="both"/>
        <w:rPr>
          <w:del w:id="1290" w:author="sunny" w:date="2016-12-06T16:14:00Z"/>
          <w:rFonts w:ascii="Times New Roman" w:hAnsi="Times New Roman" w:cs="Times New Roman"/>
          <w:sz w:val="24"/>
          <w:szCs w:val="24"/>
          <w:rPrChange w:id="1291" w:author="Unemo Magnus, USÖ Labmed länsklinik" w:date="2016-11-14T17:51:00Z">
            <w:rPr>
              <w:del w:id="1292" w:author="sunny" w:date="2016-12-06T16:14:00Z"/>
              <w:rFonts w:ascii="Calibri" w:hAnsi="Calibri"/>
            </w:rPr>
          </w:rPrChange>
        </w:rPr>
        <w:pPrChange w:id="1293" w:author="Unemo Magnus, USÖ Labmed länsklinik" w:date="2016-11-14T18:38:00Z">
          <w:pPr>
            <w:pStyle w:val="Bibliography"/>
          </w:pPr>
        </w:pPrChange>
      </w:pPr>
      <w:del w:id="1294" w:author="sunny" w:date="2016-12-06T16:14:00Z">
        <w:r w:rsidRPr="006F644E" w:rsidDel="00C63D81">
          <w:rPr>
            <w:rFonts w:ascii="Times New Roman" w:hAnsi="Times New Roman" w:cs="Times New Roman"/>
            <w:sz w:val="24"/>
            <w:szCs w:val="24"/>
            <w:rPrChange w:id="1295" w:author="Unemo Magnus, USÖ Labmed länsklinik" w:date="2016-11-14T17:51:00Z">
              <w:rPr>
                <w:rFonts w:ascii="Calibri" w:hAnsi="Calibri"/>
              </w:rPr>
            </w:rPrChange>
          </w:rPr>
          <w:delText xml:space="preserve">10. Geers TA, Donabedian AM. Comparison of broth microdilution and agar dilution for susceptibility testing of </w:delText>
        </w:r>
        <w:r w:rsidRPr="00C868FE" w:rsidDel="00C63D81">
          <w:rPr>
            <w:rFonts w:ascii="Times New Roman" w:hAnsi="Times New Roman" w:cs="Times New Roman"/>
            <w:i/>
            <w:sz w:val="24"/>
            <w:szCs w:val="24"/>
            <w:rPrChange w:id="1296"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297"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298"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299" w:author="Unemo Magnus, USÖ Labmed länsklinik" w:date="2016-11-14T17:51:00Z">
              <w:rPr>
                <w:rFonts w:ascii="Calibri" w:hAnsi="Calibri"/>
              </w:rPr>
            </w:rPrChange>
          </w:rPr>
          <w:delText xml:space="preserve"> 1989; </w:delText>
        </w:r>
        <w:r w:rsidRPr="006F644E" w:rsidDel="00C63D81">
          <w:rPr>
            <w:rFonts w:ascii="Times New Roman" w:hAnsi="Times New Roman" w:cs="Times New Roman"/>
            <w:b/>
            <w:bCs/>
            <w:sz w:val="24"/>
            <w:szCs w:val="24"/>
            <w:rPrChange w:id="1300"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301" w:author="Unemo Magnus, USÖ Labmed länsklinik" w:date="2016-11-14T17:51:00Z">
              <w:rPr>
                <w:rFonts w:ascii="Calibri" w:hAnsi="Calibri"/>
              </w:rPr>
            </w:rPrChange>
          </w:rPr>
          <w:delText>: 233–4.</w:delText>
        </w:r>
      </w:del>
    </w:p>
    <w:p w14:paraId="037251B0" w14:textId="32E8C31D" w:rsidR="00377FDC" w:rsidRPr="006F644E" w:rsidDel="00C63D81" w:rsidRDefault="00377FDC">
      <w:pPr>
        <w:pStyle w:val="Bibliography"/>
        <w:spacing w:after="0" w:line="480" w:lineRule="auto"/>
        <w:jc w:val="both"/>
        <w:rPr>
          <w:del w:id="1302" w:author="sunny" w:date="2016-12-06T16:14:00Z"/>
          <w:rFonts w:ascii="Times New Roman" w:hAnsi="Times New Roman" w:cs="Times New Roman"/>
          <w:sz w:val="24"/>
          <w:szCs w:val="24"/>
          <w:rPrChange w:id="1303" w:author="Unemo Magnus, USÖ Labmed länsklinik" w:date="2016-11-14T17:51:00Z">
            <w:rPr>
              <w:del w:id="1304" w:author="sunny" w:date="2016-12-06T16:14:00Z"/>
              <w:rFonts w:ascii="Calibri" w:hAnsi="Calibri"/>
            </w:rPr>
          </w:rPrChange>
        </w:rPr>
        <w:pPrChange w:id="1305" w:author="Unemo Magnus, USÖ Labmed länsklinik" w:date="2016-11-14T18:38:00Z">
          <w:pPr>
            <w:pStyle w:val="Bibliography"/>
          </w:pPr>
        </w:pPrChange>
      </w:pPr>
      <w:del w:id="1306" w:author="sunny" w:date="2016-12-06T16:14:00Z">
        <w:r w:rsidRPr="006F644E" w:rsidDel="00C63D81">
          <w:rPr>
            <w:rFonts w:ascii="Times New Roman" w:hAnsi="Times New Roman" w:cs="Times New Roman"/>
            <w:sz w:val="24"/>
            <w:szCs w:val="24"/>
            <w:rPrChange w:id="1307" w:author="Unemo Magnus, USÖ Labmed länsklinik" w:date="2016-11-14T17:51:00Z">
              <w:rPr>
                <w:rFonts w:ascii="Calibri" w:hAnsi="Calibri"/>
              </w:rPr>
            </w:rPrChange>
          </w:rPr>
          <w:delText xml:space="preserve">11. Shapiro MA, Heifetz CL, Sesnie JC. Comparison of microdilution and agar dilution procedures for testing antibiotic susceptibility of </w:delText>
        </w:r>
        <w:r w:rsidRPr="00C868FE" w:rsidDel="00C63D81">
          <w:rPr>
            <w:rFonts w:ascii="Times New Roman" w:hAnsi="Times New Roman" w:cs="Times New Roman"/>
            <w:i/>
            <w:sz w:val="24"/>
            <w:szCs w:val="24"/>
            <w:rPrChange w:id="1308"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309"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310"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311" w:author="Unemo Magnus, USÖ Labmed länsklinik" w:date="2016-11-14T17:51:00Z">
              <w:rPr>
                <w:rFonts w:ascii="Calibri" w:hAnsi="Calibri"/>
              </w:rPr>
            </w:rPrChange>
          </w:rPr>
          <w:delText xml:space="preserve"> 1984; </w:delText>
        </w:r>
        <w:r w:rsidRPr="006F644E" w:rsidDel="00C63D81">
          <w:rPr>
            <w:rFonts w:ascii="Times New Roman" w:hAnsi="Times New Roman" w:cs="Times New Roman"/>
            <w:b/>
            <w:bCs/>
            <w:sz w:val="24"/>
            <w:szCs w:val="24"/>
            <w:rPrChange w:id="1312" w:author="Unemo Magnus, USÖ Labmed länsklinik" w:date="2016-11-14T17:51:00Z">
              <w:rPr>
                <w:rFonts w:ascii="Calibri" w:hAnsi="Calibri"/>
                <w:b/>
                <w:bCs/>
              </w:rPr>
            </w:rPrChange>
          </w:rPr>
          <w:delText>20</w:delText>
        </w:r>
        <w:r w:rsidRPr="006F644E" w:rsidDel="00C63D81">
          <w:rPr>
            <w:rFonts w:ascii="Times New Roman" w:hAnsi="Times New Roman" w:cs="Times New Roman"/>
            <w:sz w:val="24"/>
            <w:szCs w:val="24"/>
            <w:rPrChange w:id="1313" w:author="Unemo Magnus, USÖ Labmed länsklinik" w:date="2016-11-14T17:51:00Z">
              <w:rPr>
                <w:rFonts w:ascii="Calibri" w:hAnsi="Calibri"/>
              </w:rPr>
            </w:rPrChange>
          </w:rPr>
          <w:delText>: 828–30.</w:delText>
        </w:r>
      </w:del>
    </w:p>
    <w:p w14:paraId="53B480B6" w14:textId="2D720098" w:rsidR="00377FDC" w:rsidRPr="006F644E" w:rsidDel="00C63D81" w:rsidRDefault="00377FDC">
      <w:pPr>
        <w:pStyle w:val="Bibliography"/>
        <w:spacing w:after="0" w:line="480" w:lineRule="auto"/>
        <w:jc w:val="both"/>
        <w:rPr>
          <w:del w:id="1314" w:author="sunny" w:date="2016-12-06T16:14:00Z"/>
          <w:rFonts w:ascii="Times New Roman" w:hAnsi="Times New Roman" w:cs="Times New Roman"/>
          <w:sz w:val="24"/>
          <w:szCs w:val="24"/>
          <w:rPrChange w:id="1315" w:author="Unemo Magnus, USÖ Labmed länsklinik" w:date="2016-11-14T17:51:00Z">
            <w:rPr>
              <w:del w:id="1316" w:author="sunny" w:date="2016-12-06T16:14:00Z"/>
              <w:rFonts w:ascii="Calibri" w:hAnsi="Calibri"/>
            </w:rPr>
          </w:rPrChange>
        </w:rPr>
        <w:pPrChange w:id="1317" w:author="Unemo Magnus, USÖ Labmed länsklinik" w:date="2016-11-14T18:38:00Z">
          <w:pPr>
            <w:pStyle w:val="Bibliography"/>
          </w:pPr>
        </w:pPrChange>
      </w:pPr>
      <w:del w:id="1318" w:author="sunny" w:date="2016-12-06T16:14:00Z">
        <w:r w:rsidRPr="006F644E" w:rsidDel="00C63D81">
          <w:rPr>
            <w:rFonts w:ascii="Times New Roman" w:hAnsi="Times New Roman" w:cs="Times New Roman"/>
            <w:sz w:val="24"/>
            <w:szCs w:val="24"/>
            <w:rPrChange w:id="1319" w:author="Unemo Magnus, USÖ Labmed länsklinik" w:date="2016-11-14T17:51:00Z">
              <w:rPr>
                <w:rFonts w:ascii="Calibri" w:hAnsi="Calibri"/>
              </w:rPr>
            </w:rPrChange>
          </w:rPr>
          <w:delText xml:space="preserve">12. Dillard JP, Seifert HS. A peptidoglycan hydrolase similar to bacteriophage endolysins acts as an autolysin in </w:delText>
        </w:r>
        <w:r w:rsidRPr="00C868FE" w:rsidDel="00C63D81">
          <w:rPr>
            <w:rFonts w:ascii="Times New Roman" w:hAnsi="Times New Roman" w:cs="Times New Roman"/>
            <w:i/>
            <w:sz w:val="24"/>
            <w:szCs w:val="24"/>
            <w:rPrChange w:id="1320"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321"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322" w:author="Unemo Magnus, USÖ Labmed länsklinik" w:date="2016-11-14T17:51:00Z">
              <w:rPr>
                <w:rFonts w:ascii="Calibri" w:hAnsi="Calibri"/>
                <w:i/>
                <w:iCs/>
              </w:rPr>
            </w:rPrChange>
          </w:rPr>
          <w:delText>Mol Microbiol</w:delText>
        </w:r>
        <w:r w:rsidRPr="006F644E" w:rsidDel="00C63D81">
          <w:rPr>
            <w:rFonts w:ascii="Times New Roman" w:hAnsi="Times New Roman" w:cs="Times New Roman"/>
            <w:sz w:val="24"/>
            <w:szCs w:val="24"/>
            <w:rPrChange w:id="1323" w:author="Unemo Magnus, USÖ Labmed länsklinik" w:date="2016-11-14T17:51:00Z">
              <w:rPr>
                <w:rFonts w:ascii="Calibri" w:hAnsi="Calibri"/>
              </w:rPr>
            </w:rPrChange>
          </w:rPr>
          <w:delText xml:space="preserve"> 1997; </w:delText>
        </w:r>
        <w:r w:rsidRPr="006F644E" w:rsidDel="00C63D81">
          <w:rPr>
            <w:rFonts w:ascii="Times New Roman" w:hAnsi="Times New Roman" w:cs="Times New Roman"/>
            <w:b/>
            <w:bCs/>
            <w:sz w:val="24"/>
            <w:szCs w:val="24"/>
            <w:rPrChange w:id="1324" w:author="Unemo Magnus, USÖ Labmed länsklinik" w:date="2016-11-14T17:51:00Z">
              <w:rPr>
                <w:rFonts w:ascii="Calibri" w:hAnsi="Calibri"/>
                <w:b/>
                <w:bCs/>
              </w:rPr>
            </w:rPrChange>
          </w:rPr>
          <w:delText>25</w:delText>
        </w:r>
        <w:r w:rsidRPr="006F644E" w:rsidDel="00C63D81">
          <w:rPr>
            <w:rFonts w:ascii="Times New Roman" w:hAnsi="Times New Roman" w:cs="Times New Roman"/>
            <w:sz w:val="24"/>
            <w:szCs w:val="24"/>
            <w:rPrChange w:id="1325" w:author="Unemo Magnus, USÖ Labmed länsklinik" w:date="2016-11-14T17:51:00Z">
              <w:rPr>
                <w:rFonts w:ascii="Calibri" w:hAnsi="Calibri"/>
              </w:rPr>
            </w:rPrChange>
          </w:rPr>
          <w:delText>: 893–901.</w:delText>
        </w:r>
      </w:del>
    </w:p>
    <w:p w14:paraId="4EBAB3A9" w14:textId="7FE1DFD7" w:rsidR="00377FDC" w:rsidRPr="006F644E" w:rsidDel="00C63D81" w:rsidRDefault="00377FDC">
      <w:pPr>
        <w:pStyle w:val="Bibliography"/>
        <w:spacing w:after="0" w:line="480" w:lineRule="auto"/>
        <w:jc w:val="both"/>
        <w:rPr>
          <w:del w:id="1326" w:author="sunny" w:date="2016-12-06T16:14:00Z"/>
          <w:rFonts w:ascii="Times New Roman" w:hAnsi="Times New Roman" w:cs="Times New Roman"/>
          <w:sz w:val="24"/>
          <w:szCs w:val="24"/>
          <w:rPrChange w:id="1327" w:author="Unemo Magnus, USÖ Labmed länsklinik" w:date="2016-11-14T17:51:00Z">
            <w:rPr>
              <w:del w:id="1328" w:author="sunny" w:date="2016-12-06T16:14:00Z"/>
              <w:rFonts w:ascii="Calibri" w:hAnsi="Calibri"/>
            </w:rPr>
          </w:rPrChange>
        </w:rPr>
        <w:pPrChange w:id="1329" w:author="Unemo Magnus, USÖ Labmed länsklinik" w:date="2016-11-14T18:38:00Z">
          <w:pPr>
            <w:pStyle w:val="Bibliography"/>
          </w:pPr>
        </w:pPrChange>
      </w:pPr>
      <w:del w:id="1330" w:author="sunny" w:date="2016-12-06T16:14:00Z">
        <w:r w:rsidRPr="006F644E" w:rsidDel="00C63D81">
          <w:rPr>
            <w:rFonts w:ascii="Times New Roman" w:hAnsi="Times New Roman" w:cs="Times New Roman"/>
            <w:sz w:val="24"/>
            <w:szCs w:val="24"/>
            <w:rPrChange w:id="1331" w:author="Unemo Magnus, USÖ Labmed länsklinik" w:date="2016-11-14T17:51:00Z">
              <w:rPr>
                <w:rFonts w:ascii="Calibri" w:hAnsi="Calibri"/>
              </w:rPr>
            </w:rPrChange>
          </w:rPr>
          <w:delText xml:space="preserve">13. Elmros T, Burman LG, Bloom GD. Autolysis of </w:delText>
        </w:r>
        <w:r w:rsidRPr="00C868FE" w:rsidDel="00C63D81">
          <w:rPr>
            <w:rFonts w:ascii="Times New Roman" w:hAnsi="Times New Roman" w:cs="Times New Roman"/>
            <w:i/>
            <w:sz w:val="24"/>
            <w:szCs w:val="24"/>
            <w:rPrChange w:id="1332"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333"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334" w:author="Unemo Magnus, USÖ Labmed länsklinik" w:date="2016-11-14T17:51:00Z">
              <w:rPr>
                <w:rFonts w:ascii="Calibri" w:hAnsi="Calibri"/>
                <w:i/>
                <w:iCs/>
              </w:rPr>
            </w:rPrChange>
          </w:rPr>
          <w:delText>J Bacteriol</w:delText>
        </w:r>
        <w:r w:rsidRPr="006F644E" w:rsidDel="00C63D81">
          <w:rPr>
            <w:rFonts w:ascii="Times New Roman" w:hAnsi="Times New Roman" w:cs="Times New Roman"/>
            <w:sz w:val="24"/>
            <w:szCs w:val="24"/>
            <w:rPrChange w:id="1335" w:author="Unemo Magnus, USÖ Labmed länsklinik" w:date="2016-11-14T17:51:00Z">
              <w:rPr>
                <w:rFonts w:ascii="Calibri" w:hAnsi="Calibri"/>
              </w:rPr>
            </w:rPrChange>
          </w:rPr>
          <w:delText xml:space="preserve"> 1976; </w:delText>
        </w:r>
        <w:r w:rsidRPr="006F644E" w:rsidDel="00C63D81">
          <w:rPr>
            <w:rFonts w:ascii="Times New Roman" w:hAnsi="Times New Roman" w:cs="Times New Roman"/>
            <w:b/>
            <w:bCs/>
            <w:sz w:val="24"/>
            <w:szCs w:val="24"/>
            <w:rPrChange w:id="1336" w:author="Unemo Magnus, USÖ Labmed länsklinik" w:date="2016-11-14T17:51:00Z">
              <w:rPr>
                <w:rFonts w:ascii="Calibri" w:hAnsi="Calibri"/>
                <w:b/>
                <w:bCs/>
              </w:rPr>
            </w:rPrChange>
          </w:rPr>
          <w:delText>126</w:delText>
        </w:r>
        <w:r w:rsidRPr="006F644E" w:rsidDel="00C63D81">
          <w:rPr>
            <w:rFonts w:ascii="Times New Roman" w:hAnsi="Times New Roman" w:cs="Times New Roman"/>
            <w:sz w:val="24"/>
            <w:szCs w:val="24"/>
            <w:rPrChange w:id="1337" w:author="Unemo Magnus, USÖ Labmed länsklinik" w:date="2016-11-14T17:51:00Z">
              <w:rPr>
                <w:rFonts w:ascii="Calibri" w:hAnsi="Calibri"/>
              </w:rPr>
            </w:rPrChange>
          </w:rPr>
          <w:delText>: 969–76.</w:delText>
        </w:r>
      </w:del>
    </w:p>
    <w:p w14:paraId="6B8B49A9" w14:textId="6F00D886" w:rsidR="00377FDC" w:rsidRPr="006F644E" w:rsidDel="00C63D81" w:rsidRDefault="00377FDC">
      <w:pPr>
        <w:pStyle w:val="Bibliography"/>
        <w:spacing w:after="0" w:line="480" w:lineRule="auto"/>
        <w:jc w:val="both"/>
        <w:rPr>
          <w:del w:id="1338" w:author="sunny" w:date="2016-12-06T16:14:00Z"/>
          <w:rFonts w:ascii="Times New Roman" w:hAnsi="Times New Roman" w:cs="Times New Roman"/>
          <w:sz w:val="24"/>
          <w:szCs w:val="24"/>
          <w:rPrChange w:id="1339" w:author="Unemo Magnus, USÖ Labmed länsklinik" w:date="2016-11-14T17:51:00Z">
            <w:rPr>
              <w:del w:id="1340" w:author="sunny" w:date="2016-12-06T16:14:00Z"/>
              <w:rFonts w:ascii="Calibri" w:hAnsi="Calibri"/>
            </w:rPr>
          </w:rPrChange>
        </w:rPr>
        <w:pPrChange w:id="1341" w:author="Unemo Magnus, USÖ Labmed länsklinik" w:date="2016-11-14T18:38:00Z">
          <w:pPr>
            <w:pStyle w:val="Bibliography"/>
          </w:pPr>
        </w:pPrChange>
      </w:pPr>
      <w:del w:id="1342" w:author="sunny" w:date="2016-12-06T16:14:00Z">
        <w:r w:rsidRPr="006F644E" w:rsidDel="00C63D81">
          <w:rPr>
            <w:rFonts w:ascii="Times New Roman" w:hAnsi="Times New Roman" w:cs="Times New Roman"/>
            <w:sz w:val="24"/>
            <w:szCs w:val="24"/>
            <w:rPrChange w:id="1343" w:author="Unemo Magnus, USÖ Labmed länsklinik" w:date="2016-11-14T17:51:00Z">
              <w:rPr>
                <w:rFonts w:ascii="Calibri" w:hAnsi="Calibri"/>
              </w:rPr>
            </w:rPrChange>
          </w:rPr>
          <w:delText xml:space="preserve">14. Chan YA, Hackett KT, Dillard JP. The Lytic </w:delText>
        </w:r>
      </w:del>
      <w:ins w:id="1344" w:author="Unemo Magnus, USÖ Labmed länsklinik" w:date="2016-11-14T18:42:00Z">
        <w:del w:id="1345" w:author="sunny" w:date="2016-12-06T16:14:00Z">
          <w:r w:rsidR="00C868FE" w:rsidDel="00C63D81">
            <w:rPr>
              <w:rFonts w:ascii="Times New Roman" w:hAnsi="Times New Roman" w:cs="Times New Roman"/>
              <w:sz w:val="24"/>
              <w:szCs w:val="24"/>
            </w:rPr>
            <w:delText>l</w:delText>
          </w:r>
          <w:r w:rsidR="00C868FE" w:rsidRPr="006F644E" w:rsidDel="00C63D81">
            <w:rPr>
              <w:rFonts w:ascii="Times New Roman" w:hAnsi="Times New Roman" w:cs="Times New Roman"/>
              <w:sz w:val="24"/>
              <w:szCs w:val="24"/>
              <w:rPrChange w:id="1346" w:author="Unemo Magnus, USÖ Labmed länsklinik" w:date="2016-11-14T17:51:00Z">
                <w:rPr>
                  <w:rFonts w:ascii="Calibri" w:hAnsi="Calibri"/>
                </w:rPr>
              </w:rPrChange>
            </w:rPr>
            <w:delText xml:space="preserve">ytic </w:delText>
          </w:r>
        </w:del>
      </w:ins>
      <w:del w:id="1347" w:author="sunny" w:date="2016-12-06T16:14:00Z">
        <w:r w:rsidRPr="006F644E" w:rsidDel="00C63D81">
          <w:rPr>
            <w:rFonts w:ascii="Times New Roman" w:hAnsi="Times New Roman" w:cs="Times New Roman"/>
            <w:sz w:val="24"/>
            <w:szCs w:val="24"/>
            <w:rPrChange w:id="1348" w:author="Unemo Magnus, USÖ Labmed länsklinik" w:date="2016-11-14T17:51:00Z">
              <w:rPr>
                <w:rFonts w:ascii="Calibri" w:hAnsi="Calibri"/>
              </w:rPr>
            </w:rPrChange>
          </w:rPr>
          <w:delText xml:space="preserve">Transglycosylases </w:delText>
        </w:r>
      </w:del>
      <w:ins w:id="1349" w:author="Unemo Magnus, USÖ Labmed länsklinik" w:date="2016-11-14T18:42:00Z">
        <w:del w:id="1350" w:author="sunny" w:date="2016-12-06T16:14:00Z">
          <w:r w:rsidR="00C868FE" w:rsidDel="00C63D81">
            <w:rPr>
              <w:rFonts w:ascii="Times New Roman" w:hAnsi="Times New Roman" w:cs="Times New Roman"/>
              <w:sz w:val="24"/>
              <w:szCs w:val="24"/>
            </w:rPr>
            <w:delText>t</w:delText>
          </w:r>
          <w:r w:rsidR="00C868FE" w:rsidRPr="006F644E" w:rsidDel="00C63D81">
            <w:rPr>
              <w:rFonts w:ascii="Times New Roman" w:hAnsi="Times New Roman" w:cs="Times New Roman"/>
              <w:sz w:val="24"/>
              <w:szCs w:val="24"/>
              <w:rPrChange w:id="1351" w:author="Unemo Magnus, USÖ Labmed länsklinik" w:date="2016-11-14T17:51:00Z">
                <w:rPr>
                  <w:rFonts w:ascii="Calibri" w:hAnsi="Calibri"/>
                </w:rPr>
              </w:rPrChange>
            </w:rPr>
            <w:delText xml:space="preserve">ransglycosylases </w:delText>
          </w:r>
        </w:del>
      </w:ins>
      <w:del w:id="1352" w:author="sunny" w:date="2016-12-06T16:14:00Z">
        <w:r w:rsidRPr="006F644E" w:rsidDel="00C63D81">
          <w:rPr>
            <w:rFonts w:ascii="Times New Roman" w:hAnsi="Times New Roman" w:cs="Times New Roman"/>
            <w:sz w:val="24"/>
            <w:szCs w:val="24"/>
            <w:rPrChange w:id="1353" w:author="Unemo Magnus, USÖ Labmed länsklinik" w:date="2016-11-14T17:51:00Z">
              <w:rPr>
                <w:rFonts w:ascii="Calibri" w:hAnsi="Calibri"/>
              </w:rPr>
            </w:rPrChange>
          </w:rPr>
          <w:delText xml:space="preserve">of </w:delText>
        </w:r>
        <w:r w:rsidRPr="00C868FE" w:rsidDel="00C63D81">
          <w:rPr>
            <w:rFonts w:ascii="Times New Roman" w:hAnsi="Times New Roman" w:cs="Times New Roman"/>
            <w:i/>
            <w:sz w:val="24"/>
            <w:szCs w:val="24"/>
            <w:rPrChange w:id="1354"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355"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356" w:author="Unemo Magnus, USÖ Labmed länsklinik" w:date="2016-11-14T17:51:00Z">
              <w:rPr>
                <w:rFonts w:ascii="Calibri" w:hAnsi="Calibri"/>
                <w:i/>
                <w:iCs/>
              </w:rPr>
            </w:rPrChange>
          </w:rPr>
          <w:delText>Microb Drug Resist</w:delText>
        </w:r>
        <w:r w:rsidRPr="006F644E" w:rsidDel="00C63D81">
          <w:rPr>
            <w:rFonts w:ascii="Times New Roman" w:hAnsi="Times New Roman" w:cs="Times New Roman"/>
            <w:sz w:val="24"/>
            <w:szCs w:val="24"/>
            <w:rPrChange w:id="1357"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358" w:author="Unemo Magnus, USÖ Labmed länsklinik" w:date="2016-11-14T17:51:00Z">
              <w:rPr>
                <w:rFonts w:ascii="Calibri" w:hAnsi="Calibri"/>
                <w:b/>
                <w:bCs/>
              </w:rPr>
            </w:rPrChange>
          </w:rPr>
          <w:delText>18</w:delText>
        </w:r>
        <w:r w:rsidRPr="006F644E" w:rsidDel="00C63D81">
          <w:rPr>
            <w:rFonts w:ascii="Times New Roman" w:hAnsi="Times New Roman" w:cs="Times New Roman"/>
            <w:sz w:val="24"/>
            <w:szCs w:val="24"/>
            <w:rPrChange w:id="1359" w:author="Unemo Magnus, USÖ Labmed länsklinik" w:date="2016-11-14T17:51:00Z">
              <w:rPr>
                <w:rFonts w:ascii="Calibri" w:hAnsi="Calibri"/>
              </w:rPr>
            </w:rPrChange>
          </w:rPr>
          <w:delText>: 271–9.</w:delText>
        </w:r>
      </w:del>
    </w:p>
    <w:p w14:paraId="5995CE7B" w14:textId="14FC551B" w:rsidR="00377FDC" w:rsidRPr="006F644E" w:rsidDel="00C63D81" w:rsidRDefault="00377FDC">
      <w:pPr>
        <w:pStyle w:val="Bibliography"/>
        <w:spacing w:after="0" w:line="480" w:lineRule="auto"/>
        <w:jc w:val="both"/>
        <w:rPr>
          <w:del w:id="1360" w:author="sunny" w:date="2016-12-06T16:14:00Z"/>
          <w:rFonts w:ascii="Times New Roman" w:hAnsi="Times New Roman" w:cs="Times New Roman"/>
          <w:sz w:val="24"/>
          <w:szCs w:val="24"/>
          <w:rPrChange w:id="1361" w:author="Unemo Magnus, USÖ Labmed länsklinik" w:date="2016-11-14T17:51:00Z">
            <w:rPr>
              <w:del w:id="1362" w:author="sunny" w:date="2016-12-06T16:14:00Z"/>
              <w:rFonts w:ascii="Calibri" w:hAnsi="Calibri"/>
            </w:rPr>
          </w:rPrChange>
        </w:rPr>
        <w:pPrChange w:id="1363" w:author="Unemo Magnus, USÖ Labmed länsklinik" w:date="2016-11-14T18:38:00Z">
          <w:pPr>
            <w:pStyle w:val="Bibliography"/>
          </w:pPr>
        </w:pPrChange>
      </w:pPr>
      <w:del w:id="1364" w:author="sunny" w:date="2016-12-06T16:14:00Z">
        <w:r w:rsidRPr="006F644E" w:rsidDel="00C63D81">
          <w:rPr>
            <w:rFonts w:ascii="Times New Roman" w:hAnsi="Times New Roman" w:cs="Times New Roman"/>
            <w:sz w:val="24"/>
            <w:szCs w:val="24"/>
            <w:rPrChange w:id="1365" w:author="Unemo Magnus, USÖ Labmed länsklinik" w:date="2016-11-14T17:51:00Z">
              <w:rPr>
                <w:rFonts w:ascii="Calibri" w:hAnsi="Calibri"/>
              </w:rPr>
            </w:rPrChange>
          </w:rPr>
          <w:delText xml:space="preserve">15. Foerster S, Golparian D, Jacobsson S, </w:delText>
        </w:r>
        <w:r w:rsidRPr="006F644E" w:rsidDel="00C63D81">
          <w:rPr>
            <w:rFonts w:ascii="Times New Roman" w:hAnsi="Times New Roman" w:cs="Times New Roman"/>
            <w:i/>
            <w:iCs/>
            <w:sz w:val="24"/>
            <w:szCs w:val="24"/>
            <w:rPrChange w:id="1366"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367" w:author="Unemo Magnus, USÖ Labmed länsklinik" w:date="2016-11-14T17:51:00Z">
              <w:rPr>
                <w:rFonts w:ascii="Calibri" w:hAnsi="Calibri"/>
              </w:rPr>
            </w:rPrChange>
          </w:rPr>
          <w:delText xml:space="preserve"> Genetic Resistance </w:delText>
        </w:r>
      </w:del>
      <w:ins w:id="1368" w:author="Unemo Magnus, USÖ Labmed länsklinik" w:date="2016-11-14T18:42:00Z">
        <w:del w:id="1369" w:author="sunny" w:date="2016-12-06T16:14:00Z">
          <w:r w:rsidR="0058000A" w:rsidDel="00C63D81">
            <w:rPr>
              <w:rFonts w:ascii="Times New Roman" w:hAnsi="Times New Roman" w:cs="Times New Roman"/>
              <w:sz w:val="24"/>
              <w:szCs w:val="24"/>
            </w:rPr>
            <w:delText>r</w:delText>
          </w:r>
          <w:r w:rsidR="0058000A" w:rsidRPr="006F644E" w:rsidDel="00C63D81">
            <w:rPr>
              <w:rFonts w:ascii="Times New Roman" w:hAnsi="Times New Roman" w:cs="Times New Roman"/>
              <w:sz w:val="24"/>
              <w:szCs w:val="24"/>
              <w:rPrChange w:id="1370" w:author="Unemo Magnus, USÖ Labmed länsklinik" w:date="2016-11-14T17:51:00Z">
                <w:rPr>
                  <w:rFonts w:ascii="Calibri" w:hAnsi="Calibri"/>
                </w:rPr>
              </w:rPrChange>
            </w:rPr>
            <w:delText xml:space="preserve">esistance </w:delText>
          </w:r>
        </w:del>
      </w:ins>
      <w:del w:id="1371" w:author="sunny" w:date="2016-12-06T16:14:00Z">
        <w:r w:rsidRPr="006F644E" w:rsidDel="00C63D81">
          <w:rPr>
            <w:rFonts w:ascii="Times New Roman" w:hAnsi="Times New Roman" w:cs="Times New Roman"/>
            <w:sz w:val="24"/>
            <w:szCs w:val="24"/>
            <w:rPrChange w:id="1372" w:author="Unemo Magnus, USÖ Labmed länsklinik" w:date="2016-11-14T17:51:00Z">
              <w:rPr>
                <w:rFonts w:ascii="Calibri" w:hAnsi="Calibri"/>
              </w:rPr>
            </w:rPrChange>
          </w:rPr>
          <w:delText>Determinants</w:delText>
        </w:r>
      </w:del>
      <w:ins w:id="1373" w:author="Unemo Magnus, USÖ Labmed länsklinik" w:date="2016-11-14T18:42:00Z">
        <w:del w:id="1374" w:author="sunny" w:date="2016-12-06T16:14:00Z">
          <w:r w:rsidR="0058000A" w:rsidDel="00C63D81">
            <w:rPr>
              <w:rFonts w:ascii="Times New Roman" w:hAnsi="Times New Roman" w:cs="Times New Roman"/>
              <w:sz w:val="24"/>
              <w:szCs w:val="24"/>
            </w:rPr>
            <w:delText>d</w:delText>
          </w:r>
          <w:r w:rsidR="0058000A" w:rsidRPr="006F644E" w:rsidDel="00C63D81">
            <w:rPr>
              <w:rFonts w:ascii="Times New Roman" w:hAnsi="Times New Roman" w:cs="Times New Roman"/>
              <w:sz w:val="24"/>
              <w:szCs w:val="24"/>
              <w:rPrChange w:id="1375" w:author="Unemo Magnus, USÖ Labmed länsklinik" w:date="2016-11-14T17:51:00Z">
                <w:rPr>
                  <w:rFonts w:ascii="Calibri" w:hAnsi="Calibri"/>
                </w:rPr>
              </w:rPrChange>
            </w:rPr>
            <w:delText>eterminants</w:delText>
          </w:r>
        </w:del>
      </w:ins>
      <w:del w:id="1376" w:author="sunny" w:date="2016-12-06T16:14:00Z">
        <w:r w:rsidRPr="006F644E" w:rsidDel="00C63D81">
          <w:rPr>
            <w:rFonts w:ascii="Times New Roman" w:hAnsi="Times New Roman" w:cs="Times New Roman"/>
            <w:sz w:val="24"/>
            <w:szCs w:val="24"/>
            <w:rPrChange w:id="1377" w:author="Unemo Magnus, USÖ Labmed länsklinik" w:date="2016-11-14T17:51:00Z">
              <w:rPr>
                <w:rFonts w:ascii="Calibri" w:hAnsi="Calibri"/>
              </w:rPr>
            </w:rPrChange>
          </w:rPr>
          <w:delText xml:space="preserve">, In </w:delText>
        </w:r>
      </w:del>
      <w:ins w:id="1378" w:author="Unemo Magnus, USÖ Labmed länsklinik" w:date="2016-11-14T18:42:00Z">
        <w:del w:id="1379"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380" w:author="Unemo Magnus, USÖ Labmed länsklinik" w:date="2016-11-14T17:51:00Z">
                <w:rPr>
                  <w:rFonts w:ascii="Calibri" w:hAnsi="Calibri"/>
                </w:rPr>
              </w:rPrChange>
            </w:rPr>
            <w:delText xml:space="preserve">n </w:delText>
          </w:r>
        </w:del>
      </w:ins>
      <w:del w:id="1381" w:author="sunny" w:date="2016-12-06T16:14:00Z">
        <w:r w:rsidRPr="006F644E" w:rsidDel="00C63D81">
          <w:rPr>
            <w:rFonts w:ascii="Times New Roman" w:hAnsi="Times New Roman" w:cs="Times New Roman"/>
            <w:sz w:val="24"/>
            <w:szCs w:val="24"/>
            <w:rPrChange w:id="1382" w:author="Unemo Magnus, USÖ Labmed länsklinik" w:date="2016-11-14T17:51:00Z">
              <w:rPr>
                <w:rFonts w:ascii="Calibri" w:hAnsi="Calibri"/>
              </w:rPr>
            </w:rPrChange>
          </w:rPr>
          <w:delText xml:space="preserve">Vitro </w:delText>
        </w:r>
      </w:del>
      <w:ins w:id="1383" w:author="Unemo Magnus, USÖ Labmed länsklinik" w:date="2016-11-14T18:42:00Z">
        <w:del w:id="1384" w:author="sunny" w:date="2016-12-06T16:14:00Z">
          <w:r w:rsidR="0058000A" w:rsidDel="00C63D81">
            <w:rPr>
              <w:rFonts w:ascii="Times New Roman" w:hAnsi="Times New Roman" w:cs="Times New Roman"/>
              <w:sz w:val="24"/>
              <w:szCs w:val="24"/>
            </w:rPr>
            <w:delText>v</w:delText>
          </w:r>
          <w:r w:rsidR="0058000A" w:rsidRPr="006F644E" w:rsidDel="00C63D81">
            <w:rPr>
              <w:rFonts w:ascii="Times New Roman" w:hAnsi="Times New Roman" w:cs="Times New Roman"/>
              <w:sz w:val="24"/>
              <w:szCs w:val="24"/>
              <w:rPrChange w:id="1385" w:author="Unemo Magnus, USÖ Labmed länsklinik" w:date="2016-11-14T17:51:00Z">
                <w:rPr>
                  <w:rFonts w:ascii="Calibri" w:hAnsi="Calibri"/>
                </w:rPr>
              </w:rPrChange>
            </w:rPr>
            <w:delText xml:space="preserve">itro </w:delText>
          </w:r>
        </w:del>
      </w:ins>
      <w:del w:id="1386" w:author="sunny" w:date="2016-12-06T16:14:00Z">
        <w:r w:rsidRPr="006F644E" w:rsidDel="00C63D81">
          <w:rPr>
            <w:rFonts w:ascii="Times New Roman" w:hAnsi="Times New Roman" w:cs="Times New Roman"/>
            <w:sz w:val="24"/>
            <w:szCs w:val="24"/>
            <w:rPrChange w:id="1387" w:author="Unemo Magnus, USÖ Labmed länsklinik" w:date="2016-11-14T17:51:00Z">
              <w:rPr>
                <w:rFonts w:ascii="Calibri" w:hAnsi="Calibri"/>
              </w:rPr>
            </w:rPrChange>
          </w:rPr>
          <w:delText>Time</w:delText>
        </w:r>
      </w:del>
      <w:ins w:id="1388" w:author="Unemo Magnus, USÖ Labmed länsklinik" w:date="2016-11-14T18:42:00Z">
        <w:del w:id="1389"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390" w:author="Unemo Magnus, USÖ Labmed länsklinik" w:date="2016-11-14T17:51:00Z">
                <w:rPr>
                  <w:rFonts w:ascii="Calibri" w:hAnsi="Calibri"/>
                </w:rPr>
              </w:rPrChange>
            </w:rPr>
            <w:delText>ime</w:delText>
          </w:r>
        </w:del>
      </w:ins>
      <w:del w:id="1391" w:author="sunny" w:date="2016-12-06T16:14:00Z">
        <w:r w:rsidRPr="006F644E" w:rsidDel="00C63D81">
          <w:rPr>
            <w:rFonts w:ascii="Times New Roman" w:hAnsi="Times New Roman" w:cs="Times New Roman"/>
            <w:sz w:val="24"/>
            <w:szCs w:val="24"/>
            <w:rPrChange w:id="1392" w:author="Unemo Magnus, USÖ Labmed länsklinik" w:date="2016-11-14T17:51:00Z">
              <w:rPr>
                <w:rFonts w:ascii="Calibri" w:hAnsi="Calibri"/>
              </w:rPr>
            </w:rPrChange>
          </w:rPr>
          <w:delText xml:space="preserve">-Kill </w:delText>
        </w:r>
      </w:del>
      <w:ins w:id="1393" w:author="Unemo Magnus, USÖ Labmed länsklinik" w:date="2016-11-14T18:42:00Z">
        <w:del w:id="1394" w:author="sunny" w:date="2016-12-06T16:14:00Z">
          <w:r w:rsidR="0058000A" w:rsidDel="00C63D81">
            <w:rPr>
              <w:rFonts w:ascii="Times New Roman" w:hAnsi="Times New Roman" w:cs="Times New Roman"/>
              <w:sz w:val="24"/>
              <w:szCs w:val="24"/>
            </w:rPr>
            <w:delText>k</w:delText>
          </w:r>
          <w:r w:rsidR="0058000A" w:rsidRPr="006F644E" w:rsidDel="00C63D81">
            <w:rPr>
              <w:rFonts w:ascii="Times New Roman" w:hAnsi="Times New Roman" w:cs="Times New Roman"/>
              <w:sz w:val="24"/>
              <w:szCs w:val="24"/>
              <w:rPrChange w:id="1395" w:author="Unemo Magnus, USÖ Labmed länsklinik" w:date="2016-11-14T17:51:00Z">
                <w:rPr>
                  <w:rFonts w:ascii="Calibri" w:hAnsi="Calibri"/>
                </w:rPr>
              </w:rPrChange>
            </w:rPr>
            <w:delText xml:space="preserve">ill </w:delText>
          </w:r>
        </w:del>
      </w:ins>
      <w:del w:id="1396" w:author="sunny" w:date="2016-12-06T16:14:00Z">
        <w:r w:rsidRPr="006F644E" w:rsidDel="00C63D81">
          <w:rPr>
            <w:rFonts w:ascii="Times New Roman" w:hAnsi="Times New Roman" w:cs="Times New Roman"/>
            <w:sz w:val="24"/>
            <w:szCs w:val="24"/>
            <w:rPrChange w:id="1397" w:author="Unemo Magnus, USÖ Labmed länsklinik" w:date="2016-11-14T17:51:00Z">
              <w:rPr>
                <w:rFonts w:ascii="Calibri" w:hAnsi="Calibri"/>
              </w:rPr>
            </w:rPrChange>
          </w:rPr>
          <w:delText xml:space="preserve">Curve </w:delText>
        </w:r>
      </w:del>
      <w:ins w:id="1398" w:author="Unemo Magnus, USÖ Labmed länsklinik" w:date="2016-11-14T18:42:00Z">
        <w:del w:id="1399" w:author="sunny" w:date="2016-12-06T16:14:00Z">
          <w:r w:rsidR="0058000A" w:rsidDel="00C63D81">
            <w:rPr>
              <w:rFonts w:ascii="Times New Roman" w:hAnsi="Times New Roman" w:cs="Times New Roman"/>
              <w:sz w:val="24"/>
              <w:szCs w:val="24"/>
            </w:rPr>
            <w:delText>c</w:delText>
          </w:r>
          <w:r w:rsidR="0058000A" w:rsidRPr="006F644E" w:rsidDel="00C63D81">
            <w:rPr>
              <w:rFonts w:ascii="Times New Roman" w:hAnsi="Times New Roman" w:cs="Times New Roman"/>
              <w:sz w:val="24"/>
              <w:szCs w:val="24"/>
              <w:rPrChange w:id="1400" w:author="Unemo Magnus, USÖ Labmed länsklinik" w:date="2016-11-14T17:51:00Z">
                <w:rPr>
                  <w:rFonts w:ascii="Calibri" w:hAnsi="Calibri"/>
                </w:rPr>
              </w:rPrChange>
            </w:rPr>
            <w:delText xml:space="preserve">urve </w:delText>
          </w:r>
        </w:del>
      </w:ins>
      <w:del w:id="1401" w:author="sunny" w:date="2016-12-06T16:14:00Z">
        <w:r w:rsidRPr="006F644E" w:rsidDel="00C63D81">
          <w:rPr>
            <w:rFonts w:ascii="Times New Roman" w:hAnsi="Times New Roman" w:cs="Times New Roman"/>
            <w:sz w:val="24"/>
            <w:szCs w:val="24"/>
            <w:rPrChange w:id="1402" w:author="Unemo Magnus, USÖ Labmed länsklinik" w:date="2016-11-14T17:51:00Z">
              <w:rPr>
                <w:rFonts w:ascii="Calibri" w:hAnsi="Calibri"/>
              </w:rPr>
            </w:rPrChange>
          </w:rPr>
          <w:delText xml:space="preserve">Analysis </w:delText>
        </w:r>
      </w:del>
      <w:ins w:id="1403" w:author="Unemo Magnus, USÖ Labmed länsklinik" w:date="2016-11-14T18:42:00Z">
        <w:del w:id="1404" w:author="sunny" w:date="2016-12-06T16:14:00Z">
          <w:r w:rsidR="0058000A" w:rsidDel="00C63D81">
            <w:rPr>
              <w:rFonts w:ascii="Times New Roman" w:hAnsi="Times New Roman" w:cs="Times New Roman"/>
              <w:sz w:val="24"/>
              <w:szCs w:val="24"/>
            </w:rPr>
            <w:delText>a</w:delText>
          </w:r>
          <w:r w:rsidR="0058000A" w:rsidRPr="006F644E" w:rsidDel="00C63D81">
            <w:rPr>
              <w:rFonts w:ascii="Times New Roman" w:hAnsi="Times New Roman" w:cs="Times New Roman"/>
              <w:sz w:val="24"/>
              <w:szCs w:val="24"/>
              <w:rPrChange w:id="1405" w:author="Unemo Magnus, USÖ Labmed länsklinik" w:date="2016-11-14T17:51:00Z">
                <w:rPr>
                  <w:rFonts w:ascii="Calibri" w:hAnsi="Calibri"/>
                </w:rPr>
              </w:rPrChange>
            </w:rPr>
            <w:delText xml:space="preserve">nalysis </w:delText>
          </w:r>
        </w:del>
      </w:ins>
      <w:del w:id="1406" w:author="sunny" w:date="2016-12-06T16:14:00Z">
        <w:r w:rsidRPr="006F644E" w:rsidDel="00C63D81">
          <w:rPr>
            <w:rFonts w:ascii="Times New Roman" w:hAnsi="Times New Roman" w:cs="Times New Roman"/>
            <w:sz w:val="24"/>
            <w:szCs w:val="24"/>
            <w:rPrChange w:id="1407" w:author="Unemo Magnus, USÖ Labmed länsklinik" w:date="2016-11-14T17:51:00Z">
              <w:rPr>
                <w:rFonts w:ascii="Calibri" w:hAnsi="Calibri"/>
              </w:rPr>
            </w:rPrChange>
          </w:rPr>
          <w:delText xml:space="preserve">and Pharmacodynamic </w:delText>
        </w:r>
      </w:del>
      <w:ins w:id="1408" w:author="Unemo Magnus, USÖ Labmed länsklinik" w:date="2016-11-14T18:42:00Z">
        <w:del w:id="1409" w:author="sunny" w:date="2016-12-06T16:14:00Z">
          <w:r w:rsidR="0058000A" w:rsidDel="00C63D81">
            <w:rPr>
              <w:rFonts w:ascii="Times New Roman" w:hAnsi="Times New Roman" w:cs="Times New Roman"/>
              <w:sz w:val="24"/>
              <w:szCs w:val="24"/>
            </w:rPr>
            <w:delText>p</w:delText>
          </w:r>
          <w:r w:rsidR="0058000A" w:rsidRPr="006F644E" w:rsidDel="00C63D81">
            <w:rPr>
              <w:rFonts w:ascii="Times New Roman" w:hAnsi="Times New Roman" w:cs="Times New Roman"/>
              <w:sz w:val="24"/>
              <w:szCs w:val="24"/>
              <w:rPrChange w:id="1410" w:author="Unemo Magnus, USÖ Labmed länsklinik" w:date="2016-11-14T17:51:00Z">
                <w:rPr>
                  <w:rFonts w:ascii="Calibri" w:hAnsi="Calibri"/>
                </w:rPr>
              </w:rPrChange>
            </w:rPr>
            <w:delText xml:space="preserve">harmacodynamic </w:delText>
          </w:r>
        </w:del>
      </w:ins>
      <w:del w:id="1411" w:author="sunny" w:date="2016-12-06T16:14:00Z">
        <w:r w:rsidRPr="006F644E" w:rsidDel="00C63D81">
          <w:rPr>
            <w:rFonts w:ascii="Times New Roman" w:hAnsi="Times New Roman" w:cs="Times New Roman"/>
            <w:sz w:val="24"/>
            <w:szCs w:val="24"/>
            <w:rPrChange w:id="1412" w:author="Unemo Magnus, USÖ Labmed länsklinik" w:date="2016-11-14T17:51:00Z">
              <w:rPr>
                <w:rFonts w:ascii="Calibri" w:hAnsi="Calibri"/>
              </w:rPr>
            </w:rPrChange>
          </w:rPr>
          <w:delText xml:space="preserve">Functions </w:delText>
        </w:r>
      </w:del>
      <w:ins w:id="1413" w:author="Unemo Magnus, USÖ Labmed länsklinik" w:date="2016-11-14T18:42:00Z">
        <w:del w:id="1414" w:author="sunny" w:date="2016-12-06T16:14:00Z">
          <w:r w:rsidR="0058000A" w:rsidDel="00C63D81">
            <w:rPr>
              <w:rFonts w:ascii="Times New Roman" w:hAnsi="Times New Roman" w:cs="Times New Roman"/>
              <w:sz w:val="24"/>
              <w:szCs w:val="24"/>
            </w:rPr>
            <w:delText>f</w:delText>
          </w:r>
          <w:r w:rsidR="0058000A" w:rsidRPr="006F644E" w:rsidDel="00C63D81">
            <w:rPr>
              <w:rFonts w:ascii="Times New Roman" w:hAnsi="Times New Roman" w:cs="Times New Roman"/>
              <w:sz w:val="24"/>
              <w:szCs w:val="24"/>
              <w:rPrChange w:id="1415" w:author="Unemo Magnus, USÖ Labmed länsklinik" w:date="2016-11-14T17:51:00Z">
                <w:rPr>
                  <w:rFonts w:ascii="Calibri" w:hAnsi="Calibri"/>
                </w:rPr>
              </w:rPrChange>
            </w:rPr>
            <w:delText xml:space="preserve">unctions </w:delText>
          </w:r>
        </w:del>
      </w:ins>
      <w:del w:id="1416" w:author="sunny" w:date="2016-12-06T16:14:00Z">
        <w:r w:rsidRPr="006F644E" w:rsidDel="00C63D81">
          <w:rPr>
            <w:rFonts w:ascii="Times New Roman" w:hAnsi="Times New Roman" w:cs="Times New Roman"/>
            <w:sz w:val="24"/>
            <w:szCs w:val="24"/>
            <w:rPrChange w:id="1417" w:author="Unemo Magnus, USÖ Labmed länsklinik" w:date="2016-11-14T17:51:00Z">
              <w:rPr>
                <w:rFonts w:ascii="Calibri" w:hAnsi="Calibri"/>
              </w:rPr>
            </w:rPrChange>
          </w:rPr>
          <w:delText xml:space="preserve">for the Novel </w:delText>
        </w:r>
      </w:del>
      <w:ins w:id="1418" w:author="Unemo Magnus, USÖ Labmed länsklinik" w:date="2016-11-14T18:42:00Z">
        <w:del w:id="1419" w:author="sunny" w:date="2016-12-06T16:14:00Z">
          <w:r w:rsidR="0058000A" w:rsidDel="00C63D81">
            <w:rPr>
              <w:rFonts w:ascii="Times New Roman" w:hAnsi="Times New Roman" w:cs="Times New Roman"/>
              <w:sz w:val="24"/>
              <w:szCs w:val="24"/>
            </w:rPr>
            <w:delText>n</w:delText>
          </w:r>
          <w:r w:rsidR="0058000A" w:rsidRPr="006F644E" w:rsidDel="00C63D81">
            <w:rPr>
              <w:rFonts w:ascii="Times New Roman" w:hAnsi="Times New Roman" w:cs="Times New Roman"/>
              <w:sz w:val="24"/>
              <w:szCs w:val="24"/>
              <w:rPrChange w:id="1420" w:author="Unemo Magnus, USÖ Labmed länsklinik" w:date="2016-11-14T17:51:00Z">
                <w:rPr>
                  <w:rFonts w:ascii="Calibri" w:hAnsi="Calibri"/>
                </w:rPr>
              </w:rPrChange>
            </w:rPr>
            <w:delText xml:space="preserve">ovel </w:delText>
          </w:r>
        </w:del>
      </w:ins>
      <w:del w:id="1421" w:author="sunny" w:date="2016-12-06T16:14:00Z">
        <w:r w:rsidRPr="006F644E" w:rsidDel="00C63D81">
          <w:rPr>
            <w:rFonts w:ascii="Times New Roman" w:hAnsi="Times New Roman" w:cs="Times New Roman"/>
            <w:sz w:val="24"/>
            <w:szCs w:val="24"/>
            <w:rPrChange w:id="1422" w:author="Unemo Magnus, USÖ Labmed länsklinik" w:date="2016-11-14T17:51:00Z">
              <w:rPr>
                <w:rFonts w:ascii="Calibri" w:hAnsi="Calibri"/>
              </w:rPr>
            </w:rPrChange>
          </w:rPr>
          <w:delText xml:space="preserve">Topoisomerase </w:delText>
        </w:r>
      </w:del>
      <w:ins w:id="1423" w:author="Unemo Magnus, USÖ Labmed länsklinik" w:date="2016-11-14T18:42:00Z">
        <w:del w:id="1424"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425" w:author="Unemo Magnus, USÖ Labmed länsklinik" w:date="2016-11-14T17:51:00Z">
                <w:rPr>
                  <w:rFonts w:ascii="Calibri" w:hAnsi="Calibri"/>
                </w:rPr>
              </w:rPrChange>
            </w:rPr>
            <w:delText xml:space="preserve">opoisomerase </w:delText>
          </w:r>
        </w:del>
      </w:ins>
      <w:del w:id="1426" w:author="sunny" w:date="2016-12-06T16:14:00Z">
        <w:r w:rsidRPr="006F644E" w:rsidDel="00C63D81">
          <w:rPr>
            <w:rFonts w:ascii="Times New Roman" w:hAnsi="Times New Roman" w:cs="Times New Roman"/>
            <w:sz w:val="24"/>
            <w:szCs w:val="24"/>
            <w:rPrChange w:id="1427" w:author="Unemo Magnus, USÖ Labmed länsklinik" w:date="2016-11-14T17:51:00Z">
              <w:rPr>
                <w:rFonts w:ascii="Calibri" w:hAnsi="Calibri"/>
              </w:rPr>
            </w:rPrChange>
          </w:rPr>
          <w:delText xml:space="preserve">II Inhibitor </w:delText>
        </w:r>
      </w:del>
      <w:ins w:id="1428" w:author="Unemo Magnus, USÖ Labmed länsklinik" w:date="2016-11-14T18:42:00Z">
        <w:del w:id="1429"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430" w:author="Unemo Magnus, USÖ Labmed länsklinik" w:date="2016-11-14T17:51:00Z">
                <w:rPr>
                  <w:rFonts w:ascii="Calibri" w:hAnsi="Calibri"/>
                </w:rPr>
              </w:rPrChange>
            </w:rPr>
            <w:delText xml:space="preserve">nhibitor </w:delText>
          </w:r>
        </w:del>
      </w:ins>
      <w:del w:id="1431" w:author="sunny" w:date="2016-12-06T16:14:00Z">
        <w:r w:rsidRPr="006F644E" w:rsidDel="00C63D81">
          <w:rPr>
            <w:rFonts w:ascii="Times New Roman" w:hAnsi="Times New Roman" w:cs="Times New Roman"/>
            <w:sz w:val="24"/>
            <w:szCs w:val="24"/>
            <w:rPrChange w:id="1432" w:author="Unemo Magnus, USÖ Labmed länsklinik" w:date="2016-11-14T17:51:00Z">
              <w:rPr>
                <w:rFonts w:ascii="Calibri" w:hAnsi="Calibri"/>
              </w:rPr>
            </w:rPrChange>
          </w:rPr>
          <w:delText xml:space="preserve">ETX0914 (AZD0914) in </w:delText>
        </w:r>
        <w:r w:rsidRPr="0058000A" w:rsidDel="00C63D81">
          <w:rPr>
            <w:rFonts w:ascii="Times New Roman" w:hAnsi="Times New Roman" w:cs="Times New Roman"/>
            <w:i/>
            <w:sz w:val="24"/>
            <w:szCs w:val="24"/>
            <w:rPrChange w:id="1433" w:author="Unemo Magnus, USÖ Labmed länsklinik" w:date="2016-11-14T18:43:00Z">
              <w:rPr>
                <w:rFonts w:ascii="Calibri" w:hAnsi="Calibri"/>
              </w:rPr>
            </w:rPrChange>
          </w:rPr>
          <w:delText>Neisseria gonorrhoeae</w:delText>
        </w:r>
        <w:r w:rsidRPr="006F644E" w:rsidDel="00C63D81">
          <w:rPr>
            <w:rFonts w:ascii="Times New Roman" w:hAnsi="Times New Roman" w:cs="Times New Roman"/>
            <w:sz w:val="24"/>
            <w:szCs w:val="24"/>
            <w:rPrChange w:id="1434" w:author="Unemo Magnus, USÖ Labmed länsklinik" w:date="2016-11-14T17:51:00Z">
              <w:rPr>
                <w:rFonts w:ascii="Calibri" w:hAnsi="Calibri"/>
              </w:rPr>
            </w:rPrChange>
          </w:rPr>
          <w:delText xml:space="preserve">. </w:delText>
        </w:r>
      </w:del>
      <w:ins w:id="1435" w:author="Unemo Magnus, USÖ Labmed länsklinik" w:date="2016-11-14T18:43:00Z">
        <w:del w:id="1436" w:author="sunny" w:date="2016-12-06T16:14:00Z">
          <w:r w:rsidR="0058000A" w:rsidDel="00C63D81">
            <w:rPr>
              <w:rFonts w:ascii="Times New Roman" w:hAnsi="Times New Roman" w:cs="Times New Roman"/>
              <w:i/>
              <w:sz w:val="24"/>
              <w:szCs w:val="24"/>
            </w:rPr>
            <w:delText xml:space="preserve">Front Microbiol </w:delText>
          </w:r>
          <w:r w:rsidR="0058000A" w:rsidDel="00C63D81">
            <w:rPr>
              <w:rFonts w:ascii="Times New Roman" w:hAnsi="Times New Roman" w:cs="Times New Roman"/>
              <w:sz w:val="24"/>
              <w:szCs w:val="24"/>
            </w:rPr>
            <w:delText xml:space="preserve">2015; </w:delText>
          </w:r>
          <w:r w:rsidR="0058000A" w:rsidRPr="0058000A" w:rsidDel="00C63D81">
            <w:rPr>
              <w:rFonts w:ascii="Times New Roman" w:hAnsi="Times New Roman" w:cs="Times New Roman"/>
              <w:b/>
              <w:sz w:val="24"/>
              <w:szCs w:val="24"/>
            </w:rPr>
            <w:delText>6</w:delText>
          </w:r>
          <w:r w:rsidR="0058000A" w:rsidDel="00C63D81">
            <w:rPr>
              <w:rFonts w:ascii="Times New Roman" w:hAnsi="Times New Roman" w:cs="Times New Roman"/>
              <w:sz w:val="24"/>
              <w:szCs w:val="24"/>
            </w:rPr>
            <w:delText>: 1377.</w:delText>
          </w:r>
        </w:del>
      </w:ins>
      <w:del w:id="1437" w:author="sunny" w:date="2016-12-06T16:14:00Z">
        <w:r w:rsidRPr="0058000A" w:rsidDel="00C63D81">
          <w:rPr>
            <w:rFonts w:ascii="Times New Roman" w:hAnsi="Times New Roman" w:cs="Times New Roman"/>
            <w:i/>
            <w:iCs/>
            <w:sz w:val="24"/>
            <w:szCs w:val="24"/>
            <w:rPrChange w:id="1438" w:author="Unemo Magnus, USÖ Labmed länsklinik" w:date="2016-11-14T18:43:00Z">
              <w:rPr>
                <w:rFonts w:ascii="Calibri" w:hAnsi="Calibri"/>
                <w:i/>
                <w:iCs/>
              </w:rPr>
            </w:rPrChange>
          </w:rPr>
          <w:delText>Antimicrob</w:delText>
        </w:r>
        <w:r w:rsidRPr="006F644E" w:rsidDel="00C63D81">
          <w:rPr>
            <w:rFonts w:ascii="Times New Roman" w:hAnsi="Times New Roman" w:cs="Times New Roman"/>
            <w:i/>
            <w:iCs/>
            <w:sz w:val="24"/>
            <w:szCs w:val="24"/>
            <w:rPrChange w:id="1439" w:author="Unemo Magnus, USÖ Labmed länsklinik" w:date="2016-11-14T17:51:00Z">
              <w:rPr>
                <w:rFonts w:ascii="Calibri" w:hAnsi="Calibri"/>
                <w:i/>
                <w:iCs/>
              </w:rPr>
            </w:rPrChange>
          </w:rPr>
          <w:delText xml:space="preserve"> Resist Chemother</w:delText>
        </w:r>
        <w:r w:rsidRPr="006F644E" w:rsidDel="00C63D81">
          <w:rPr>
            <w:rFonts w:ascii="Times New Roman" w:hAnsi="Times New Roman" w:cs="Times New Roman"/>
            <w:sz w:val="24"/>
            <w:szCs w:val="24"/>
            <w:rPrChange w:id="1440" w:author="Unemo Magnus, USÖ Labmed länsklinik" w:date="2016-11-14T17:51:00Z">
              <w:rPr>
                <w:rFonts w:ascii="Calibri" w:hAnsi="Calibri"/>
              </w:rPr>
            </w:rPrChange>
          </w:rPr>
          <w:delText xml:space="preserve"> 2015: 1377.</w:delText>
        </w:r>
      </w:del>
    </w:p>
    <w:p w14:paraId="631F28B6" w14:textId="5415524F" w:rsidR="00377FDC" w:rsidRPr="002C2B85" w:rsidDel="00C63D81" w:rsidRDefault="00377FDC">
      <w:pPr>
        <w:pStyle w:val="Bibliography"/>
        <w:spacing w:after="0" w:line="480" w:lineRule="auto"/>
        <w:jc w:val="both"/>
        <w:rPr>
          <w:del w:id="1441" w:author="sunny" w:date="2016-12-06T16:14:00Z"/>
          <w:rFonts w:ascii="Times New Roman" w:hAnsi="Times New Roman" w:cs="Times New Roman"/>
          <w:sz w:val="24"/>
          <w:szCs w:val="24"/>
          <w:lang w:val="sv-SE"/>
          <w:rPrChange w:id="1442" w:author="Unemo Magnus, USÖ Labmed länsklinik" w:date="2016-11-14T18:44:00Z">
            <w:rPr>
              <w:del w:id="1443" w:author="sunny" w:date="2016-12-06T16:14:00Z"/>
              <w:rFonts w:ascii="Calibri" w:hAnsi="Calibri"/>
            </w:rPr>
          </w:rPrChange>
        </w:rPr>
        <w:pPrChange w:id="1444" w:author="Unemo Magnus, USÖ Labmed länsklinik" w:date="2016-11-14T18:38:00Z">
          <w:pPr>
            <w:pStyle w:val="Bibliography"/>
          </w:pPr>
        </w:pPrChange>
      </w:pPr>
      <w:del w:id="1445" w:author="sunny" w:date="2016-12-06T16:14:00Z">
        <w:r w:rsidRPr="006F644E" w:rsidDel="00C63D81">
          <w:rPr>
            <w:rFonts w:ascii="Times New Roman" w:hAnsi="Times New Roman" w:cs="Times New Roman"/>
            <w:sz w:val="24"/>
            <w:szCs w:val="24"/>
            <w:rPrChange w:id="1446" w:author="Unemo Magnus, USÖ Labmed länsklinik" w:date="2016-11-14T17:51:00Z">
              <w:rPr>
                <w:rFonts w:ascii="Calibri" w:hAnsi="Calibri"/>
              </w:rPr>
            </w:rPrChange>
          </w:rPr>
          <w:delText>16. Foerster S, Unemo M, Hathaway LJ</w:delText>
        </w:r>
      </w:del>
      <w:ins w:id="1447" w:author="Unemo Magnus, USÖ Labmed länsklinik" w:date="2016-11-14T18:43:00Z">
        <w:del w:id="1448" w:author="sunny" w:date="2016-12-06T16:14:00Z">
          <w:r w:rsidR="0058000A" w:rsidDel="00C63D81">
            <w:rPr>
              <w:rFonts w:ascii="Times New Roman" w:hAnsi="Times New Roman" w:cs="Times New Roman"/>
              <w:sz w:val="24"/>
              <w:szCs w:val="24"/>
            </w:rPr>
            <w:delText xml:space="preserve"> </w:delText>
          </w:r>
          <w:r w:rsidR="0058000A" w:rsidDel="00C63D81">
            <w:rPr>
              <w:rFonts w:ascii="Times New Roman" w:hAnsi="Times New Roman" w:cs="Times New Roman"/>
              <w:i/>
              <w:sz w:val="24"/>
              <w:szCs w:val="24"/>
            </w:rPr>
            <w:delText>et al</w:delText>
          </w:r>
        </w:del>
      </w:ins>
      <w:del w:id="1449" w:author="sunny" w:date="2016-12-06T16:14:00Z">
        <w:r w:rsidRPr="006F644E" w:rsidDel="00C63D81">
          <w:rPr>
            <w:rFonts w:ascii="Times New Roman" w:hAnsi="Times New Roman" w:cs="Times New Roman"/>
            <w:sz w:val="24"/>
            <w:szCs w:val="24"/>
            <w:rPrChange w:id="1450" w:author="Unemo Magnus, USÖ Labmed länsklinik" w:date="2016-11-14T17:51:00Z">
              <w:rPr>
                <w:rFonts w:ascii="Calibri" w:hAnsi="Calibri"/>
              </w:rPr>
            </w:rPrChange>
          </w:rPr>
          <w:delText>, Low N, Althaus CL. Time-kill curve analysis and pharmacodynamic functions for in vitro</w:delText>
        </w:r>
        <w:r w:rsidRPr="002C2B85" w:rsidDel="00C63D81">
          <w:rPr>
            <w:rFonts w:ascii="Times New Roman" w:hAnsi="Times New Roman" w:cs="Times New Roman"/>
            <w:sz w:val="24"/>
            <w:szCs w:val="24"/>
            <w:rPrChange w:id="1451" w:author="Unemo Magnus, USÖ Labmed länsklinik" w:date="2016-11-14T18:44:00Z">
              <w:rPr>
                <w:rFonts w:ascii="Calibri" w:hAnsi="Calibri"/>
              </w:rPr>
            </w:rPrChange>
          </w:rPr>
          <w:delText xml:space="preserve"> evaluation of antimicrobials against </w:delText>
        </w:r>
        <w:r w:rsidRPr="002C2B85" w:rsidDel="00C63D81">
          <w:rPr>
            <w:rFonts w:ascii="Times New Roman" w:hAnsi="Times New Roman" w:cs="Times New Roman"/>
            <w:i/>
            <w:sz w:val="24"/>
            <w:szCs w:val="24"/>
            <w:rPrChange w:id="1452" w:author="Unemo Magnus, USÖ Labmed länsklinik" w:date="2016-11-14T18:44:00Z">
              <w:rPr>
                <w:rFonts w:ascii="Calibri" w:hAnsi="Calibri"/>
              </w:rPr>
            </w:rPrChange>
          </w:rPr>
          <w:delText>Neisseria gonorrhoeae</w:delText>
        </w:r>
        <w:r w:rsidRPr="002C2B85" w:rsidDel="00C63D81">
          <w:rPr>
            <w:rFonts w:ascii="Times New Roman" w:hAnsi="Times New Roman" w:cs="Times New Roman"/>
            <w:sz w:val="24"/>
            <w:szCs w:val="24"/>
            <w:rPrChange w:id="1453" w:author="Unemo Magnus, USÖ Labmed länsklinik" w:date="2016-11-14T18:44:00Z">
              <w:rPr>
                <w:rFonts w:ascii="Calibri" w:hAnsi="Calibri"/>
              </w:rPr>
            </w:rPrChange>
          </w:rPr>
          <w:delText xml:space="preserve">. </w:delText>
        </w:r>
      </w:del>
      <w:ins w:id="1454" w:author="Unemo Magnus, USÖ Labmed länsklinik" w:date="2016-11-14T18:44:00Z">
        <w:del w:id="1455" w:author="sunny" w:date="2016-12-06T16:14:00Z">
          <w:r w:rsidR="002C2B85" w:rsidRPr="002C2B85" w:rsidDel="00C63D81">
            <w:rPr>
              <w:rStyle w:val="jrnl"/>
              <w:rFonts w:ascii="Times New Roman" w:hAnsi="Times New Roman" w:cs="Times New Roman"/>
              <w:i/>
              <w:sz w:val="24"/>
              <w:szCs w:val="24"/>
              <w:lang w:val="sv-SE"/>
              <w:rPrChange w:id="1456" w:author="Unemo Magnus, USÖ Labmed länsklinik" w:date="2016-11-14T18:44:00Z">
                <w:rPr>
                  <w:rStyle w:val="jrnl"/>
                </w:rPr>
              </w:rPrChange>
            </w:rPr>
            <w:delText>BMC Microbiol</w:delText>
          </w:r>
          <w:r w:rsidR="002C2B85" w:rsidRPr="002C2B85" w:rsidDel="00C63D81">
            <w:rPr>
              <w:rFonts w:ascii="Times New Roman" w:hAnsi="Times New Roman" w:cs="Times New Roman"/>
              <w:sz w:val="24"/>
              <w:szCs w:val="24"/>
              <w:lang w:val="sv-SE"/>
              <w:rPrChange w:id="1457" w:author="Unemo Magnus, USÖ Labmed länsklinik" w:date="2016-11-14T18:44:00Z">
                <w:rPr/>
              </w:rPrChange>
            </w:rPr>
            <w:delText xml:space="preserve"> 2016; </w:delText>
          </w:r>
          <w:r w:rsidR="002C2B85" w:rsidRPr="002C2B85" w:rsidDel="00C63D81">
            <w:rPr>
              <w:rFonts w:ascii="Times New Roman" w:hAnsi="Times New Roman" w:cs="Times New Roman"/>
              <w:b/>
              <w:sz w:val="24"/>
              <w:szCs w:val="24"/>
              <w:lang w:val="sv-SE"/>
              <w:rPrChange w:id="1458" w:author="Unemo Magnus, USÖ Labmed länsklinik" w:date="2016-11-14T18:44:00Z">
                <w:rPr/>
              </w:rPrChange>
            </w:rPr>
            <w:delText>16</w:delText>
          </w:r>
          <w:r w:rsidR="002C2B85" w:rsidRPr="002C2B85" w:rsidDel="00C63D81">
            <w:rPr>
              <w:rFonts w:ascii="Times New Roman" w:hAnsi="Times New Roman" w:cs="Times New Roman"/>
              <w:sz w:val="24"/>
              <w:szCs w:val="24"/>
              <w:lang w:val="sv-SE"/>
              <w:rPrChange w:id="1459" w:author="Unemo Magnus, USÖ Labmed länsklinik" w:date="2016-11-14T18:44:00Z">
                <w:rPr/>
              </w:rPrChange>
            </w:rPr>
            <w:delText>: 216.</w:delText>
          </w:r>
        </w:del>
      </w:ins>
      <w:del w:id="1460" w:author="sunny" w:date="2016-12-06T16:14:00Z">
        <w:r w:rsidRPr="002C2B85" w:rsidDel="00C63D81">
          <w:rPr>
            <w:rFonts w:ascii="Times New Roman" w:hAnsi="Times New Roman" w:cs="Times New Roman"/>
            <w:i/>
            <w:iCs/>
            <w:sz w:val="24"/>
            <w:szCs w:val="24"/>
            <w:lang w:val="sv-SE"/>
            <w:rPrChange w:id="1461" w:author="Unemo Magnus, USÖ Labmed länsklinik" w:date="2016-11-14T18:44:00Z">
              <w:rPr>
                <w:rFonts w:ascii="Calibri" w:hAnsi="Calibri"/>
                <w:i/>
                <w:iCs/>
              </w:rPr>
            </w:rPrChange>
          </w:rPr>
          <w:delText>bioRxiv</w:delText>
        </w:r>
        <w:r w:rsidRPr="002C2B85" w:rsidDel="00C63D81">
          <w:rPr>
            <w:rFonts w:ascii="Times New Roman" w:hAnsi="Times New Roman" w:cs="Times New Roman"/>
            <w:sz w:val="24"/>
            <w:szCs w:val="24"/>
            <w:lang w:val="sv-SE"/>
            <w:rPrChange w:id="1462" w:author="Unemo Magnus, USÖ Labmed länsklinik" w:date="2016-11-14T18:44:00Z">
              <w:rPr>
                <w:rFonts w:ascii="Calibri" w:hAnsi="Calibri"/>
              </w:rPr>
            </w:rPrChange>
          </w:rPr>
          <w:delText xml:space="preserve"> 2015: 28506.</w:delText>
        </w:r>
      </w:del>
    </w:p>
    <w:p w14:paraId="3D69BAC4" w14:textId="0092ACAB" w:rsidR="00377FDC" w:rsidRPr="006F644E" w:rsidDel="00C63D81" w:rsidRDefault="00377FDC">
      <w:pPr>
        <w:pStyle w:val="Bibliography"/>
        <w:spacing w:after="0" w:line="480" w:lineRule="auto"/>
        <w:jc w:val="both"/>
        <w:rPr>
          <w:del w:id="1463" w:author="sunny" w:date="2016-12-06T16:14:00Z"/>
          <w:rFonts w:ascii="Times New Roman" w:hAnsi="Times New Roman" w:cs="Times New Roman"/>
          <w:sz w:val="24"/>
          <w:szCs w:val="24"/>
          <w:rPrChange w:id="1464" w:author="Unemo Magnus, USÖ Labmed länsklinik" w:date="2016-11-14T17:51:00Z">
            <w:rPr>
              <w:del w:id="1465" w:author="sunny" w:date="2016-12-06T16:14:00Z"/>
              <w:rFonts w:ascii="Calibri" w:hAnsi="Calibri"/>
            </w:rPr>
          </w:rPrChange>
        </w:rPr>
        <w:pPrChange w:id="1466" w:author="Unemo Magnus, USÖ Labmed länsklinik" w:date="2016-11-14T18:38:00Z">
          <w:pPr>
            <w:pStyle w:val="Bibliography"/>
          </w:pPr>
        </w:pPrChange>
      </w:pPr>
      <w:del w:id="1467" w:author="sunny" w:date="2016-12-06T16:14:00Z">
        <w:r w:rsidRPr="006F644E" w:rsidDel="00C63D81">
          <w:rPr>
            <w:rFonts w:ascii="Times New Roman" w:hAnsi="Times New Roman" w:cs="Times New Roman"/>
            <w:sz w:val="24"/>
            <w:szCs w:val="24"/>
            <w:lang w:val="sv-SE"/>
            <w:rPrChange w:id="1468" w:author="Unemo Magnus, USÖ Labmed länsklinik" w:date="2016-11-14T17:51:00Z">
              <w:rPr>
                <w:rFonts w:ascii="Calibri" w:hAnsi="Calibri"/>
              </w:rPr>
            </w:rPrChange>
          </w:rPr>
          <w:delText>17. Kassteele J van de, Santen-Verheuvel MG van, Koedijk FDH</w:delText>
        </w:r>
      </w:del>
      <w:ins w:id="1469" w:author="Unemo Magnus, USÖ Labmed länsklinik" w:date="2016-11-14T18:44:00Z">
        <w:del w:id="1470" w:author="sunny" w:date="2016-12-06T16:14:00Z">
          <w:r w:rsidR="002C2B85" w:rsidDel="00C63D81">
            <w:rPr>
              <w:rFonts w:ascii="Times New Roman" w:hAnsi="Times New Roman" w:cs="Times New Roman"/>
              <w:sz w:val="24"/>
              <w:szCs w:val="24"/>
              <w:lang w:val="sv-SE"/>
            </w:rPr>
            <w:delText xml:space="preserve"> </w:delText>
          </w:r>
          <w:r w:rsidR="002C2B85" w:rsidRPr="002C2B85" w:rsidDel="00C63D81">
            <w:rPr>
              <w:rFonts w:ascii="Times New Roman" w:hAnsi="Times New Roman" w:cs="Times New Roman"/>
              <w:i/>
              <w:sz w:val="24"/>
              <w:szCs w:val="24"/>
              <w:lang w:val="sv-SE"/>
              <w:rPrChange w:id="1471" w:author="Unemo Magnus, USÖ Labmed länsklinik" w:date="2016-11-14T18:45:00Z">
                <w:rPr>
                  <w:rFonts w:ascii="Times New Roman" w:hAnsi="Times New Roman" w:cs="Times New Roman"/>
                  <w:i/>
                  <w:sz w:val="24"/>
                  <w:szCs w:val="24"/>
                </w:rPr>
              </w:rPrChange>
            </w:rPr>
            <w:delText>et al</w:delText>
          </w:r>
        </w:del>
      </w:ins>
      <w:del w:id="1472" w:author="sunny" w:date="2016-12-06T16:14:00Z">
        <w:r w:rsidRPr="006F644E" w:rsidDel="00C63D81">
          <w:rPr>
            <w:rFonts w:ascii="Times New Roman" w:hAnsi="Times New Roman" w:cs="Times New Roman"/>
            <w:sz w:val="24"/>
            <w:szCs w:val="24"/>
            <w:lang w:val="sv-SE"/>
            <w:rPrChange w:id="1473" w:author="Unemo Magnus, USÖ Labmed länsklinik" w:date="2016-11-14T17:51:00Z">
              <w:rPr>
                <w:rFonts w:ascii="Calibri" w:hAnsi="Calibri"/>
              </w:rPr>
            </w:rPrChange>
          </w:rPr>
          <w:delText xml:space="preserve">, Dam AP van, Sande MAB van der, Neeling AJ de. </w:delText>
        </w:r>
        <w:r w:rsidRPr="006F644E" w:rsidDel="00C63D81">
          <w:rPr>
            <w:rFonts w:ascii="Times New Roman" w:hAnsi="Times New Roman" w:cs="Times New Roman"/>
            <w:sz w:val="24"/>
            <w:szCs w:val="24"/>
            <w:rPrChange w:id="1474" w:author="Unemo Magnus, USÖ Labmed länsklinik" w:date="2016-11-14T17:51:00Z">
              <w:rPr>
                <w:rFonts w:ascii="Calibri" w:hAnsi="Calibri"/>
              </w:rPr>
            </w:rPrChange>
          </w:rPr>
          <w:delText xml:space="preserve">New Statistical </w:delText>
        </w:r>
      </w:del>
      <w:ins w:id="1475" w:author="Unemo Magnus, USÖ Labmed länsklinik" w:date="2016-11-14T18:45:00Z">
        <w:del w:id="1476"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477" w:author="Unemo Magnus, USÖ Labmed länsklinik" w:date="2016-11-14T17:51:00Z">
                <w:rPr>
                  <w:rFonts w:ascii="Calibri" w:hAnsi="Calibri"/>
                </w:rPr>
              </w:rPrChange>
            </w:rPr>
            <w:delText xml:space="preserve">tatistical </w:delText>
          </w:r>
        </w:del>
      </w:ins>
      <w:del w:id="1478" w:author="sunny" w:date="2016-12-06T16:14:00Z">
        <w:r w:rsidRPr="006F644E" w:rsidDel="00C63D81">
          <w:rPr>
            <w:rFonts w:ascii="Times New Roman" w:hAnsi="Times New Roman" w:cs="Times New Roman"/>
            <w:sz w:val="24"/>
            <w:szCs w:val="24"/>
            <w:rPrChange w:id="1479" w:author="Unemo Magnus, USÖ Labmed länsklinik" w:date="2016-11-14T17:51:00Z">
              <w:rPr>
                <w:rFonts w:ascii="Calibri" w:hAnsi="Calibri"/>
              </w:rPr>
            </w:rPrChange>
          </w:rPr>
          <w:delText xml:space="preserve">Technique </w:delText>
        </w:r>
      </w:del>
      <w:ins w:id="1480" w:author="Unemo Magnus, USÖ Labmed länsklinik" w:date="2016-11-14T18:45:00Z">
        <w:del w:id="1481" w:author="sunny" w:date="2016-12-06T16:14:00Z">
          <w:r w:rsidR="002C2B85" w:rsidDel="00C63D81">
            <w:rPr>
              <w:rFonts w:ascii="Times New Roman" w:hAnsi="Times New Roman" w:cs="Times New Roman"/>
              <w:sz w:val="24"/>
              <w:szCs w:val="24"/>
            </w:rPr>
            <w:delText>t</w:delText>
          </w:r>
          <w:r w:rsidR="002C2B85" w:rsidRPr="006F644E" w:rsidDel="00C63D81">
            <w:rPr>
              <w:rFonts w:ascii="Times New Roman" w:hAnsi="Times New Roman" w:cs="Times New Roman"/>
              <w:sz w:val="24"/>
              <w:szCs w:val="24"/>
              <w:rPrChange w:id="1482" w:author="Unemo Magnus, USÖ Labmed länsklinik" w:date="2016-11-14T17:51:00Z">
                <w:rPr>
                  <w:rFonts w:ascii="Calibri" w:hAnsi="Calibri"/>
                </w:rPr>
              </w:rPrChange>
            </w:rPr>
            <w:delText xml:space="preserve">echnique </w:delText>
          </w:r>
        </w:del>
      </w:ins>
      <w:del w:id="1483" w:author="sunny" w:date="2016-12-06T16:14:00Z">
        <w:r w:rsidRPr="006F644E" w:rsidDel="00C63D81">
          <w:rPr>
            <w:rFonts w:ascii="Times New Roman" w:hAnsi="Times New Roman" w:cs="Times New Roman"/>
            <w:sz w:val="24"/>
            <w:szCs w:val="24"/>
            <w:rPrChange w:id="1484" w:author="Unemo Magnus, USÖ Labmed länsklinik" w:date="2016-11-14T17:51:00Z">
              <w:rPr>
                <w:rFonts w:ascii="Calibri" w:hAnsi="Calibri"/>
              </w:rPr>
            </w:rPrChange>
          </w:rPr>
          <w:delText xml:space="preserve">for Analyzing </w:delText>
        </w:r>
      </w:del>
      <w:ins w:id="1485" w:author="Unemo Magnus, USÖ Labmed länsklinik" w:date="2016-11-14T18:45:00Z">
        <w:del w:id="1486" w:author="sunny" w:date="2016-12-06T16:14:00Z">
          <w:r w:rsidR="002C2B85" w:rsidDel="00C63D81">
            <w:rPr>
              <w:rFonts w:ascii="Times New Roman" w:hAnsi="Times New Roman" w:cs="Times New Roman"/>
              <w:sz w:val="24"/>
              <w:szCs w:val="24"/>
            </w:rPr>
            <w:delText>a</w:delText>
          </w:r>
          <w:r w:rsidR="002C2B85" w:rsidRPr="006F644E" w:rsidDel="00C63D81">
            <w:rPr>
              <w:rFonts w:ascii="Times New Roman" w:hAnsi="Times New Roman" w:cs="Times New Roman"/>
              <w:sz w:val="24"/>
              <w:szCs w:val="24"/>
              <w:rPrChange w:id="1487" w:author="Unemo Magnus, USÖ Labmed länsklinik" w:date="2016-11-14T17:51:00Z">
                <w:rPr>
                  <w:rFonts w:ascii="Calibri" w:hAnsi="Calibri"/>
                </w:rPr>
              </w:rPrChange>
            </w:rPr>
            <w:delText xml:space="preserve">nalyzing </w:delText>
          </w:r>
        </w:del>
      </w:ins>
      <w:del w:id="1488" w:author="sunny" w:date="2016-12-06T16:14:00Z">
        <w:r w:rsidRPr="006F644E" w:rsidDel="00C63D81">
          <w:rPr>
            <w:rFonts w:ascii="Times New Roman" w:hAnsi="Times New Roman" w:cs="Times New Roman"/>
            <w:sz w:val="24"/>
            <w:szCs w:val="24"/>
            <w:rPrChange w:id="1489" w:author="Unemo Magnus, USÖ Labmed länsklinik" w:date="2016-11-14T17:51:00Z">
              <w:rPr>
                <w:rFonts w:ascii="Calibri" w:hAnsi="Calibri"/>
              </w:rPr>
            </w:rPrChange>
          </w:rPr>
          <w:delText xml:space="preserve">MIC-Based </w:delText>
        </w:r>
      </w:del>
      <w:ins w:id="1490" w:author="Unemo Magnus, USÖ Labmed länsklinik" w:date="2016-11-14T18:45:00Z">
        <w:del w:id="1491" w:author="sunny" w:date="2016-12-06T16:14:00Z">
          <w:r w:rsidR="002C2B85" w:rsidDel="00C63D81">
            <w:rPr>
              <w:rFonts w:ascii="Times New Roman" w:hAnsi="Times New Roman" w:cs="Times New Roman"/>
              <w:sz w:val="24"/>
              <w:szCs w:val="24"/>
            </w:rPr>
            <w:delText>b</w:delText>
          </w:r>
          <w:r w:rsidR="002C2B85" w:rsidRPr="006F644E" w:rsidDel="00C63D81">
            <w:rPr>
              <w:rFonts w:ascii="Times New Roman" w:hAnsi="Times New Roman" w:cs="Times New Roman"/>
              <w:sz w:val="24"/>
              <w:szCs w:val="24"/>
              <w:rPrChange w:id="1492" w:author="Unemo Magnus, USÖ Labmed länsklinik" w:date="2016-11-14T17:51:00Z">
                <w:rPr>
                  <w:rFonts w:ascii="Calibri" w:hAnsi="Calibri"/>
                </w:rPr>
              </w:rPrChange>
            </w:rPr>
            <w:delText xml:space="preserve">ased </w:delText>
          </w:r>
        </w:del>
      </w:ins>
      <w:del w:id="1493" w:author="sunny" w:date="2016-12-06T16:14:00Z">
        <w:r w:rsidRPr="006F644E" w:rsidDel="00C63D81">
          <w:rPr>
            <w:rFonts w:ascii="Times New Roman" w:hAnsi="Times New Roman" w:cs="Times New Roman"/>
            <w:sz w:val="24"/>
            <w:szCs w:val="24"/>
            <w:rPrChange w:id="1494" w:author="Unemo Magnus, USÖ Labmed länsklinik" w:date="2016-11-14T17:51:00Z">
              <w:rPr>
                <w:rFonts w:ascii="Calibri" w:hAnsi="Calibri"/>
              </w:rPr>
            </w:rPrChange>
          </w:rPr>
          <w:delText xml:space="preserve">Susceptibility </w:delText>
        </w:r>
      </w:del>
      <w:ins w:id="1495" w:author="Unemo Magnus, USÖ Labmed länsklinik" w:date="2016-11-14T18:45:00Z">
        <w:del w:id="1496"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497" w:author="Unemo Magnus, USÖ Labmed länsklinik" w:date="2016-11-14T17:51:00Z">
                <w:rPr>
                  <w:rFonts w:ascii="Calibri" w:hAnsi="Calibri"/>
                </w:rPr>
              </w:rPrChange>
            </w:rPr>
            <w:delText xml:space="preserve">usceptibility </w:delText>
          </w:r>
        </w:del>
      </w:ins>
      <w:del w:id="1498" w:author="sunny" w:date="2016-12-06T16:14:00Z">
        <w:r w:rsidRPr="006F644E" w:rsidDel="00C63D81">
          <w:rPr>
            <w:rFonts w:ascii="Times New Roman" w:hAnsi="Times New Roman" w:cs="Times New Roman"/>
            <w:sz w:val="24"/>
            <w:szCs w:val="24"/>
            <w:rPrChange w:id="1499" w:author="Unemo Magnus, USÖ Labmed länsklinik" w:date="2016-11-14T17:51:00Z">
              <w:rPr>
                <w:rFonts w:ascii="Calibri" w:hAnsi="Calibri"/>
              </w:rPr>
            </w:rPrChange>
          </w:rPr>
          <w:delText>Data</w:delText>
        </w:r>
      </w:del>
      <w:ins w:id="1500" w:author="Unemo Magnus, USÖ Labmed länsklinik" w:date="2016-11-14T18:45:00Z">
        <w:del w:id="1501" w:author="sunny" w:date="2016-12-06T16:14:00Z">
          <w:r w:rsidR="002C2B85" w:rsidDel="00C63D81">
            <w:rPr>
              <w:rFonts w:ascii="Times New Roman" w:hAnsi="Times New Roman" w:cs="Times New Roman"/>
              <w:sz w:val="24"/>
              <w:szCs w:val="24"/>
            </w:rPr>
            <w:delText>d</w:delText>
          </w:r>
          <w:r w:rsidR="002C2B85" w:rsidRPr="006F644E" w:rsidDel="00C63D81">
            <w:rPr>
              <w:rFonts w:ascii="Times New Roman" w:hAnsi="Times New Roman" w:cs="Times New Roman"/>
              <w:sz w:val="24"/>
              <w:szCs w:val="24"/>
              <w:rPrChange w:id="1502" w:author="Unemo Magnus, USÖ Labmed länsklinik" w:date="2016-11-14T17:51:00Z">
                <w:rPr>
                  <w:rFonts w:ascii="Calibri" w:hAnsi="Calibri"/>
                </w:rPr>
              </w:rPrChange>
            </w:rPr>
            <w:delText>ata</w:delText>
          </w:r>
        </w:del>
      </w:ins>
      <w:del w:id="1503" w:author="sunny" w:date="2016-12-06T16:14:00Z">
        <w:r w:rsidRPr="006F644E" w:rsidDel="00C63D81">
          <w:rPr>
            <w:rFonts w:ascii="Times New Roman" w:hAnsi="Times New Roman" w:cs="Times New Roman"/>
            <w:sz w:val="24"/>
            <w:szCs w:val="24"/>
            <w:rPrChange w:id="1504"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505"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506"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507"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508" w:author="Unemo Magnus, USÖ Labmed länsklinik" w:date="2016-11-14T17:51:00Z">
              <w:rPr>
                <w:rFonts w:ascii="Calibri" w:hAnsi="Calibri"/>
              </w:rPr>
            </w:rPrChange>
          </w:rPr>
          <w:delText>: 1557–63.</w:delText>
        </w:r>
      </w:del>
    </w:p>
    <w:p w14:paraId="1C2EB338" w14:textId="1EE80DC8" w:rsidR="00377FDC" w:rsidRPr="006F644E" w:rsidDel="00C63D81" w:rsidRDefault="00377FDC">
      <w:pPr>
        <w:pStyle w:val="Bibliography"/>
        <w:spacing w:after="0" w:line="480" w:lineRule="auto"/>
        <w:jc w:val="both"/>
        <w:rPr>
          <w:del w:id="1509" w:author="sunny" w:date="2016-12-06T16:14:00Z"/>
          <w:rFonts w:ascii="Times New Roman" w:hAnsi="Times New Roman" w:cs="Times New Roman"/>
          <w:sz w:val="24"/>
          <w:szCs w:val="24"/>
          <w:rPrChange w:id="1510" w:author="Unemo Magnus, USÖ Labmed länsklinik" w:date="2016-11-14T17:51:00Z">
            <w:rPr>
              <w:del w:id="1511" w:author="sunny" w:date="2016-12-06T16:14:00Z"/>
              <w:rFonts w:ascii="Calibri" w:hAnsi="Calibri"/>
            </w:rPr>
          </w:rPrChange>
        </w:rPr>
        <w:pPrChange w:id="1512" w:author="Unemo Magnus, USÖ Labmed länsklinik" w:date="2016-11-14T18:38:00Z">
          <w:pPr>
            <w:pStyle w:val="Bibliography"/>
          </w:pPr>
        </w:pPrChange>
      </w:pPr>
      <w:del w:id="1513" w:author="sunny" w:date="2016-12-06T16:14:00Z">
        <w:r w:rsidRPr="006F644E" w:rsidDel="00C63D81">
          <w:rPr>
            <w:rFonts w:ascii="Times New Roman" w:hAnsi="Times New Roman" w:cs="Times New Roman"/>
            <w:sz w:val="24"/>
            <w:szCs w:val="24"/>
            <w:rPrChange w:id="1514" w:author="Unemo Magnus, USÖ Labmed länsklinik" w:date="2016-11-14T17:51:00Z">
              <w:rPr>
                <w:rFonts w:ascii="Calibri" w:hAnsi="Calibri"/>
              </w:rPr>
            </w:rPrChange>
          </w:rPr>
          <w:delText xml:space="preserve">18. Slob W. Benchmark dose and the three Rs. Part I. Getting more information from the same number of animals. </w:delText>
        </w:r>
        <w:r w:rsidRPr="006F644E" w:rsidDel="00C63D81">
          <w:rPr>
            <w:rFonts w:ascii="Times New Roman" w:hAnsi="Times New Roman" w:cs="Times New Roman"/>
            <w:i/>
            <w:iCs/>
            <w:sz w:val="24"/>
            <w:szCs w:val="24"/>
            <w:rPrChange w:id="1515"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516"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517"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518" w:author="Unemo Magnus, USÖ Labmed länsklinik" w:date="2016-11-14T17:51:00Z">
              <w:rPr>
                <w:rFonts w:ascii="Calibri" w:hAnsi="Calibri"/>
              </w:rPr>
            </w:rPrChange>
          </w:rPr>
          <w:delText>: 557–67.</w:delText>
        </w:r>
      </w:del>
    </w:p>
    <w:p w14:paraId="469E1FCB" w14:textId="54893CF3" w:rsidR="00377FDC" w:rsidRPr="006F644E" w:rsidDel="00C63D81" w:rsidRDefault="00377FDC">
      <w:pPr>
        <w:pStyle w:val="Bibliography"/>
        <w:spacing w:after="0" w:line="480" w:lineRule="auto"/>
        <w:jc w:val="both"/>
        <w:rPr>
          <w:del w:id="1519" w:author="sunny" w:date="2016-12-06T16:14:00Z"/>
          <w:rFonts w:ascii="Times New Roman" w:hAnsi="Times New Roman" w:cs="Times New Roman"/>
          <w:sz w:val="24"/>
          <w:szCs w:val="24"/>
          <w:rPrChange w:id="1520" w:author="Unemo Magnus, USÖ Labmed länsklinik" w:date="2016-11-14T17:51:00Z">
            <w:rPr>
              <w:del w:id="1521" w:author="sunny" w:date="2016-12-06T16:14:00Z"/>
              <w:rFonts w:ascii="Calibri" w:hAnsi="Calibri"/>
            </w:rPr>
          </w:rPrChange>
        </w:rPr>
        <w:pPrChange w:id="1522" w:author="Unemo Magnus, USÖ Labmed länsklinik" w:date="2016-11-14T18:38:00Z">
          <w:pPr>
            <w:pStyle w:val="Bibliography"/>
          </w:pPr>
        </w:pPrChange>
      </w:pPr>
      <w:del w:id="1523" w:author="sunny" w:date="2016-12-06T16:14:00Z">
        <w:r w:rsidRPr="006F644E" w:rsidDel="00C63D81">
          <w:rPr>
            <w:rFonts w:ascii="Times New Roman" w:hAnsi="Times New Roman" w:cs="Times New Roman"/>
            <w:sz w:val="24"/>
            <w:szCs w:val="24"/>
            <w:rPrChange w:id="1524" w:author="Unemo Magnus, USÖ Labmed länsklinik" w:date="2016-11-14T17:51:00Z">
              <w:rPr>
                <w:rFonts w:ascii="Calibri" w:hAnsi="Calibri"/>
              </w:rPr>
            </w:rPrChange>
          </w:rPr>
          <w:delText xml:space="preserve">19. Slob W. Benchmark dose and the three Rs. Part II. Consequences for study design and animal use. </w:delText>
        </w:r>
        <w:r w:rsidRPr="006F644E" w:rsidDel="00C63D81">
          <w:rPr>
            <w:rFonts w:ascii="Times New Roman" w:hAnsi="Times New Roman" w:cs="Times New Roman"/>
            <w:i/>
            <w:iCs/>
            <w:sz w:val="24"/>
            <w:szCs w:val="24"/>
            <w:rPrChange w:id="1525"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526"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527"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528" w:author="Unemo Magnus, USÖ Labmed länsklinik" w:date="2016-11-14T17:51:00Z">
              <w:rPr>
                <w:rFonts w:ascii="Calibri" w:hAnsi="Calibri"/>
              </w:rPr>
            </w:rPrChange>
          </w:rPr>
          <w:delText>: 568–80.</w:delText>
        </w:r>
      </w:del>
    </w:p>
    <w:p w14:paraId="3B368E48" w14:textId="6F63FD69" w:rsidR="00377FDC" w:rsidRPr="006F644E" w:rsidDel="00C63D81" w:rsidRDefault="00377FDC">
      <w:pPr>
        <w:pStyle w:val="Bibliography"/>
        <w:spacing w:after="0" w:line="480" w:lineRule="auto"/>
        <w:jc w:val="both"/>
        <w:rPr>
          <w:del w:id="1529" w:author="sunny" w:date="2016-12-06T16:14:00Z"/>
          <w:rFonts w:ascii="Times New Roman" w:hAnsi="Times New Roman" w:cs="Times New Roman"/>
          <w:sz w:val="24"/>
          <w:szCs w:val="24"/>
          <w:rPrChange w:id="1530" w:author="Unemo Magnus, USÖ Labmed länsklinik" w:date="2016-11-14T17:51:00Z">
            <w:rPr>
              <w:del w:id="1531" w:author="sunny" w:date="2016-12-06T16:14:00Z"/>
              <w:rFonts w:ascii="Calibri" w:hAnsi="Calibri"/>
            </w:rPr>
          </w:rPrChange>
        </w:rPr>
        <w:pPrChange w:id="1532" w:author="Unemo Magnus, USÖ Labmed länsklinik" w:date="2016-11-14T18:38:00Z">
          <w:pPr>
            <w:pStyle w:val="Bibliography"/>
          </w:pPr>
        </w:pPrChange>
      </w:pPr>
      <w:del w:id="1533" w:author="sunny" w:date="2016-12-06T16:14:00Z">
        <w:r w:rsidRPr="006F644E" w:rsidDel="00C63D81">
          <w:rPr>
            <w:rFonts w:ascii="Times New Roman" w:hAnsi="Times New Roman" w:cs="Times New Roman"/>
            <w:sz w:val="24"/>
            <w:szCs w:val="24"/>
            <w:rPrChange w:id="1534" w:author="Unemo Magnus, USÖ Labmed länsklinik" w:date="2016-11-14T17:51:00Z">
              <w:rPr>
                <w:rFonts w:ascii="Calibri" w:hAnsi="Calibri"/>
              </w:rPr>
            </w:rPrChange>
          </w:rPr>
          <w:delText xml:space="preserve">20. Davis JA, Gift JS, Zhao QJ. Introduction to benchmark dose methods and U.S. EPA’s benchmark dose software (BMDS) version 2.1.1. </w:delText>
        </w:r>
        <w:r w:rsidRPr="006F644E" w:rsidDel="00C63D81">
          <w:rPr>
            <w:rFonts w:ascii="Times New Roman" w:hAnsi="Times New Roman" w:cs="Times New Roman"/>
            <w:i/>
            <w:iCs/>
            <w:sz w:val="24"/>
            <w:szCs w:val="24"/>
            <w:rPrChange w:id="1535" w:author="Unemo Magnus, USÖ Labmed länsklinik" w:date="2016-11-14T17:51:00Z">
              <w:rPr>
                <w:rFonts w:ascii="Calibri" w:hAnsi="Calibri"/>
                <w:i/>
                <w:iCs/>
              </w:rPr>
            </w:rPrChange>
          </w:rPr>
          <w:delText>Toxicol Appl Pharmacol</w:delText>
        </w:r>
        <w:r w:rsidRPr="006F644E" w:rsidDel="00C63D81">
          <w:rPr>
            <w:rFonts w:ascii="Times New Roman" w:hAnsi="Times New Roman" w:cs="Times New Roman"/>
            <w:sz w:val="24"/>
            <w:szCs w:val="24"/>
            <w:rPrChange w:id="1536"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537" w:author="Unemo Magnus, USÖ Labmed länsklinik" w:date="2016-11-14T17:51:00Z">
              <w:rPr>
                <w:rFonts w:ascii="Calibri" w:hAnsi="Calibri"/>
                <w:b/>
                <w:bCs/>
              </w:rPr>
            </w:rPrChange>
          </w:rPr>
          <w:delText>254</w:delText>
        </w:r>
        <w:r w:rsidRPr="006F644E" w:rsidDel="00C63D81">
          <w:rPr>
            <w:rFonts w:ascii="Times New Roman" w:hAnsi="Times New Roman" w:cs="Times New Roman"/>
            <w:sz w:val="24"/>
            <w:szCs w:val="24"/>
            <w:rPrChange w:id="1538" w:author="Unemo Magnus, USÖ Labmed länsklinik" w:date="2016-11-14T17:51:00Z">
              <w:rPr>
                <w:rFonts w:ascii="Calibri" w:hAnsi="Calibri"/>
              </w:rPr>
            </w:rPrChange>
          </w:rPr>
          <w:delText>: 181–91.</w:delText>
        </w:r>
      </w:del>
    </w:p>
    <w:p w14:paraId="36FD2A56" w14:textId="01AC1132" w:rsidR="00377FDC" w:rsidRPr="006F644E" w:rsidDel="00C63D81" w:rsidRDefault="00377FDC">
      <w:pPr>
        <w:pStyle w:val="Bibliography"/>
        <w:spacing w:after="0" w:line="480" w:lineRule="auto"/>
        <w:jc w:val="both"/>
        <w:rPr>
          <w:del w:id="1539" w:author="sunny" w:date="2016-12-06T16:14:00Z"/>
          <w:rFonts w:ascii="Times New Roman" w:hAnsi="Times New Roman" w:cs="Times New Roman"/>
          <w:sz w:val="24"/>
          <w:szCs w:val="24"/>
          <w:rPrChange w:id="1540" w:author="Unemo Magnus, USÖ Labmed länsklinik" w:date="2016-11-14T17:51:00Z">
            <w:rPr>
              <w:del w:id="1541" w:author="sunny" w:date="2016-12-06T16:14:00Z"/>
              <w:rFonts w:ascii="Calibri" w:hAnsi="Calibri"/>
            </w:rPr>
          </w:rPrChange>
        </w:rPr>
        <w:pPrChange w:id="1542" w:author="Unemo Magnus, USÖ Labmed länsklinik" w:date="2016-11-14T18:38:00Z">
          <w:pPr>
            <w:pStyle w:val="Bibliography"/>
          </w:pPr>
        </w:pPrChange>
      </w:pPr>
      <w:del w:id="1543" w:author="sunny" w:date="2016-12-06T16:14:00Z">
        <w:r w:rsidRPr="006F644E" w:rsidDel="00C63D81">
          <w:rPr>
            <w:rFonts w:ascii="Times New Roman" w:hAnsi="Times New Roman" w:cs="Times New Roman"/>
            <w:sz w:val="24"/>
            <w:szCs w:val="24"/>
            <w:rPrChange w:id="1544" w:author="Unemo Magnus, USÖ Labmed länsklinik" w:date="2016-11-14T17:51:00Z">
              <w:rPr>
                <w:rFonts w:ascii="Calibri" w:hAnsi="Calibri"/>
              </w:rPr>
            </w:rPrChange>
          </w:rPr>
          <w:delText>21. Filipsson AF, Sand S, Nilsson J</w:delText>
        </w:r>
      </w:del>
      <w:ins w:id="1545" w:author="Unemo Magnus, USÖ Labmed länsklinik" w:date="2016-11-14T18:45:00Z">
        <w:del w:id="1546"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547" w:author="sunny" w:date="2016-12-06T16:14:00Z">
        <w:r w:rsidRPr="006F644E" w:rsidDel="00C63D81">
          <w:rPr>
            <w:rFonts w:ascii="Times New Roman" w:hAnsi="Times New Roman" w:cs="Times New Roman"/>
            <w:sz w:val="24"/>
            <w:szCs w:val="24"/>
            <w:rPrChange w:id="1548" w:author="Unemo Magnus, USÖ Labmed länsklinik" w:date="2016-11-14T17:51:00Z">
              <w:rPr>
                <w:rFonts w:ascii="Calibri" w:hAnsi="Calibri"/>
              </w:rPr>
            </w:rPrChange>
          </w:rPr>
          <w:delText xml:space="preserve">, Victorin K. The benchmark dose method--review of available models, and recommendations for application in health risk assessment. </w:delText>
        </w:r>
        <w:r w:rsidRPr="006F644E" w:rsidDel="00C63D81">
          <w:rPr>
            <w:rFonts w:ascii="Times New Roman" w:hAnsi="Times New Roman" w:cs="Times New Roman"/>
            <w:i/>
            <w:iCs/>
            <w:sz w:val="24"/>
            <w:szCs w:val="24"/>
            <w:rPrChange w:id="1549"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550" w:author="Unemo Magnus, USÖ Labmed länsklinik" w:date="2016-11-14T17:51:00Z">
              <w:rPr>
                <w:rFonts w:ascii="Calibri" w:hAnsi="Calibri"/>
              </w:rPr>
            </w:rPrChange>
          </w:rPr>
          <w:delText xml:space="preserve"> 2003; </w:delText>
        </w:r>
        <w:r w:rsidRPr="006F644E" w:rsidDel="00C63D81">
          <w:rPr>
            <w:rFonts w:ascii="Times New Roman" w:hAnsi="Times New Roman" w:cs="Times New Roman"/>
            <w:b/>
            <w:bCs/>
            <w:sz w:val="24"/>
            <w:szCs w:val="24"/>
            <w:rPrChange w:id="1551"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552" w:author="Unemo Magnus, USÖ Labmed länsklinik" w:date="2016-11-14T17:51:00Z">
              <w:rPr>
                <w:rFonts w:ascii="Calibri" w:hAnsi="Calibri"/>
              </w:rPr>
            </w:rPrChange>
          </w:rPr>
          <w:delText>: 505–42.</w:delText>
        </w:r>
      </w:del>
    </w:p>
    <w:p w14:paraId="294DF857" w14:textId="227A452A" w:rsidR="00377FDC" w:rsidRPr="006F644E" w:rsidDel="00C63D81" w:rsidRDefault="00377FDC">
      <w:pPr>
        <w:pStyle w:val="Bibliography"/>
        <w:spacing w:after="0" w:line="480" w:lineRule="auto"/>
        <w:jc w:val="both"/>
        <w:rPr>
          <w:del w:id="1553" w:author="sunny" w:date="2016-12-06T16:14:00Z"/>
          <w:rFonts w:ascii="Times New Roman" w:hAnsi="Times New Roman" w:cs="Times New Roman"/>
          <w:sz w:val="24"/>
          <w:szCs w:val="24"/>
          <w:rPrChange w:id="1554" w:author="Unemo Magnus, USÖ Labmed länsklinik" w:date="2016-11-14T17:51:00Z">
            <w:rPr>
              <w:del w:id="1555" w:author="sunny" w:date="2016-12-06T16:14:00Z"/>
              <w:rFonts w:ascii="Calibri" w:hAnsi="Calibri"/>
            </w:rPr>
          </w:rPrChange>
        </w:rPr>
        <w:pPrChange w:id="1556" w:author="Unemo Magnus, USÖ Labmed länsklinik" w:date="2016-11-14T18:38:00Z">
          <w:pPr>
            <w:pStyle w:val="Bibliography"/>
          </w:pPr>
        </w:pPrChange>
      </w:pPr>
      <w:del w:id="1557" w:author="sunny" w:date="2016-12-06T16:14:00Z">
        <w:r w:rsidRPr="006F644E" w:rsidDel="00C63D81">
          <w:rPr>
            <w:rFonts w:ascii="Times New Roman" w:hAnsi="Times New Roman" w:cs="Times New Roman"/>
            <w:sz w:val="24"/>
            <w:szCs w:val="24"/>
            <w:rPrChange w:id="1558" w:author="Unemo Magnus, USÖ Labmed länsklinik" w:date="2016-11-14T17:51:00Z">
              <w:rPr>
                <w:rFonts w:ascii="Calibri" w:hAnsi="Calibri"/>
              </w:rPr>
            </w:rPrChange>
          </w:rPr>
          <w:delText>22. Sampah MES, Shen L, Jilek BL</w:delText>
        </w:r>
      </w:del>
      <w:ins w:id="1559" w:author="Unemo Magnus, USÖ Labmed länsklinik" w:date="2016-11-14T18:45:00Z">
        <w:del w:id="1560"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561" w:author="sunny" w:date="2016-12-06T16:14:00Z">
        <w:r w:rsidRPr="006F644E" w:rsidDel="00C63D81">
          <w:rPr>
            <w:rFonts w:ascii="Times New Roman" w:hAnsi="Times New Roman" w:cs="Times New Roman"/>
            <w:sz w:val="24"/>
            <w:szCs w:val="24"/>
            <w:rPrChange w:id="1562" w:author="Unemo Magnus, USÖ Labmed länsklinik" w:date="2016-11-14T17:51:00Z">
              <w:rPr>
                <w:rFonts w:ascii="Calibri" w:hAnsi="Calibri"/>
              </w:rPr>
            </w:rPrChange>
          </w:rPr>
          <w:delText xml:space="preserve">, Siliciano RF. Dose–response curve slope is a missing dimension in the analysis of HIV-1 drug resistance. </w:delText>
        </w:r>
        <w:r w:rsidRPr="006F644E" w:rsidDel="00C63D81">
          <w:rPr>
            <w:rFonts w:ascii="Times New Roman" w:hAnsi="Times New Roman" w:cs="Times New Roman"/>
            <w:i/>
            <w:iCs/>
            <w:sz w:val="24"/>
            <w:szCs w:val="24"/>
            <w:rPrChange w:id="1563" w:author="Unemo Magnus, USÖ Labmed länsklinik" w:date="2016-11-14T17:51:00Z">
              <w:rPr>
                <w:rFonts w:ascii="Calibri" w:hAnsi="Calibri"/>
                <w:i/>
                <w:iCs/>
              </w:rPr>
            </w:rPrChange>
          </w:rPr>
          <w:delText>Proc Natl Acad Sci U S A</w:delText>
        </w:r>
        <w:r w:rsidRPr="006F644E" w:rsidDel="00C63D81">
          <w:rPr>
            <w:rFonts w:ascii="Times New Roman" w:hAnsi="Times New Roman" w:cs="Times New Roman"/>
            <w:sz w:val="24"/>
            <w:szCs w:val="24"/>
            <w:rPrChange w:id="1564"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565" w:author="Unemo Magnus, USÖ Labmed länsklinik" w:date="2016-11-14T17:51:00Z">
              <w:rPr>
                <w:rFonts w:ascii="Calibri" w:hAnsi="Calibri"/>
                <w:b/>
                <w:bCs/>
              </w:rPr>
            </w:rPrChange>
          </w:rPr>
          <w:delText>108</w:delText>
        </w:r>
        <w:r w:rsidRPr="006F644E" w:rsidDel="00C63D81">
          <w:rPr>
            <w:rFonts w:ascii="Times New Roman" w:hAnsi="Times New Roman" w:cs="Times New Roman"/>
            <w:sz w:val="24"/>
            <w:szCs w:val="24"/>
            <w:rPrChange w:id="1566" w:author="Unemo Magnus, USÖ Labmed länsklinik" w:date="2016-11-14T17:51:00Z">
              <w:rPr>
                <w:rFonts w:ascii="Calibri" w:hAnsi="Calibri"/>
              </w:rPr>
            </w:rPrChange>
          </w:rPr>
          <w:delText>: 7613–8.</w:delText>
        </w:r>
      </w:del>
    </w:p>
    <w:p w14:paraId="2F3CE5F1" w14:textId="3049F6CB" w:rsidR="00377FDC" w:rsidRPr="00AF166B" w:rsidDel="00C63D81" w:rsidRDefault="00377FDC">
      <w:pPr>
        <w:pStyle w:val="Bibliography"/>
        <w:spacing w:after="0" w:line="480" w:lineRule="auto"/>
        <w:jc w:val="both"/>
        <w:rPr>
          <w:del w:id="1567" w:author="sunny" w:date="2016-12-06T16:14:00Z"/>
          <w:rFonts w:ascii="Times New Roman" w:hAnsi="Times New Roman" w:cs="Times New Roman"/>
          <w:sz w:val="24"/>
          <w:szCs w:val="24"/>
          <w:lang w:val="en-US"/>
          <w:rPrChange w:id="1568" w:author="Unemo Magnus, USÖ Labmed länsklinik" w:date="2016-11-15T15:02:00Z">
            <w:rPr>
              <w:del w:id="1569" w:author="sunny" w:date="2016-12-06T16:14:00Z"/>
              <w:rFonts w:ascii="Calibri" w:hAnsi="Calibri"/>
            </w:rPr>
          </w:rPrChange>
        </w:rPr>
        <w:pPrChange w:id="1570" w:author="Unemo Magnus, USÖ Labmed länsklinik" w:date="2016-11-14T18:38:00Z">
          <w:pPr>
            <w:pStyle w:val="Bibliography"/>
          </w:pPr>
        </w:pPrChange>
      </w:pPr>
      <w:del w:id="1571" w:author="sunny" w:date="2016-12-06T16:14:00Z">
        <w:r w:rsidRPr="006F644E" w:rsidDel="00C63D81">
          <w:rPr>
            <w:rFonts w:ascii="Times New Roman" w:hAnsi="Times New Roman" w:cs="Times New Roman"/>
            <w:sz w:val="24"/>
            <w:szCs w:val="24"/>
            <w:rPrChange w:id="1572" w:author="Unemo Magnus, USÖ Labmed länsklinik" w:date="2016-11-14T17:51:00Z">
              <w:rPr>
                <w:rFonts w:ascii="Calibri" w:hAnsi="Calibri"/>
              </w:rPr>
            </w:rPrChange>
          </w:rPr>
          <w:delText xml:space="preserve">23. Rampersad SN. Multiple Applications </w:delText>
        </w:r>
      </w:del>
      <w:ins w:id="1573" w:author="Unemo Magnus, USÖ Labmed länsklinik" w:date="2016-11-14T18:45:00Z">
        <w:del w:id="1574"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575" w:author="Unemo Magnus, USÖ Labmed länsklinik" w:date="2016-11-14T17:51:00Z">
                <w:rPr>
                  <w:rFonts w:ascii="Calibri" w:hAnsi="Calibri"/>
                </w:rPr>
              </w:rPrChange>
            </w:rPr>
            <w:delText xml:space="preserve">pplications </w:delText>
          </w:r>
        </w:del>
      </w:ins>
      <w:del w:id="1576" w:author="sunny" w:date="2016-12-06T16:14:00Z">
        <w:r w:rsidRPr="006F644E" w:rsidDel="00C63D81">
          <w:rPr>
            <w:rFonts w:ascii="Times New Roman" w:hAnsi="Times New Roman" w:cs="Times New Roman"/>
            <w:sz w:val="24"/>
            <w:szCs w:val="24"/>
            <w:rPrChange w:id="1577" w:author="Unemo Magnus, USÖ Labmed länsklinik" w:date="2016-11-14T17:51:00Z">
              <w:rPr>
                <w:rFonts w:ascii="Calibri" w:hAnsi="Calibri"/>
              </w:rPr>
            </w:rPrChange>
          </w:rPr>
          <w:delText xml:space="preserve">of Alamar </w:delText>
        </w:r>
      </w:del>
      <w:ins w:id="1578" w:author="Unemo Magnus, USÖ Labmed länsklinik" w:date="2016-11-14T18:45:00Z">
        <w:del w:id="1579"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580" w:author="Unemo Magnus, USÖ Labmed länsklinik" w:date="2016-11-14T17:51:00Z">
                <w:rPr>
                  <w:rFonts w:ascii="Calibri" w:hAnsi="Calibri"/>
                </w:rPr>
              </w:rPrChange>
            </w:rPr>
            <w:delText xml:space="preserve">lamar </w:delText>
          </w:r>
        </w:del>
      </w:ins>
      <w:del w:id="1581" w:author="sunny" w:date="2016-12-06T16:14:00Z">
        <w:r w:rsidRPr="006F644E" w:rsidDel="00C63D81">
          <w:rPr>
            <w:rFonts w:ascii="Times New Roman" w:hAnsi="Times New Roman" w:cs="Times New Roman"/>
            <w:sz w:val="24"/>
            <w:szCs w:val="24"/>
            <w:rPrChange w:id="1582" w:author="Unemo Magnus, USÖ Labmed länsklinik" w:date="2016-11-14T17:51:00Z">
              <w:rPr>
                <w:rFonts w:ascii="Calibri" w:hAnsi="Calibri"/>
              </w:rPr>
            </w:rPrChange>
          </w:rPr>
          <w:delText xml:space="preserve">Blue </w:delText>
        </w:r>
      </w:del>
      <w:ins w:id="1583" w:author="Unemo Magnus, USÖ Labmed länsklinik" w:date="2016-11-14T18:45:00Z">
        <w:del w:id="1584"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585" w:author="Unemo Magnus, USÖ Labmed länsklinik" w:date="2016-11-14T17:51:00Z">
                <w:rPr>
                  <w:rFonts w:ascii="Calibri" w:hAnsi="Calibri"/>
                </w:rPr>
              </w:rPrChange>
            </w:rPr>
            <w:delText xml:space="preserve">lue </w:delText>
          </w:r>
        </w:del>
      </w:ins>
      <w:del w:id="1586" w:author="sunny" w:date="2016-12-06T16:14:00Z">
        <w:r w:rsidRPr="006F644E" w:rsidDel="00C63D81">
          <w:rPr>
            <w:rFonts w:ascii="Times New Roman" w:hAnsi="Times New Roman" w:cs="Times New Roman"/>
            <w:sz w:val="24"/>
            <w:szCs w:val="24"/>
            <w:rPrChange w:id="1587" w:author="Unemo Magnus, USÖ Labmed länsklinik" w:date="2016-11-14T17:51:00Z">
              <w:rPr>
                <w:rFonts w:ascii="Calibri" w:hAnsi="Calibri"/>
              </w:rPr>
            </w:rPrChange>
          </w:rPr>
          <w:delText xml:space="preserve">as an Indicator </w:delText>
        </w:r>
      </w:del>
      <w:ins w:id="1588" w:author="Unemo Magnus, USÖ Labmed länsklinik" w:date="2016-11-14T18:45:00Z">
        <w:del w:id="1589" w:author="sunny" w:date="2016-12-06T16:14:00Z">
          <w:r w:rsidR="00143D32" w:rsidDel="00C63D81">
            <w:rPr>
              <w:rFonts w:ascii="Times New Roman" w:hAnsi="Times New Roman" w:cs="Times New Roman"/>
              <w:sz w:val="24"/>
              <w:szCs w:val="24"/>
            </w:rPr>
            <w:delText>i</w:delText>
          </w:r>
          <w:r w:rsidR="00143D32" w:rsidRPr="006F644E" w:rsidDel="00C63D81">
            <w:rPr>
              <w:rFonts w:ascii="Times New Roman" w:hAnsi="Times New Roman" w:cs="Times New Roman"/>
              <w:sz w:val="24"/>
              <w:szCs w:val="24"/>
              <w:rPrChange w:id="1590" w:author="Unemo Magnus, USÖ Labmed länsklinik" w:date="2016-11-14T17:51:00Z">
                <w:rPr>
                  <w:rFonts w:ascii="Calibri" w:hAnsi="Calibri"/>
                </w:rPr>
              </w:rPrChange>
            </w:rPr>
            <w:delText xml:space="preserve">ndicator </w:delText>
          </w:r>
        </w:del>
      </w:ins>
      <w:del w:id="1591" w:author="sunny" w:date="2016-12-06T16:14:00Z">
        <w:r w:rsidRPr="006F644E" w:rsidDel="00C63D81">
          <w:rPr>
            <w:rFonts w:ascii="Times New Roman" w:hAnsi="Times New Roman" w:cs="Times New Roman"/>
            <w:sz w:val="24"/>
            <w:szCs w:val="24"/>
            <w:rPrChange w:id="1592" w:author="Unemo Magnus, USÖ Labmed länsklinik" w:date="2016-11-14T17:51:00Z">
              <w:rPr>
                <w:rFonts w:ascii="Calibri" w:hAnsi="Calibri"/>
              </w:rPr>
            </w:rPrChange>
          </w:rPr>
          <w:delText xml:space="preserve">of Metabolic </w:delText>
        </w:r>
      </w:del>
      <w:ins w:id="1593" w:author="Unemo Magnus, USÖ Labmed länsklinik" w:date="2016-11-14T18:45:00Z">
        <w:del w:id="1594" w:author="sunny" w:date="2016-12-06T16:14:00Z">
          <w:r w:rsidR="00143D32" w:rsidDel="00C63D81">
            <w:rPr>
              <w:rFonts w:ascii="Times New Roman" w:hAnsi="Times New Roman" w:cs="Times New Roman"/>
              <w:sz w:val="24"/>
              <w:szCs w:val="24"/>
            </w:rPr>
            <w:delText>m</w:delText>
          </w:r>
          <w:r w:rsidR="00143D32" w:rsidRPr="006F644E" w:rsidDel="00C63D81">
            <w:rPr>
              <w:rFonts w:ascii="Times New Roman" w:hAnsi="Times New Roman" w:cs="Times New Roman"/>
              <w:sz w:val="24"/>
              <w:szCs w:val="24"/>
              <w:rPrChange w:id="1595" w:author="Unemo Magnus, USÖ Labmed länsklinik" w:date="2016-11-14T17:51:00Z">
                <w:rPr>
                  <w:rFonts w:ascii="Calibri" w:hAnsi="Calibri"/>
                </w:rPr>
              </w:rPrChange>
            </w:rPr>
            <w:delText xml:space="preserve">etabolic </w:delText>
          </w:r>
        </w:del>
      </w:ins>
      <w:del w:id="1596" w:author="sunny" w:date="2016-12-06T16:14:00Z">
        <w:r w:rsidRPr="006F644E" w:rsidDel="00C63D81">
          <w:rPr>
            <w:rFonts w:ascii="Times New Roman" w:hAnsi="Times New Roman" w:cs="Times New Roman"/>
            <w:sz w:val="24"/>
            <w:szCs w:val="24"/>
            <w:rPrChange w:id="1597" w:author="Unemo Magnus, USÖ Labmed länsklinik" w:date="2016-11-14T17:51:00Z">
              <w:rPr>
                <w:rFonts w:ascii="Calibri" w:hAnsi="Calibri"/>
              </w:rPr>
            </w:rPrChange>
          </w:rPr>
          <w:delText xml:space="preserve">Function </w:delText>
        </w:r>
      </w:del>
      <w:ins w:id="1598" w:author="Unemo Magnus, USÖ Labmed länsklinik" w:date="2016-11-14T18:45:00Z">
        <w:del w:id="1599" w:author="sunny" w:date="2016-12-06T16:14:00Z">
          <w:r w:rsidR="00143D32" w:rsidDel="00C63D81">
            <w:rPr>
              <w:rFonts w:ascii="Times New Roman" w:hAnsi="Times New Roman" w:cs="Times New Roman"/>
              <w:sz w:val="24"/>
              <w:szCs w:val="24"/>
            </w:rPr>
            <w:delText>f</w:delText>
          </w:r>
          <w:r w:rsidR="00143D32" w:rsidRPr="006F644E" w:rsidDel="00C63D81">
            <w:rPr>
              <w:rFonts w:ascii="Times New Roman" w:hAnsi="Times New Roman" w:cs="Times New Roman"/>
              <w:sz w:val="24"/>
              <w:szCs w:val="24"/>
              <w:rPrChange w:id="1600" w:author="Unemo Magnus, USÖ Labmed länsklinik" w:date="2016-11-14T17:51:00Z">
                <w:rPr>
                  <w:rFonts w:ascii="Calibri" w:hAnsi="Calibri"/>
                </w:rPr>
              </w:rPrChange>
            </w:rPr>
            <w:delText xml:space="preserve">unction </w:delText>
          </w:r>
        </w:del>
      </w:ins>
      <w:del w:id="1601" w:author="sunny" w:date="2016-12-06T16:14:00Z">
        <w:r w:rsidRPr="006F644E" w:rsidDel="00C63D81">
          <w:rPr>
            <w:rFonts w:ascii="Times New Roman" w:hAnsi="Times New Roman" w:cs="Times New Roman"/>
            <w:sz w:val="24"/>
            <w:szCs w:val="24"/>
            <w:rPrChange w:id="1602" w:author="Unemo Magnus, USÖ Labmed länsklinik" w:date="2016-11-14T17:51:00Z">
              <w:rPr>
                <w:rFonts w:ascii="Calibri" w:hAnsi="Calibri"/>
              </w:rPr>
            </w:rPrChange>
          </w:rPr>
          <w:delText xml:space="preserve">and Cellular </w:delText>
        </w:r>
      </w:del>
      <w:ins w:id="1603" w:author="Unemo Magnus, USÖ Labmed länsklinik" w:date="2016-11-14T18:45:00Z">
        <w:del w:id="1604"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605" w:author="Unemo Magnus, USÖ Labmed länsklinik" w:date="2016-11-14T17:51:00Z">
                <w:rPr>
                  <w:rFonts w:ascii="Calibri" w:hAnsi="Calibri"/>
                </w:rPr>
              </w:rPrChange>
            </w:rPr>
            <w:delText xml:space="preserve">ellular </w:delText>
          </w:r>
        </w:del>
      </w:ins>
      <w:del w:id="1606" w:author="sunny" w:date="2016-12-06T16:14:00Z">
        <w:r w:rsidRPr="006F644E" w:rsidDel="00C63D81">
          <w:rPr>
            <w:rFonts w:ascii="Times New Roman" w:hAnsi="Times New Roman" w:cs="Times New Roman"/>
            <w:sz w:val="24"/>
            <w:szCs w:val="24"/>
            <w:rPrChange w:id="1607" w:author="Unemo Magnus, USÖ Labmed länsklinik" w:date="2016-11-14T17:51:00Z">
              <w:rPr>
                <w:rFonts w:ascii="Calibri" w:hAnsi="Calibri"/>
              </w:rPr>
            </w:rPrChange>
          </w:rPr>
          <w:delText xml:space="preserve">Health </w:delText>
        </w:r>
      </w:del>
      <w:ins w:id="1608" w:author="Unemo Magnus, USÖ Labmed länsklinik" w:date="2016-11-14T18:45:00Z">
        <w:del w:id="1609" w:author="sunny" w:date="2016-12-06T16:14:00Z">
          <w:r w:rsidR="00143D32" w:rsidDel="00C63D81">
            <w:rPr>
              <w:rFonts w:ascii="Times New Roman" w:hAnsi="Times New Roman" w:cs="Times New Roman"/>
              <w:sz w:val="24"/>
              <w:szCs w:val="24"/>
            </w:rPr>
            <w:delText>h</w:delText>
          </w:r>
          <w:r w:rsidR="00143D32" w:rsidRPr="006F644E" w:rsidDel="00C63D81">
            <w:rPr>
              <w:rFonts w:ascii="Times New Roman" w:hAnsi="Times New Roman" w:cs="Times New Roman"/>
              <w:sz w:val="24"/>
              <w:szCs w:val="24"/>
              <w:rPrChange w:id="1610" w:author="Unemo Magnus, USÖ Labmed länsklinik" w:date="2016-11-14T17:51:00Z">
                <w:rPr>
                  <w:rFonts w:ascii="Calibri" w:hAnsi="Calibri"/>
                </w:rPr>
              </w:rPrChange>
            </w:rPr>
            <w:delText xml:space="preserve">ealth </w:delText>
          </w:r>
        </w:del>
      </w:ins>
      <w:del w:id="1611" w:author="sunny" w:date="2016-12-06T16:14:00Z">
        <w:r w:rsidRPr="006F644E" w:rsidDel="00C63D81">
          <w:rPr>
            <w:rFonts w:ascii="Times New Roman" w:hAnsi="Times New Roman" w:cs="Times New Roman"/>
            <w:sz w:val="24"/>
            <w:szCs w:val="24"/>
            <w:rPrChange w:id="1612" w:author="Unemo Magnus, USÖ Labmed länsklinik" w:date="2016-11-14T17:51:00Z">
              <w:rPr>
                <w:rFonts w:ascii="Calibri" w:hAnsi="Calibri"/>
              </w:rPr>
            </w:rPrChange>
          </w:rPr>
          <w:delText xml:space="preserve">in Cell </w:delText>
        </w:r>
      </w:del>
      <w:ins w:id="1613" w:author="Unemo Magnus, USÖ Labmed länsklinik" w:date="2016-11-14T18:46:00Z">
        <w:del w:id="1614"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615" w:author="Unemo Magnus, USÖ Labmed länsklinik" w:date="2016-11-14T17:51:00Z">
                <w:rPr>
                  <w:rFonts w:ascii="Calibri" w:hAnsi="Calibri"/>
                </w:rPr>
              </w:rPrChange>
            </w:rPr>
            <w:delText xml:space="preserve">ell </w:delText>
          </w:r>
        </w:del>
      </w:ins>
      <w:del w:id="1616" w:author="sunny" w:date="2016-12-06T16:14:00Z">
        <w:r w:rsidRPr="006F644E" w:rsidDel="00C63D81">
          <w:rPr>
            <w:rFonts w:ascii="Times New Roman" w:hAnsi="Times New Roman" w:cs="Times New Roman"/>
            <w:sz w:val="24"/>
            <w:szCs w:val="24"/>
            <w:rPrChange w:id="1617" w:author="Unemo Magnus, USÖ Labmed länsklinik" w:date="2016-11-14T17:51:00Z">
              <w:rPr>
                <w:rFonts w:ascii="Calibri" w:hAnsi="Calibri"/>
              </w:rPr>
            </w:rPrChange>
          </w:rPr>
          <w:delText xml:space="preserve">Viability </w:delText>
        </w:r>
      </w:del>
      <w:ins w:id="1618" w:author="Unemo Magnus, USÖ Labmed länsklinik" w:date="2016-11-14T18:46:00Z">
        <w:del w:id="1619" w:author="sunny" w:date="2016-12-06T16:14:00Z">
          <w:r w:rsidR="00143D32" w:rsidDel="00C63D81">
            <w:rPr>
              <w:rFonts w:ascii="Times New Roman" w:hAnsi="Times New Roman" w:cs="Times New Roman"/>
              <w:sz w:val="24"/>
              <w:szCs w:val="24"/>
            </w:rPr>
            <w:delText>v</w:delText>
          </w:r>
          <w:r w:rsidR="00143D32" w:rsidRPr="006F644E" w:rsidDel="00C63D81">
            <w:rPr>
              <w:rFonts w:ascii="Times New Roman" w:hAnsi="Times New Roman" w:cs="Times New Roman"/>
              <w:sz w:val="24"/>
              <w:szCs w:val="24"/>
              <w:rPrChange w:id="1620" w:author="Unemo Magnus, USÖ Labmed länsklinik" w:date="2016-11-14T17:51:00Z">
                <w:rPr>
                  <w:rFonts w:ascii="Calibri" w:hAnsi="Calibri"/>
                </w:rPr>
              </w:rPrChange>
            </w:rPr>
            <w:delText xml:space="preserve">iability </w:delText>
          </w:r>
        </w:del>
      </w:ins>
      <w:del w:id="1621" w:author="sunny" w:date="2016-12-06T16:14:00Z">
        <w:r w:rsidRPr="006F644E" w:rsidDel="00C63D81">
          <w:rPr>
            <w:rFonts w:ascii="Times New Roman" w:hAnsi="Times New Roman" w:cs="Times New Roman"/>
            <w:sz w:val="24"/>
            <w:szCs w:val="24"/>
            <w:rPrChange w:id="1622" w:author="Unemo Magnus, USÖ Labmed länsklinik" w:date="2016-11-14T17:51:00Z">
              <w:rPr>
                <w:rFonts w:ascii="Calibri" w:hAnsi="Calibri"/>
              </w:rPr>
            </w:rPrChange>
          </w:rPr>
          <w:delText>Bioassays</w:delText>
        </w:r>
      </w:del>
      <w:ins w:id="1623" w:author="Unemo Magnus, USÖ Labmed länsklinik" w:date="2016-11-14T18:46:00Z">
        <w:del w:id="1624"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625" w:author="Unemo Magnus, USÖ Labmed länsklinik" w:date="2016-11-14T17:51:00Z">
                <w:rPr>
                  <w:rFonts w:ascii="Calibri" w:hAnsi="Calibri"/>
                </w:rPr>
              </w:rPrChange>
            </w:rPr>
            <w:delText>ioassays</w:delText>
          </w:r>
        </w:del>
      </w:ins>
      <w:del w:id="1626" w:author="sunny" w:date="2016-12-06T16:14:00Z">
        <w:r w:rsidRPr="006F644E" w:rsidDel="00C63D81">
          <w:rPr>
            <w:rFonts w:ascii="Times New Roman" w:hAnsi="Times New Roman" w:cs="Times New Roman"/>
            <w:sz w:val="24"/>
            <w:szCs w:val="24"/>
            <w:rPrChange w:id="1627"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en-US"/>
            <w:rPrChange w:id="1628" w:author="Unemo Magnus, USÖ Labmed länsklinik" w:date="2016-11-15T15:02:00Z">
              <w:rPr>
                <w:rFonts w:ascii="Calibri" w:hAnsi="Calibri"/>
                <w:i/>
                <w:iCs/>
              </w:rPr>
            </w:rPrChange>
          </w:rPr>
          <w:delText>Sensors</w:delText>
        </w:r>
        <w:r w:rsidRPr="00AF166B" w:rsidDel="00C63D81">
          <w:rPr>
            <w:rFonts w:ascii="Times New Roman" w:hAnsi="Times New Roman" w:cs="Times New Roman"/>
            <w:sz w:val="24"/>
            <w:szCs w:val="24"/>
            <w:lang w:val="en-US"/>
            <w:rPrChange w:id="1629" w:author="Unemo Magnus, USÖ Labmed länsklinik" w:date="2016-11-15T15:02:00Z">
              <w:rPr>
                <w:rFonts w:ascii="Calibri" w:hAnsi="Calibri"/>
              </w:rPr>
            </w:rPrChange>
          </w:rPr>
          <w:delText xml:space="preserve"> 2012; </w:delText>
        </w:r>
        <w:r w:rsidRPr="00AF166B" w:rsidDel="00C63D81">
          <w:rPr>
            <w:rFonts w:ascii="Times New Roman" w:hAnsi="Times New Roman" w:cs="Times New Roman"/>
            <w:b/>
            <w:bCs/>
            <w:sz w:val="24"/>
            <w:szCs w:val="24"/>
            <w:lang w:val="en-US"/>
            <w:rPrChange w:id="1630" w:author="Unemo Magnus, USÖ Labmed länsklinik" w:date="2016-11-15T15:02:00Z">
              <w:rPr>
                <w:rFonts w:ascii="Calibri" w:hAnsi="Calibri"/>
                <w:b/>
                <w:bCs/>
              </w:rPr>
            </w:rPrChange>
          </w:rPr>
          <w:delText>12</w:delText>
        </w:r>
        <w:r w:rsidRPr="00AF166B" w:rsidDel="00C63D81">
          <w:rPr>
            <w:rFonts w:ascii="Times New Roman" w:hAnsi="Times New Roman" w:cs="Times New Roman"/>
            <w:sz w:val="24"/>
            <w:szCs w:val="24"/>
            <w:lang w:val="en-US"/>
            <w:rPrChange w:id="1631" w:author="Unemo Magnus, USÖ Labmed länsklinik" w:date="2016-11-15T15:02:00Z">
              <w:rPr>
                <w:rFonts w:ascii="Calibri" w:hAnsi="Calibri"/>
              </w:rPr>
            </w:rPrChange>
          </w:rPr>
          <w:delText>: 12347–60.</w:delText>
        </w:r>
      </w:del>
    </w:p>
    <w:p w14:paraId="4E4E1B34" w14:textId="30F3911A" w:rsidR="00377FDC" w:rsidRPr="006F644E" w:rsidDel="00C63D81" w:rsidRDefault="00377FDC">
      <w:pPr>
        <w:pStyle w:val="Bibliography"/>
        <w:spacing w:after="0" w:line="480" w:lineRule="auto"/>
        <w:jc w:val="both"/>
        <w:rPr>
          <w:del w:id="1632" w:author="sunny" w:date="2016-12-06T16:14:00Z"/>
          <w:rFonts w:ascii="Times New Roman" w:hAnsi="Times New Roman" w:cs="Times New Roman"/>
          <w:sz w:val="24"/>
          <w:szCs w:val="24"/>
          <w:rPrChange w:id="1633" w:author="Unemo Magnus, USÖ Labmed länsklinik" w:date="2016-11-14T17:51:00Z">
            <w:rPr>
              <w:del w:id="1634" w:author="sunny" w:date="2016-12-06T16:14:00Z"/>
              <w:rFonts w:ascii="Calibri" w:hAnsi="Calibri"/>
            </w:rPr>
          </w:rPrChange>
        </w:rPr>
        <w:pPrChange w:id="1635" w:author="Unemo Magnus, USÖ Labmed länsklinik" w:date="2016-11-14T18:38:00Z">
          <w:pPr>
            <w:pStyle w:val="Bibliography"/>
          </w:pPr>
        </w:pPrChange>
      </w:pPr>
      <w:del w:id="1636" w:author="sunny" w:date="2016-12-06T16:14:00Z">
        <w:r w:rsidRPr="00AF166B" w:rsidDel="00C63D81">
          <w:rPr>
            <w:rFonts w:ascii="Times New Roman" w:hAnsi="Times New Roman" w:cs="Times New Roman"/>
            <w:sz w:val="24"/>
            <w:szCs w:val="24"/>
            <w:lang w:val="en-US"/>
            <w:rPrChange w:id="1637" w:author="Unemo Magnus, USÖ Labmed länsklinik" w:date="2016-11-15T15:02:00Z">
              <w:rPr>
                <w:rFonts w:ascii="Calibri" w:hAnsi="Calibri"/>
              </w:rPr>
            </w:rPrChange>
          </w:rPr>
          <w:delText>24. Khalifa RA, Nasser MS, Gomaa AA</w:delText>
        </w:r>
      </w:del>
      <w:ins w:id="1638" w:author="Unemo Magnus, USÖ Labmed länsklinik" w:date="2016-11-14T18:46:00Z">
        <w:del w:id="1639" w:author="sunny" w:date="2016-12-06T16:14:00Z">
          <w:r w:rsidR="00143D32" w:rsidRPr="00AF166B" w:rsidDel="00C63D81">
            <w:rPr>
              <w:rFonts w:ascii="Times New Roman" w:hAnsi="Times New Roman" w:cs="Times New Roman"/>
              <w:sz w:val="24"/>
              <w:szCs w:val="24"/>
              <w:lang w:val="en-US"/>
              <w:rPrChange w:id="1640" w:author="Unemo Magnus, USÖ Labmed länsklinik" w:date="2016-11-15T15:02:00Z">
                <w:rPr>
                  <w:rFonts w:ascii="Times New Roman" w:hAnsi="Times New Roman" w:cs="Times New Roman"/>
                  <w:sz w:val="24"/>
                  <w:szCs w:val="24"/>
                  <w:lang w:val="sv-SE"/>
                </w:rPr>
              </w:rPrChange>
            </w:rPr>
            <w:delText xml:space="preserve"> </w:delText>
          </w:r>
          <w:r w:rsidR="00143D32" w:rsidRPr="00AF166B" w:rsidDel="00C63D81">
            <w:rPr>
              <w:rFonts w:ascii="Times New Roman" w:hAnsi="Times New Roman" w:cs="Times New Roman"/>
              <w:i/>
              <w:sz w:val="24"/>
              <w:szCs w:val="24"/>
              <w:lang w:val="en-US"/>
              <w:rPrChange w:id="1641" w:author="Unemo Magnus, USÖ Labmed länsklinik" w:date="2016-11-15T15:02:00Z">
                <w:rPr>
                  <w:rFonts w:ascii="Times New Roman" w:hAnsi="Times New Roman" w:cs="Times New Roman"/>
                  <w:i/>
                  <w:sz w:val="24"/>
                  <w:szCs w:val="24"/>
                </w:rPr>
              </w:rPrChange>
            </w:rPr>
            <w:delText>et al</w:delText>
          </w:r>
        </w:del>
      </w:ins>
      <w:del w:id="1642" w:author="sunny" w:date="2016-12-06T16:14:00Z">
        <w:r w:rsidRPr="00AF166B" w:rsidDel="00C63D81">
          <w:rPr>
            <w:rFonts w:ascii="Times New Roman" w:hAnsi="Times New Roman" w:cs="Times New Roman"/>
            <w:sz w:val="24"/>
            <w:szCs w:val="24"/>
            <w:lang w:val="en-US"/>
            <w:rPrChange w:id="1643" w:author="Unemo Magnus, USÖ Labmed länsklinik" w:date="2016-11-15T15:02:00Z">
              <w:rPr>
                <w:rFonts w:ascii="Calibri" w:hAnsi="Calibri"/>
              </w:rPr>
            </w:rPrChange>
          </w:rPr>
          <w:delText xml:space="preserve">, Osman NM, Salem HM. </w:delText>
        </w:r>
        <w:r w:rsidRPr="006F644E" w:rsidDel="00C63D81">
          <w:rPr>
            <w:rFonts w:ascii="Times New Roman" w:hAnsi="Times New Roman" w:cs="Times New Roman"/>
            <w:sz w:val="24"/>
            <w:szCs w:val="24"/>
            <w:rPrChange w:id="1644" w:author="Unemo Magnus, USÖ Labmed länsklinik" w:date="2016-11-14T17:51:00Z">
              <w:rPr>
                <w:rFonts w:ascii="Calibri" w:hAnsi="Calibri"/>
              </w:rPr>
            </w:rPrChange>
          </w:rPr>
          <w:delText xml:space="preserve">Resazurin Microtiter </w:delText>
        </w:r>
      </w:del>
      <w:ins w:id="1645" w:author="Unemo Magnus, USÖ Labmed länsklinik" w:date="2016-11-14T18:46:00Z">
        <w:del w:id="1646"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647" w:author="Unemo Magnus, USÖ Labmed länsklinik" w:date="2016-11-14T17:51:00Z">
                <w:rPr>
                  <w:rFonts w:ascii="Calibri" w:hAnsi="Calibri"/>
                </w:rPr>
              </w:rPrChange>
            </w:rPr>
            <w:delText xml:space="preserve">icrotiter </w:delText>
          </w:r>
        </w:del>
      </w:ins>
      <w:del w:id="1648" w:author="sunny" w:date="2016-12-06T16:14:00Z">
        <w:r w:rsidRPr="006F644E" w:rsidDel="00C63D81">
          <w:rPr>
            <w:rFonts w:ascii="Times New Roman" w:hAnsi="Times New Roman" w:cs="Times New Roman"/>
            <w:sz w:val="24"/>
            <w:szCs w:val="24"/>
            <w:rPrChange w:id="1649" w:author="Unemo Magnus, USÖ Labmed länsklinik" w:date="2016-11-14T17:51:00Z">
              <w:rPr>
                <w:rFonts w:ascii="Calibri" w:hAnsi="Calibri"/>
              </w:rPr>
            </w:rPrChange>
          </w:rPr>
          <w:delText xml:space="preserve">Assay </w:delText>
        </w:r>
      </w:del>
      <w:ins w:id="1650" w:author="Unemo Magnus, USÖ Labmed länsklinik" w:date="2016-11-14T18:46:00Z">
        <w:del w:id="1651"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652" w:author="Unemo Magnus, USÖ Labmed länsklinik" w:date="2016-11-14T17:51:00Z">
                <w:rPr>
                  <w:rFonts w:ascii="Calibri" w:hAnsi="Calibri"/>
                </w:rPr>
              </w:rPrChange>
            </w:rPr>
            <w:delText xml:space="preserve">ssay </w:delText>
          </w:r>
        </w:del>
      </w:ins>
      <w:del w:id="1653" w:author="sunny" w:date="2016-12-06T16:14:00Z">
        <w:r w:rsidRPr="006F644E" w:rsidDel="00C63D81">
          <w:rPr>
            <w:rFonts w:ascii="Times New Roman" w:hAnsi="Times New Roman" w:cs="Times New Roman"/>
            <w:sz w:val="24"/>
            <w:szCs w:val="24"/>
            <w:rPrChange w:id="1654" w:author="Unemo Magnus, USÖ Labmed länsklinik" w:date="2016-11-14T17:51:00Z">
              <w:rPr>
                <w:rFonts w:ascii="Calibri" w:hAnsi="Calibri"/>
              </w:rPr>
            </w:rPrChange>
          </w:rPr>
          <w:delText xml:space="preserve">Plate </w:delText>
        </w:r>
      </w:del>
      <w:ins w:id="1655" w:author="Unemo Magnus, USÖ Labmed länsklinik" w:date="2016-11-14T18:46:00Z">
        <w:del w:id="1656"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657" w:author="Unemo Magnus, USÖ Labmed länsklinik" w:date="2016-11-14T17:51:00Z">
                <w:rPr>
                  <w:rFonts w:ascii="Calibri" w:hAnsi="Calibri"/>
                </w:rPr>
              </w:rPrChange>
            </w:rPr>
            <w:delText xml:space="preserve">late </w:delText>
          </w:r>
        </w:del>
      </w:ins>
      <w:del w:id="1658" w:author="sunny" w:date="2016-12-06T16:14:00Z">
        <w:r w:rsidRPr="006F644E" w:rsidDel="00C63D81">
          <w:rPr>
            <w:rFonts w:ascii="Times New Roman" w:hAnsi="Times New Roman" w:cs="Times New Roman"/>
            <w:sz w:val="24"/>
            <w:szCs w:val="24"/>
            <w:rPrChange w:id="1659" w:author="Unemo Magnus, USÖ Labmed länsklinik" w:date="2016-11-14T17:51:00Z">
              <w:rPr>
                <w:rFonts w:ascii="Calibri" w:hAnsi="Calibri"/>
              </w:rPr>
            </w:rPrChange>
          </w:rPr>
          <w:delText xml:space="preserve">method for detection of susceptibility of multidrug resistant </w:delText>
        </w:r>
        <w:r w:rsidRPr="00B06E80" w:rsidDel="00C63D81">
          <w:rPr>
            <w:rFonts w:ascii="Times New Roman" w:hAnsi="Times New Roman" w:cs="Times New Roman"/>
            <w:i/>
            <w:sz w:val="24"/>
            <w:szCs w:val="24"/>
            <w:rPrChange w:id="1660"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661" w:author="Unemo Magnus, USÖ Labmed länsklinik" w:date="2016-11-14T17:51:00Z">
              <w:rPr>
                <w:rFonts w:ascii="Calibri" w:hAnsi="Calibri"/>
              </w:rPr>
            </w:rPrChange>
          </w:rPr>
          <w:delText xml:space="preserve"> to second-line anti-tuberculous drugs. </w:delText>
        </w:r>
        <w:r w:rsidRPr="006F644E" w:rsidDel="00C63D81">
          <w:rPr>
            <w:rFonts w:ascii="Times New Roman" w:hAnsi="Times New Roman" w:cs="Times New Roman"/>
            <w:i/>
            <w:iCs/>
            <w:sz w:val="24"/>
            <w:szCs w:val="24"/>
            <w:rPrChange w:id="1662" w:author="Unemo Magnus, USÖ Labmed länsklinik" w:date="2016-11-14T17:51:00Z">
              <w:rPr>
                <w:rFonts w:ascii="Calibri" w:hAnsi="Calibri"/>
                <w:i/>
                <w:iCs/>
              </w:rPr>
            </w:rPrChange>
          </w:rPr>
          <w:delText>Egypt J Chest Dis Tuberc</w:delText>
        </w:r>
        <w:r w:rsidRPr="006F644E" w:rsidDel="00C63D81">
          <w:rPr>
            <w:rFonts w:ascii="Times New Roman" w:hAnsi="Times New Roman" w:cs="Times New Roman"/>
            <w:sz w:val="24"/>
            <w:szCs w:val="24"/>
            <w:rPrChange w:id="1663"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664" w:author="Unemo Magnus, USÖ Labmed länsklinik" w:date="2016-11-14T17:51:00Z">
              <w:rPr>
                <w:rFonts w:ascii="Calibri" w:hAnsi="Calibri"/>
                <w:b/>
                <w:bCs/>
              </w:rPr>
            </w:rPrChange>
          </w:rPr>
          <w:delText>62</w:delText>
        </w:r>
        <w:r w:rsidRPr="006F644E" w:rsidDel="00C63D81">
          <w:rPr>
            <w:rFonts w:ascii="Times New Roman" w:hAnsi="Times New Roman" w:cs="Times New Roman"/>
            <w:sz w:val="24"/>
            <w:szCs w:val="24"/>
            <w:rPrChange w:id="1665" w:author="Unemo Magnus, USÖ Labmed länsklinik" w:date="2016-11-14T17:51:00Z">
              <w:rPr>
                <w:rFonts w:ascii="Calibri" w:hAnsi="Calibri"/>
              </w:rPr>
            </w:rPrChange>
          </w:rPr>
          <w:delText>: 241–7.</w:delText>
        </w:r>
      </w:del>
    </w:p>
    <w:p w14:paraId="25766CC3" w14:textId="28147B03" w:rsidR="00377FDC" w:rsidRPr="006F644E" w:rsidDel="00C63D81" w:rsidRDefault="00377FDC">
      <w:pPr>
        <w:pStyle w:val="Bibliography"/>
        <w:spacing w:after="0" w:line="480" w:lineRule="auto"/>
        <w:jc w:val="both"/>
        <w:rPr>
          <w:del w:id="1666" w:author="sunny" w:date="2016-12-06T16:14:00Z"/>
          <w:rFonts w:ascii="Times New Roman" w:hAnsi="Times New Roman" w:cs="Times New Roman"/>
          <w:sz w:val="24"/>
          <w:szCs w:val="24"/>
          <w:rPrChange w:id="1667" w:author="Unemo Magnus, USÖ Labmed länsklinik" w:date="2016-11-14T17:51:00Z">
            <w:rPr>
              <w:del w:id="1668" w:author="sunny" w:date="2016-12-06T16:14:00Z"/>
              <w:rFonts w:ascii="Calibri" w:hAnsi="Calibri"/>
            </w:rPr>
          </w:rPrChange>
        </w:rPr>
        <w:pPrChange w:id="1669" w:author="Unemo Magnus, USÖ Labmed länsklinik" w:date="2016-11-14T18:38:00Z">
          <w:pPr>
            <w:pStyle w:val="Bibliography"/>
          </w:pPr>
        </w:pPrChange>
      </w:pPr>
      <w:del w:id="1670" w:author="sunny" w:date="2016-12-06T16:14:00Z">
        <w:r w:rsidRPr="006F644E" w:rsidDel="00C63D81">
          <w:rPr>
            <w:rFonts w:ascii="Times New Roman" w:hAnsi="Times New Roman" w:cs="Times New Roman"/>
            <w:sz w:val="24"/>
            <w:szCs w:val="24"/>
            <w:rPrChange w:id="1671" w:author="Unemo Magnus, USÖ Labmed länsklinik" w:date="2016-11-14T17:51:00Z">
              <w:rPr>
                <w:rFonts w:ascii="Calibri" w:hAnsi="Calibri"/>
              </w:rPr>
            </w:rPrChange>
          </w:rPr>
          <w:delText>25. Palomino J-C, Martin A, Camacho M</w:delText>
        </w:r>
      </w:del>
      <w:ins w:id="1672" w:author="Unemo Magnus, USÖ Labmed länsklinik" w:date="2016-11-14T18:46:00Z">
        <w:del w:id="1673" w:author="sunny" w:date="2016-12-06T16:14:00Z">
          <w:r w:rsidR="00B06E80" w:rsidDel="00C63D81">
            <w:rPr>
              <w:rFonts w:ascii="Times New Roman" w:hAnsi="Times New Roman" w:cs="Times New Roman"/>
              <w:sz w:val="24"/>
              <w:szCs w:val="24"/>
            </w:rPr>
            <w:delText xml:space="preserve"> </w:delText>
          </w:r>
          <w:r w:rsidR="00B06E80" w:rsidDel="00C63D81">
            <w:rPr>
              <w:rFonts w:ascii="Times New Roman" w:hAnsi="Times New Roman" w:cs="Times New Roman"/>
              <w:i/>
              <w:sz w:val="24"/>
              <w:szCs w:val="24"/>
            </w:rPr>
            <w:delText>et al</w:delText>
          </w:r>
        </w:del>
      </w:ins>
      <w:del w:id="1674" w:author="sunny" w:date="2016-12-06T16:14:00Z">
        <w:r w:rsidRPr="006F644E" w:rsidDel="00C63D81">
          <w:rPr>
            <w:rFonts w:ascii="Times New Roman" w:hAnsi="Times New Roman" w:cs="Times New Roman"/>
            <w:sz w:val="24"/>
            <w:szCs w:val="24"/>
            <w:rPrChange w:id="1675" w:author="Unemo Magnus, USÖ Labmed länsklinik" w:date="2016-11-14T17:51:00Z">
              <w:rPr>
                <w:rFonts w:ascii="Calibri" w:hAnsi="Calibri"/>
              </w:rPr>
            </w:rPrChange>
          </w:rPr>
          <w:delText xml:space="preserve">, Guerra H, Swings J, Portaels F. Resazurin Microtiter </w:delText>
        </w:r>
      </w:del>
      <w:ins w:id="1676" w:author="Unemo Magnus, USÖ Labmed länsklinik" w:date="2016-11-14T18:46:00Z">
        <w:del w:id="1677"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678" w:author="Unemo Magnus, USÖ Labmed länsklinik" w:date="2016-11-14T17:51:00Z">
                <w:rPr>
                  <w:rFonts w:ascii="Calibri" w:hAnsi="Calibri"/>
                </w:rPr>
              </w:rPrChange>
            </w:rPr>
            <w:delText xml:space="preserve">icrotiter </w:delText>
          </w:r>
        </w:del>
      </w:ins>
      <w:del w:id="1679" w:author="sunny" w:date="2016-12-06T16:14:00Z">
        <w:r w:rsidRPr="006F644E" w:rsidDel="00C63D81">
          <w:rPr>
            <w:rFonts w:ascii="Times New Roman" w:hAnsi="Times New Roman" w:cs="Times New Roman"/>
            <w:sz w:val="24"/>
            <w:szCs w:val="24"/>
            <w:rPrChange w:id="1680" w:author="Unemo Magnus, USÖ Labmed länsklinik" w:date="2016-11-14T17:51:00Z">
              <w:rPr>
                <w:rFonts w:ascii="Calibri" w:hAnsi="Calibri"/>
              </w:rPr>
            </w:rPrChange>
          </w:rPr>
          <w:delText xml:space="preserve">Assay </w:delText>
        </w:r>
      </w:del>
      <w:ins w:id="1681" w:author="Unemo Magnus, USÖ Labmed länsklinik" w:date="2016-11-14T18:46:00Z">
        <w:del w:id="1682"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683" w:author="Unemo Magnus, USÖ Labmed länsklinik" w:date="2016-11-14T17:51:00Z">
                <w:rPr>
                  <w:rFonts w:ascii="Calibri" w:hAnsi="Calibri"/>
                </w:rPr>
              </w:rPrChange>
            </w:rPr>
            <w:delText xml:space="preserve">ssay </w:delText>
          </w:r>
        </w:del>
      </w:ins>
      <w:del w:id="1684" w:author="sunny" w:date="2016-12-06T16:14:00Z">
        <w:r w:rsidRPr="006F644E" w:rsidDel="00C63D81">
          <w:rPr>
            <w:rFonts w:ascii="Times New Roman" w:hAnsi="Times New Roman" w:cs="Times New Roman"/>
            <w:sz w:val="24"/>
            <w:szCs w:val="24"/>
            <w:rPrChange w:id="1685" w:author="Unemo Magnus, USÖ Labmed länsklinik" w:date="2016-11-14T17:51:00Z">
              <w:rPr>
                <w:rFonts w:ascii="Calibri" w:hAnsi="Calibri"/>
              </w:rPr>
            </w:rPrChange>
          </w:rPr>
          <w:delText>Plate</w:delText>
        </w:r>
      </w:del>
      <w:ins w:id="1686" w:author="Unemo Magnus, USÖ Labmed länsklinik" w:date="2016-11-14T18:46:00Z">
        <w:del w:id="1687"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688" w:author="Unemo Magnus, USÖ Labmed länsklinik" w:date="2016-11-14T17:51:00Z">
                <w:rPr>
                  <w:rFonts w:ascii="Calibri" w:hAnsi="Calibri"/>
                </w:rPr>
              </w:rPrChange>
            </w:rPr>
            <w:delText>late</w:delText>
          </w:r>
        </w:del>
      </w:ins>
      <w:del w:id="1689" w:author="sunny" w:date="2016-12-06T16:14:00Z">
        <w:r w:rsidRPr="006F644E" w:rsidDel="00C63D81">
          <w:rPr>
            <w:rFonts w:ascii="Times New Roman" w:hAnsi="Times New Roman" w:cs="Times New Roman"/>
            <w:sz w:val="24"/>
            <w:szCs w:val="24"/>
            <w:rPrChange w:id="1690" w:author="Unemo Magnus, USÖ Labmed länsklinik" w:date="2016-11-14T17:51:00Z">
              <w:rPr>
                <w:rFonts w:ascii="Calibri" w:hAnsi="Calibri"/>
              </w:rPr>
            </w:rPrChange>
          </w:rPr>
          <w:delText xml:space="preserve">: Simple </w:delText>
        </w:r>
      </w:del>
      <w:ins w:id="1691" w:author="Unemo Magnus, USÖ Labmed länsklinik" w:date="2016-11-14T18:46:00Z">
        <w:del w:id="1692" w:author="sunny" w:date="2016-12-06T16:14:00Z">
          <w:r w:rsidR="00B06E80" w:rsidDel="00C63D81">
            <w:rPr>
              <w:rFonts w:ascii="Times New Roman" w:hAnsi="Times New Roman" w:cs="Times New Roman"/>
              <w:sz w:val="24"/>
              <w:szCs w:val="24"/>
            </w:rPr>
            <w:delText>s</w:delText>
          </w:r>
          <w:r w:rsidR="00B06E80" w:rsidRPr="006F644E" w:rsidDel="00C63D81">
            <w:rPr>
              <w:rFonts w:ascii="Times New Roman" w:hAnsi="Times New Roman" w:cs="Times New Roman"/>
              <w:sz w:val="24"/>
              <w:szCs w:val="24"/>
              <w:rPrChange w:id="1693" w:author="Unemo Magnus, USÖ Labmed länsklinik" w:date="2016-11-14T17:51:00Z">
                <w:rPr>
                  <w:rFonts w:ascii="Calibri" w:hAnsi="Calibri"/>
                </w:rPr>
              </w:rPrChange>
            </w:rPr>
            <w:delText xml:space="preserve">imple </w:delText>
          </w:r>
        </w:del>
      </w:ins>
      <w:del w:id="1694" w:author="sunny" w:date="2016-12-06T16:14:00Z">
        <w:r w:rsidRPr="006F644E" w:rsidDel="00C63D81">
          <w:rPr>
            <w:rFonts w:ascii="Times New Roman" w:hAnsi="Times New Roman" w:cs="Times New Roman"/>
            <w:sz w:val="24"/>
            <w:szCs w:val="24"/>
            <w:rPrChange w:id="1695" w:author="Unemo Magnus, USÖ Labmed länsklinik" w:date="2016-11-14T17:51:00Z">
              <w:rPr>
                <w:rFonts w:ascii="Calibri" w:hAnsi="Calibri"/>
              </w:rPr>
            </w:rPrChange>
          </w:rPr>
          <w:delText xml:space="preserve">and Inexpensive </w:delText>
        </w:r>
      </w:del>
      <w:ins w:id="1696" w:author="Unemo Magnus, USÖ Labmed länsklinik" w:date="2016-11-14T18:46:00Z">
        <w:del w:id="1697" w:author="sunny" w:date="2016-12-06T16:14:00Z">
          <w:r w:rsidR="00B06E80" w:rsidDel="00C63D81">
            <w:rPr>
              <w:rFonts w:ascii="Times New Roman" w:hAnsi="Times New Roman" w:cs="Times New Roman"/>
              <w:sz w:val="24"/>
              <w:szCs w:val="24"/>
            </w:rPr>
            <w:delText>i</w:delText>
          </w:r>
          <w:r w:rsidR="00B06E80" w:rsidRPr="006F644E" w:rsidDel="00C63D81">
            <w:rPr>
              <w:rFonts w:ascii="Times New Roman" w:hAnsi="Times New Roman" w:cs="Times New Roman"/>
              <w:sz w:val="24"/>
              <w:szCs w:val="24"/>
              <w:rPrChange w:id="1698" w:author="Unemo Magnus, USÖ Labmed länsklinik" w:date="2016-11-14T17:51:00Z">
                <w:rPr>
                  <w:rFonts w:ascii="Calibri" w:hAnsi="Calibri"/>
                </w:rPr>
              </w:rPrChange>
            </w:rPr>
            <w:delText xml:space="preserve">nexpensive </w:delText>
          </w:r>
        </w:del>
      </w:ins>
      <w:del w:id="1699" w:author="sunny" w:date="2016-12-06T16:14:00Z">
        <w:r w:rsidRPr="006F644E" w:rsidDel="00C63D81">
          <w:rPr>
            <w:rFonts w:ascii="Times New Roman" w:hAnsi="Times New Roman" w:cs="Times New Roman"/>
            <w:sz w:val="24"/>
            <w:szCs w:val="24"/>
            <w:rPrChange w:id="1700" w:author="Unemo Magnus, USÖ Labmed länsklinik" w:date="2016-11-14T17:51:00Z">
              <w:rPr>
                <w:rFonts w:ascii="Calibri" w:hAnsi="Calibri"/>
              </w:rPr>
            </w:rPrChange>
          </w:rPr>
          <w:delText xml:space="preserve">Method </w:delText>
        </w:r>
      </w:del>
      <w:ins w:id="1701" w:author="Unemo Magnus, USÖ Labmed länsklinik" w:date="2016-11-14T18:46:00Z">
        <w:del w:id="1702"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703" w:author="Unemo Magnus, USÖ Labmed länsklinik" w:date="2016-11-14T17:51:00Z">
                <w:rPr>
                  <w:rFonts w:ascii="Calibri" w:hAnsi="Calibri"/>
                </w:rPr>
              </w:rPrChange>
            </w:rPr>
            <w:delText xml:space="preserve">ethod </w:delText>
          </w:r>
        </w:del>
      </w:ins>
      <w:del w:id="1704" w:author="sunny" w:date="2016-12-06T16:14:00Z">
        <w:r w:rsidRPr="006F644E" w:rsidDel="00C63D81">
          <w:rPr>
            <w:rFonts w:ascii="Times New Roman" w:hAnsi="Times New Roman" w:cs="Times New Roman"/>
            <w:sz w:val="24"/>
            <w:szCs w:val="24"/>
            <w:rPrChange w:id="1705" w:author="Unemo Magnus, USÖ Labmed länsklinik" w:date="2016-11-14T17:51:00Z">
              <w:rPr>
                <w:rFonts w:ascii="Calibri" w:hAnsi="Calibri"/>
              </w:rPr>
            </w:rPrChange>
          </w:rPr>
          <w:delText xml:space="preserve">for Detection </w:delText>
        </w:r>
      </w:del>
      <w:ins w:id="1706" w:author="Unemo Magnus, USÖ Labmed länsklinik" w:date="2016-11-14T18:46:00Z">
        <w:del w:id="1707"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708" w:author="Unemo Magnus, USÖ Labmed länsklinik" w:date="2016-11-14T17:51:00Z">
                <w:rPr>
                  <w:rFonts w:ascii="Calibri" w:hAnsi="Calibri"/>
                </w:rPr>
              </w:rPrChange>
            </w:rPr>
            <w:delText xml:space="preserve">etection </w:delText>
          </w:r>
        </w:del>
      </w:ins>
      <w:del w:id="1709" w:author="sunny" w:date="2016-12-06T16:14:00Z">
        <w:r w:rsidRPr="006F644E" w:rsidDel="00C63D81">
          <w:rPr>
            <w:rFonts w:ascii="Times New Roman" w:hAnsi="Times New Roman" w:cs="Times New Roman"/>
            <w:sz w:val="24"/>
            <w:szCs w:val="24"/>
            <w:rPrChange w:id="1710" w:author="Unemo Magnus, USÖ Labmed länsklinik" w:date="2016-11-14T17:51:00Z">
              <w:rPr>
                <w:rFonts w:ascii="Calibri" w:hAnsi="Calibri"/>
              </w:rPr>
            </w:rPrChange>
          </w:rPr>
          <w:delText xml:space="preserve">of Drug </w:delText>
        </w:r>
      </w:del>
      <w:ins w:id="1711" w:author="Unemo Magnus, USÖ Labmed länsklinik" w:date="2016-11-14T18:46:00Z">
        <w:del w:id="1712"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713" w:author="Unemo Magnus, USÖ Labmed länsklinik" w:date="2016-11-14T17:51:00Z">
                <w:rPr>
                  <w:rFonts w:ascii="Calibri" w:hAnsi="Calibri"/>
                </w:rPr>
              </w:rPrChange>
            </w:rPr>
            <w:delText xml:space="preserve">rug </w:delText>
          </w:r>
        </w:del>
      </w:ins>
      <w:del w:id="1714" w:author="sunny" w:date="2016-12-06T16:14:00Z">
        <w:r w:rsidRPr="006F644E" w:rsidDel="00C63D81">
          <w:rPr>
            <w:rFonts w:ascii="Times New Roman" w:hAnsi="Times New Roman" w:cs="Times New Roman"/>
            <w:sz w:val="24"/>
            <w:szCs w:val="24"/>
            <w:rPrChange w:id="1715" w:author="Unemo Magnus, USÖ Labmed länsklinik" w:date="2016-11-14T17:51:00Z">
              <w:rPr>
                <w:rFonts w:ascii="Calibri" w:hAnsi="Calibri"/>
              </w:rPr>
            </w:rPrChange>
          </w:rPr>
          <w:delText xml:space="preserve">Resistance </w:delText>
        </w:r>
      </w:del>
      <w:ins w:id="1716" w:author="Unemo Magnus, USÖ Labmed länsklinik" w:date="2016-11-14T18:46:00Z">
        <w:del w:id="1717" w:author="sunny" w:date="2016-12-06T16:14:00Z">
          <w:r w:rsidR="00B06E80" w:rsidDel="00C63D81">
            <w:rPr>
              <w:rFonts w:ascii="Times New Roman" w:hAnsi="Times New Roman" w:cs="Times New Roman"/>
              <w:sz w:val="24"/>
              <w:szCs w:val="24"/>
            </w:rPr>
            <w:delText>r</w:delText>
          </w:r>
          <w:r w:rsidR="00B06E80" w:rsidRPr="006F644E" w:rsidDel="00C63D81">
            <w:rPr>
              <w:rFonts w:ascii="Times New Roman" w:hAnsi="Times New Roman" w:cs="Times New Roman"/>
              <w:sz w:val="24"/>
              <w:szCs w:val="24"/>
              <w:rPrChange w:id="1718" w:author="Unemo Magnus, USÖ Labmed länsklinik" w:date="2016-11-14T17:51:00Z">
                <w:rPr>
                  <w:rFonts w:ascii="Calibri" w:hAnsi="Calibri"/>
                </w:rPr>
              </w:rPrChange>
            </w:rPr>
            <w:delText xml:space="preserve">esistance </w:delText>
          </w:r>
        </w:del>
      </w:ins>
      <w:del w:id="1719" w:author="sunny" w:date="2016-12-06T16:14:00Z">
        <w:r w:rsidRPr="006F644E" w:rsidDel="00C63D81">
          <w:rPr>
            <w:rFonts w:ascii="Times New Roman" w:hAnsi="Times New Roman" w:cs="Times New Roman"/>
            <w:sz w:val="24"/>
            <w:szCs w:val="24"/>
            <w:rPrChange w:id="1720" w:author="Unemo Magnus, USÖ Labmed länsklinik" w:date="2016-11-14T17:51:00Z">
              <w:rPr>
                <w:rFonts w:ascii="Calibri" w:hAnsi="Calibri"/>
              </w:rPr>
            </w:rPrChange>
          </w:rPr>
          <w:delText xml:space="preserve">in </w:delText>
        </w:r>
        <w:r w:rsidRPr="00B06E80" w:rsidDel="00C63D81">
          <w:rPr>
            <w:rFonts w:ascii="Times New Roman" w:hAnsi="Times New Roman" w:cs="Times New Roman"/>
            <w:i/>
            <w:sz w:val="24"/>
            <w:szCs w:val="24"/>
            <w:rPrChange w:id="1721"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72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723"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724"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1725"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1726" w:author="Unemo Magnus, USÖ Labmed länsklinik" w:date="2016-11-14T17:51:00Z">
              <w:rPr>
                <w:rFonts w:ascii="Calibri" w:hAnsi="Calibri"/>
              </w:rPr>
            </w:rPrChange>
          </w:rPr>
          <w:delText>: 2720–2.</w:delText>
        </w:r>
      </w:del>
    </w:p>
    <w:p w14:paraId="4B374AA2" w14:textId="183DB1BA" w:rsidR="00377FDC" w:rsidRPr="006F644E" w:rsidDel="00C63D81" w:rsidRDefault="00377FDC">
      <w:pPr>
        <w:pStyle w:val="Bibliography"/>
        <w:spacing w:after="0" w:line="480" w:lineRule="auto"/>
        <w:jc w:val="both"/>
        <w:rPr>
          <w:del w:id="1727" w:author="sunny" w:date="2016-12-06T16:14:00Z"/>
          <w:rFonts w:ascii="Times New Roman" w:hAnsi="Times New Roman" w:cs="Times New Roman"/>
          <w:sz w:val="24"/>
          <w:szCs w:val="24"/>
          <w:rPrChange w:id="1728" w:author="Unemo Magnus, USÖ Labmed länsklinik" w:date="2016-11-14T17:51:00Z">
            <w:rPr>
              <w:del w:id="1729" w:author="sunny" w:date="2016-12-06T16:14:00Z"/>
              <w:rFonts w:ascii="Calibri" w:hAnsi="Calibri"/>
            </w:rPr>
          </w:rPrChange>
        </w:rPr>
        <w:pPrChange w:id="1730" w:author="Unemo Magnus, USÖ Labmed länsklinik" w:date="2016-11-14T18:38:00Z">
          <w:pPr>
            <w:pStyle w:val="Bibliography"/>
          </w:pPr>
        </w:pPrChange>
      </w:pPr>
      <w:del w:id="1731" w:author="sunny" w:date="2016-12-06T16:14:00Z">
        <w:r w:rsidRPr="006F644E" w:rsidDel="00C63D81">
          <w:rPr>
            <w:rFonts w:ascii="Times New Roman" w:hAnsi="Times New Roman" w:cs="Times New Roman"/>
            <w:sz w:val="24"/>
            <w:szCs w:val="24"/>
            <w:rPrChange w:id="1732" w:author="Unemo Magnus, USÖ Labmed länsklinik" w:date="2016-11-14T17:51:00Z">
              <w:rPr>
                <w:rFonts w:ascii="Calibri" w:hAnsi="Calibri"/>
              </w:rPr>
            </w:rPrChange>
          </w:rPr>
          <w:delText>26. Schmitt DM, Connolly KL, Jerse AE</w:delText>
        </w:r>
      </w:del>
      <w:ins w:id="1733" w:author="Unemo Magnus, USÖ Labmed länsklinik" w:date="2016-11-14T18:47:00Z">
        <w:del w:id="1734"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735" w:author="sunny" w:date="2016-12-06T16:14:00Z">
        <w:r w:rsidRPr="006F644E" w:rsidDel="00C63D81">
          <w:rPr>
            <w:rFonts w:ascii="Times New Roman" w:hAnsi="Times New Roman" w:cs="Times New Roman"/>
            <w:sz w:val="24"/>
            <w:szCs w:val="24"/>
            <w:rPrChange w:id="1736" w:author="Unemo Magnus, USÖ Labmed länsklinik" w:date="2016-11-14T17:51:00Z">
              <w:rPr>
                <w:rFonts w:ascii="Calibri" w:hAnsi="Calibri"/>
              </w:rPr>
            </w:rPrChange>
          </w:rPr>
          <w:delText xml:space="preserve">, Detrick MS, Horzempa J. Antibacterial activity of resazurin-based compounds against </w:delText>
        </w:r>
        <w:r w:rsidRPr="009D2557" w:rsidDel="00C63D81">
          <w:rPr>
            <w:rFonts w:ascii="Times New Roman" w:hAnsi="Times New Roman" w:cs="Times New Roman"/>
            <w:i/>
            <w:sz w:val="24"/>
            <w:szCs w:val="24"/>
            <w:rPrChange w:id="1737"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1738" w:author="Unemo Magnus, USÖ Labmed länsklinik" w:date="2016-11-14T17:51:00Z">
              <w:rPr>
                <w:rFonts w:ascii="Calibri" w:hAnsi="Calibri"/>
              </w:rPr>
            </w:rPrChange>
          </w:rPr>
          <w:delText xml:space="preserve"> in vitro and in vivo. </w:delText>
        </w:r>
        <w:r w:rsidRPr="006F644E" w:rsidDel="00C63D81">
          <w:rPr>
            <w:rFonts w:ascii="Times New Roman" w:hAnsi="Times New Roman" w:cs="Times New Roman"/>
            <w:i/>
            <w:iCs/>
            <w:sz w:val="24"/>
            <w:szCs w:val="24"/>
            <w:rPrChange w:id="1739"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1740"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1741"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1742" w:author="Unemo Magnus, USÖ Labmed länsklinik" w:date="2016-11-14T17:51:00Z">
              <w:rPr>
                <w:rFonts w:ascii="Calibri" w:hAnsi="Calibri"/>
              </w:rPr>
            </w:rPrChange>
          </w:rPr>
          <w:delText>: 367–72.</w:delText>
        </w:r>
      </w:del>
    </w:p>
    <w:p w14:paraId="233701DE" w14:textId="5FC850B2" w:rsidR="00377FDC" w:rsidRPr="006F644E" w:rsidDel="00C63D81" w:rsidRDefault="00377FDC">
      <w:pPr>
        <w:pStyle w:val="Bibliography"/>
        <w:spacing w:after="0" w:line="480" w:lineRule="auto"/>
        <w:jc w:val="both"/>
        <w:rPr>
          <w:del w:id="1743" w:author="sunny" w:date="2016-12-06T16:14:00Z"/>
          <w:rFonts w:ascii="Times New Roman" w:hAnsi="Times New Roman" w:cs="Times New Roman"/>
          <w:sz w:val="24"/>
          <w:szCs w:val="24"/>
          <w:rPrChange w:id="1744" w:author="Unemo Magnus, USÖ Labmed länsklinik" w:date="2016-11-14T17:51:00Z">
            <w:rPr>
              <w:del w:id="1745" w:author="sunny" w:date="2016-12-06T16:14:00Z"/>
              <w:rFonts w:ascii="Calibri" w:hAnsi="Calibri"/>
            </w:rPr>
          </w:rPrChange>
        </w:rPr>
        <w:pPrChange w:id="1746" w:author="Unemo Magnus, USÖ Labmed länsklinik" w:date="2016-11-14T18:38:00Z">
          <w:pPr>
            <w:pStyle w:val="Bibliography"/>
          </w:pPr>
        </w:pPrChange>
      </w:pPr>
      <w:del w:id="1747" w:author="sunny" w:date="2016-12-06T16:14:00Z">
        <w:r w:rsidRPr="006F644E" w:rsidDel="00C63D81">
          <w:rPr>
            <w:rFonts w:ascii="Times New Roman" w:hAnsi="Times New Roman" w:cs="Times New Roman"/>
            <w:sz w:val="24"/>
            <w:szCs w:val="24"/>
            <w:rPrChange w:id="1748" w:author="Unemo Magnus, USÖ Labmed länsklinik" w:date="2016-11-14T17:51:00Z">
              <w:rPr>
                <w:rFonts w:ascii="Calibri" w:hAnsi="Calibri"/>
              </w:rPr>
            </w:rPrChange>
          </w:rPr>
          <w:delText>27. Palomino J-C, Martin A, Camacho M</w:delText>
        </w:r>
      </w:del>
      <w:ins w:id="1749" w:author="Unemo Magnus, USÖ Labmed länsklinik" w:date="2016-11-14T18:47:00Z">
        <w:del w:id="1750"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751" w:author="sunny" w:date="2016-12-06T16:14:00Z">
        <w:r w:rsidRPr="006F644E" w:rsidDel="00C63D81">
          <w:rPr>
            <w:rFonts w:ascii="Times New Roman" w:hAnsi="Times New Roman" w:cs="Times New Roman"/>
            <w:sz w:val="24"/>
            <w:szCs w:val="24"/>
            <w:rPrChange w:id="1752" w:author="Unemo Magnus, USÖ Labmed länsklinik" w:date="2016-11-14T17:51:00Z">
              <w:rPr>
                <w:rFonts w:ascii="Calibri" w:hAnsi="Calibri"/>
              </w:rPr>
            </w:rPrChange>
          </w:rPr>
          <w:delText xml:space="preserve">, Guerra H, Swings J, Portaels F. Resazurin Microtiter </w:delText>
        </w:r>
      </w:del>
      <w:ins w:id="1753" w:author="Unemo Magnus, USÖ Labmed länsklinik" w:date="2016-11-14T18:47:00Z">
        <w:del w:id="1754"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755" w:author="Unemo Magnus, USÖ Labmed länsklinik" w:date="2016-11-14T17:51:00Z">
                <w:rPr>
                  <w:rFonts w:ascii="Calibri" w:hAnsi="Calibri"/>
                </w:rPr>
              </w:rPrChange>
            </w:rPr>
            <w:delText xml:space="preserve">icrotiter </w:delText>
          </w:r>
        </w:del>
      </w:ins>
      <w:del w:id="1756" w:author="sunny" w:date="2016-12-06T16:14:00Z">
        <w:r w:rsidRPr="006F644E" w:rsidDel="00C63D81">
          <w:rPr>
            <w:rFonts w:ascii="Times New Roman" w:hAnsi="Times New Roman" w:cs="Times New Roman"/>
            <w:sz w:val="24"/>
            <w:szCs w:val="24"/>
            <w:rPrChange w:id="1757" w:author="Unemo Magnus, USÖ Labmed länsklinik" w:date="2016-11-14T17:51:00Z">
              <w:rPr>
                <w:rFonts w:ascii="Calibri" w:hAnsi="Calibri"/>
              </w:rPr>
            </w:rPrChange>
          </w:rPr>
          <w:delText xml:space="preserve">Assay </w:delText>
        </w:r>
      </w:del>
      <w:ins w:id="1758" w:author="Unemo Magnus, USÖ Labmed länsklinik" w:date="2016-11-14T18:47:00Z">
        <w:del w:id="1759" w:author="sunny" w:date="2016-12-06T16:14:00Z">
          <w:r w:rsidR="009D2557" w:rsidDel="00C63D81">
            <w:rPr>
              <w:rFonts w:ascii="Times New Roman" w:hAnsi="Times New Roman" w:cs="Times New Roman"/>
              <w:sz w:val="24"/>
              <w:szCs w:val="24"/>
            </w:rPr>
            <w:delText>a</w:delText>
          </w:r>
          <w:r w:rsidR="009D2557" w:rsidRPr="006F644E" w:rsidDel="00C63D81">
            <w:rPr>
              <w:rFonts w:ascii="Times New Roman" w:hAnsi="Times New Roman" w:cs="Times New Roman"/>
              <w:sz w:val="24"/>
              <w:szCs w:val="24"/>
              <w:rPrChange w:id="1760" w:author="Unemo Magnus, USÖ Labmed länsklinik" w:date="2016-11-14T17:51:00Z">
                <w:rPr>
                  <w:rFonts w:ascii="Calibri" w:hAnsi="Calibri"/>
                </w:rPr>
              </w:rPrChange>
            </w:rPr>
            <w:delText xml:space="preserve">ssay </w:delText>
          </w:r>
        </w:del>
      </w:ins>
      <w:del w:id="1761" w:author="sunny" w:date="2016-12-06T16:14:00Z">
        <w:r w:rsidRPr="006F644E" w:rsidDel="00C63D81">
          <w:rPr>
            <w:rFonts w:ascii="Times New Roman" w:hAnsi="Times New Roman" w:cs="Times New Roman"/>
            <w:sz w:val="24"/>
            <w:szCs w:val="24"/>
            <w:rPrChange w:id="1762" w:author="Unemo Magnus, USÖ Labmed länsklinik" w:date="2016-11-14T17:51:00Z">
              <w:rPr>
                <w:rFonts w:ascii="Calibri" w:hAnsi="Calibri"/>
              </w:rPr>
            </w:rPrChange>
          </w:rPr>
          <w:delText>Plate</w:delText>
        </w:r>
      </w:del>
      <w:ins w:id="1763" w:author="Unemo Magnus, USÖ Labmed länsklinik" w:date="2016-11-14T18:47:00Z">
        <w:del w:id="1764" w:author="sunny" w:date="2016-12-06T16:14:00Z">
          <w:r w:rsidR="009D2557" w:rsidDel="00C63D81">
            <w:rPr>
              <w:rFonts w:ascii="Times New Roman" w:hAnsi="Times New Roman" w:cs="Times New Roman"/>
              <w:sz w:val="24"/>
              <w:szCs w:val="24"/>
            </w:rPr>
            <w:delText>p</w:delText>
          </w:r>
          <w:r w:rsidR="009D2557" w:rsidRPr="006F644E" w:rsidDel="00C63D81">
            <w:rPr>
              <w:rFonts w:ascii="Times New Roman" w:hAnsi="Times New Roman" w:cs="Times New Roman"/>
              <w:sz w:val="24"/>
              <w:szCs w:val="24"/>
              <w:rPrChange w:id="1765" w:author="Unemo Magnus, USÖ Labmed länsklinik" w:date="2016-11-14T17:51:00Z">
                <w:rPr>
                  <w:rFonts w:ascii="Calibri" w:hAnsi="Calibri"/>
                </w:rPr>
              </w:rPrChange>
            </w:rPr>
            <w:delText>late</w:delText>
          </w:r>
        </w:del>
      </w:ins>
      <w:del w:id="1766" w:author="sunny" w:date="2016-12-06T16:14:00Z">
        <w:r w:rsidRPr="006F644E" w:rsidDel="00C63D81">
          <w:rPr>
            <w:rFonts w:ascii="Times New Roman" w:hAnsi="Times New Roman" w:cs="Times New Roman"/>
            <w:sz w:val="24"/>
            <w:szCs w:val="24"/>
            <w:rPrChange w:id="1767" w:author="Unemo Magnus, USÖ Labmed länsklinik" w:date="2016-11-14T17:51:00Z">
              <w:rPr>
                <w:rFonts w:ascii="Calibri" w:hAnsi="Calibri"/>
              </w:rPr>
            </w:rPrChange>
          </w:rPr>
          <w:delText xml:space="preserve">: Simple </w:delText>
        </w:r>
      </w:del>
      <w:ins w:id="1768" w:author="Unemo Magnus, USÖ Labmed länsklinik" w:date="2016-11-14T18:47:00Z">
        <w:del w:id="1769" w:author="sunny" w:date="2016-12-06T16:14:00Z">
          <w:r w:rsidR="009D2557" w:rsidDel="00C63D81">
            <w:rPr>
              <w:rFonts w:ascii="Times New Roman" w:hAnsi="Times New Roman" w:cs="Times New Roman"/>
              <w:sz w:val="24"/>
              <w:szCs w:val="24"/>
            </w:rPr>
            <w:delText>s</w:delText>
          </w:r>
          <w:r w:rsidR="009D2557" w:rsidRPr="006F644E" w:rsidDel="00C63D81">
            <w:rPr>
              <w:rFonts w:ascii="Times New Roman" w:hAnsi="Times New Roman" w:cs="Times New Roman"/>
              <w:sz w:val="24"/>
              <w:szCs w:val="24"/>
              <w:rPrChange w:id="1770" w:author="Unemo Magnus, USÖ Labmed länsklinik" w:date="2016-11-14T17:51:00Z">
                <w:rPr>
                  <w:rFonts w:ascii="Calibri" w:hAnsi="Calibri"/>
                </w:rPr>
              </w:rPrChange>
            </w:rPr>
            <w:delText xml:space="preserve">imple </w:delText>
          </w:r>
        </w:del>
      </w:ins>
      <w:del w:id="1771" w:author="sunny" w:date="2016-12-06T16:14:00Z">
        <w:r w:rsidRPr="006F644E" w:rsidDel="00C63D81">
          <w:rPr>
            <w:rFonts w:ascii="Times New Roman" w:hAnsi="Times New Roman" w:cs="Times New Roman"/>
            <w:sz w:val="24"/>
            <w:szCs w:val="24"/>
            <w:rPrChange w:id="1772" w:author="Unemo Magnus, USÖ Labmed länsklinik" w:date="2016-11-14T17:51:00Z">
              <w:rPr>
                <w:rFonts w:ascii="Calibri" w:hAnsi="Calibri"/>
              </w:rPr>
            </w:rPrChange>
          </w:rPr>
          <w:delText xml:space="preserve">and Inexpensive </w:delText>
        </w:r>
      </w:del>
      <w:ins w:id="1773" w:author="Unemo Magnus, USÖ Labmed länsklinik" w:date="2016-11-14T18:47:00Z">
        <w:del w:id="1774" w:author="sunny" w:date="2016-12-06T16:14:00Z">
          <w:r w:rsidR="009D2557" w:rsidDel="00C63D81">
            <w:rPr>
              <w:rFonts w:ascii="Times New Roman" w:hAnsi="Times New Roman" w:cs="Times New Roman"/>
              <w:sz w:val="24"/>
              <w:szCs w:val="24"/>
            </w:rPr>
            <w:delText>i</w:delText>
          </w:r>
          <w:r w:rsidR="009D2557" w:rsidRPr="006F644E" w:rsidDel="00C63D81">
            <w:rPr>
              <w:rFonts w:ascii="Times New Roman" w:hAnsi="Times New Roman" w:cs="Times New Roman"/>
              <w:sz w:val="24"/>
              <w:szCs w:val="24"/>
              <w:rPrChange w:id="1775" w:author="Unemo Magnus, USÖ Labmed länsklinik" w:date="2016-11-14T17:51:00Z">
                <w:rPr>
                  <w:rFonts w:ascii="Calibri" w:hAnsi="Calibri"/>
                </w:rPr>
              </w:rPrChange>
            </w:rPr>
            <w:delText xml:space="preserve">nexpensive </w:delText>
          </w:r>
        </w:del>
      </w:ins>
      <w:del w:id="1776" w:author="sunny" w:date="2016-12-06T16:14:00Z">
        <w:r w:rsidRPr="006F644E" w:rsidDel="00C63D81">
          <w:rPr>
            <w:rFonts w:ascii="Times New Roman" w:hAnsi="Times New Roman" w:cs="Times New Roman"/>
            <w:sz w:val="24"/>
            <w:szCs w:val="24"/>
            <w:rPrChange w:id="1777" w:author="Unemo Magnus, USÖ Labmed länsklinik" w:date="2016-11-14T17:51:00Z">
              <w:rPr>
                <w:rFonts w:ascii="Calibri" w:hAnsi="Calibri"/>
              </w:rPr>
            </w:rPrChange>
          </w:rPr>
          <w:delText xml:space="preserve">Method </w:delText>
        </w:r>
      </w:del>
      <w:ins w:id="1778" w:author="Unemo Magnus, USÖ Labmed länsklinik" w:date="2016-11-14T18:47:00Z">
        <w:del w:id="1779"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780" w:author="Unemo Magnus, USÖ Labmed länsklinik" w:date="2016-11-14T17:51:00Z">
                <w:rPr>
                  <w:rFonts w:ascii="Calibri" w:hAnsi="Calibri"/>
                </w:rPr>
              </w:rPrChange>
            </w:rPr>
            <w:delText xml:space="preserve">ethod </w:delText>
          </w:r>
        </w:del>
      </w:ins>
      <w:del w:id="1781" w:author="sunny" w:date="2016-12-06T16:14:00Z">
        <w:r w:rsidRPr="006F644E" w:rsidDel="00C63D81">
          <w:rPr>
            <w:rFonts w:ascii="Times New Roman" w:hAnsi="Times New Roman" w:cs="Times New Roman"/>
            <w:sz w:val="24"/>
            <w:szCs w:val="24"/>
            <w:rPrChange w:id="1782" w:author="Unemo Magnus, USÖ Labmed länsklinik" w:date="2016-11-14T17:51:00Z">
              <w:rPr>
                <w:rFonts w:ascii="Calibri" w:hAnsi="Calibri"/>
              </w:rPr>
            </w:rPrChange>
          </w:rPr>
          <w:delText xml:space="preserve">for Detection </w:delText>
        </w:r>
      </w:del>
      <w:ins w:id="1783" w:author="Unemo Magnus, USÖ Labmed länsklinik" w:date="2016-11-14T18:47:00Z">
        <w:del w:id="1784"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785" w:author="Unemo Magnus, USÖ Labmed länsklinik" w:date="2016-11-14T17:51:00Z">
                <w:rPr>
                  <w:rFonts w:ascii="Calibri" w:hAnsi="Calibri"/>
                </w:rPr>
              </w:rPrChange>
            </w:rPr>
            <w:delText xml:space="preserve">etection </w:delText>
          </w:r>
        </w:del>
      </w:ins>
      <w:del w:id="1786" w:author="sunny" w:date="2016-12-06T16:14:00Z">
        <w:r w:rsidRPr="006F644E" w:rsidDel="00C63D81">
          <w:rPr>
            <w:rFonts w:ascii="Times New Roman" w:hAnsi="Times New Roman" w:cs="Times New Roman"/>
            <w:sz w:val="24"/>
            <w:szCs w:val="24"/>
            <w:rPrChange w:id="1787" w:author="Unemo Magnus, USÖ Labmed länsklinik" w:date="2016-11-14T17:51:00Z">
              <w:rPr>
                <w:rFonts w:ascii="Calibri" w:hAnsi="Calibri"/>
              </w:rPr>
            </w:rPrChange>
          </w:rPr>
          <w:delText xml:space="preserve">of Drug </w:delText>
        </w:r>
      </w:del>
      <w:ins w:id="1788" w:author="Unemo Magnus, USÖ Labmed länsklinik" w:date="2016-11-14T18:47:00Z">
        <w:del w:id="1789"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790" w:author="Unemo Magnus, USÖ Labmed länsklinik" w:date="2016-11-14T17:51:00Z">
                <w:rPr>
                  <w:rFonts w:ascii="Calibri" w:hAnsi="Calibri"/>
                </w:rPr>
              </w:rPrChange>
            </w:rPr>
            <w:delText xml:space="preserve">rug </w:delText>
          </w:r>
        </w:del>
      </w:ins>
      <w:del w:id="1791" w:author="sunny" w:date="2016-12-06T16:14:00Z">
        <w:r w:rsidRPr="006F644E" w:rsidDel="00C63D81">
          <w:rPr>
            <w:rFonts w:ascii="Times New Roman" w:hAnsi="Times New Roman" w:cs="Times New Roman"/>
            <w:sz w:val="24"/>
            <w:szCs w:val="24"/>
            <w:rPrChange w:id="1792" w:author="Unemo Magnus, USÖ Labmed länsklinik" w:date="2016-11-14T17:51:00Z">
              <w:rPr>
                <w:rFonts w:ascii="Calibri" w:hAnsi="Calibri"/>
              </w:rPr>
            </w:rPrChange>
          </w:rPr>
          <w:delText xml:space="preserve">Resistance </w:delText>
        </w:r>
      </w:del>
      <w:ins w:id="1793" w:author="Unemo Magnus, USÖ Labmed länsklinik" w:date="2016-11-14T18:47:00Z">
        <w:del w:id="1794" w:author="sunny" w:date="2016-12-06T16:14:00Z">
          <w:r w:rsidR="009D2557" w:rsidDel="00C63D81">
            <w:rPr>
              <w:rFonts w:ascii="Times New Roman" w:hAnsi="Times New Roman" w:cs="Times New Roman"/>
              <w:sz w:val="24"/>
              <w:szCs w:val="24"/>
            </w:rPr>
            <w:delText>r</w:delText>
          </w:r>
          <w:r w:rsidR="009D2557" w:rsidRPr="006F644E" w:rsidDel="00C63D81">
            <w:rPr>
              <w:rFonts w:ascii="Times New Roman" w:hAnsi="Times New Roman" w:cs="Times New Roman"/>
              <w:sz w:val="24"/>
              <w:szCs w:val="24"/>
              <w:rPrChange w:id="1795" w:author="Unemo Magnus, USÖ Labmed länsklinik" w:date="2016-11-14T17:51:00Z">
                <w:rPr>
                  <w:rFonts w:ascii="Calibri" w:hAnsi="Calibri"/>
                </w:rPr>
              </w:rPrChange>
            </w:rPr>
            <w:delText xml:space="preserve">esistance </w:delText>
          </w:r>
        </w:del>
      </w:ins>
      <w:del w:id="1796" w:author="sunny" w:date="2016-12-06T16:14:00Z">
        <w:r w:rsidRPr="006F644E" w:rsidDel="00C63D81">
          <w:rPr>
            <w:rFonts w:ascii="Times New Roman" w:hAnsi="Times New Roman" w:cs="Times New Roman"/>
            <w:sz w:val="24"/>
            <w:szCs w:val="24"/>
            <w:rPrChange w:id="1797" w:author="Unemo Magnus, USÖ Labmed länsklinik" w:date="2016-11-14T17:51:00Z">
              <w:rPr>
                <w:rFonts w:ascii="Calibri" w:hAnsi="Calibri"/>
              </w:rPr>
            </w:rPrChange>
          </w:rPr>
          <w:delText xml:space="preserve">in </w:delText>
        </w:r>
        <w:r w:rsidRPr="009D2557" w:rsidDel="00C63D81">
          <w:rPr>
            <w:rFonts w:ascii="Times New Roman" w:hAnsi="Times New Roman" w:cs="Times New Roman"/>
            <w:i/>
            <w:sz w:val="24"/>
            <w:szCs w:val="24"/>
            <w:rPrChange w:id="1798" w:author="Unemo Magnus, USÖ Labmed länsklinik" w:date="2016-11-14T18:47:00Z">
              <w:rPr>
                <w:rFonts w:ascii="Calibri" w:hAnsi="Calibri"/>
              </w:rPr>
            </w:rPrChange>
          </w:rPr>
          <w:delText>Mycobacterium tuberculosis</w:delText>
        </w:r>
        <w:r w:rsidRPr="006F644E" w:rsidDel="00C63D81">
          <w:rPr>
            <w:rFonts w:ascii="Times New Roman" w:hAnsi="Times New Roman" w:cs="Times New Roman"/>
            <w:sz w:val="24"/>
            <w:szCs w:val="24"/>
            <w:rPrChange w:id="1799"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800"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801"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1802"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1803" w:author="Unemo Magnus, USÖ Labmed länsklinik" w:date="2016-11-14T17:51:00Z">
              <w:rPr>
                <w:rFonts w:ascii="Calibri" w:hAnsi="Calibri"/>
              </w:rPr>
            </w:rPrChange>
          </w:rPr>
          <w:delText>: 2720–2.</w:delText>
        </w:r>
      </w:del>
    </w:p>
    <w:p w14:paraId="104F7366" w14:textId="1903059A" w:rsidR="00377FDC" w:rsidRPr="006F644E" w:rsidDel="00C63D81" w:rsidRDefault="00377FDC">
      <w:pPr>
        <w:pStyle w:val="Bibliography"/>
        <w:spacing w:after="0" w:line="480" w:lineRule="auto"/>
        <w:jc w:val="both"/>
        <w:rPr>
          <w:del w:id="1804" w:author="sunny" w:date="2016-12-06T16:14:00Z"/>
          <w:rFonts w:ascii="Times New Roman" w:hAnsi="Times New Roman" w:cs="Times New Roman"/>
          <w:sz w:val="24"/>
          <w:szCs w:val="24"/>
          <w:rPrChange w:id="1805" w:author="Unemo Magnus, USÖ Labmed länsklinik" w:date="2016-11-14T17:51:00Z">
            <w:rPr>
              <w:del w:id="1806" w:author="sunny" w:date="2016-12-06T16:14:00Z"/>
              <w:rFonts w:ascii="Calibri" w:hAnsi="Calibri"/>
            </w:rPr>
          </w:rPrChange>
        </w:rPr>
        <w:pPrChange w:id="1807" w:author="Unemo Magnus, USÖ Labmed länsklinik" w:date="2016-11-14T18:38:00Z">
          <w:pPr>
            <w:pStyle w:val="Bibliography"/>
          </w:pPr>
        </w:pPrChange>
      </w:pPr>
      <w:del w:id="1808" w:author="sunny" w:date="2016-12-06T16:14:00Z">
        <w:r w:rsidRPr="006F644E" w:rsidDel="00C63D81">
          <w:rPr>
            <w:rFonts w:ascii="Times New Roman" w:hAnsi="Times New Roman" w:cs="Times New Roman"/>
            <w:sz w:val="24"/>
            <w:szCs w:val="24"/>
            <w:rPrChange w:id="1809" w:author="Unemo Magnus, USÖ Labmed länsklinik" w:date="2016-11-14T17:51:00Z">
              <w:rPr>
                <w:rFonts w:ascii="Calibri" w:hAnsi="Calibri"/>
              </w:rPr>
            </w:rPrChange>
          </w:rPr>
          <w:delText xml:space="preserve">28. Wade JJ, Graver MA. A fully defined, clear and protein-free liquid medium permitting dense growth of </w:delText>
        </w:r>
        <w:r w:rsidRPr="009D2557" w:rsidDel="00C63D81">
          <w:rPr>
            <w:rFonts w:ascii="Times New Roman" w:hAnsi="Times New Roman" w:cs="Times New Roman"/>
            <w:i/>
            <w:sz w:val="24"/>
            <w:szCs w:val="24"/>
            <w:rPrChange w:id="1810"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1811" w:author="Unemo Magnus, USÖ Labmed länsklinik" w:date="2016-11-14T17:51:00Z">
              <w:rPr>
                <w:rFonts w:ascii="Calibri" w:hAnsi="Calibri"/>
              </w:rPr>
            </w:rPrChange>
          </w:rPr>
          <w:delText xml:space="preserve"> from very low inocula. </w:delText>
        </w:r>
        <w:r w:rsidRPr="006F644E" w:rsidDel="00C63D81">
          <w:rPr>
            <w:rFonts w:ascii="Times New Roman" w:hAnsi="Times New Roman" w:cs="Times New Roman"/>
            <w:i/>
            <w:iCs/>
            <w:sz w:val="24"/>
            <w:szCs w:val="24"/>
            <w:rPrChange w:id="1812" w:author="Unemo Magnus, USÖ Labmed länsklinik" w:date="2016-11-14T17:51:00Z">
              <w:rPr>
                <w:rFonts w:ascii="Calibri" w:hAnsi="Calibri"/>
                <w:i/>
                <w:iCs/>
              </w:rPr>
            </w:rPrChange>
          </w:rPr>
          <w:delText>FEMS Microbiol Lett</w:delText>
        </w:r>
        <w:r w:rsidRPr="006F644E" w:rsidDel="00C63D81">
          <w:rPr>
            <w:rFonts w:ascii="Times New Roman" w:hAnsi="Times New Roman" w:cs="Times New Roman"/>
            <w:sz w:val="24"/>
            <w:szCs w:val="24"/>
            <w:rPrChange w:id="1813" w:author="Unemo Magnus, USÖ Labmed länsklinik" w:date="2016-11-14T17:51:00Z">
              <w:rPr>
                <w:rFonts w:ascii="Calibri" w:hAnsi="Calibri"/>
              </w:rPr>
            </w:rPrChange>
          </w:rPr>
          <w:delText xml:space="preserve"> 2007; </w:delText>
        </w:r>
        <w:r w:rsidRPr="006F644E" w:rsidDel="00C63D81">
          <w:rPr>
            <w:rFonts w:ascii="Times New Roman" w:hAnsi="Times New Roman" w:cs="Times New Roman"/>
            <w:b/>
            <w:bCs/>
            <w:sz w:val="24"/>
            <w:szCs w:val="24"/>
            <w:rPrChange w:id="1814" w:author="Unemo Magnus, USÖ Labmed länsklinik" w:date="2016-11-14T17:51:00Z">
              <w:rPr>
                <w:rFonts w:ascii="Calibri" w:hAnsi="Calibri"/>
                <w:b/>
                <w:bCs/>
              </w:rPr>
            </w:rPrChange>
          </w:rPr>
          <w:delText>273</w:delText>
        </w:r>
        <w:r w:rsidRPr="006F644E" w:rsidDel="00C63D81">
          <w:rPr>
            <w:rFonts w:ascii="Times New Roman" w:hAnsi="Times New Roman" w:cs="Times New Roman"/>
            <w:sz w:val="24"/>
            <w:szCs w:val="24"/>
            <w:rPrChange w:id="1815" w:author="Unemo Magnus, USÖ Labmed länsklinik" w:date="2016-11-14T17:51:00Z">
              <w:rPr>
                <w:rFonts w:ascii="Calibri" w:hAnsi="Calibri"/>
              </w:rPr>
            </w:rPrChange>
          </w:rPr>
          <w:delText>: 35–7.</w:delText>
        </w:r>
      </w:del>
    </w:p>
    <w:p w14:paraId="530ACA0C" w14:textId="36009116" w:rsidR="00377FDC" w:rsidRPr="006F644E" w:rsidDel="00C63D81" w:rsidRDefault="00377FDC">
      <w:pPr>
        <w:pStyle w:val="Bibliography"/>
        <w:spacing w:after="0" w:line="480" w:lineRule="auto"/>
        <w:jc w:val="both"/>
        <w:rPr>
          <w:del w:id="1816" w:author="sunny" w:date="2016-12-06T16:14:00Z"/>
          <w:rFonts w:ascii="Times New Roman" w:hAnsi="Times New Roman" w:cs="Times New Roman"/>
          <w:sz w:val="24"/>
          <w:szCs w:val="24"/>
          <w:rPrChange w:id="1817" w:author="Unemo Magnus, USÖ Labmed länsklinik" w:date="2016-11-14T17:51:00Z">
            <w:rPr>
              <w:del w:id="1818" w:author="sunny" w:date="2016-12-06T16:14:00Z"/>
              <w:rFonts w:ascii="Calibri" w:hAnsi="Calibri"/>
            </w:rPr>
          </w:rPrChange>
        </w:rPr>
        <w:pPrChange w:id="1819" w:author="Unemo Magnus, USÖ Labmed länsklinik" w:date="2016-11-14T18:38:00Z">
          <w:pPr>
            <w:pStyle w:val="Bibliography"/>
          </w:pPr>
        </w:pPrChange>
      </w:pPr>
      <w:del w:id="1820" w:author="sunny" w:date="2016-12-06T16:14:00Z">
        <w:r w:rsidRPr="006F644E" w:rsidDel="00C63D81">
          <w:rPr>
            <w:rFonts w:ascii="Times New Roman" w:hAnsi="Times New Roman" w:cs="Times New Roman"/>
            <w:sz w:val="24"/>
            <w:szCs w:val="24"/>
            <w:rPrChange w:id="1821" w:author="Unemo Magnus, USÖ Labmed länsklinik" w:date="2016-11-14T17:51:00Z">
              <w:rPr>
                <w:rFonts w:ascii="Calibri" w:hAnsi="Calibri"/>
              </w:rPr>
            </w:rPrChange>
          </w:rPr>
          <w:delText>29. Anon. Bioassay Analysis Using R | Ritz | Journal of Statistical Software. Available at: https://www.jstatsoft.org/article/view/v012i05. Accessed March 16, 2016.</w:delText>
        </w:r>
      </w:del>
    </w:p>
    <w:p w14:paraId="5FF61ED3" w14:textId="7C540929" w:rsidR="00377FDC" w:rsidRPr="006F644E" w:rsidDel="00C63D81" w:rsidRDefault="00377FDC">
      <w:pPr>
        <w:pStyle w:val="Bibliography"/>
        <w:spacing w:after="0" w:line="480" w:lineRule="auto"/>
        <w:jc w:val="both"/>
        <w:rPr>
          <w:del w:id="1822" w:author="sunny" w:date="2016-12-06T16:14:00Z"/>
          <w:rFonts w:ascii="Times New Roman" w:hAnsi="Times New Roman" w:cs="Times New Roman"/>
          <w:sz w:val="24"/>
          <w:szCs w:val="24"/>
          <w:rPrChange w:id="1823" w:author="Unemo Magnus, USÖ Labmed länsklinik" w:date="2016-11-14T17:51:00Z">
            <w:rPr>
              <w:del w:id="1824" w:author="sunny" w:date="2016-12-06T16:14:00Z"/>
              <w:rFonts w:ascii="Calibri" w:hAnsi="Calibri"/>
            </w:rPr>
          </w:rPrChange>
        </w:rPr>
        <w:pPrChange w:id="1825" w:author="Unemo Magnus, USÖ Labmed länsklinik" w:date="2016-11-14T18:38:00Z">
          <w:pPr>
            <w:pStyle w:val="Bibliography"/>
          </w:pPr>
        </w:pPrChange>
      </w:pPr>
      <w:del w:id="1826" w:author="sunny" w:date="2016-12-06T16:14:00Z">
        <w:r w:rsidRPr="006F644E" w:rsidDel="00C63D81">
          <w:rPr>
            <w:rFonts w:ascii="Times New Roman" w:hAnsi="Times New Roman" w:cs="Times New Roman"/>
            <w:sz w:val="24"/>
            <w:szCs w:val="24"/>
            <w:rPrChange w:id="1827" w:author="Unemo Magnus, USÖ Labmed länsklinik" w:date="2016-11-14T17:51:00Z">
              <w:rPr>
                <w:rFonts w:ascii="Calibri" w:hAnsi="Calibri"/>
              </w:rPr>
            </w:rPrChange>
          </w:rPr>
          <w:delText>30. EUCAST. The European Committee on Antimicrobial Susceptibility Testing. Breakpoint tables for interpretation of MICs and zone diameters. 2016.</w:delText>
        </w:r>
      </w:del>
      <w:ins w:id="1828" w:author="Unemo Magnus, USÖ Labmed länsklinik" w:date="2016-11-14T18:48:00Z">
        <w:del w:id="1829" w:author="sunny" w:date="2016-12-06T16:14:00Z">
          <w:r w:rsidR="00CF506D" w:rsidDel="00C63D81">
            <w:rPr>
              <w:rFonts w:ascii="Times New Roman" w:hAnsi="Times New Roman" w:cs="Times New Roman"/>
              <w:sz w:val="24"/>
              <w:szCs w:val="24"/>
            </w:rPr>
            <w:delText xml:space="preserve"> </w:delText>
          </w:r>
          <w:r w:rsidR="00CF506D" w:rsidRPr="00CF506D" w:rsidDel="00C63D81">
            <w:rPr>
              <w:rFonts w:ascii="Times New Roman" w:hAnsi="Times New Roman" w:cs="Times New Roman"/>
              <w:sz w:val="24"/>
              <w:szCs w:val="24"/>
            </w:rPr>
            <w:delText>http://www.eucast.org/clinical_breakpoints/</w:delText>
          </w:r>
        </w:del>
      </w:ins>
    </w:p>
    <w:p w14:paraId="00097726" w14:textId="02F35857" w:rsidR="00377FDC" w:rsidRPr="006F644E" w:rsidDel="00C63D81" w:rsidRDefault="00377FDC">
      <w:pPr>
        <w:pStyle w:val="Bibliography"/>
        <w:spacing w:after="0" w:line="480" w:lineRule="auto"/>
        <w:jc w:val="both"/>
        <w:rPr>
          <w:del w:id="1830" w:author="sunny" w:date="2016-12-06T16:14:00Z"/>
          <w:rFonts w:ascii="Times New Roman" w:hAnsi="Times New Roman" w:cs="Times New Roman"/>
          <w:sz w:val="24"/>
          <w:szCs w:val="24"/>
          <w:rPrChange w:id="1831" w:author="Unemo Magnus, USÖ Labmed länsklinik" w:date="2016-11-14T17:51:00Z">
            <w:rPr>
              <w:del w:id="1832" w:author="sunny" w:date="2016-12-06T16:14:00Z"/>
              <w:rFonts w:ascii="Calibri" w:hAnsi="Calibri"/>
            </w:rPr>
          </w:rPrChange>
        </w:rPr>
        <w:pPrChange w:id="1833" w:author="Unemo Magnus, USÖ Labmed länsklinik" w:date="2016-11-14T18:38:00Z">
          <w:pPr>
            <w:pStyle w:val="Bibliography"/>
          </w:pPr>
        </w:pPrChange>
      </w:pPr>
      <w:del w:id="1834" w:author="sunny" w:date="2016-12-06T16:14:00Z">
        <w:r w:rsidRPr="006F644E" w:rsidDel="00C63D81">
          <w:rPr>
            <w:rFonts w:ascii="Times New Roman" w:hAnsi="Times New Roman" w:cs="Times New Roman"/>
            <w:sz w:val="24"/>
            <w:szCs w:val="24"/>
            <w:rPrChange w:id="1835" w:author="Unemo Magnus, USÖ Labmed länsklinik" w:date="2016-11-14T17:51:00Z">
              <w:rPr>
                <w:rFonts w:ascii="Calibri" w:hAnsi="Calibri"/>
              </w:rPr>
            </w:rPrChange>
          </w:rPr>
          <w:delText>31. Parikh R, Mathai A, Parikh S</w:delText>
        </w:r>
      </w:del>
      <w:ins w:id="1836" w:author="Unemo Magnus, USÖ Labmed länsklinik" w:date="2016-11-14T18:48:00Z">
        <w:del w:id="1837"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1838" w:author="sunny" w:date="2016-12-06T16:14:00Z">
        <w:r w:rsidRPr="006F644E" w:rsidDel="00C63D81">
          <w:rPr>
            <w:rFonts w:ascii="Times New Roman" w:hAnsi="Times New Roman" w:cs="Times New Roman"/>
            <w:sz w:val="24"/>
            <w:szCs w:val="24"/>
            <w:rPrChange w:id="1839" w:author="Unemo Magnus, USÖ Labmed länsklinik" w:date="2016-11-14T17:51:00Z">
              <w:rPr>
                <w:rFonts w:ascii="Calibri" w:hAnsi="Calibri"/>
              </w:rPr>
            </w:rPrChange>
          </w:rPr>
          <w:delText xml:space="preserve">, Chandra Sekhar G, Thomas R. Understanding and using sensitivity, specificity and predictive values. </w:delText>
        </w:r>
        <w:r w:rsidRPr="006F644E" w:rsidDel="00C63D81">
          <w:rPr>
            <w:rFonts w:ascii="Times New Roman" w:hAnsi="Times New Roman" w:cs="Times New Roman"/>
            <w:i/>
            <w:iCs/>
            <w:sz w:val="24"/>
            <w:szCs w:val="24"/>
            <w:rPrChange w:id="1840" w:author="Unemo Magnus, USÖ Labmed länsklinik" w:date="2016-11-14T17:51:00Z">
              <w:rPr>
                <w:rFonts w:ascii="Calibri" w:hAnsi="Calibri"/>
                <w:i/>
                <w:iCs/>
              </w:rPr>
            </w:rPrChange>
          </w:rPr>
          <w:delText>Indian J Ophthalmol</w:delText>
        </w:r>
        <w:r w:rsidRPr="006F644E" w:rsidDel="00C63D81">
          <w:rPr>
            <w:rFonts w:ascii="Times New Roman" w:hAnsi="Times New Roman" w:cs="Times New Roman"/>
            <w:sz w:val="24"/>
            <w:szCs w:val="24"/>
            <w:rPrChange w:id="1841" w:author="Unemo Magnus, USÖ Labmed länsklinik" w:date="2016-11-14T17:51:00Z">
              <w:rPr>
                <w:rFonts w:ascii="Calibri" w:hAnsi="Calibri"/>
              </w:rPr>
            </w:rPrChange>
          </w:rPr>
          <w:delText xml:space="preserve"> 2008; </w:delText>
        </w:r>
        <w:r w:rsidRPr="006F644E" w:rsidDel="00C63D81">
          <w:rPr>
            <w:rFonts w:ascii="Times New Roman" w:hAnsi="Times New Roman" w:cs="Times New Roman"/>
            <w:b/>
            <w:bCs/>
            <w:sz w:val="24"/>
            <w:szCs w:val="24"/>
            <w:rPrChange w:id="1842"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843" w:author="Unemo Magnus, USÖ Labmed länsklinik" w:date="2016-11-14T17:51:00Z">
              <w:rPr>
                <w:rFonts w:ascii="Calibri" w:hAnsi="Calibri"/>
              </w:rPr>
            </w:rPrChange>
          </w:rPr>
          <w:delText>: 45–50.</w:delText>
        </w:r>
      </w:del>
    </w:p>
    <w:p w14:paraId="062C8EE7" w14:textId="1DA28574" w:rsidR="00377FDC" w:rsidRPr="006F644E" w:rsidDel="00C63D81" w:rsidRDefault="00377FDC">
      <w:pPr>
        <w:pStyle w:val="Bibliography"/>
        <w:spacing w:after="0" w:line="480" w:lineRule="auto"/>
        <w:jc w:val="both"/>
        <w:rPr>
          <w:del w:id="1844" w:author="sunny" w:date="2016-12-06T16:14:00Z"/>
          <w:rFonts w:ascii="Times New Roman" w:hAnsi="Times New Roman" w:cs="Times New Roman"/>
          <w:sz w:val="24"/>
          <w:szCs w:val="24"/>
          <w:lang w:val="sv-SE"/>
          <w:rPrChange w:id="1845" w:author="Unemo Magnus, USÖ Labmed länsklinik" w:date="2016-11-14T17:51:00Z">
            <w:rPr>
              <w:del w:id="1846" w:author="sunny" w:date="2016-12-06T16:14:00Z"/>
              <w:rFonts w:ascii="Calibri" w:hAnsi="Calibri"/>
            </w:rPr>
          </w:rPrChange>
        </w:rPr>
        <w:pPrChange w:id="1847" w:author="Unemo Magnus, USÖ Labmed länsklinik" w:date="2016-11-14T18:38:00Z">
          <w:pPr>
            <w:pStyle w:val="Bibliography"/>
          </w:pPr>
        </w:pPrChange>
      </w:pPr>
      <w:del w:id="1848" w:author="sunny" w:date="2016-12-06T16:14:00Z">
        <w:r w:rsidRPr="006F644E" w:rsidDel="00C63D81">
          <w:rPr>
            <w:rFonts w:ascii="Times New Roman" w:hAnsi="Times New Roman" w:cs="Times New Roman"/>
            <w:sz w:val="24"/>
            <w:szCs w:val="24"/>
            <w:rPrChange w:id="1849" w:author="Unemo Magnus, USÖ Labmed länsklinik" w:date="2016-11-14T17:51:00Z">
              <w:rPr>
                <w:rFonts w:ascii="Calibri" w:hAnsi="Calibri"/>
              </w:rPr>
            </w:rPrChange>
          </w:rPr>
          <w:delText>32. Zhao S, Guo Y, Sheng Q</w:delText>
        </w:r>
      </w:del>
      <w:ins w:id="1850" w:author="Unemo Magnus, USÖ Labmed länsklinik" w:date="2016-11-14T18:48:00Z">
        <w:del w:id="1851"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1852" w:author="sunny" w:date="2016-12-06T16:14:00Z">
        <w:r w:rsidRPr="006F644E" w:rsidDel="00C63D81">
          <w:rPr>
            <w:rFonts w:ascii="Times New Roman" w:hAnsi="Times New Roman" w:cs="Times New Roman"/>
            <w:sz w:val="24"/>
            <w:szCs w:val="24"/>
            <w:rPrChange w:id="1853" w:author="Unemo Magnus, USÖ Labmed länsklinik" w:date="2016-11-14T17:51:00Z">
              <w:rPr>
                <w:rFonts w:ascii="Calibri" w:hAnsi="Calibri"/>
              </w:rPr>
            </w:rPrChange>
          </w:rPr>
          <w:delText xml:space="preserve">, Shyr Y. Advanced </w:delText>
        </w:r>
      </w:del>
      <w:ins w:id="1854" w:author="Unemo Magnus, USÖ Labmed länsklinik" w:date="2016-11-14T18:48:00Z">
        <w:del w:id="1855" w:author="sunny" w:date="2016-12-06T16:14:00Z">
          <w:r w:rsidR="00AA4816" w:rsidDel="00C63D81">
            <w:rPr>
              <w:rFonts w:ascii="Times New Roman" w:hAnsi="Times New Roman" w:cs="Times New Roman"/>
              <w:sz w:val="24"/>
              <w:szCs w:val="24"/>
            </w:rPr>
            <w:delText>h</w:delText>
          </w:r>
        </w:del>
      </w:ins>
      <w:del w:id="1856" w:author="sunny" w:date="2016-12-06T16:14:00Z">
        <w:r w:rsidRPr="006F644E" w:rsidDel="00C63D81">
          <w:rPr>
            <w:rFonts w:ascii="Times New Roman" w:hAnsi="Times New Roman" w:cs="Times New Roman"/>
            <w:sz w:val="24"/>
            <w:szCs w:val="24"/>
            <w:rPrChange w:id="1857" w:author="Unemo Magnus, USÖ Labmed länsklinik" w:date="2016-11-14T17:51:00Z">
              <w:rPr>
                <w:rFonts w:ascii="Calibri" w:hAnsi="Calibri"/>
              </w:rPr>
            </w:rPrChange>
          </w:rPr>
          <w:delText xml:space="preserve">Heat </w:delText>
        </w:r>
      </w:del>
      <w:ins w:id="1858" w:author="Unemo Magnus, USÖ Labmed länsklinik" w:date="2016-11-14T18:49:00Z">
        <w:del w:id="1859" w:author="sunny" w:date="2016-12-06T16:14:00Z">
          <w:r w:rsidR="00AA4816" w:rsidDel="00C63D81">
            <w:rPr>
              <w:rFonts w:ascii="Times New Roman" w:hAnsi="Times New Roman" w:cs="Times New Roman"/>
              <w:sz w:val="24"/>
              <w:szCs w:val="24"/>
            </w:rPr>
            <w:delText>m</w:delText>
          </w:r>
        </w:del>
      </w:ins>
      <w:del w:id="1860" w:author="sunny" w:date="2016-12-06T16:14:00Z">
        <w:r w:rsidRPr="006F644E" w:rsidDel="00C63D81">
          <w:rPr>
            <w:rFonts w:ascii="Times New Roman" w:hAnsi="Times New Roman" w:cs="Times New Roman"/>
            <w:sz w:val="24"/>
            <w:szCs w:val="24"/>
            <w:rPrChange w:id="1861" w:author="Unemo Magnus, USÖ Labmed länsklinik" w:date="2016-11-14T17:51:00Z">
              <w:rPr>
                <w:rFonts w:ascii="Calibri" w:hAnsi="Calibri"/>
              </w:rPr>
            </w:rPrChange>
          </w:rPr>
          <w:delText xml:space="preserve">Map and </w:delText>
        </w:r>
      </w:del>
      <w:ins w:id="1862" w:author="Unemo Magnus, USÖ Labmed länsklinik" w:date="2016-11-14T18:49:00Z">
        <w:del w:id="1863" w:author="sunny" w:date="2016-12-06T16:14:00Z">
          <w:r w:rsidR="00AA4816" w:rsidDel="00C63D81">
            <w:rPr>
              <w:rFonts w:ascii="Times New Roman" w:hAnsi="Times New Roman" w:cs="Times New Roman"/>
              <w:sz w:val="24"/>
              <w:szCs w:val="24"/>
            </w:rPr>
            <w:delText>c</w:delText>
          </w:r>
        </w:del>
      </w:ins>
      <w:del w:id="1864" w:author="sunny" w:date="2016-12-06T16:14:00Z">
        <w:r w:rsidRPr="006F644E" w:rsidDel="00C63D81">
          <w:rPr>
            <w:rFonts w:ascii="Times New Roman" w:hAnsi="Times New Roman" w:cs="Times New Roman"/>
            <w:sz w:val="24"/>
            <w:szCs w:val="24"/>
            <w:rPrChange w:id="1865" w:author="Unemo Magnus, USÖ Labmed länsklinik" w:date="2016-11-14T17:51:00Z">
              <w:rPr>
                <w:rFonts w:ascii="Calibri" w:hAnsi="Calibri"/>
              </w:rPr>
            </w:rPrChange>
          </w:rPr>
          <w:delText xml:space="preserve">Clustering </w:delText>
        </w:r>
      </w:del>
      <w:ins w:id="1866" w:author="Unemo Magnus, USÖ Labmed länsklinik" w:date="2016-11-14T18:49:00Z">
        <w:del w:id="1867" w:author="sunny" w:date="2016-12-06T16:14:00Z">
          <w:r w:rsidR="00AA4816" w:rsidDel="00C63D81">
            <w:rPr>
              <w:rFonts w:ascii="Times New Roman" w:hAnsi="Times New Roman" w:cs="Times New Roman"/>
              <w:sz w:val="24"/>
              <w:szCs w:val="24"/>
            </w:rPr>
            <w:delText>a</w:delText>
          </w:r>
        </w:del>
      </w:ins>
      <w:del w:id="1868" w:author="sunny" w:date="2016-12-06T16:14:00Z">
        <w:r w:rsidRPr="006F644E" w:rsidDel="00C63D81">
          <w:rPr>
            <w:rFonts w:ascii="Times New Roman" w:hAnsi="Times New Roman" w:cs="Times New Roman"/>
            <w:sz w:val="24"/>
            <w:szCs w:val="24"/>
            <w:rPrChange w:id="1869" w:author="Unemo Magnus, USÖ Labmed länsklinik" w:date="2016-11-14T17:51:00Z">
              <w:rPr>
                <w:rFonts w:ascii="Calibri" w:hAnsi="Calibri"/>
              </w:rPr>
            </w:rPrChange>
          </w:rPr>
          <w:delText xml:space="preserve">Analysis </w:delText>
        </w:r>
      </w:del>
      <w:ins w:id="1870" w:author="Unemo Magnus, USÖ Labmed länsklinik" w:date="2016-11-14T18:49:00Z">
        <w:del w:id="1871" w:author="sunny" w:date="2016-12-06T16:14:00Z">
          <w:r w:rsidR="00AA4816" w:rsidDel="00C63D81">
            <w:rPr>
              <w:rFonts w:ascii="Times New Roman" w:hAnsi="Times New Roman" w:cs="Times New Roman"/>
              <w:sz w:val="24"/>
              <w:szCs w:val="24"/>
            </w:rPr>
            <w:delText>u</w:delText>
          </w:r>
        </w:del>
      </w:ins>
      <w:del w:id="1872" w:author="sunny" w:date="2016-12-06T16:14:00Z">
        <w:r w:rsidRPr="006F644E" w:rsidDel="00C63D81">
          <w:rPr>
            <w:rFonts w:ascii="Times New Roman" w:hAnsi="Times New Roman" w:cs="Times New Roman"/>
            <w:sz w:val="24"/>
            <w:szCs w:val="24"/>
            <w:rPrChange w:id="1873" w:author="Unemo Magnus, USÖ Labmed länsklinik" w:date="2016-11-14T17:51:00Z">
              <w:rPr>
                <w:rFonts w:ascii="Calibri" w:hAnsi="Calibri"/>
              </w:rPr>
            </w:rPrChange>
          </w:rPr>
          <w:delText xml:space="preserve">Using Heatmap3. </w:delText>
        </w:r>
        <w:r w:rsidRPr="006F644E" w:rsidDel="00C63D81">
          <w:rPr>
            <w:rFonts w:ascii="Times New Roman" w:hAnsi="Times New Roman" w:cs="Times New Roman"/>
            <w:i/>
            <w:iCs/>
            <w:sz w:val="24"/>
            <w:szCs w:val="24"/>
            <w:lang w:val="sv-SE"/>
            <w:rPrChange w:id="1874" w:author="Unemo Magnus, USÖ Labmed länsklinik" w:date="2016-11-14T17:51:00Z">
              <w:rPr>
                <w:rFonts w:ascii="Calibri" w:hAnsi="Calibri"/>
                <w:i/>
                <w:iCs/>
              </w:rPr>
            </w:rPrChange>
          </w:rPr>
          <w:delText>BioMed Res Int</w:delText>
        </w:r>
        <w:r w:rsidRPr="006F644E" w:rsidDel="00C63D81">
          <w:rPr>
            <w:rFonts w:ascii="Times New Roman" w:hAnsi="Times New Roman" w:cs="Times New Roman"/>
            <w:sz w:val="24"/>
            <w:szCs w:val="24"/>
            <w:lang w:val="sv-SE"/>
            <w:rPrChange w:id="1875"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lang w:val="sv-SE"/>
            <w:rPrChange w:id="1876" w:author="Unemo Magnus, USÖ Labmed länsklinik" w:date="2016-11-14T17:51:00Z">
              <w:rPr>
                <w:rFonts w:ascii="Calibri" w:hAnsi="Calibri"/>
                <w:b/>
                <w:bCs/>
              </w:rPr>
            </w:rPrChange>
          </w:rPr>
          <w:delText>2014</w:delText>
        </w:r>
        <w:r w:rsidRPr="006F644E" w:rsidDel="00C63D81">
          <w:rPr>
            <w:rFonts w:ascii="Times New Roman" w:hAnsi="Times New Roman" w:cs="Times New Roman"/>
            <w:sz w:val="24"/>
            <w:szCs w:val="24"/>
            <w:lang w:val="sv-SE"/>
            <w:rPrChange w:id="1877" w:author="Unemo Magnus, USÖ Labmed länsklinik" w:date="2016-11-14T17:51:00Z">
              <w:rPr>
                <w:rFonts w:ascii="Calibri" w:hAnsi="Calibri"/>
              </w:rPr>
            </w:rPrChange>
          </w:rPr>
          <w:delText>: e986048.</w:delText>
        </w:r>
      </w:del>
    </w:p>
    <w:p w14:paraId="7672D9D5" w14:textId="4F810A3D" w:rsidR="00377FDC" w:rsidRPr="006F644E" w:rsidDel="00C63D81" w:rsidRDefault="00377FDC">
      <w:pPr>
        <w:pStyle w:val="Bibliography"/>
        <w:spacing w:after="0" w:line="480" w:lineRule="auto"/>
        <w:jc w:val="both"/>
        <w:rPr>
          <w:del w:id="1878" w:author="sunny" w:date="2016-12-06T16:14:00Z"/>
          <w:rFonts w:ascii="Times New Roman" w:hAnsi="Times New Roman" w:cs="Times New Roman"/>
          <w:sz w:val="24"/>
          <w:szCs w:val="24"/>
          <w:rPrChange w:id="1879" w:author="Unemo Magnus, USÖ Labmed länsklinik" w:date="2016-11-14T17:51:00Z">
            <w:rPr>
              <w:del w:id="1880" w:author="sunny" w:date="2016-12-06T16:14:00Z"/>
              <w:rFonts w:ascii="Calibri" w:hAnsi="Calibri"/>
            </w:rPr>
          </w:rPrChange>
        </w:rPr>
        <w:pPrChange w:id="1881" w:author="Unemo Magnus, USÖ Labmed länsklinik" w:date="2016-11-14T18:38:00Z">
          <w:pPr>
            <w:pStyle w:val="Bibliography"/>
          </w:pPr>
        </w:pPrChange>
      </w:pPr>
      <w:del w:id="1882" w:author="sunny" w:date="2016-12-06T16:14:00Z">
        <w:r w:rsidRPr="006F644E" w:rsidDel="00C63D81">
          <w:rPr>
            <w:rFonts w:ascii="Times New Roman" w:hAnsi="Times New Roman" w:cs="Times New Roman"/>
            <w:sz w:val="24"/>
            <w:szCs w:val="24"/>
            <w:lang w:val="sv-SE"/>
            <w:rPrChange w:id="1883" w:author="Unemo Magnus, USÖ Labmed länsklinik" w:date="2016-11-14T17:51:00Z">
              <w:rPr>
                <w:rFonts w:ascii="Calibri" w:hAnsi="Calibri"/>
              </w:rPr>
            </w:rPrChange>
          </w:rPr>
          <w:delText xml:space="preserve">33. Di Veroli GY, Fornari C, Goldlust I, </w:delText>
        </w:r>
        <w:r w:rsidRPr="006F644E" w:rsidDel="00C63D81">
          <w:rPr>
            <w:rFonts w:ascii="Times New Roman" w:hAnsi="Times New Roman" w:cs="Times New Roman"/>
            <w:i/>
            <w:iCs/>
            <w:sz w:val="24"/>
            <w:szCs w:val="24"/>
            <w:lang w:val="sv-SE"/>
            <w:rPrChange w:id="1884"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lang w:val="sv-SE"/>
            <w:rPrChange w:id="1885"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sz w:val="24"/>
            <w:szCs w:val="24"/>
            <w:rPrChange w:id="1886" w:author="Unemo Magnus, USÖ Labmed länsklinik" w:date="2016-11-14T17:51:00Z">
              <w:rPr>
                <w:rFonts w:ascii="Calibri" w:hAnsi="Calibri"/>
              </w:rPr>
            </w:rPrChange>
          </w:rPr>
          <w:delText xml:space="preserve">An automated fitting procedure and software for dose-response curves with multiphasic features. </w:delText>
        </w:r>
        <w:r w:rsidRPr="006F644E" w:rsidDel="00C63D81">
          <w:rPr>
            <w:rFonts w:ascii="Times New Roman" w:hAnsi="Times New Roman" w:cs="Times New Roman"/>
            <w:i/>
            <w:iCs/>
            <w:sz w:val="24"/>
            <w:szCs w:val="24"/>
            <w:rPrChange w:id="1887" w:author="Unemo Magnus, USÖ Labmed länsklinik" w:date="2016-11-14T17:51:00Z">
              <w:rPr>
                <w:rFonts w:ascii="Calibri" w:hAnsi="Calibri"/>
                <w:i/>
                <w:iCs/>
              </w:rPr>
            </w:rPrChange>
          </w:rPr>
          <w:delText>Sci Rep</w:delText>
        </w:r>
        <w:r w:rsidRPr="006F644E" w:rsidDel="00C63D81">
          <w:rPr>
            <w:rFonts w:ascii="Times New Roman" w:hAnsi="Times New Roman" w:cs="Times New Roman"/>
            <w:sz w:val="24"/>
            <w:szCs w:val="24"/>
            <w:rPrChange w:id="1888"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1889" w:author="Unemo Magnus, USÖ Labmed länsklinik" w:date="2016-11-14T17:51:00Z">
              <w:rPr>
                <w:rFonts w:ascii="Calibri" w:hAnsi="Calibri"/>
                <w:b/>
                <w:bCs/>
              </w:rPr>
            </w:rPrChange>
          </w:rPr>
          <w:delText>5</w:delText>
        </w:r>
        <w:r w:rsidRPr="006F644E" w:rsidDel="00C63D81">
          <w:rPr>
            <w:rFonts w:ascii="Times New Roman" w:hAnsi="Times New Roman" w:cs="Times New Roman"/>
            <w:sz w:val="24"/>
            <w:szCs w:val="24"/>
            <w:rPrChange w:id="1890" w:author="Unemo Magnus, USÖ Labmed länsklinik" w:date="2016-11-14T17:51:00Z">
              <w:rPr>
                <w:rFonts w:ascii="Calibri" w:hAnsi="Calibri"/>
              </w:rPr>
            </w:rPrChange>
          </w:rPr>
          <w:delText>: 14701.</w:delText>
        </w:r>
      </w:del>
    </w:p>
    <w:p w14:paraId="2F1BA46E" w14:textId="1CBFD980" w:rsidR="00377FDC" w:rsidRPr="006F644E" w:rsidDel="00C63D81" w:rsidRDefault="00377FDC">
      <w:pPr>
        <w:pStyle w:val="Bibliography"/>
        <w:spacing w:after="0" w:line="480" w:lineRule="auto"/>
        <w:jc w:val="both"/>
        <w:rPr>
          <w:del w:id="1891" w:author="sunny" w:date="2016-12-06T16:14:00Z"/>
          <w:rFonts w:ascii="Times New Roman" w:hAnsi="Times New Roman" w:cs="Times New Roman"/>
          <w:sz w:val="24"/>
          <w:szCs w:val="24"/>
          <w:rPrChange w:id="1892" w:author="Unemo Magnus, USÖ Labmed länsklinik" w:date="2016-11-14T17:51:00Z">
            <w:rPr>
              <w:del w:id="1893" w:author="sunny" w:date="2016-12-06T16:14:00Z"/>
              <w:rFonts w:ascii="Calibri" w:hAnsi="Calibri"/>
            </w:rPr>
          </w:rPrChange>
        </w:rPr>
        <w:pPrChange w:id="1894" w:author="Unemo Magnus, USÖ Labmed länsklinik" w:date="2016-11-14T18:38:00Z">
          <w:pPr>
            <w:pStyle w:val="Bibliography"/>
          </w:pPr>
        </w:pPrChange>
      </w:pPr>
      <w:del w:id="1895" w:author="sunny" w:date="2016-12-06T16:14:00Z">
        <w:r w:rsidRPr="006F644E" w:rsidDel="00C63D81">
          <w:rPr>
            <w:rFonts w:ascii="Times New Roman" w:hAnsi="Times New Roman" w:cs="Times New Roman"/>
            <w:sz w:val="24"/>
            <w:szCs w:val="24"/>
            <w:rPrChange w:id="1896" w:author="Unemo Magnus, USÖ Labmed länsklinik" w:date="2016-11-14T17:51:00Z">
              <w:rPr>
                <w:rFonts w:ascii="Calibri" w:hAnsi="Calibri"/>
              </w:rPr>
            </w:rPrChange>
          </w:rPr>
          <w:delText>34. Regoes RR, Wiuff C, Zappala RM</w:delText>
        </w:r>
      </w:del>
      <w:ins w:id="1897" w:author="Unemo Magnus, USÖ Labmed länsklinik" w:date="2016-11-14T18:49:00Z">
        <w:del w:id="1898" w:author="sunny" w:date="2016-12-06T16:14:00Z">
          <w:r w:rsidR="000A49B6" w:rsidDel="00C63D81">
            <w:rPr>
              <w:rFonts w:ascii="Times New Roman" w:hAnsi="Times New Roman" w:cs="Times New Roman"/>
              <w:sz w:val="24"/>
              <w:szCs w:val="24"/>
            </w:rPr>
            <w:delText xml:space="preserve"> </w:delText>
          </w:r>
          <w:r w:rsidR="000A49B6" w:rsidDel="00C63D81">
            <w:rPr>
              <w:rFonts w:ascii="Times New Roman" w:hAnsi="Times New Roman" w:cs="Times New Roman"/>
              <w:i/>
              <w:sz w:val="24"/>
              <w:szCs w:val="24"/>
            </w:rPr>
            <w:delText>et al</w:delText>
          </w:r>
        </w:del>
      </w:ins>
      <w:del w:id="1899" w:author="sunny" w:date="2016-12-06T16:14:00Z">
        <w:r w:rsidRPr="006F644E" w:rsidDel="00C63D81">
          <w:rPr>
            <w:rFonts w:ascii="Times New Roman" w:hAnsi="Times New Roman" w:cs="Times New Roman"/>
            <w:sz w:val="24"/>
            <w:szCs w:val="24"/>
            <w:rPrChange w:id="1900" w:author="Unemo Magnus, USÖ Labmed länsklinik" w:date="2016-11-14T17:51:00Z">
              <w:rPr>
                <w:rFonts w:ascii="Calibri" w:hAnsi="Calibri"/>
              </w:rPr>
            </w:rPrChange>
          </w:rPr>
          <w:delText xml:space="preserve">, Garner KN, Baquero F, Levin BR. Pharmacodynamic functions: a multiparameter approach to the design of antibiotic treatment regimens. </w:delText>
        </w:r>
        <w:r w:rsidRPr="006F644E" w:rsidDel="00C63D81">
          <w:rPr>
            <w:rFonts w:ascii="Times New Roman" w:hAnsi="Times New Roman" w:cs="Times New Roman"/>
            <w:i/>
            <w:iCs/>
            <w:sz w:val="24"/>
            <w:szCs w:val="24"/>
            <w:rPrChange w:id="1901"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902" w:author="Unemo Magnus, USÖ Labmed länsklinik" w:date="2016-11-14T17:51:00Z">
              <w:rPr>
                <w:rFonts w:ascii="Calibri" w:hAnsi="Calibri"/>
              </w:rPr>
            </w:rPrChange>
          </w:rPr>
          <w:delText xml:space="preserve"> 2004; </w:delText>
        </w:r>
        <w:r w:rsidRPr="006F644E" w:rsidDel="00C63D81">
          <w:rPr>
            <w:rFonts w:ascii="Times New Roman" w:hAnsi="Times New Roman" w:cs="Times New Roman"/>
            <w:b/>
            <w:bCs/>
            <w:sz w:val="24"/>
            <w:szCs w:val="24"/>
            <w:rPrChange w:id="1903"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1904" w:author="Unemo Magnus, USÖ Labmed länsklinik" w:date="2016-11-14T17:51:00Z">
              <w:rPr>
                <w:rFonts w:ascii="Calibri" w:hAnsi="Calibri"/>
              </w:rPr>
            </w:rPrChange>
          </w:rPr>
          <w:delText>: 3670–6.</w:delText>
        </w:r>
      </w:del>
    </w:p>
    <w:p w14:paraId="527FCE86" w14:textId="3EAB5B7C" w:rsidR="00377FDC" w:rsidRPr="006F644E" w:rsidDel="00C63D81" w:rsidRDefault="00377FDC">
      <w:pPr>
        <w:pStyle w:val="Bibliography"/>
        <w:spacing w:after="0" w:line="480" w:lineRule="auto"/>
        <w:jc w:val="both"/>
        <w:rPr>
          <w:del w:id="1905" w:author="sunny" w:date="2016-12-06T16:14:00Z"/>
          <w:rFonts w:ascii="Times New Roman" w:hAnsi="Times New Roman" w:cs="Times New Roman"/>
          <w:sz w:val="24"/>
          <w:szCs w:val="24"/>
          <w:rPrChange w:id="1906" w:author="Unemo Magnus, USÖ Labmed länsklinik" w:date="2016-11-14T17:51:00Z">
            <w:rPr>
              <w:del w:id="1907" w:author="sunny" w:date="2016-12-06T16:14:00Z"/>
              <w:rFonts w:ascii="Calibri" w:hAnsi="Calibri"/>
            </w:rPr>
          </w:rPrChange>
        </w:rPr>
        <w:pPrChange w:id="1908" w:author="Unemo Magnus, USÖ Labmed länsklinik" w:date="2016-11-14T18:38:00Z">
          <w:pPr>
            <w:pStyle w:val="Bibliography"/>
          </w:pPr>
        </w:pPrChange>
      </w:pPr>
      <w:del w:id="1909" w:author="sunny" w:date="2016-12-06T16:14:00Z">
        <w:r w:rsidRPr="006F644E" w:rsidDel="00C63D81">
          <w:rPr>
            <w:rFonts w:ascii="Times New Roman" w:hAnsi="Times New Roman" w:cs="Times New Roman"/>
            <w:sz w:val="24"/>
            <w:szCs w:val="24"/>
            <w:rPrChange w:id="1910" w:author="Unemo Magnus, USÖ Labmed länsklinik" w:date="2016-11-14T17:51:00Z">
              <w:rPr>
                <w:rFonts w:ascii="Calibri" w:hAnsi="Calibri"/>
              </w:rPr>
            </w:rPrChange>
          </w:rPr>
          <w:delText xml:space="preserve">35. Foucquier J, Guedj M. Analysis of drug combinations: current methodological landscape. </w:delText>
        </w:r>
        <w:r w:rsidRPr="006F644E" w:rsidDel="00C63D81">
          <w:rPr>
            <w:rFonts w:ascii="Times New Roman" w:hAnsi="Times New Roman" w:cs="Times New Roman"/>
            <w:i/>
            <w:iCs/>
            <w:sz w:val="24"/>
            <w:szCs w:val="24"/>
            <w:rPrChange w:id="1911" w:author="Unemo Magnus, USÖ Labmed länsklinik" w:date="2016-11-14T17:51:00Z">
              <w:rPr>
                <w:rFonts w:ascii="Calibri" w:hAnsi="Calibri"/>
                <w:i/>
                <w:iCs/>
              </w:rPr>
            </w:rPrChange>
          </w:rPr>
          <w:delText>Pharmacol Res Perspect</w:delText>
        </w:r>
        <w:r w:rsidRPr="006F644E" w:rsidDel="00C63D81">
          <w:rPr>
            <w:rFonts w:ascii="Times New Roman" w:hAnsi="Times New Roman" w:cs="Times New Roman"/>
            <w:sz w:val="24"/>
            <w:szCs w:val="24"/>
            <w:rPrChange w:id="1912"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1913" w:author="Unemo Magnus, USÖ Labmed länsklinik" w:date="2016-11-14T17:51:00Z">
              <w:rPr>
                <w:rFonts w:ascii="Calibri" w:hAnsi="Calibri"/>
                <w:b/>
                <w:bCs/>
              </w:rPr>
            </w:rPrChange>
          </w:rPr>
          <w:delText>3</w:delText>
        </w:r>
        <w:r w:rsidRPr="006F644E" w:rsidDel="00C63D81">
          <w:rPr>
            <w:rFonts w:ascii="Times New Roman" w:hAnsi="Times New Roman" w:cs="Times New Roman"/>
            <w:sz w:val="24"/>
            <w:szCs w:val="24"/>
            <w:rPrChange w:id="1914" w:author="Unemo Magnus, USÖ Labmed länsklinik" w:date="2016-11-14T17:51:00Z">
              <w:rPr>
                <w:rFonts w:ascii="Calibri" w:hAnsi="Calibri"/>
              </w:rPr>
            </w:rPrChange>
          </w:rPr>
          <w:delText>. Available at: http://www.ncbi.nlm.nih.gov/pmc/articles/PMC4492765/. Accessed November 17, 2015.</w:delText>
        </w:r>
      </w:del>
    </w:p>
    <w:p w14:paraId="0C22DE39" w14:textId="30BAFC90" w:rsidR="00377FDC" w:rsidRPr="006F644E" w:rsidDel="00C63D81" w:rsidRDefault="00377FDC">
      <w:pPr>
        <w:pStyle w:val="Bibliography"/>
        <w:spacing w:after="0" w:line="480" w:lineRule="auto"/>
        <w:jc w:val="both"/>
        <w:rPr>
          <w:del w:id="1915" w:author="sunny" w:date="2016-12-06T16:14:00Z"/>
          <w:rFonts w:ascii="Times New Roman" w:hAnsi="Times New Roman" w:cs="Times New Roman"/>
          <w:sz w:val="24"/>
          <w:szCs w:val="24"/>
          <w:rPrChange w:id="1916" w:author="Unemo Magnus, USÖ Labmed länsklinik" w:date="2016-11-14T17:51:00Z">
            <w:rPr>
              <w:del w:id="1917" w:author="sunny" w:date="2016-12-06T16:14:00Z"/>
              <w:rFonts w:ascii="Calibri" w:hAnsi="Calibri"/>
            </w:rPr>
          </w:rPrChange>
        </w:rPr>
        <w:pPrChange w:id="1918" w:author="Unemo Magnus, USÖ Labmed länsklinik" w:date="2016-11-14T18:38:00Z">
          <w:pPr>
            <w:pStyle w:val="Bibliography"/>
          </w:pPr>
        </w:pPrChange>
      </w:pPr>
      <w:del w:id="1919" w:author="sunny" w:date="2016-12-06T16:14:00Z">
        <w:r w:rsidRPr="006F644E" w:rsidDel="00C63D81">
          <w:rPr>
            <w:rFonts w:ascii="Times New Roman" w:hAnsi="Times New Roman" w:cs="Times New Roman"/>
            <w:sz w:val="24"/>
            <w:szCs w:val="24"/>
            <w:rPrChange w:id="1920" w:author="Unemo Magnus, USÖ Labmed länsklinik" w:date="2016-11-14T17:51:00Z">
              <w:rPr>
                <w:rFonts w:ascii="Calibri" w:hAnsi="Calibri"/>
              </w:rPr>
            </w:rPrChange>
          </w:rPr>
          <w:delText>36. Yu G, Baeder DY, Regoes RR</w:delText>
        </w:r>
      </w:del>
      <w:ins w:id="1921" w:author="Unemo Magnus, USÖ Labmed länsklinik" w:date="2016-11-14T18:49:00Z">
        <w:del w:id="1922" w:author="sunny" w:date="2016-12-06T16:14:00Z">
          <w:r w:rsidR="00C552DE" w:rsidDel="00C63D81">
            <w:rPr>
              <w:rFonts w:ascii="Times New Roman" w:hAnsi="Times New Roman" w:cs="Times New Roman"/>
              <w:sz w:val="24"/>
              <w:szCs w:val="24"/>
            </w:rPr>
            <w:delText xml:space="preserve"> </w:delText>
          </w:r>
          <w:r w:rsidR="00C552DE" w:rsidDel="00C63D81">
            <w:rPr>
              <w:rFonts w:ascii="Times New Roman" w:hAnsi="Times New Roman" w:cs="Times New Roman"/>
              <w:i/>
              <w:sz w:val="24"/>
              <w:szCs w:val="24"/>
            </w:rPr>
            <w:delText>et al</w:delText>
          </w:r>
        </w:del>
      </w:ins>
      <w:del w:id="1923" w:author="sunny" w:date="2016-12-06T16:14:00Z">
        <w:r w:rsidRPr="006F644E" w:rsidDel="00C63D81">
          <w:rPr>
            <w:rFonts w:ascii="Times New Roman" w:hAnsi="Times New Roman" w:cs="Times New Roman"/>
            <w:sz w:val="24"/>
            <w:szCs w:val="24"/>
            <w:rPrChange w:id="1924" w:author="Unemo Magnus, USÖ Labmed länsklinik" w:date="2016-11-14T17:51:00Z">
              <w:rPr>
                <w:rFonts w:ascii="Calibri" w:hAnsi="Calibri"/>
              </w:rPr>
            </w:rPrChange>
          </w:rPr>
          <w:delText xml:space="preserve">, Rolff J. Combination Effects </w:delText>
        </w:r>
      </w:del>
      <w:ins w:id="1925" w:author="Unemo Magnus, USÖ Labmed länsklinik" w:date="2016-11-14T18:49:00Z">
        <w:del w:id="1926" w:author="sunny" w:date="2016-12-06T16:14:00Z">
          <w:r w:rsidR="00C552DE" w:rsidDel="00C63D81">
            <w:rPr>
              <w:rFonts w:ascii="Times New Roman" w:hAnsi="Times New Roman" w:cs="Times New Roman"/>
              <w:sz w:val="24"/>
              <w:szCs w:val="24"/>
            </w:rPr>
            <w:delText>e</w:delText>
          </w:r>
          <w:r w:rsidR="00C552DE" w:rsidRPr="006F644E" w:rsidDel="00C63D81">
            <w:rPr>
              <w:rFonts w:ascii="Times New Roman" w:hAnsi="Times New Roman" w:cs="Times New Roman"/>
              <w:sz w:val="24"/>
              <w:szCs w:val="24"/>
              <w:rPrChange w:id="1927" w:author="Unemo Magnus, USÖ Labmed länsklinik" w:date="2016-11-14T17:51:00Z">
                <w:rPr>
                  <w:rFonts w:ascii="Calibri" w:hAnsi="Calibri"/>
                </w:rPr>
              </w:rPrChange>
            </w:rPr>
            <w:delText xml:space="preserve">ffects </w:delText>
          </w:r>
        </w:del>
      </w:ins>
      <w:del w:id="1928" w:author="sunny" w:date="2016-12-06T16:14:00Z">
        <w:r w:rsidRPr="006F644E" w:rsidDel="00C63D81">
          <w:rPr>
            <w:rFonts w:ascii="Times New Roman" w:hAnsi="Times New Roman" w:cs="Times New Roman"/>
            <w:sz w:val="24"/>
            <w:szCs w:val="24"/>
            <w:rPrChange w:id="1929" w:author="Unemo Magnus, USÖ Labmed länsklinik" w:date="2016-11-14T17:51:00Z">
              <w:rPr>
                <w:rFonts w:ascii="Calibri" w:hAnsi="Calibri"/>
              </w:rPr>
            </w:rPrChange>
          </w:rPr>
          <w:delText xml:space="preserve">of Antimicrobial </w:delText>
        </w:r>
      </w:del>
      <w:ins w:id="1930" w:author="Unemo Magnus, USÖ Labmed länsklinik" w:date="2016-11-14T18:49:00Z">
        <w:del w:id="1931" w:author="sunny" w:date="2016-12-06T16:14:00Z">
          <w:r w:rsidR="00C552DE" w:rsidDel="00C63D81">
            <w:rPr>
              <w:rFonts w:ascii="Times New Roman" w:hAnsi="Times New Roman" w:cs="Times New Roman"/>
              <w:sz w:val="24"/>
              <w:szCs w:val="24"/>
            </w:rPr>
            <w:delText>a</w:delText>
          </w:r>
          <w:r w:rsidR="00C552DE" w:rsidRPr="006F644E" w:rsidDel="00C63D81">
            <w:rPr>
              <w:rFonts w:ascii="Times New Roman" w:hAnsi="Times New Roman" w:cs="Times New Roman"/>
              <w:sz w:val="24"/>
              <w:szCs w:val="24"/>
              <w:rPrChange w:id="1932" w:author="Unemo Magnus, USÖ Labmed länsklinik" w:date="2016-11-14T17:51:00Z">
                <w:rPr>
                  <w:rFonts w:ascii="Calibri" w:hAnsi="Calibri"/>
                </w:rPr>
              </w:rPrChange>
            </w:rPr>
            <w:delText xml:space="preserve">ntimicrobial </w:delText>
          </w:r>
        </w:del>
      </w:ins>
      <w:del w:id="1933" w:author="sunny" w:date="2016-12-06T16:14:00Z">
        <w:r w:rsidRPr="006F644E" w:rsidDel="00C63D81">
          <w:rPr>
            <w:rFonts w:ascii="Times New Roman" w:hAnsi="Times New Roman" w:cs="Times New Roman"/>
            <w:sz w:val="24"/>
            <w:szCs w:val="24"/>
            <w:rPrChange w:id="1934" w:author="Unemo Magnus, USÖ Labmed länsklinik" w:date="2016-11-14T17:51:00Z">
              <w:rPr>
                <w:rFonts w:ascii="Calibri" w:hAnsi="Calibri"/>
              </w:rPr>
            </w:rPrChange>
          </w:rPr>
          <w:delText>Peptides</w:delText>
        </w:r>
      </w:del>
      <w:ins w:id="1935" w:author="Unemo Magnus, USÖ Labmed länsklinik" w:date="2016-11-14T18:49:00Z">
        <w:del w:id="1936" w:author="sunny" w:date="2016-12-06T16:14:00Z">
          <w:r w:rsidR="00C552DE" w:rsidDel="00C63D81">
            <w:rPr>
              <w:rFonts w:ascii="Times New Roman" w:hAnsi="Times New Roman" w:cs="Times New Roman"/>
              <w:sz w:val="24"/>
              <w:szCs w:val="24"/>
            </w:rPr>
            <w:delText>p</w:delText>
          </w:r>
          <w:r w:rsidR="00C552DE" w:rsidRPr="006F644E" w:rsidDel="00C63D81">
            <w:rPr>
              <w:rFonts w:ascii="Times New Roman" w:hAnsi="Times New Roman" w:cs="Times New Roman"/>
              <w:sz w:val="24"/>
              <w:szCs w:val="24"/>
              <w:rPrChange w:id="1937" w:author="Unemo Magnus, USÖ Labmed länsklinik" w:date="2016-11-14T17:51:00Z">
                <w:rPr>
                  <w:rFonts w:ascii="Calibri" w:hAnsi="Calibri"/>
                </w:rPr>
              </w:rPrChange>
            </w:rPr>
            <w:delText>eptides</w:delText>
          </w:r>
        </w:del>
      </w:ins>
      <w:del w:id="1938" w:author="sunny" w:date="2016-12-06T16:14:00Z">
        <w:r w:rsidRPr="006F644E" w:rsidDel="00C63D81">
          <w:rPr>
            <w:rFonts w:ascii="Times New Roman" w:hAnsi="Times New Roman" w:cs="Times New Roman"/>
            <w:sz w:val="24"/>
            <w:szCs w:val="24"/>
            <w:rPrChange w:id="1939"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940"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941"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1942" w:author="Unemo Magnus, USÖ Labmed länsklinik" w:date="2016-11-14T17:51:00Z">
              <w:rPr>
                <w:rFonts w:ascii="Calibri" w:hAnsi="Calibri"/>
                <w:b/>
                <w:bCs/>
              </w:rPr>
            </w:rPrChange>
          </w:rPr>
          <w:delText>60</w:delText>
        </w:r>
        <w:r w:rsidRPr="006F644E" w:rsidDel="00C63D81">
          <w:rPr>
            <w:rFonts w:ascii="Times New Roman" w:hAnsi="Times New Roman" w:cs="Times New Roman"/>
            <w:sz w:val="24"/>
            <w:szCs w:val="24"/>
            <w:rPrChange w:id="1943" w:author="Unemo Magnus, USÖ Labmed länsklinik" w:date="2016-11-14T17:51:00Z">
              <w:rPr>
                <w:rFonts w:ascii="Calibri" w:hAnsi="Calibri"/>
              </w:rPr>
            </w:rPrChange>
          </w:rPr>
          <w:delText>: 1717–24.</w:delText>
        </w:r>
      </w:del>
    </w:p>
    <w:p w14:paraId="0C60E4DC" w14:textId="565325A1" w:rsidR="009A4AFC" w:rsidRDefault="000B46D8">
      <w:pPr>
        <w:keepNext/>
        <w:spacing w:after="0" w:line="480" w:lineRule="auto"/>
        <w:jc w:val="center"/>
        <w:rPr>
          <w:ins w:id="1944" w:author="sunny" w:date="2016-12-16T16:24:00Z"/>
          <w:rFonts w:ascii="Times New Roman" w:hAnsi="Times New Roman" w:cs="Times New Roman"/>
          <w:sz w:val="24"/>
          <w:szCs w:val="24"/>
        </w:rPr>
        <w:pPrChange w:id="1945" w:author="sunny" w:date="2016-12-16T16:38:00Z">
          <w:pPr>
            <w:keepNext/>
            <w:spacing w:line="480" w:lineRule="auto"/>
          </w:pPr>
        </w:pPrChange>
      </w:pPr>
      <w:r w:rsidRPr="006F644E">
        <w:rPr>
          <w:rFonts w:ascii="Times New Roman" w:hAnsi="Times New Roman" w:cs="Times New Roman"/>
          <w:sz w:val="24"/>
          <w:szCs w:val="24"/>
        </w:rPr>
        <w:fldChar w:fldCharType="end"/>
      </w:r>
      <w:ins w:id="1946" w:author="sunny" w:date="2016-12-16T16:37:00Z">
        <w:r w:rsidR="00636EDE">
          <w:rPr>
            <w:rFonts w:ascii="Times New Roman" w:hAnsi="Times New Roman" w:cs="Times New Roman"/>
            <w:noProof/>
            <w:sz w:val="24"/>
            <w:szCs w:val="24"/>
            <w:lang w:eastAsia="en-GB"/>
            <w:rPrChange w:id="1947" w:author="Unknown">
              <w:rPr>
                <w:noProof/>
                <w:lang w:eastAsia="en-GB"/>
              </w:rPr>
            </w:rPrChange>
          </w:rPr>
          <w:drawing>
            <wp:inline distT="0" distB="0" distL="0" distR="0" wp14:anchorId="2B8122B6" wp14:editId="14C7F6C8">
              <wp:extent cx="5389245" cy="628523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9245" cy="6285230"/>
                      </a:xfrm>
                      <a:prstGeom prst="rect">
                        <a:avLst/>
                      </a:prstGeom>
                      <a:noFill/>
                    </pic:spPr>
                  </pic:pic>
                </a:graphicData>
              </a:graphic>
            </wp:inline>
          </w:drawing>
        </w:r>
      </w:ins>
    </w:p>
    <w:p w14:paraId="09C8E68F" w14:textId="54DAC56E" w:rsidR="003815DD" w:rsidRPr="008327BF" w:rsidDel="00636EDE" w:rsidRDefault="0092771E">
      <w:pPr>
        <w:pStyle w:val="Caption"/>
        <w:jc w:val="both"/>
        <w:rPr>
          <w:del w:id="1948" w:author="sunny" w:date="2016-12-16T16:39:00Z"/>
          <w:rFonts w:ascii="Times New Roman" w:hAnsi="Times New Roman" w:cs="Times New Roman"/>
          <w:sz w:val="24"/>
          <w:szCs w:val="24"/>
          <w:rPrChange w:id="1949" w:author="sunny" w:date="2016-12-17T14:13:00Z">
            <w:rPr>
              <w:del w:id="1950" w:author="sunny" w:date="2016-12-16T16:39:00Z"/>
              <w:rFonts w:ascii="Times New Roman" w:hAnsi="Times New Roman" w:cs="Times New Roman"/>
              <w:sz w:val="24"/>
              <w:szCs w:val="24"/>
            </w:rPr>
          </w:rPrChange>
        </w:rPr>
        <w:pPrChange w:id="1951" w:author="sunny" w:date="2016-12-16T16:43:00Z">
          <w:pPr>
            <w:keepNext/>
            <w:spacing w:line="480" w:lineRule="auto"/>
          </w:pPr>
        </w:pPrChange>
      </w:pPr>
      <w:ins w:id="1952" w:author="sunny" w:date="2016-12-16T16:43:00Z">
        <w:r w:rsidRPr="00EC72F6">
          <w:rPr>
            <w:rFonts w:ascii="Times New Roman" w:hAnsi="Times New Roman" w:cs="Times New Roman"/>
            <w:b/>
            <w:i w:val="0"/>
            <w:color w:val="auto"/>
            <w:sz w:val="24"/>
            <w:szCs w:val="24"/>
          </w:rPr>
          <w:t xml:space="preserve">Figure 1. </w:t>
        </w:r>
      </w:ins>
      <w:ins w:id="1953" w:author="sunny" w:date="2016-12-16T17:00:00Z">
        <w:r w:rsidR="00A10727">
          <w:rPr>
            <w:rFonts w:ascii="Times New Roman" w:hAnsi="Times New Roman" w:cs="Times New Roman"/>
            <w:b/>
            <w:i w:val="0"/>
            <w:color w:val="auto"/>
            <w:sz w:val="24"/>
            <w:szCs w:val="24"/>
          </w:rPr>
          <w:t xml:space="preserve">Potency shift </w:t>
        </w:r>
      </w:ins>
      <w:ins w:id="1954" w:author="sunny" w:date="2016-12-16T17:01:00Z">
        <w:r w:rsidR="00A10727">
          <w:rPr>
            <w:rFonts w:ascii="Times New Roman" w:hAnsi="Times New Roman" w:cs="Times New Roman"/>
            <w:b/>
            <w:i w:val="0"/>
            <w:color w:val="auto"/>
            <w:sz w:val="24"/>
            <w:szCs w:val="24"/>
          </w:rPr>
          <w:t>of an</w:t>
        </w:r>
      </w:ins>
      <w:ins w:id="1955" w:author="sunny" w:date="2016-12-16T17:11:00Z">
        <w:r w:rsidR="00A10727">
          <w:rPr>
            <w:rFonts w:ascii="Times New Roman" w:hAnsi="Times New Roman" w:cs="Times New Roman"/>
            <w:b/>
            <w:i w:val="0"/>
            <w:color w:val="auto"/>
            <w:sz w:val="24"/>
            <w:szCs w:val="24"/>
          </w:rPr>
          <w:t>timicrobials across different strains</w:t>
        </w:r>
      </w:ins>
      <w:ins w:id="1956" w:author="sunny" w:date="2016-12-16T16:43:00Z">
        <w:r w:rsidRPr="00EC72F6">
          <w:rPr>
            <w:rFonts w:ascii="Times New Roman" w:hAnsi="Times New Roman" w:cs="Times New Roman"/>
            <w:b/>
            <w:i w:val="0"/>
            <w:color w:val="auto"/>
            <w:sz w:val="24"/>
            <w:szCs w:val="24"/>
          </w:rPr>
          <w:t xml:space="preserve">. </w:t>
        </w:r>
      </w:ins>
      <w:ins w:id="1957" w:author="sunny" w:date="2016-12-17T14:13:00Z">
        <w:r w:rsidR="008327BF">
          <w:rPr>
            <w:rFonts w:ascii="Times New Roman" w:hAnsi="Times New Roman" w:cs="Times New Roman"/>
            <w:i w:val="0"/>
            <w:color w:val="auto"/>
            <w:sz w:val="24"/>
            <w:szCs w:val="24"/>
          </w:rPr>
          <w:t xml:space="preserve">Dose response curves </w:t>
        </w:r>
      </w:ins>
      <w:ins w:id="1958" w:author="sunny" w:date="2016-12-17T14:14:00Z">
        <w:r w:rsidR="008327BF">
          <w:rPr>
            <w:rFonts w:ascii="Times New Roman" w:hAnsi="Times New Roman" w:cs="Times New Roman"/>
            <w:i w:val="0"/>
            <w:color w:val="auto"/>
            <w:sz w:val="24"/>
            <w:szCs w:val="24"/>
          </w:rPr>
          <w:t>for all strains and antimicrobials (without samples above limit of detection). Strains that were classified as susceptible according to EUCAST 2</w:t>
        </w:r>
      </w:ins>
      <w:ins w:id="1959" w:author="sunny" w:date="2016-12-17T14:16:00Z">
        <w:r w:rsidR="008327BF">
          <w:rPr>
            <w:rFonts w:ascii="Times New Roman" w:hAnsi="Times New Roman" w:cs="Times New Roman"/>
            <w:i w:val="0"/>
            <w:color w:val="auto"/>
            <w:sz w:val="24"/>
            <w:szCs w:val="24"/>
          </w:rPr>
          <w:t>016 criteria were coloured in green, intermediary resistant strains in blue and resistant strains in blue</w:t>
        </w:r>
      </w:ins>
      <w:ins w:id="1960" w:author="sunny" w:date="2016-12-17T14:17:00Z">
        <w:r w:rsidR="008327BF">
          <w:rPr>
            <w:rFonts w:ascii="Times New Roman" w:hAnsi="Times New Roman" w:cs="Times New Roman"/>
            <w:i w:val="0"/>
            <w:color w:val="auto"/>
            <w:sz w:val="24"/>
            <w:szCs w:val="24"/>
          </w:rPr>
          <w:t xml:space="preserve">. No EUCAST criteria are defined for gentamicin (purple). The </w:t>
        </w:r>
      </w:ins>
      <w:ins w:id="1961" w:author="sunny" w:date="2016-12-17T14:19:00Z">
        <w:r w:rsidR="008327BF">
          <w:rPr>
            <w:rFonts w:ascii="Times New Roman" w:hAnsi="Times New Roman" w:cs="Times New Roman"/>
            <w:i w:val="0"/>
            <w:color w:val="auto"/>
            <w:sz w:val="24"/>
            <w:szCs w:val="24"/>
          </w:rPr>
          <w:t xml:space="preserve">gradual </w:t>
        </w:r>
      </w:ins>
      <w:ins w:id="1962" w:author="sunny" w:date="2016-12-17T14:17:00Z">
        <w:r w:rsidR="008327BF">
          <w:rPr>
            <w:rFonts w:ascii="Times New Roman" w:hAnsi="Times New Roman" w:cs="Times New Roman"/>
            <w:i w:val="0"/>
            <w:color w:val="auto"/>
            <w:sz w:val="24"/>
            <w:szCs w:val="24"/>
          </w:rPr>
          <w:t xml:space="preserve">shift of the </w:t>
        </w:r>
      </w:ins>
      <w:ins w:id="1963" w:author="sunny" w:date="2016-12-17T14:19:00Z">
        <w:r w:rsidR="008327BF">
          <w:rPr>
            <w:rFonts w:ascii="Times New Roman" w:hAnsi="Times New Roman" w:cs="Times New Roman"/>
            <w:i w:val="0"/>
            <w:color w:val="auto"/>
            <w:sz w:val="24"/>
            <w:szCs w:val="24"/>
          </w:rPr>
          <w:t>potencies</w:t>
        </w:r>
      </w:ins>
      <w:ins w:id="1964" w:author="sunny" w:date="2016-12-17T14:17:00Z">
        <w:r w:rsidR="008327BF">
          <w:rPr>
            <w:rFonts w:ascii="Times New Roman" w:hAnsi="Times New Roman" w:cs="Times New Roman"/>
            <w:i w:val="0"/>
            <w:color w:val="auto"/>
            <w:sz w:val="24"/>
            <w:szCs w:val="24"/>
          </w:rPr>
          <w:t xml:space="preserve"> (</w:t>
        </w:r>
        <w:r w:rsidR="008327BF" w:rsidRPr="008327BF">
          <w:rPr>
            <w:rFonts w:ascii="Times New Roman" w:hAnsi="Times New Roman" w:cs="Times New Roman"/>
            <w:color w:val="auto"/>
            <w:sz w:val="24"/>
            <w:szCs w:val="24"/>
            <w:rPrChange w:id="1965" w:author="sunny" w:date="2016-12-17T14:19:00Z">
              <w:rPr>
                <w:rFonts w:ascii="Times New Roman" w:hAnsi="Times New Roman" w:cs="Times New Roman"/>
                <w:i/>
                <w:sz w:val="24"/>
                <w:szCs w:val="24"/>
              </w:rPr>
            </w:rPrChange>
          </w:rPr>
          <w:t>EC</w:t>
        </w:r>
        <w:r w:rsidR="008327BF" w:rsidRPr="008327BF">
          <w:rPr>
            <w:rFonts w:ascii="Times New Roman" w:hAnsi="Times New Roman" w:cs="Times New Roman"/>
            <w:color w:val="auto"/>
            <w:sz w:val="24"/>
            <w:szCs w:val="24"/>
            <w:vertAlign w:val="subscript"/>
            <w:rPrChange w:id="1966" w:author="sunny" w:date="2016-12-17T14:19:00Z">
              <w:rPr>
                <w:rFonts w:ascii="Times New Roman" w:hAnsi="Times New Roman" w:cs="Times New Roman"/>
                <w:i/>
                <w:sz w:val="24"/>
                <w:szCs w:val="24"/>
              </w:rPr>
            </w:rPrChange>
          </w:rPr>
          <w:t>50</w:t>
        </w:r>
        <w:r w:rsidR="008327BF">
          <w:rPr>
            <w:rFonts w:ascii="Times New Roman" w:hAnsi="Times New Roman" w:cs="Times New Roman"/>
            <w:i w:val="0"/>
            <w:color w:val="auto"/>
            <w:sz w:val="24"/>
            <w:szCs w:val="24"/>
          </w:rPr>
          <w:t>)</w:t>
        </w:r>
      </w:ins>
      <w:ins w:id="1967" w:author="sunny" w:date="2016-12-17T14:19:00Z">
        <w:r w:rsidR="008327BF">
          <w:rPr>
            <w:rFonts w:ascii="Times New Roman" w:hAnsi="Times New Roman" w:cs="Times New Roman"/>
            <w:i w:val="0"/>
            <w:color w:val="auto"/>
            <w:sz w:val="24"/>
            <w:szCs w:val="24"/>
          </w:rPr>
          <w:t xml:space="preserve"> towards higher concentrations can be observed for all antimicrobials</w:t>
        </w:r>
      </w:ins>
      <w:ins w:id="1968" w:author="sunny" w:date="2016-12-17T14:20:00Z">
        <w:r w:rsidR="008327BF">
          <w:rPr>
            <w:rFonts w:ascii="Times New Roman" w:hAnsi="Times New Roman" w:cs="Times New Roman"/>
            <w:i w:val="0"/>
            <w:color w:val="auto"/>
            <w:sz w:val="24"/>
            <w:szCs w:val="24"/>
          </w:rPr>
          <w:t>.</w:t>
        </w:r>
      </w:ins>
    </w:p>
    <w:p w14:paraId="6BFD39A5" w14:textId="77777777" w:rsidR="00BE76BE" w:rsidRDefault="00BE76BE">
      <w:pPr>
        <w:pStyle w:val="Caption"/>
        <w:jc w:val="both"/>
        <w:rPr>
          <w:rFonts w:ascii="Times New Roman" w:hAnsi="Times New Roman" w:cs="Times New Roman"/>
          <w:sz w:val="24"/>
          <w:szCs w:val="24"/>
        </w:rPr>
        <w:pPrChange w:id="1969" w:author="sunny" w:date="2016-12-16T16:43:00Z">
          <w:pPr>
            <w:keepNext/>
            <w:spacing w:line="480" w:lineRule="auto"/>
          </w:pPr>
        </w:pPrChange>
      </w:pPr>
    </w:p>
    <w:p w14:paraId="7091F107" w14:textId="026FE3F7" w:rsidR="00BE76BE" w:rsidRDefault="003953EA" w:rsidP="009A4AFC">
      <w:pPr>
        <w:keepNext/>
        <w:spacing w:line="480" w:lineRule="auto"/>
        <w:rPr>
          <w:rFonts w:ascii="Times New Roman" w:hAnsi="Times New Roman" w:cs="Times New Roman"/>
          <w:sz w:val="24"/>
          <w:szCs w:val="24"/>
        </w:rPr>
      </w:pPr>
      <w:ins w:id="1970" w:author="sunny" w:date="2016-12-15T21:57:00Z">
        <w:r>
          <w:rPr>
            <w:rFonts w:ascii="Times New Roman" w:hAnsi="Times New Roman" w:cs="Times New Roman"/>
            <w:noProof/>
            <w:sz w:val="24"/>
            <w:szCs w:val="24"/>
            <w:lang w:eastAsia="en-GB"/>
            <w:rPrChange w:id="1971" w:author="Unknown">
              <w:rPr>
                <w:noProof/>
                <w:lang w:eastAsia="en-GB"/>
              </w:rPr>
            </w:rPrChange>
          </w:rPr>
          <w:lastRenderedPageBreak/>
          <w:drawing>
            <wp:inline distT="0" distB="0" distL="0" distR="0" wp14:anchorId="3D9B179E" wp14:editId="08781951">
              <wp:extent cx="5547995" cy="4194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4194175"/>
                      </a:xfrm>
                      <a:prstGeom prst="rect">
                        <a:avLst/>
                      </a:prstGeom>
                      <a:noFill/>
                    </pic:spPr>
                  </pic:pic>
                </a:graphicData>
              </a:graphic>
            </wp:inline>
          </w:drawing>
        </w:r>
      </w:ins>
    </w:p>
    <w:p w14:paraId="623C7C5F" w14:textId="5BD02703" w:rsidR="00BE76BE" w:rsidDel="003953EA" w:rsidRDefault="00BE76BE" w:rsidP="00BE76BE">
      <w:pPr>
        <w:keepNext/>
        <w:rPr>
          <w:del w:id="1972" w:author="sunny" w:date="2016-12-15T21:57:00Z"/>
        </w:rPr>
      </w:pPr>
      <w:del w:id="1973" w:author="sunny" w:date="2016-12-15T21:35:00Z">
        <w:r w:rsidDel="00EA58DA">
          <w:rPr>
            <w:noProof/>
            <w:lang w:eastAsia="en-GB"/>
          </w:rPr>
          <w:drawing>
            <wp:inline distT="0" distB="0" distL="0" distR="0" wp14:anchorId="4B85AB95" wp14:editId="11D9FEE9">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50360"/>
                      </a:xfrm>
                      <a:prstGeom prst="rect">
                        <a:avLst/>
                      </a:prstGeom>
                    </pic:spPr>
                  </pic:pic>
                </a:graphicData>
              </a:graphic>
            </wp:inline>
          </w:drawing>
        </w:r>
      </w:del>
    </w:p>
    <w:p w14:paraId="457C4591" w14:textId="2F703C8B" w:rsidR="00BE76BE" w:rsidRPr="00664076" w:rsidRDefault="00BE76BE" w:rsidP="00CA491E">
      <w:pPr>
        <w:pStyle w:val="Caption"/>
        <w:jc w:val="both"/>
        <w:rPr>
          <w:rFonts w:ascii="Times New Roman" w:hAnsi="Times New Roman" w:cs="Times New Roman"/>
          <w:i w:val="0"/>
          <w:color w:val="auto"/>
          <w:sz w:val="24"/>
          <w:szCs w:val="24"/>
          <w:rPrChange w:id="1974" w:author="Unemo Magnus, USÖ Labmed länsklinik" w:date="2016-11-17T16:56:00Z">
            <w:rPr>
              <w:rFonts w:ascii="Times New Roman" w:hAnsi="Times New Roman" w:cs="Times New Roman"/>
              <w:i w:val="0"/>
            </w:rPr>
          </w:rPrChange>
        </w:rPr>
      </w:pPr>
      <w:r w:rsidRPr="00664076">
        <w:rPr>
          <w:rFonts w:ascii="Times New Roman" w:hAnsi="Times New Roman" w:cs="Times New Roman"/>
          <w:b/>
          <w:i w:val="0"/>
          <w:color w:val="auto"/>
          <w:sz w:val="24"/>
          <w:szCs w:val="24"/>
          <w:rPrChange w:id="1975" w:author="Unemo Magnus, USÖ Labmed länsklinik" w:date="2016-11-17T16:56:00Z">
            <w:rPr>
              <w:rFonts w:ascii="Times New Roman" w:hAnsi="Times New Roman" w:cs="Times New Roman"/>
              <w:b/>
              <w:i w:val="0"/>
            </w:rPr>
          </w:rPrChange>
        </w:rPr>
        <w:t xml:space="preserve">Figure </w:t>
      </w:r>
      <w:r w:rsidR="00785636" w:rsidRPr="00664076">
        <w:rPr>
          <w:rFonts w:ascii="Times New Roman" w:hAnsi="Times New Roman" w:cs="Times New Roman"/>
          <w:b/>
          <w:i w:val="0"/>
          <w:color w:val="auto"/>
          <w:sz w:val="24"/>
          <w:szCs w:val="24"/>
          <w:rPrChange w:id="1976" w:author="Unemo Magnus, USÖ Labmed länsklinik" w:date="2016-11-17T16:56:00Z">
            <w:rPr>
              <w:rFonts w:ascii="Times New Roman" w:hAnsi="Times New Roman" w:cs="Times New Roman"/>
              <w:b/>
              <w:i w:val="0"/>
            </w:rPr>
          </w:rPrChange>
        </w:rPr>
        <w:t>1</w:t>
      </w:r>
      <w:r w:rsidRPr="00664076">
        <w:rPr>
          <w:rFonts w:ascii="Times New Roman" w:hAnsi="Times New Roman" w:cs="Times New Roman"/>
          <w:b/>
          <w:i w:val="0"/>
          <w:color w:val="auto"/>
          <w:sz w:val="24"/>
          <w:szCs w:val="24"/>
          <w:rPrChange w:id="1977" w:author="Unemo Magnus, USÖ Labmed länsklinik" w:date="2016-11-17T16:56:00Z">
            <w:rPr>
              <w:rFonts w:ascii="Times New Roman" w:hAnsi="Times New Roman" w:cs="Times New Roman"/>
              <w:b/>
              <w:i w:val="0"/>
            </w:rPr>
          </w:rPrChange>
        </w:rPr>
        <w:t xml:space="preserve">. Correlation and deviations between </w:t>
      </w:r>
      <w:ins w:id="1978" w:author="Unemo Magnus, USÖ Labmed länsklinik" w:date="2016-11-17T16:55:00Z">
        <w:r w:rsidR="00664076" w:rsidRPr="00664076">
          <w:rPr>
            <w:rFonts w:ascii="Times New Roman" w:hAnsi="Times New Roman" w:cs="Times New Roman"/>
            <w:b/>
            <w:i w:val="0"/>
            <w:color w:val="auto"/>
            <w:sz w:val="24"/>
            <w:szCs w:val="24"/>
            <w:rPrChange w:id="1979" w:author="Unemo Magnus, USÖ Labmed länsklinik" w:date="2016-11-17T16:56:00Z">
              <w:rPr>
                <w:rFonts w:ascii="Times New Roman" w:hAnsi="Times New Roman" w:cs="Times New Roman"/>
                <w:b/>
                <w:i w:val="0"/>
                <w:sz w:val="24"/>
                <w:szCs w:val="24"/>
              </w:rPr>
            </w:rPrChange>
          </w:rPr>
          <w:t xml:space="preserve">the </w:t>
        </w:r>
      </w:ins>
      <w:r w:rsidRPr="00664076">
        <w:rPr>
          <w:rFonts w:ascii="Times New Roman" w:hAnsi="Times New Roman" w:cs="Times New Roman"/>
          <w:b/>
          <w:i w:val="0"/>
          <w:color w:val="auto"/>
          <w:sz w:val="24"/>
          <w:szCs w:val="24"/>
          <w:rPrChange w:id="1980" w:author="Unemo Magnus, USÖ Labmed länsklinik" w:date="2016-11-17T16:56:00Z">
            <w:rPr>
              <w:rFonts w:ascii="Times New Roman" w:hAnsi="Times New Roman" w:cs="Times New Roman"/>
              <w:b/>
              <w:i w:val="0"/>
            </w:rPr>
          </w:rPrChange>
        </w:rPr>
        <w:t>Etest and predicted MIC</w:t>
      </w:r>
      <w:ins w:id="1981" w:author="Unemo Magnus, USÖ Labmed länsklinik" w:date="2016-11-17T16:55:00Z">
        <w:r w:rsidR="00664076" w:rsidRPr="00664076">
          <w:rPr>
            <w:rFonts w:ascii="Times New Roman" w:hAnsi="Times New Roman" w:cs="Times New Roman"/>
            <w:b/>
            <w:i w:val="0"/>
            <w:color w:val="auto"/>
            <w:sz w:val="24"/>
            <w:szCs w:val="24"/>
            <w:rPrChange w:id="1982" w:author="Unemo Magnus, USÖ Labmed länsklinik" w:date="2016-11-17T16:56:00Z">
              <w:rPr>
                <w:rFonts w:ascii="Times New Roman" w:hAnsi="Times New Roman" w:cs="Times New Roman"/>
                <w:b/>
                <w:i w:val="0"/>
                <w:sz w:val="24"/>
                <w:szCs w:val="24"/>
              </w:rPr>
            </w:rPrChange>
          </w:rPr>
          <w:t>s</w:t>
        </w:r>
      </w:ins>
      <w:r w:rsidRPr="00664076">
        <w:rPr>
          <w:rFonts w:ascii="Times New Roman" w:hAnsi="Times New Roman" w:cs="Times New Roman"/>
          <w:b/>
          <w:i w:val="0"/>
          <w:color w:val="auto"/>
          <w:sz w:val="24"/>
          <w:szCs w:val="24"/>
          <w:rPrChange w:id="1983" w:author="Unemo Magnus, USÖ Labmed länsklinik" w:date="2016-11-17T16:56:00Z">
            <w:rPr>
              <w:rFonts w:ascii="Times New Roman" w:hAnsi="Times New Roman" w:cs="Times New Roman"/>
              <w:b/>
              <w:i w:val="0"/>
            </w:rPr>
          </w:rPrChange>
        </w:rPr>
        <w:t xml:space="preserve">. </w:t>
      </w:r>
      <w:commentRangeStart w:id="1984"/>
      <w:r w:rsidRPr="00664076">
        <w:rPr>
          <w:rFonts w:ascii="Times New Roman" w:hAnsi="Times New Roman" w:cs="Times New Roman"/>
          <w:i w:val="0"/>
          <w:color w:val="auto"/>
          <w:sz w:val="24"/>
          <w:szCs w:val="24"/>
          <w:rPrChange w:id="1985" w:author="Unemo Magnus, USÖ Labmed länsklinik" w:date="2016-11-17T16:56:00Z">
            <w:rPr>
              <w:rFonts w:ascii="Times New Roman" w:hAnsi="Times New Roman" w:cs="Times New Roman"/>
              <w:i w:val="0"/>
            </w:rPr>
          </w:rPrChange>
        </w:rPr>
        <w:t xml:space="preserve">(A) </w:t>
      </w:r>
      <w:commentRangeEnd w:id="1984"/>
      <w:r w:rsidR="00664076">
        <w:rPr>
          <w:rStyle w:val="CommentReference"/>
          <w:i w:val="0"/>
          <w:iCs w:val="0"/>
          <w:color w:val="auto"/>
        </w:rPr>
        <w:commentReference w:id="1984"/>
      </w:r>
      <w:r w:rsidRPr="00664076">
        <w:rPr>
          <w:rFonts w:ascii="Times New Roman" w:hAnsi="Times New Roman" w:cs="Times New Roman"/>
          <w:i w:val="0"/>
          <w:color w:val="auto"/>
          <w:sz w:val="24"/>
          <w:szCs w:val="24"/>
          <w:rPrChange w:id="1986" w:author="Unemo Magnus, USÖ Labmed länsklinik" w:date="2016-11-17T16:56:00Z">
            <w:rPr>
              <w:rFonts w:ascii="Times New Roman" w:hAnsi="Times New Roman" w:cs="Times New Roman"/>
              <w:i w:val="0"/>
            </w:rPr>
          </w:rPrChange>
        </w:rPr>
        <w:t xml:space="preserve">The correlation of Etest MIC and </w:t>
      </w:r>
      <w:r w:rsidRPr="00176302">
        <w:rPr>
          <w:rFonts w:ascii="Times New Roman" w:hAnsi="Times New Roman" w:cs="Times New Roman"/>
          <w:color w:val="auto"/>
          <w:sz w:val="24"/>
          <w:szCs w:val="24"/>
          <w:rPrChange w:id="1987" w:author="sunny" w:date="2016-12-08T23:30:00Z">
            <w:rPr>
              <w:rFonts w:ascii="Times New Roman" w:hAnsi="Times New Roman" w:cs="Times New Roman"/>
              <w:i w:val="0"/>
            </w:rPr>
          </w:rPrChange>
        </w:rPr>
        <w:t>EC</w:t>
      </w:r>
      <w:r w:rsidRPr="00176302">
        <w:rPr>
          <w:rFonts w:ascii="Times New Roman" w:hAnsi="Times New Roman" w:cs="Times New Roman"/>
          <w:color w:val="auto"/>
          <w:sz w:val="24"/>
          <w:szCs w:val="24"/>
          <w:vertAlign w:val="subscript"/>
          <w:rPrChange w:id="1988" w:author="sunny" w:date="2016-12-08T23:30:00Z">
            <w:rPr>
              <w:rFonts w:ascii="Times New Roman" w:hAnsi="Times New Roman" w:cs="Times New Roman"/>
              <w:i w:val="0"/>
            </w:rPr>
          </w:rPrChange>
        </w:rPr>
        <w:t>50</w:t>
      </w:r>
      <w:r w:rsidRPr="00664076">
        <w:rPr>
          <w:rFonts w:ascii="Times New Roman" w:hAnsi="Times New Roman" w:cs="Times New Roman"/>
          <w:i w:val="0"/>
          <w:color w:val="auto"/>
          <w:sz w:val="24"/>
          <w:szCs w:val="24"/>
          <w:rPrChange w:id="1989" w:author="Unemo Magnus, USÖ Labmed länsklinik" w:date="2016-11-17T16:56:00Z">
            <w:rPr>
              <w:rFonts w:ascii="Times New Roman" w:hAnsi="Times New Roman" w:cs="Times New Roman"/>
              <w:i w:val="0"/>
            </w:rPr>
          </w:rPrChange>
        </w:rPr>
        <w:t xml:space="preserve"> </w:t>
      </w:r>
      <w:commentRangeStart w:id="1990"/>
      <w:r w:rsidRPr="00664076">
        <w:rPr>
          <w:rFonts w:ascii="Times New Roman" w:hAnsi="Times New Roman" w:cs="Times New Roman"/>
          <w:i w:val="0"/>
          <w:color w:val="auto"/>
          <w:sz w:val="24"/>
          <w:szCs w:val="24"/>
          <w:rPrChange w:id="1991" w:author="Unemo Magnus, USÖ Labmed länsklinik" w:date="2016-11-17T16:56:00Z">
            <w:rPr>
              <w:rFonts w:ascii="Times New Roman" w:hAnsi="Times New Roman" w:cs="Times New Roman"/>
              <w:i w:val="0"/>
            </w:rPr>
          </w:rPrChange>
        </w:rPr>
        <w:t xml:space="preserve">for the </w:t>
      </w:r>
      <w:del w:id="1992" w:author="Unemo Magnus, USÖ Labmed länsklinik" w:date="2016-11-17T16:59:00Z">
        <w:r w:rsidRPr="00664076" w:rsidDel="00454FE8">
          <w:rPr>
            <w:rFonts w:ascii="Times New Roman" w:hAnsi="Times New Roman" w:cs="Times New Roman"/>
            <w:i w:val="0"/>
            <w:color w:val="auto"/>
            <w:sz w:val="24"/>
            <w:szCs w:val="24"/>
            <w:rPrChange w:id="1993" w:author="Unemo Magnus, USÖ Labmed länsklinik" w:date="2016-11-17T16:56:00Z">
              <w:rPr>
                <w:rFonts w:ascii="Times New Roman" w:hAnsi="Times New Roman" w:cs="Times New Roman"/>
                <w:i w:val="0"/>
              </w:rPr>
            </w:rPrChange>
          </w:rPr>
          <w:delText xml:space="preserve">training </w:delText>
        </w:r>
      </w:del>
      <w:r w:rsidRPr="00664076">
        <w:rPr>
          <w:rFonts w:ascii="Times New Roman" w:hAnsi="Times New Roman" w:cs="Times New Roman"/>
          <w:i w:val="0"/>
          <w:color w:val="auto"/>
          <w:sz w:val="24"/>
          <w:szCs w:val="24"/>
          <w:rPrChange w:id="1994" w:author="Unemo Magnus, USÖ Labmed länsklinik" w:date="2016-11-17T16:56:00Z">
            <w:rPr>
              <w:rFonts w:ascii="Times New Roman" w:hAnsi="Times New Roman" w:cs="Times New Roman"/>
              <w:i w:val="0"/>
            </w:rPr>
          </w:rPrChange>
        </w:rPr>
        <w:t xml:space="preserve">dataset </w:t>
      </w:r>
      <w:ins w:id="1995" w:author="Unemo Magnus, USÖ Labmed länsklinik" w:date="2016-11-17T16:59:00Z">
        <w:r w:rsidR="00454FE8">
          <w:rPr>
            <w:rFonts w:ascii="Times New Roman" w:hAnsi="Times New Roman" w:cs="Times New Roman"/>
            <w:i w:val="0"/>
            <w:color w:val="auto"/>
            <w:sz w:val="24"/>
            <w:szCs w:val="24"/>
          </w:rPr>
          <w:t xml:space="preserve">used for developing the regression model </w:t>
        </w:r>
      </w:ins>
      <w:r w:rsidRPr="00664076">
        <w:rPr>
          <w:rFonts w:ascii="Times New Roman" w:hAnsi="Times New Roman" w:cs="Times New Roman"/>
          <w:i w:val="0"/>
          <w:color w:val="auto"/>
          <w:sz w:val="24"/>
          <w:szCs w:val="24"/>
          <w:rPrChange w:id="1996" w:author="Unemo Magnus, USÖ Labmed länsklinik" w:date="2016-11-17T16:56:00Z">
            <w:rPr>
              <w:rFonts w:ascii="Times New Roman" w:hAnsi="Times New Roman" w:cs="Times New Roman"/>
              <w:i w:val="0"/>
            </w:rPr>
          </w:rPrChange>
        </w:rPr>
        <w:t xml:space="preserve">(84 </w:t>
      </w:r>
      <w:ins w:id="1997" w:author="Unemo Magnus, USÖ Labmed länsklinik" w:date="2016-11-17T17:02:00Z">
        <w:r w:rsidR="00BF3748">
          <w:rPr>
            <w:rFonts w:ascii="Times New Roman" w:hAnsi="Times New Roman" w:cs="Times New Roman"/>
            <w:i w:val="0"/>
            <w:color w:val="auto"/>
            <w:sz w:val="24"/>
            <w:szCs w:val="24"/>
          </w:rPr>
          <w:t xml:space="preserve">blinded </w:t>
        </w:r>
      </w:ins>
      <w:r w:rsidRPr="00664076">
        <w:rPr>
          <w:rFonts w:ascii="Times New Roman" w:hAnsi="Times New Roman" w:cs="Times New Roman"/>
          <w:i w:val="0"/>
          <w:color w:val="auto"/>
          <w:sz w:val="24"/>
          <w:szCs w:val="24"/>
          <w:rPrChange w:id="1998" w:author="Unemo Magnus, USÖ Labmed länsklinik" w:date="2016-11-17T16:56:00Z">
            <w:rPr>
              <w:rFonts w:ascii="Times New Roman" w:hAnsi="Times New Roman" w:cs="Times New Roman"/>
              <w:i w:val="0"/>
            </w:rPr>
          </w:rPrChange>
        </w:rPr>
        <w:t>strains</w:t>
      </w:r>
      <w:ins w:id="1999" w:author="Unemo Magnus, USÖ Labmed länsklinik" w:date="2016-11-17T17:02:00Z">
        <w:r w:rsidR="00BF3748">
          <w:rPr>
            <w:rFonts w:ascii="Times New Roman" w:hAnsi="Times New Roman" w:cs="Times New Roman"/>
            <w:i w:val="0"/>
            <w:color w:val="auto"/>
            <w:sz w:val="24"/>
            <w:szCs w:val="24"/>
          </w:rPr>
          <w:t xml:space="preserve"> examined</w:t>
        </w:r>
      </w:ins>
      <w:r w:rsidRPr="00664076">
        <w:rPr>
          <w:rFonts w:ascii="Times New Roman" w:hAnsi="Times New Roman" w:cs="Times New Roman"/>
          <w:i w:val="0"/>
          <w:color w:val="auto"/>
          <w:sz w:val="24"/>
          <w:szCs w:val="24"/>
          <w:rPrChange w:id="2000" w:author="Unemo Magnus, USÖ Labmed länsklinik" w:date="2016-11-17T16:56:00Z">
            <w:rPr>
              <w:rFonts w:ascii="Times New Roman" w:hAnsi="Times New Roman" w:cs="Times New Roman"/>
              <w:i w:val="0"/>
            </w:rPr>
          </w:rPrChange>
        </w:rPr>
        <w:t xml:space="preserve">) is shown for </w:t>
      </w:r>
      <w:commentRangeStart w:id="2001"/>
      <w:r w:rsidRPr="00664076">
        <w:rPr>
          <w:rFonts w:ascii="Times New Roman" w:hAnsi="Times New Roman" w:cs="Times New Roman"/>
          <w:i w:val="0"/>
          <w:color w:val="auto"/>
          <w:sz w:val="24"/>
          <w:szCs w:val="24"/>
          <w:rPrChange w:id="2002" w:author="Unemo Magnus, USÖ Labmed länsklinik" w:date="2016-11-17T16:56:00Z">
            <w:rPr>
              <w:rFonts w:ascii="Times New Roman" w:hAnsi="Times New Roman" w:cs="Times New Roman"/>
              <w:i w:val="0"/>
            </w:rPr>
          </w:rPrChange>
        </w:rPr>
        <w:t>log-log transformed values</w:t>
      </w:r>
      <w:commentRangeEnd w:id="2001"/>
      <w:r w:rsidR="005134EB">
        <w:rPr>
          <w:rStyle w:val="CommentReference"/>
          <w:i w:val="0"/>
          <w:iCs w:val="0"/>
          <w:color w:val="auto"/>
        </w:rPr>
        <w:commentReference w:id="2001"/>
      </w:r>
      <w:r w:rsidRPr="00664076">
        <w:rPr>
          <w:rFonts w:ascii="Times New Roman" w:hAnsi="Times New Roman" w:cs="Times New Roman"/>
          <w:i w:val="0"/>
          <w:color w:val="auto"/>
          <w:sz w:val="24"/>
          <w:szCs w:val="24"/>
          <w:rPrChange w:id="2003" w:author="Unemo Magnus, USÖ Labmed länsklinik" w:date="2016-11-17T16:56:00Z">
            <w:rPr>
              <w:rFonts w:ascii="Times New Roman" w:hAnsi="Times New Roman" w:cs="Times New Roman"/>
              <w:i w:val="0"/>
            </w:rPr>
          </w:rPrChange>
        </w:rPr>
        <w:t xml:space="preserve">. The </w:t>
      </w:r>
      <w:ins w:id="2004" w:author="Unemo Magnus, USÖ Labmed länsklinik" w:date="2016-11-17T17:00:00Z">
        <w:r w:rsidR="00454FE8">
          <w:rPr>
            <w:rFonts w:ascii="Times New Roman" w:hAnsi="Times New Roman" w:cs="Times New Roman"/>
            <w:i w:val="0"/>
            <w:color w:val="auto"/>
            <w:sz w:val="24"/>
            <w:szCs w:val="24"/>
          </w:rPr>
          <w:t>P</w:t>
        </w:r>
      </w:ins>
      <w:del w:id="2005" w:author="Unemo Magnus, USÖ Labmed länsklinik" w:date="2016-11-17T17:00:00Z">
        <w:r w:rsidRPr="00664076" w:rsidDel="00454FE8">
          <w:rPr>
            <w:rFonts w:ascii="Times New Roman" w:hAnsi="Times New Roman" w:cs="Times New Roman"/>
            <w:i w:val="0"/>
            <w:color w:val="auto"/>
            <w:sz w:val="24"/>
            <w:szCs w:val="24"/>
            <w:rPrChange w:id="2006" w:author="Unemo Magnus, USÖ Labmed länsklinik" w:date="2016-11-17T16:56:00Z">
              <w:rPr>
                <w:rFonts w:ascii="Times New Roman" w:hAnsi="Times New Roman" w:cs="Times New Roman"/>
                <w:i w:val="0"/>
              </w:rPr>
            </w:rPrChange>
          </w:rPr>
          <w:delText>p</w:delText>
        </w:r>
      </w:del>
      <w:r w:rsidRPr="00664076">
        <w:rPr>
          <w:rFonts w:ascii="Times New Roman" w:hAnsi="Times New Roman" w:cs="Times New Roman"/>
          <w:i w:val="0"/>
          <w:color w:val="auto"/>
          <w:sz w:val="24"/>
          <w:szCs w:val="24"/>
          <w:rPrChange w:id="2007" w:author="Unemo Magnus, USÖ Labmed länsklinik" w:date="2016-11-17T16:56:00Z">
            <w:rPr>
              <w:rFonts w:ascii="Times New Roman" w:hAnsi="Times New Roman" w:cs="Times New Roman"/>
              <w:i w:val="0"/>
            </w:rPr>
          </w:rPrChange>
        </w:rPr>
        <w:t xml:space="preserve">earson's correlation coefficient for the linear regression </w:t>
      </w:r>
      <w:del w:id="2008" w:author="Unemo Magnus, USÖ Labmed länsklinik" w:date="2016-11-17T17:02:00Z">
        <w:r w:rsidRPr="00664076" w:rsidDel="00BF3748">
          <w:rPr>
            <w:rFonts w:ascii="Times New Roman" w:hAnsi="Times New Roman" w:cs="Times New Roman"/>
            <w:i w:val="0"/>
            <w:color w:val="auto"/>
            <w:sz w:val="24"/>
            <w:szCs w:val="24"/>
            <w:rPrChange w:id="2009" w:author="Unemo Magnus, USÖ Labmed länsklinik" w:date="2016-11-17T16:56:00Z">
              <w:rPr>
                <w:rFonts w:ascii="Times New Roman" w:hAnsi="Times New Roman" w:cs="Times New Roman"/>
                <w:i w:val="0"/>
              </w:rPr>
            </w:rPrChange>
          </w:rPr>
          <w:delText xml:space="preserve">is </w:delText>
        </w:r>
      </w:del>
      <w:ins w:id="2010" w:author="Unemo Magnus, USÖ Labmed länsklinik" w:date="2016-11-17T17:02:00Z">
        <w:r w:rsidR="00BF3748">
          <w:rPr>
            <w:rFonts w:ascii="Times New Roman" w:hAnsi="Times New Roman" w:cs="Times New Roman"/>
            <w:i w:val="0"/>
            <w:color w:val="auto"/>
            <w:sz w:val="24"/>
            <w:szCs w:val="24"/>
          </w:rPr>
          <w:t>was</w:t>
        </w:r>
        <w:r w:rsidR="00BF3748" w:rsidRPr="00664076">
          <w:rPr>
            <w:rFonts w:ascii="Times New Roman" w:hAnsi="Times New Roman" w:cs="Times New Roman"/>
            <w:i w:val="0"/>
            <w:color w:val="auto"/>
            <w:sz w:val="24"/>
            <w:szCs w:val="24"/>
            <w:rPrChange w:id="2011"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2012" w:author="Unemo Magnus, USÖ Labmed länsklinik" w:date="2016-11-17T16:56:00Z">
            <w:rPr>
              <w:rFonts w:ascii="Times New Roman" w:hAnsi="Times New Roman" w:cs="Times New Roman"/>
              <w:i w:val="0"/>
            </w:rPr>
          </w:rPrChange>
        </w:rPr>
        <w:t>0.83</w:t>
      </w:r>
      <w:commentRangeEnd w:id="1990"/>
      <w:r w:rsidR="00454FE8">
        <w:rPr>
          <w:rStyle w:val="CommentReference"/>
          <w:i w:val="0"/>
          <w:iCs w:val="0"/>
          <w:color w:val="auto"/>
        </w:rPr>
        <w:commentReference w:id="1990"/>
      </w:r>
      <w:r w:rsidRPr="00664076">
        <w:rPr>
          <w:rFonts w:ascii="Times New Roman" w:hAnsi="Times New Roman" w:cs="Times New Roman"/>
          <w:i w:val="0"/>
          <w:color w:val="auto"/>
          <w:sz w:val="24"/>
          <w:szCs w:val="24"/>
          <w:rPrChange w:id="2013" w:author="Unemo Magnus, USÖ Labmed länsklinik" w:date="2016-11-17T16:56:00Z">
            <w:rPr>
              <w:rFonts w:ascii="Times New Roman" w:hAnsi="Times New Roman" w:cs="Times New Roman"/>
              <w:i w:val="0"/>
            </w:rPr>
          </w:rPrChange>
        </w:rPr>
        <w:t xml:space="preserve">. Slope and intercept for a perfect correlation (1) was drawn as dashed black line for comparison. (B) The kernel distribution </w:t>
      </w:r>
      <w:ins w:id="2014" w:author="Unemo Magnus, USÖ Labmed länsklinik" w:date="2016-11-17T17:03:00Z">
        <w:r w:rsidR="00BF3748">
          <w:rPr>
            <w:rFonts w:ascii="Times New Roman" w:hAnsi="Times New Roman" w:cs="Times New Roman"/>
            <w:i w:val="0"/>
            <w:color w:val="auto"/>
            <w:sz w:val="24"/>
            <w:szCs w:val="24"/>
          </w:rPr>
          <w:t xml:space="preserve">of the </w:t>
        </w:r>
      </w:ins>
      <w:del w:id="2015" w:author="sunny" w:date="2016-12-08T23:34:00Z">
        <w:r w:rsidRPr="00176302" w:rsidDel="008010EC">
          <w:rPr>
            <w:rFonts w:ascii="Times New Roman" w:hAnsi="Times New Roman" w:cs="Times New Roman"/>
            <w:color w:val="auto"/>
            <w:sz w:val="24"/>
            <w:szCs w:val="24"/>
            <w:rPrChange w:id="2016" w:author="sunny" w:date="2016-12-08T23:31:00Z">
              <w:rPr>
                <w:rFonts w:ascii="Times New Roman" w:hAnsi="Times New Roman" w:cs="Times New Roman"/>
                <w:i w:val="0"/>
              </w:rPr>
            </w:rPrChange>
          </w:rPr>
          <w:delText>EC</w:delText>
        </w:r>
        <w:r w:rsidRPr="00176302" w:rsidDel="008010EC">
          <w:rPr>
            <w:rFonts w:ascii="Times New Roman" w:hAnsi="Times New Roman" w:cs="Times New Roman"/>
            <w:color w:val="auto"/>
            <w:sz w:val="24"/>
            <w:szCs w:val="24"/>
            <w:vertAlign w:val="subscript"/>
            <w:rPrChange w:id="2017" w:author="sunny" w:date="2016-12-08T23:31:00Z">
              <w:rPr>
                <w:rFonts w:ascii="Times New Roman" w:hAnsi="Times New Roman" w:cs="Times New Roman"/>
                <w:i w:val="0"/>
              </w:rPr>
            </w:rPrChange>
          </w:rPr>
          <w:delText>50</w:delText>
        </w:r>
        <w:r w:rsidRPr="00664076" w:rsidDel="008010EC">
          <w:rPr>
            <w:rFonts w:ascii="Times New Roman" w:hAnsi="Times New Roman" w:cs="Times New Roman"/>
            <w:i w:val="0"/>
            <w:color w:val="auto"/>
            <w:sz w:val="24"/>
            <w:szCs w:val="24"/>
            <w:rPrChange w:id="2018" w:author="Unemo Magnus, USÖ Labmed länsklinik" w:date="2016-11-17T16:56:00Z">
              <w:rPr>
                <w:rFonts w:ascii="Times New Roman" w:hAnsi="Times New Roman" w:cs="Times New Roman"/>
                <w:i w:val="0"/>
              </w:rPr>
            </w:rPrChange>
          </w:rPr>
          <w:delText xml:space="preserve"> </w:delText>
        </w:r>
      </w:del>
      <w:ins w:id="2019" w:author="sunny" w:date="2016-12-08T23:34:00Z">
        <w:r w:rsidR="008010EC">
          <w:rPr>
            <w:rFonts w:ascii="Times New Roman" w:hAnsi="Times New Roman" w:cs="Times New Roman"/>
            <w:color w:val="auto"/>
            <w:sz w:val="24"/>
            <w:szCs w:val="24"/>
          </w:rPr>
          <w:t xml:space="preserve"> </w:t>
        </w:r>
        <w:r w:rsidR="008010EC" w:rsidRPr="00664076">
          <w:rPr>
            <w:rFonts w:ascii="Times New Roman" w:hAnsi="Times New Roman" w:cs="Times New Roman"/>
            <w:i w:val="0"/>
            <w:color w:val="auto"/>
            <w:sz w:val="24"/>
            <w:szCs w:val="24"/>
            <w:rPrChange w:id="2020"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2021" w:author="Unemo Magnus, USÖ Labmed länsklinik" w:date="2016-11-17T16:56:00Z">
            <w:rPr>
              <w:rFonts w:ascii="Times New Roman" w:hAnsi="Times New Roman" w:cs="Times New Roman"/>
              <w:i w:val="0"/>
            </w:rPr>
          </w:rPrChange>
        </w:rPr>
        <w:t xml:space="preserve">values </w:t>
      </w:r>
      <w:ins w:id="2022" w:author="Unemo Magnus, USÖ Labmed länsklinik" w:date="2016-11-17T17:08:00Z">
        <w:r w:rsidR="00C30255">
          <w:rPr>
            <w:rFonts w:ascii="Times New Roman" w:hAnsi="Times New Roman" w:cs="Times New Roman"/>
            <w:i w:val="0"/>
            <w:color w:val="auto"/>
            <w:sz w:val="24"/>
            <w:szCs w:val="24"/>
          </w:rPr>
          <w:t xml:space="preserve">for these 84 strains </w:t>
        </w:r>
      </w:ins>
      <w:del w:id="2023" w:author="Unemo Magnus, USÖ Labmed länsklinik" w:date="2016-11-17T17:08:00Z">
        <w:r w:rsidRPr="00664076" w:rsidDel="00C30255">
          <w:rPr>
            <w:rFonts w:ascii="Times New Roman" w:hAnsi="Times New Roman" w:cs="Times New Roman"/>
            <w:i w:val="0"/>
            <w:color w:val="auto"/>
            <w:sz w:val="24"/>
            <w:szCs w:val="24"/>
            <w:rPrChange w:id="2024" w:author="Unemo Magnus, USÖ Labmed länsklinik" w:date="2016-11-17T16:56:00Z">
              <w:rPr>
                <w:rFonts w:ascii="Times New Roman" w:hAnsi="Times New Roman" w:cs="Times New Roman"/>
                <w:i w:val="0"/>
              </w:rPr>
            </w:rPrChange>
          </w:rPr>
          <w:delText xml:space="preserve">in the training data </w:delText>
        </w:r>
      </w:del>
      <w:r w:rsidRPr="00664076">
        <w:rPr>
          <w:rFonts w:ascii="Times New Roman" w:hAnsi="Times New Roman" w:cs="Times New Roman"/>
          <w:i w:val="0"/>
          <w:color w:val="auto"/>
          <w:sz w:val="24"/>
          <w:szCs w:val="24"/>
          <w:rPrChange w:id="2025" w:author="Unemo Magnus, USÖ Labmed länsklinik" w:date="2016-11-17T16:56:00Z">
            <w:rPr>
              <w:rFonts w:ascii="Times New Roman" w:hAnsi="Times New Roman" w:cs="Times New Roman"/>
              <w:i w:val="0"/>
            </w:rPr>
          </w:rPrChange>
        </w:rPr>
        <w:t xml:space="preserve">is drawn in blue (median -1.8). The kernel distribution of the MICs predicted with the slope and intercept of the </w:t>
      </w:r>
      <w:ins w:id="2026" w:author="Unemo Magnus, USÖ Labmed länsklinik" w:date="2016-11-17T17:08:00Z">
        <w:r w:rsidR="00C30255">
          <w:rPr>
            <w:rFonts w:ascii="Times New Roman" w:hAnsi="Times New Roman" w:cs="Times New Roman"/>
            <w:i w:val="0"/>
            <w:color w:val="auto"/>
            <w:sz w:val="24"/>
            <w:szCs w:val="24"/>
          </w:rPr>
          <w:t>84 strains</w:t>
        </w:r>
      </w:ins>
      <w:del w:id="2027" w:author="Unemo Magnus, USÖ Labmed länsklinik" w:date="2016-11-17T17:08:00Z">
        <w:r w:rsidRPr="00664076" w:rsidDel="00C30255">
          <w:rPr>
            <w:rFonts w:ascii="Times New Roman" w:hAnsi="Times New Roman" w:cs="Times New Roman"/>
            <w:i w:val="0"/>
            <w:color w:val="auto"/>
            <w:sz w:val="24"/>
            <w:szCs w:val="24"/>
            <w:rPrChange w:id="2028" w:author="Unemo Magnus, USÖ Labmed länsklinik" w:date="2016-11-17T16:56:00Z">
              <w:rPr>
                <w:rFonts w:ascii="Times New Roman" w:hAnsi="Times New Roman" w:cs="Times New Roman"/>
                <w:i w:val="0"/>
              </w:rPr>
            </w:rPrChange>
          </w:rPr>
          <w:delText>training data</w:delText>
        </w:r>
      </w:del>
      <w:r w:rsidRPr="00664076">
        <w:rPr>
          <w:rFonts w:ascii="Times New Roman" w:hAnsi="Times New Roman" w:cs="Times New Roman"/>
          <w:i w:val="0"/>
          <w:color w:val="auto"/>
          <w:sz w:val="24"/>
          <w:szCs w:val="24"/>
          <w:rPrChange w:id="2029" w:author="Unemo Magnus, USÖ Labmed länsklinik" w:date="2016-11-17T16:56:00Z">
            <w:rPr>
              <w:rFonts w:ascii="Times New Roman" w:hAnsi="Times New Roman" w:cs="Times New Roman"/>
              <w:i w:val="0"/>
            </w:rPr>
          </w:rPrChange>
        </w:rPr>
        <w:t xml:space="preserve"> is highlighted in purple (median 0.11). </w:t>
      </w:r>
      <w:del w:id="2030" w:author="Unemo Magnus, USÖ Labmed länsklinik" w:date="2016-11-17T17:09:00Z">
        <w:r w:rsidRPr="00664076" w:rsidDel="00C30255">
          <w:rPr>
            <w:rFonts w:ascii="Times New Roman" w:hAnsi="Times New Roman" w:cs="Times New Roman"/>
            <w:i w:val="0"/>
            <w:color w:val="auto"/>
            <w:sz w:val="24"/>
            <w:szCs w:val="24"/>
            <w:rPrChange w:id="2031"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2032" w:author="Unemo Magnus, USÖ Labmed länsklinik" w:date="2016-11-17T16:56:00Z">
            <w:rPr>
              <w:rFonts w:ascii="Times New Roman" w:hAnsi="Times New Roman" w:cs="Times New Roman"/>
              <w:i w:val="0"/>
            </w:rPr>
          </w:rPrChange>
        </w:rPr>
        <w:t xml:space="preserve">(C) Deviations </w:t>
      </w:r>
      <w:commentRangeStart w:id="2033"/>
      <w:r w:rsidRPr="00664076">
        <w:rPr>
          <w:rFonts w:ascii="Times New Roman" w:hAnsi="Times New Roman" w:cs="Times New Roman"/>
          <w:i w:val="0"/>
          <w:color w:val="auto"/>
          <w:sz w:val="24"/>
          <w:szCs w:val="24"/>
          <w:rPrChange w:id="2034" w:author="Unemo Magnus, USÖ Labmed länsklinik" w:date="2016-11-17T16:56:00Z">
            <w:rPr>
              <w:rFonts w:ascii="Times New Roman" w:hAnsi="Times New Roman" w:cs="Times New Roman"/>
              <w:i w:val="0"/>
            </w:rPr>
          </w:rPrChange>
        </w:rPr>
        <w:t>of predicted MICs (</w:t>
      </w:r>
      <w:ins w:id="2035" w:author="Unemo Magnus, USÖ Labmed länsklinik" w:date="2016-11-17T17:16:00Z">
        <w:r w:rsidR="00C30255">
          <w:rPr>
            <w:rFonts w:ascii="Times New Roman" w:hAnsi="Times New Roman" w:cs="Times New Roman"/>
            <w:i w:val="0"/>
            <w:color w:val="auto"/>
            <w:sz w:val="24"/>
            <w:szCs w:val="24"/>
          </w:rPr>
          <w:t>124 clinical strains examined</w:t>
        </w:r>
      </w:ins>
      <w:del w:id="2036" w:author="Unemo Magnus, USÖ Labmed länsklinik" w:date="2016-11-17T17:16:00Z">
        <w:r w:rsidRPr="00664076" w:rsidDel="00C30255">
          <w:rPr>
            <w:rFonts w:ascii="Times New Roman" w:hAnsi="Times New Roman" w:cs="Times New Roman"/>
            <w:i w:val="0"/>
            <w:color w:val="auto"/>
            <w:sz w:val="24"/>
            <w:szCs w:val="24"/>
            <w:rPrChange w:id="2037" w:author="Unemo Magnus, USÖ Labmed länsklinik" w:date="2016-11-17T16:56:00Z">
              <w:rPr>
                <w:rFonts w:ascii="Times New Roman" w:hAnsi="Times New Roman" w:cs="Times New Roman"/>
                <w:i w:val="0"/>
              </w:rPr>
            </w:rPrChange>
          </w:rPr>
          <w:delText>training and validation data</w:delText>
        </w:r>
      </w:del>
      <w:r w:rsidRPr="00664076">
        <w:rPr>
          <w:rFonts w:ascii="Times New Roman" w:hAnsi="Times New Roman" w:cs="Times New Roman"/>
          <w:i w:val="0"/>
          <w:color w:val="auto"/>
          <w:sz w:val="24"/>
          <w:szCs w:val="24"/>
          <w:rPrChange w:id="2038" w:author="Unemo Magnus, USÖ Labmed länsklinik" w:date="2016-11-17T16:56:00Z">
            <w:rPr>
              <w:rFonts w:ascii="Times New Roman" w:hAnsi="Times New Roman" w:cs="Times New Roman"/>
              <w:i w:val="0"/>
            </w:rPr>
          </w:rPrChange>
        </w:rPr>
        <w:t xml:space="preserve">) </w:t>
      </w:r>
      <w:commentRangeEnd w:id="2033"/>
      <w:r w:rsidR="00C30255">
        <w:rPr>
          <w:rStyle w:val="CommentReference"/>
          <w:i w:val="0"/>
          <w:iCs w:val="0"/>
          <w:color w:val="auto"/>
        </w:rPr>
        <w:commentReference w:id="2033"/>
      </w:r>
      <w:r w:rsidRPr="00664076">
        <w:rPr>
          <w:rFonts w:ascii="Times New Roman" w:hAnsi="Times New Roman" w:cs="Times New Roman"/>
          <w:i w:val="0"/>
          <w:color w:val="auto"/>
          <w:sz w:val="24"/>
          <w:szCs w:val="24"/>
          <w:rPrChange w:id="2039" w:author="Unemo Magnus, USÖ Labmed länsklinik" w:date="2016-11-17T16:56:00Z">
            <w:rPr>
              <w:rFonts w:ascii="Times New Roman" w:hAnsi="Times New Roman" w:cs="Times New Roman"/>
              <w:i w:val="0"/>
            </w:rPr>
          </w:rPrChange>
        </w:rPr>
        <w:t xml:space="preserve">from Etest MIC are shown for </w:t>
      </w:r>
      <w:commentRangeStart w:id="2040"/>
      <w:del w:id="2041" w:author="Unemo Magnus, USÖ Labmed länsklinik" w:date="2016-11-17T16:56:00Z">
        <w:r w:rsidRPr="00664076" w:rsidDel="00664076">
          <w:rPr>
            <w:rFonts w:ascii="Times New Roman" w:hAnsi="Times New Roman" w:cs="Times New Roman"/>
            <w:i w:val="0"/>
            <w:color w:val="auto"/>
            <w:sz w:val="24"/>
            <w:szCs w:val="24"/>
            <w:rPrChange w:id="2042" w:author="Unemo Magnus, USÖ Labmed länsklinik" w:date="2016-11-17T16:56:00Z">
              <w:rPr>
                <w:rFonts w:ascii="Times New Roman" w:hAnsi="Times New Roman" w:cs="Times New Roman"/>
                <w:i w:val="0"/>
              </w:rPr>
            </w:rPrChange>
          </w:rPr>
          <w:delText xml:space="preserve">eight </w:delText>
        </w:r>
      </w:del>
      <w:ins w:id="2043" w:author="Unemo Magnus, USÖ Labmed länsklinik" w:date="2016-11-17T16:56:00Z">
        <w:r w:rsidR="00664076">
          <w:rPr>
            <w:rFonts w:ascii="Times New Roman" w:hAnsi="Times New Roman" w:cs="Times New Roman"/>
            <w:i w:val="0"/>
            <w:color w:val="auto"/>
            <w:sz w:val="24"/>
            <w:szCs w:val="24"/>
          </w:rPr>
          <w:t>seven</w:t>
        </w:r>
        <w:r w:rsidR="00664076" w:rsidRPr="00664076">
          <w:rPr>
            <w:rFonts w:ascii="Times New Roman" w:hAnsi="Times New Roman" w:cs="Times New Roman"/>
            <w:i w:val="0"/>
            <w:color w:val="auto"/>
            <w:sz w:val="24"/>
            <w:szCs w:val="24"/>
            <w:rPrChange w:id="2044" w:author="Unemo Magnus, USÖ Labmed länsklinik" w:date="2016-11-17T16:56:00Z">
              <w:rPr>
                <w:rFonts w:ascii="Times New Roman" w:hAnsi="Times New Roman" w:cs="Times New Roman"/>
                <w:i w:val="0"/>
              </w:rPr>
            </w:rPrChange>
          </w:rPr>
          <w:t xml:space="preserve"> </w:t>
        </w:r>
        <w:commentRangeEnd w:id="2040"/>
        <w:r w:rsidR="00664076">
          <w:rPr>
            <w:rStyle w:val="CommentReference"/>
            <w:i w:val="0"/>
            <w:iCs w:val="0"/>
            <w:color w:val="auto"/>
          </w:rPr>
          <w:commentReference w:id="2040"/>
        </w:r>
      </w:ins>
      <w:r w:rsidRPr="00664076">
        <w:rPr>
          <w:rFonts w:ascii="Times New Roman" w:hAnsi="Times New Roman" w:cs="Times New Roman"/>
          <w:i w:val="0"/>
          <w:color w:val="auto"/>
          <w:sz w:val="24"/>
          <w:szCs w:val="24"/>
          <w:rPrChange w:id="2045" w:author="Unemo Magnus, USÖ Labmed länsklinik" w:date="2016-11-17T16:56:00Z">
            <w:rPr>
              <w:rFonts w:ascii="Times New Roman" w:hAnsi="Times New Roman" w:cs="Times New Roman"/>
              <w:i w:val="0"/>
            </w:rPr>
          </w:rPrChange>
        </w:rPr>
        <w:t xml:space="preserve">antimicrobials. The boxplots show the median and 25%-75% quartiles. The whiskers span the range from the bottom 5% to the highest 95% of the data. The essential agreement (EA) defined as </w:t>
      </w:r>
      <w:ins w:id="2046" w:author="Unemo Magnus, USÖ Labmed länsklinik" w:date="2016-11-17T17:10:00Z">
        <w:r w:rsidR="00C30255">
          <w:rPr>
            <w:rFonts w:ascii="Times New Roman" w:hAnsi="Times New Roman" w:cs="Times New Roman"/>
            <w:i w:val="0"/>
            <w:color w:val="auto"/>
            <w:sz w:val="24"/>
            <w:szCs w:val="24"/>
          </w:rPr>
          <w:t>less than ±1</w:t>
        </w:r>
      </w:ins>
      <w:del w:id="2047" w:author="Unemo Magnus, USÖ Labmed länsklinik" w:date="2016-11-17T17:10:00Z">
        <w:r w:rsidRPr="00664076" w:rsidDel="00C30255">
          <w:rPr>
            <w:rFonts w:ascii="Times New Roman" w:hAnsi="Times New Roman" w:cs="Times New Roman"/>
            <w:i w:val="0"/>
            <w:color w:val="auto"/>
            <w:sz w:val="24"/>
            <w:szCs w:val="24"/>
            <w:rPrChange w:id="2048" w:author="Unemo Magnus, USÖ Labmed länsklinik" w:date="2016-11-17T16:56:00Z">
              <w:rPr>
                <w:rFonts w:ascii="Times New Roman" w:hAnsi="Times New Roman" w:cs="Times New Roman"/>
                <w:i w:val="0"/>
              </w:rPr>
            </w:rPrChange>
          </w:rPr>
          <w:delText>smaller than one</w:delText>
        </w:r>
      </w:del>
      <w:r w:rsidRPr="00664076">
        <w:rPr>
          <w:rFonts w:ascii="Times New Roman" w:hAnsi="Times New Roman" w:cs="Times New Roman"/>
          <w:i w:val="0"/>
          <w:color w:val="auto"/>
          <w:sz w:val="24"/>
          <w:szCs w:val="24"/>
          <w:rPrChange w:id="2049" w:author="Unemo Magnus, USÖ Labmed länsklinik" w:date="2016-11-17T16:56:00Z">
            <w:rPr>
              <w:rFonts w:ascii="Times New Roman" w:hAnsi="Times New Roman" w:cs="Times New Roman"/>
              <w:i w:val="0"/>
            </w:rPr>
          </w:rPrChange>
        </w:rPr>
        <w:t xml:space="preserve"> doubling dilution from Etest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38B6E400" w:rsidR="007B6AE8" w:rsidRDefault="00384077" w:rsidP="007B6AE8">
      <w:pPr>
        <w:pStyle w:val="Caption"/>
        <w:keepNext/>
      </w:pPr>
      <w:del w:id="2050" w:author="sunny" w:date="2016-12-13T19:21:00Z">
        <w:r w:rsidDel="00E6736F">
          <w:rPr>
            <w:noProof/>
            <w:lang w:eastAsia="en-GB"/>
          </w:rPr>
          <w:drawing>
            <wp:inline distT="0" distB="0" distL="0" distR="0" wp14:anchorId="4255B467" wp14:editId="5B5597A9">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62350"/>
                      </a:xfrm>
                      <a:prstGeom prst="rect">
                        <a:avLst/>
                      </a:prstGeom>
                    </pic:spPr>
                  </pic:pic>
                </a:graphicData>
              </a:graphic>
            </wp:inline>
          </w:drawing>
        </w:r>
      </w:del>
    </w:p>
    <w:p w14:paraId="711FD5BA" w14:textId="0413D0EF" w:rsidR="000B46D8" w:rsidRPr="00951267" w:rsidDel="00B06846" w:rsidRDefault="007B6AE8">
      <w:pPr>
        <w:pStyle w:val="Caption"/>
        <w:spacing w:line="480" w:lineRule="auto"/>
        <w:jc w:val="both"/>
        <w:rPr>
          <w:del w:id="2051" w:author="sunny" w:date="2016-12-13T19:17:00Z"/>
          <w:noProof/>
          <w:color w:val="auto"/>
          <w:sz w:val="24"/>
          <w:szCs w:val="24"/>
          <w:lang w:eastAsia="en-GB"/>
          <w:rPrChange w:id="2052" w:author="Unemo Magnus, USÖ Labmed länsklinik" w:date="2016-11-14T18:50:00Z">
            <w:rPr>
              <w:del w:id="2053" w:author="sunny" w:date="2016-12-13T19:17:00Z"/>
              <w:noProof/>
              <w:lang w:eastAsia="en-GB"/>
            </w:rPr>
          </w:rPrChange>
        </w:rPr>
        <w:pPrChange w:id="2054" w:author="Unemo Magnus, USÖ Labmed länsklinik" w:date="2016-11-14T18:50:00Z">
          <w:pPr>
            <w:pStyle w:val="Caption"/>
            <w:jc w:val="both"/>
          </w:pPr>
        </w:pPrChange>
      </w:pPr>
      <w:del w:id="2055" w:author="sunny" w:date="2016-12-13T19:17:00Z">
        <w:r w:rsidRPr="00951267" w:rsidDel="00B06846">
          <w:rPr>
            <w:rFonts w:ascii="Times New Roman" w:hAnsi="Times New Roman" w:cs="Times New Roman"/>
            <w:b/>
            <w:i w:val="0"/>
            <w:color w:val="auto"/>
            <w:sz w:val="24"/>
            <w:szCs w:val="24"/>
            <w:rPrChange w:id="2056" w:author="Unemo Magnus, USÖ Labmed länsklinik" w:date="2016-11-14T18:50:00Z">
              <w:rPr>
                <w:rFonts w:ascii="Times New Roman" w:hAnsi="Times New Roman" w:cs="Times New Roman"/>
                <w:b/>
                <w:i w:val="0"/>
              </w:rPr>
            </w:rPrChange>
          </w:rPr>
          <w:delText xml:space="preserve">Figure </w:delText>
        </w:r>
        <w:r w:rsidRPr="00951267" w:rsidDel="00B06846">
          <w:rPr>
            <w:rFonts w:ascii="Times New Roman" w:hAnsi="Times New Roman" w:cs="Times New Roman"/>
            <w:b/>
            <w:i w:val="0"/>
            <w:color w:val="auto"/>
            <w:sz w:val="24"/>
            <w:szCs w:val="24"/>
            <w:rPrChange w:id="2057" w:author="Unemo Magnus, USÖ Labmed länsklinik" w:date="2016-11-14T18:50:00Z">
              <w:rPr>
                <w:rFonts w:ascii="Times New Roman" w:hAnsi="Times New Roman" w:cs="Times New Roman"/>
                <w:b/>
                <w:i w:val="0"/>
              </w:rPr>
            </w:rPrChange>
          </w:rPr>
          <w:fldChar w:fldCharType="begin"/>
        </w:r>
        <w:r w:rsidRPr="00951267" w:rsidDel="00B06846">
          <w:rPr>
            <w:rFonts w:ascii="Times New Roman" w:hAnsi="Times New Roman" w:cs="Times New Roman"/>
            <w:b/>
            <w:i w:val="0"/>
            <w:color w:val="auto"/>
            <w:sz w:val="24"/>
            <w:szCs w:val="24"/>
            <w:rPrChange w:id="2058" w:author="Unemo Magnus, USÖ Labmed länsklinik" w:date="2016-11-14T18:50:00Z">
              <w:rPr>
                <w:rFonts w:ascii="Times New Roman" w:hAnsi="Times New Roman" w:cs="Times New Roman"/>
                <w:b/>
                <w:i w:val="0"/>
              </w:rPr>
            </w:rPrChange>
          </w:rPr>
          <w:delInstrText xml:space="preserve"> SEQ Figure \* ARABIC </w:delInstrText>
        </w:r>
        <w:r w:rsidRPr="00951267" w:rsidDel="00B06846">
          <w:rPr>
            <w:rFonts w:ascii="Times New Roman" w:hAnsi="Times New Roman" w:cs="Times New Roman"/>
            <w:b/>
            <w:i w:val="0"/>
            <w:color w:val="auto"/>
            <w:sz w:val="24"/>
            <w:szCs w:val="24"/>
            <w:rPrChange w:id="2059" w:author="Unemo Magnus, USÖ Labmed länsklinik" w:date="2016-11-14T18:50:00Z">
              <w:rPr>
                <w:rFonts w:ascii="Times New Roman" w:hAnsi="Times New Roman" w:cs="Times New Roman"/>
                <w:b/>
                <w:i w:val="0"/>
              </w:rPr>
            </w:rPrChange>
          </w:rPr>
          <w:fldChar w:fldCharType="separate"/>
        </w:r>
        <w:r w:rsidR="00EC4238" w:rsidRPr="00951267" w:rsidDel="00B06846">
          <w:rPr>
            <w:rFonts w:ascii="Times New Roman" w:hAnsi="Times New Roman" w:cs="Times New Roman"/>
            <w:b/>
            <w:i w:val="0"/>
            <w:noProof/>
            <w:color w:val="auto"/>
            <w:sz w:val="24"/>
            <w:szCs w:val="24"/>
            <w:rPrChange w:id="2060" w:author="Unemo Magnus, USÖ Labmed länsklinik" w:date="2016-11-14T18:50:00Z">
              <w:rPr>
                <w:rFonts w:ascii="Times New Roman" w:hAnsi="Times New Roman" w:cs="Times New Roman"/>
                <w:b/>
                <w:i w:val="0"/>
                <w:noProof/>
              </w:rPr>
            </w:rPrChange>
          </w:rPr>
          <w:delText>1</w:delText>
        </w:r>
        <w:r w:rsidRPr="00951267" w:rsidDel="00B06846">
          <w:rPr>
            <w:rFonts w:ascii="Times New Roman" w:hAnsi="Times New Roman" w:cs="Times New Roman"/>
            <w:b/>
            <w:i w:val="0"/>
            <w:color w:val="auto"/>
            <w:sz w:val="24"/>
            <w:szCs w:val="24"/>
            <w:rPrChange w:id="2061" w:author="Unemo Magnus, USÖ Labmed länsklinik" w:date="2016-11-14T18:50:00Z">
              <w:rPr>
                <w:rFonts w:ascii="Times New Roman" w:hAnsi="Times New Roman" w:cs="Times New Roman"/>
                <w:b/>
                <w:i w:val="0"/>
              </w:rPr>
            </w:rPrChange>
          </w:rPr>
          <w:fldChar w:fldCharType="end"/>
        </w:r>
      </w:del>
      <w:ins w:id="2062" w:author="Unemo Magnus, USÖ Labmed länsklinik" w:date="2016-11-17T17:17:00Z">
        <w:del w:id="2063" w:author="sunny" w:date="2016-12-13T19:17:00Z">
          <w:r w:rsidR="00C30255" w:rsidDel="00B06846">
            <w:rPr>
              <w:rFonts w:ascii="Times New Roman" w:hAnsi="Times New Roman" w:cs="Times New Roman"/>
              <w:b/>
              <w:i w:val="0"/>
              <w:color w:val="auto"/>
              <w:sz w:val="24"/>
              <w:szCs w:val="24"/>
            </w:rPr>
            <w:delText>3</w:delText>
          </w:r>
        </w:del>
      </w:ins>
      <w:del w:id="2064" w:author="sunny" w:date="2016-12-13T19:17:00Z">
        <w:r w:rsidR="00A12BD3" w:rsidRPr="00951267" w:rsidDel="00B06846">
          <w:rPr>
            <w:rFonts w:ascii="Times New Roman" w:hAnsi="Times New Roman" w:cs="Times New Roman"/>
            <w:b/>
            <w:color w:val="auto"/>
            <w:sz w:val="24"/>
            <w:szCs w:val="24"/>
            <w:rPrChange w:id="2065" w:author="Unemo Magnus, USÖ Labmed länsklinik" w:date="2016-11-14T18:50:00Z">
              <w:rPr>
                <w:rFonts w:ascii="Times New Roman" w:hAnsi="Times New Roman" w:cs="Times New Roman"/>
                <w:b/>
              </w:rPr>
            </w:rPrChange>
          </w:rPr>
          <w:delText xml:space="preserve">. </w:delText>
        </w:r>
        <w:r w:rsidR="00A12BD3" w:rsidRPr="00951267" w:rsidDel="00B06846">
          <w:rPr>
            <w:rFonts w:ascii="Times New Roman" w:hAnsi="Times New Roman" w:cs="Times New Roman"/>
            <w:b/>
            <w:i w:val="0"/>
            <w:color w:val="auto"/>
            <w:sz w:val="24"/>
            <w:szCs w:val="24"/>
            <w:rPrChange w:id="2066" w:author="Unemo Magnus, USÖ Labmed länsklinik" w:date="2016-11-14T18:50:00Z">
              <w:rPr>
                <w:rFonts w:ascii="Times New Roman" w:hAnsi="Times New Roman" w:cs="Times New Roman"/>
                <w:b/>
                <w:i w:val="0"/>
              </w:rPr>
            </w:rPrChange>
          </w:rPr>
          <w:delText xml:space="preserve">Difference of </w:delText>
        </w:r>
        <w:commentRangeStart w:id="2067"/>
        <w:r w:rsidR="00A12BD3" w:rsidRPr="00951267" w:rsidDel="00B06846">
          <w:rPr>
            <w:rFonts w:ascii="Times New Roman" w:hAnsi="Times New Roman" w:cs="Times New Roman"/>
            <w:b/>
            <w:i w:val="0"/>
            <w:color w:val="auto"/>
            <w:sz w:val="24"/>
            <w:szCs w:val="24"/>
            <w:rPrChange w:id="2068" w:author="Unemo Magnus, USÖ Labmed länsklinik" w:date="2016-11-14T18:50:00Z">
              <w:rPr>
                <w:rFonts w:ascii="Times New Roman" w:hAnsi="Times New Roman" w:cs="Times New Roman"/>
                <w:b/>
                <w:i w:val="0"/>
              </w:rPr>
            </w:rPrChange>
          </w:rPr>
          <w:delText>Hill coefficients</w:delText>
        </w:r>
        <w:commentRangeEnd w:id="2067"/>
        <w:r w:rsidR="00C30255" w:rsidDel="00B06846">
          <w:rPr>
            <w:rStyle w:val="CommentReference"/>
            <w:i w:val="0"/>
            <w:iCs w:val="0"/>
            <w:color w:val="auto"/>
          </w:rPr>
          <w:commentReference w:id="2067"/>
        </w:r>
        <w:r w:rsidR="00A12BD3" w:rsidRPr="00951267" w:rsidDel="00B06846">
          <w:rPr>
            <w:rFonts w:ascii="Times New Roman" w:hAnsi="Times New Roman" w:cs="Times New Roman"/>
            <w:b/>
            <w:i w:val="0"/>
            <w:color w:val="auto"/>
            <w:sz w:val="24"/>
            <w:szCs w:val="24"/>
            <w:rPrChange w:id="2069" w:author="Unemo Magnus, USÖ Labmed länsklinik" w:date="2016-11-14T18:50:00Z">
              <w:rPr>
                <w:rFonts w:ascii="Times New Roman" w:hAnsi="Times New Roman" w:cs="Times New Roman"/>
                <w:b/>
                <w:i w:val="0"/>
              </w:rPr>
            </w:rPrChange>
          </w:rPr>
          <w:delText>.</w:delText>
        </w:r>
        <w:r w:rsidR="00A12BD3" w:rsidRPr="00951267" w:rsidDel="00B06846">
          <w:rPr>
            <w:rFonts w:ascii="Times New Roman" w:hAnsi="Times New Roman" w:cs="Times New Roman"/>
            <w:i w:val="0"/>
            <w:color w:val="auto"/>
            <w:sz w:val="24"/>
            <w:szCs w:val="24"/>
            <w:rPrChange w:id="2070" w:author="Unemo Magnus, USÖ Labmed länsklinik" w:date="2016-11-14T18:50:00Z">
              <w:rPr>
                <w:rFonts w:ascii="Times New Roman" w:hAnsi="Times New Roman" w:cs="Times New Roman"/>
                <w:i w:val="0"/>
              </w:rPr>
            </w:rPrChange>
          </w:rPr>
          <w:delText xml:space="preserve"> </w:delText>
        </w:r>
        <w:r w:rsidRPr="00951267" w:rsidDel="00B06846">
          <w:rPr>
            <w:rFonts w:ascii="Times New Roman" w:hAnsi="Times New Roman" w:cs="Times New Roman"/>
            <w:color w:val="auto"/>
            <w:sz w:val="24"/>
            <w:szCs w:val="24"/>
            <w:rPrChange w:id="2071" w:author="Unemo Magnus, USÖ Labmed länsklinik" w:date="2016-11-14T18:50:00Z">
              <w:rPr>
                <w:rFonts w:ascii="Times New Roman" w:hAnsi="Times New Roman" w:cs="Times New Roman"/>
              </w:rPr>
            </w:rPrChange>
          </w:rPr>
          <w:delText xml:space="preserve"> </w:delText>
        </w:r>
        <w:r w:rsidR="00A12BD3" w:rsidRPr="00951267" w:rsidDel="00B06846">
          <w:rPr>
            <w:rFonts w:ascii="Times New Roman" w:hAnsi="Times New Roman" w:cs="Times New Roman"/>
            <w:i w:val="0"/>
            <w:color w:val="auto"/>
            <w:sz w:val="24"/>
            <w:szCs w:val="24"/>
            <w:rPrChange w:id="2072" w:author="Unemo Magnus, USÖ Labmed länsklinik" w:date="2016-11-14T18:50:00Z">
              <w:rPr>
                <w:rFonts w:ascii="Times New Roman" w:hAnsi="Times New Roman" w:cs="Times New Roman"/>
                <w:i w:val="0"/>
              </w:rPr>
            </w:rPrChange>
          </w:rPr>
          <w:delText>(A)</w:delText>
        </w:r>
        <w:r w:rsidR="00A12BD3" w:rsidRPr="00951267" w:rsidDel="00B06846">
          <w:rPr>
            <w:rFonts w:ascii="Times New Roman" w:hAnsi="Times New Roman" w:cs="Times New Roman"/>
            <w:color w:val="auto"/>
            <w:sz w:val="24"/>
            <w:szCs w:val="24"/>
            <w:rPrChange w:id="2073" w:author="Unemo Magnus, USÖ Labmed länsklinik" w:date="2016-11-14T18:50:00Z">
              <w:rPr>
                <w:rFonts w:ascii="Times New Roman" w:hAnsi="Times New Roman" w:cs="Times New Roman"/>
              </w:rPr>
            </w:rPrChange>
          </w:rPr>
          <w:delText xml:space="preserve"> </w:delText>
        </w:r>
        <w:r w:rsidR="00A12BD3" w:rsidRPr="00951267" w:rsidDel="00B06846">
          <w:rPr>
            <w:rFonts w:ascii="Times New Roman" w:hAnsi="Times New Roman" w:cs="Times New Roman"/>
            <w:i w:val="0"/>
            <w:color w:val="auto"/>
            <w:sz w:val="24"/>
            <w:szCs w:val="24"/>
            <w:rPrChange w:id="2074" w:author="Unemo Magnus, USÖ Labmed länsklinik" w:date="2016-11-14T18:50:00Z">
              <w:rPr>
                <w:rFonts w:ascii="Times New Roman" w:hAnsi="Times New Roman" w:cs="Times New Roman"/>
                <w:i w:val="0"/>
              </w:rPr>
            </w:rPrChange>
          </w:rPr>
          <w:delText>The difference between the mean of 124 Hill coefficients (</w:delText>
        </w:r>
      </w:del>
      <w:ins w:id="2075" w:author="Unemo Magnus, USÖ Labmed länsklinik" w:date="2016-11-17T17:16:00Z">
        <w:del w:id="2076" w:author="sunny" w:date="2016-12-13T19:17:00Z">
          <w:r w:rsidR="00C30255" w:rsidDel="00B06846">
            <w:rPr>
              <w:rFonts w:ascii="Times New Roman" w:hAnsi="Times New Roman" w:cs="Times New Roman"/>
              <w:i w:val="0"/>
              <w:color w:val="auto"/>
              <w:sz w:val="24"/>
              <w:szCs w:val="24"/>
            </w:rPr>
            <w:delText>124 clinical strains examined</w:delText>
          </w:r>
        </w:del>
      </w:ins>
      <w:del w:id="2077" w:author="sunny" w:date="2016-12-13T19:17:00Z">
        <w:r w:rsidR="00A12BD3" w:rsidRPr="00951267" w:rsidDel="00B06846">
          <w:rPr>
            <w:rFonts w:ascii="Times New Roman" w:hAnsi="Times New Roman" w:cs="Times New Roman"/>
            <w:i w:val="0"/>
            <w:color w:val="auto"/>
            <w:sz w:val="24"/>
            <w:szCs w:val="24"/>
            <w:rPrChange w:id="2078" w:author="Unemo Magnus, USÖ Labmed länsklinik" w:date="2016-11-14T18:50:00Z">
              <w:rPr>
                <w:rFonts w:ascii="Times New Roman" w:hAnsi="Times New Roman" w:cs="Times New Roman"/>
                <w:i w:val="0"/>
              </w:rPr>
            </w:rPrChange>
          </w:rPr>
          <w:delText xml:space="preserve">training and validation data) are </w:delText>
        </w:r>
      </w:del>
      <w:ins w:id="2079" w:author="Unemo Magnus, USÖ Labmed länsklinik" w:date="2016-11-17T17:17:00Z">
        <w:del w:id="2080" w:author="sunny" w:date="2016-12-13T19:17:00Z">
          <w:r w:rsidR="00C30255" w:rsidDel="00B06846">
            <w:rPr>
              <w:rFonts w:ascii="Times New Roman" w:hAnsi="Times New Roman" w:cs="Times New Roman"/>
              <w:i w:val="0"/>
              <w:color w:val="auto"/>
              <w:sz w:val="24"/>
              <w:szCs w:val="24"/>
            </w:rPr>
            <w:delText>is</w:delText>
          </w:r>
          <w:r w:rsidR="00C30255" w:rsidRPr="00951267" w:rsidDel="00B06846">
            <w:rPr>
              <w:rFonts w:ascii="Times New Roman" w:hAnsi="Times New Roman" w:cs="Times New Roman"/>
              <w:i w:val="0"/>
              <w:color w:val="auto"/>
              <w:sz w:val="24"/>
              <w:szCs w:val="24"/>
              <w:rPrChange w:id="2081" w:author="Unemo Magnus, USÖ Labmed länsklinik" w:date="2016-11-14T18:50:00Z">
                <w:rPr>
                  <w:rFonts w:ascii="Times New Roman" w:hAnsi="Times New Roman" w:cs="Times New Roman"/>
                  <w:i w:val="0"/>
                </w:rPr>
              </w:rPrChange>
            </w:rPr>
            <w:delText xml:space="preserve"> </w:delText>
          </w:r>
        </w:del>
      </w:ins>
      <w:del w:id="2082" w:author="sunny" w:date="2016-12-13T19:17:00Z">
        <w:r w:rsidR="00A12BD3" w:rsidRPr="00951267" w:rsidDel="00B06846">
          <w:rPr>
            <w:rFonts w:ascii="Times New Roman" w:hAnsi="Times New Roman" w:cs="Times New Roman"/>
            <w:i w:val="0"/>
            <w:color w:val="auto"/>
            <w:sz w:val="24"/>
            <w:szCs w:val="24"/>
            <w:rPrChange w:id="2083" w:author="Unemo Magnus, USÖ Labmed länsklinik" w:date="2016-11-14T18:50:00Z">
              <w:rPr>
                <w:rFonts w:ascii="Times New Roman" w:hAnsi="Times New Roman" w:cs="Times New Roman"/>
                <w:i w:val="0"/>
              </w:rPr>
            </w:rPrChange>
          </w:rPr>
          <w:delText xml:space="preserve">shown for each antimicrobial combination. High values are shown in and </w:delText>
        </w:r>
      </w:del>
      <w:ins w:id="2084" w:author="Unemo Magnus, USÖ Labmed länsklinik" w:date="2016-11-15T15:45:00Z">
        <w:del w:id="2085" w:author="sunny" w:date="2016-12-13T19:17:00Z">
          <w:r w:rsidR="00B27563" w:rsidDel="00B06846">
            <w:rPr>
              <w:rFonts w:ascii="Times New Roman" w:hAnsi="Times New Roman" w:cs="Times New Roman"/>
              <w:i w:val="0"/>
              <w:color w:val="auto"/>
              <w:sz w:val="24"/>
              <w:szCs w:val="24"/>
            </w:rPr>
            <w:delText>an</w:delText>
          </w:r>
          <w:r w:rsidR="00B27563" w:rsidRPr="00951267" w:rsidDel="00B06846">
            <w:rPr>
              <w:rFonts w:ascii="Times New Roman" w:hAnsi="Times New Roman" w:cs="Times New Roman"/>
              <w:i w:val="0"/>
              <w:color w:val="auto"/>
              <w:sz w:val="24"/>
              <w:szCs w:val="24"/>
              <w:rPrChange w:id="2086" w:author="Unemo Magnus, USÖ Labmed länsklinik" w:date="2016-11-14T18:50:00Z">
                <w:rPr>
                  <w:rFonts w:ascii="Times New Roman" w:hAnsi="Times New Roman" w:cs="Times New Roman"/>
                  <w:i w:val="0"/>
                </w:rPr>
              </w:rPrChange>
            </w:rPr>
            <w:delText xml:space="preserve"> </w:delText>
          </w:r>
        </w:del>
      </w:ins>
      <w:del w:id="2087" w:author="sunny" w:date="2016-12-13T19:17:00Z">
        <w:r w:rsidR="00A12BD3" w:rsidRPr="00951267" w:rsidDel="00B06846">
          <w:rPr>
            <w:rFonts w:ascii="Times New Roman" w:hAnsi="Times New Roman" w:cs="Times New Roman"/>
            <w:i w:val="0"/>
            <w:color w:val="auto"/>
            <w:sz w:val="24"/>
            <w:szCs w:val="24"/>
            <w:rPrChange w:id="2088" w:author="Unemo Magnus, USÖ Labmed länsklinik" w:date="2016-11-14T18:50:00Z">
              <w:rPr>
                <w:rFonts w:ascii="Times New Roman" w:hAnsi="Times New Roman" w:cs="Times New Roman"/>
                <w:i w:val="0"/>
              </w:rPr>
            </w:rPrChange>
          </w:rPr>
          <w:delText>increasing</w:delText>
        </w:r>
      </w:del>
      <w:ins w:id="2089" w:author="Unemo Magnus, USÖ Labmed länsklinik" w:date="2016-11-15T15:45:00Z">
        <w:del w:id="2090" w:author="sunny" w:date="2016-12-13T19:17:00Z">
          <w:r w:rsidR="00B27563" w:rsidDel="00B06846">
            <w:rPr>
              <w:rFonts w:ascii="Times New Roman" w:hAnsi="Times New Roman" w:cs="Times New Roman"/>
              <w:i w:val="0"/>
              <w:color w:val="auto"/>
              <w:sz w:val="24"/>
              <w:szCs w:val="24"/>
            </w:rPr>
            <w:delText>ly intense</w:delText>
          </w:r>
        </w:del>
      </w:ins>
      <w:del w:id="2091" w:author="sunny" w:date="2016-12-13T19:17:00Z">
        <w:r w:rsidR="00A12BD3" w:rsidRPr="00951267" w:rsidDel="00B06846">
          <w:rPr>
            <w:rFonts w:ascii="Times New Roman" w:hAnsi="Times New Roman" w:cs="Times New Roman"/>
            <w:i w:val="0"/>
            <w:color w:val="auto"/>
            <w:sz w:val="24"/>
            <w:szCs w:val="24"/>
            <w:rPrChange w:id="2092" w:author="Unemo Magnus, USÖ Labmed länsklinik" w:date="2016-11-14T18:50:00Z">
              <w:rPr>
                <w:rFonts w:ascii="Times New Roman" w:hAnsi="Times New Roman" w:cs="Times New Roman"/>
                <w:i w:val="0"/>
              </w:rPr>
            </w:rPrChange>
          </w:rPr>
          <w:delText xml:space="preserve"> blue colour gradient and low values in red. A pairwise t-test was made </w:delText>
        </w:r>
      </w:del>
      <w:ins w:id="2093" w:author="Unemo Magnus, USÖ Labmed länsklinik" w:date="2016-11-17T17:18:00Z">
        <w:del w:id="2094" w:author="sunny" w:date="2016-12-13T19:17:00Z">
          <w:r w:rsidR="00C35612" w:rsidDel="00B06846">
            <w:rPr>
              <w:rFonts w:ascii="Times New Roman" w:hAnsi="Times New Roman" w:cs="Times New Roman"/>
              <w:i w:val="0"/>
              <w:color w:val="auto"/>
              <w:sz w:val="24"/>
              <w:szCs w:val="24"/>
            </w:rPr>
            <w:delText>performed</w:delText>
          </w:r>
          <w:r w:rsidR="00C35612" w:rsidRPr="00951267" w:rsidDel="00B06846">
            <w:rPr>
              <w:rFonts w:ascii="Times New Roman" w:hAnsi="Times New Roman" w:cs="Times New Roman"/>
              <w:i w:val="0"/>
              <w:color w:val="auto"/>
              <w:sz w:val="24"/>
              <w:szCs w:val="24"/>
              <w:rPrChange w:id="2095" w:author="Unemo Magnus, USÖ Labmed länsklinik" w:date="2016-11-14T18:50:00Z">
                <w:rPr>
                  <w:rFonts w:ascii="Times New Roman" w:hAnsi="Times New Roman" w:cs="Times New Roman"/>
                  <w:i w:val="0"/>
                </w:rPr>
              </w:rPrChange>
            </w:rPr>
            <w:delText xml:space="preserve"> </w:delText>
          </w:r>
        </w:del>
      </w:ins>
      <w:del w:id="2096" w:author="sunny" w:date="2016-12-13T19:17:00Z">
        <w:r w:rsidR="00A12BD3" w:rsidRPr="00951267" w:rsidDel="00B06846">
          <w:rPr>
            <w:rFonts w:ascii="Times New Roman" w:hAnsi="Times New Roman" w:cs="Times New Roman"/>
            <w:i w:val="0"/>
            <w:color w:val="auto"/>
            <w:sz w:val="24"/>
            <w:szCs w:val="24"/>
            <w:rPrChange w:id="2097" w:author="Unemo Magnus, USÖ Labmed länsklinik" w:date="2016-11-14T18:50:00Z">
              <w:rPr>
                <w:rFonts w:ascii="Times New Roman" w:hAnsi="Times New Roman" w:cs="Times New Roman"/>
                <w:i w:val="0"/>
              </w:rPr>
            </w:rPrChange>
          </w:rPr>
          <w:delText xml:space="preserve">and non-significant differences (p value &lt; 0.05) marked with a black cross. (B) Hierarchical clustering of hill </w:delText>
        </w:r>
      </w:del>
      <w:ins w:id="2098" w:author="Unemo Magnus, USÖ Labmed länsklinik" w:date="2016-11-15T15:07:00Z">
        <w:del w:id="2099" w:author="sunny" w:date="2016-12-13T19:17:00Z">
          <w:r w:rsidR="00AF166B" w:rsidDel="00B06846">
            <w:rPr>
              <w:rFonts w:ascii="Times New Roman" w:hAnsi="Times New Roman" w:cs="Times New Roman"/>
              <w:i w:val="0"/>
              <w:color w:val="auto"/>
              <w:sz w:val="24"/>
              <w:szCs w:val="24"/>
            </w:rPr>
            <w:delText>H</w:delText>
          </w:r>
          <w:r w:rsidR="00AF166B" w:rsidRPr="00951267" w:rsidDel="00B06846">
            <w:rPr>
              <w:rFonts w:ascii="Times New Roman" w:hAnsi="Times New Roman" w:cs="Times New Roman"/>
              <w:i w:val="0"/>
              <w:color w:val="auto"/>
              <w:sz w:val="24"/>
              <w:szCs w:val="24"/>
              <w:rPrChange w:id="2100" w:author="Unemo Magnus, USÖ Labmed länsklinik" w:date="2016-11-14T18:50:00Z">
                <w:rPr>
                  <w:rFonts w:ascii="Times New Roman" w:hAnsi="Times New Roman" w:cs="Times New Roman"/>
                  <w:i w:val="0"/>
                </w:rPr>
              </w:rPrChange>
            </w:rPr>
            <w:delText xml:space="preserve">ill </w:delText>
          </w:r>
        </w:del>
      </w:ins>
      <w:del w:id="2101" w:author="sunny" w:date="2016-12-13T19:17:00Z">
        <w:r w:rsidR="00A12BD3" w:rsidRPr="00951267" w:rsidDel="00B06846">
          <w:rPr>
            <w:rFonts w:ascii="Times New Roman" w:hAnsi="Times New Roman" w:cs="Times New Roman"/>
            <w:i w:val="0"/>
            <w:color w:val="auto"/>
            <w:sz w:val="24"/>
            <w:szCs w:val="24"/>
            <w:rPrChange w:id="2102" w:author="Unemo Magnus, USÖ Labmed länsklinik" w:date="2016-11-14T18:50:00Z">
              <w:rPr>
                <w:rFonts w:ascii="Times New Roman" w:hAnsi="Times New Roman" w:cs="Times New Roman"/>
                <w:i w:val="0"/>
              </w:rPr>
            </w:rPrChange>
          </w:rPr>
          <w:delText>coefficients.</w:delText>
        </w:r>
        <w:r w:rsidR="004F40FC" w:rsidRPr="00951267" w:rsidDel="00B06846">
          <w:rPr>
            <w:rFonts w:ascii="Times New Roman" w:hAnsi="Times New Roman" w:cs="Times New Roman"/>
            <w:i w:val="0"/>
            <w:color w:val="auto"/>
            <w:sz w:val="24"/>
            <w:szCs w:val="24"/>
            <w:rPrChange w:id="2103" w:author="Unemo Magnus, USÖ Labmed länsklinik" w:date="2016-11-14T18:50:00Z">
              <w:rPr>
                <w:rFonts w:ascii="Times New Roman" w:hAnsi="Times New Roman" w:cs="Times New Roman"/>
                <w:i w:val="0"/>
              </w:rPr>
            </w:rPrChange>
          </w:rPr>
          <w:delText xml:space="preserve"> Rows represent Hill coefficients for different strains (N=124) and columns antimicrobials. </w:delText>
        </w:r>
        <w:r w:rsidR="00A12BD3" w:rsidRPr="00951267" w:rsidDel="00B06846">
          <w:rPr>
            <w:rFonts w:ascii="Times New Roman" w:hAnsi="Times New Roman" w:cs="Times New Roman"/>
            <w:i w:val="0"/>
            <w:color w:val="auto"/>
            <w:sz w:val="24"/>
            <w:szCs w:val="24"/>
            <w:rPrChange w:id="2104" w:author="Unemo Magnus, USÖ Labmed länsklinik" w:date="2016-11-14T18:50:00Z">
              <w:rPr>
                <w:rFonts w:ascii="Times New Roman" w:hAnsi="Times New Roman" w:cs="Times New Roman"/>
                <w:i w:val="0"/>
              </w:rPr>
            </w:rPrChange>
          </w:rPr>
          <w:delText xml:space="preserve">Antimicrobials could be </w:delText>
        </w:r>
        <w:r w:rsidR="004F40FC" w:rsidRPr="00951267" w:rsidDel="00B06846">
          <w:rPr>
            <w:rFonts w:ascii="Times New Roman" w:hAnsi="Times New Roman" w:cs="Times New Roman"/>
            <w:i w:val="0"/>
            <w:color w:val="auto"/>
            <w:sz w:val="24"/>
            <w:szCs w:val="24"/>
            <w:rPrChange w:id="2105" w:author="Unemo Magnus, USÖ Labmed länsklinik" w:date="2016-11-14T18:50:00Z">
              <w:rPr>
                <w:rFonts w:ascii="Times New Roman" w:hAnsi="Times New Roman" w:cs="Times New Roman"/>
                <w:i w:val="0"/>
              </w:rPr>
            </w:rPrChange>
          </w:rPr>
          <w:delText>grouped</w:delText>
        </w:r>
        <w:r w:rsidR="00384077" w:rsidRPr="00951267" w:rsidDel="00B06846">
          <w:rPr>
            <w:rFonts w:ascii="Times New Roman" w:hAnsi="Times New Roman" w:cs="Times New Roman"/>
            <w:i w:val="0"/>
            <w:color w:val="auto"/>
            <w:sz w:val="24"/>
            <w:szCs w:val="24"/>
            <w:rPrChange w:id="2106" w:author="Unemo Magnus, USÖ Labmed länsklinik" w:date="2016-11-14T18:50:00Z">
              <w:rPr>
                <w:rFonts w:ascii="Times New Roman" w:hAnsi="Times New Roman" w:cs="Times New Roman"/>
                <w:i w:val="0"/>
              </w:rPr>
            </w:rPrChange>
          </w:rPr>
          <w:delText xml:space="preserve"> in three similarity </w:delText>
        </w:r>
        <w:r w:rsidR="004F40FC" w:rsidRPr="00951267" w:rsidDel="00B06846">
          <w:rPr>
            <w:rFonts w:ascii="Times New Roman" w:hAnsi="Times New Roman" w:cs="Times New Roman"/>
            <w:i w:val="0"/>
            <w:color w:val="auto"/>
            <w:sz w:val="24"/>
            <w:szCs w:val="24"/>
            <w:rPrChange w:id="2107" w:author="Unemo Magnus, USÖ Labmed länsklinik" w:date="2016-11-14T18:50:00Z">
              <w:rPr>
                <w:rFonts w:ascii="Times New Roman" w:hAnsi="Times New Roman" w:cs="Times New Roman"/>
                <w:i w:val="0"/>
              </w:rPr>
            </w:rPrChange>
          </w:rPr>
          <w:delText xml:space="preserve">clusters. The distance dendrogram for the cluster was highlighted in </w:delText>
        </w:r>
        <w:commentRangeStart w:id="2108"/>
        <w:r w:rsidR="004F40FC" w:rsidRPr="00951267" w:rsidDel="00B06846">
          <w:rPr>
            <w:rFonts w:ascii="Times New Roman" w:hAnsi="Times New Roman" w:cs="Times New Roman"/>
            <w:i w:val="0"/>
            <w:color w:val="auto"/>
            <w:sz w:val="24"/>
            <w:szCs w:val="24"/>
            <w:rPrChange w:id="2109" w:author="Unemo Magnus, USÖ Labmed länsklinik" w:date="2016-11-14T18:50:00Z">
              <w:rPr>
                <w:rFonts w:ascii="Times New Roman" w:hAnsi="Times New Roman" w:cs="Times New Roman"/>
                <w:i w:val="0"/>
              </w:rPr>
            </w:rPrChange>
          </w:rPr>
          <w:delText>green, yellow and red</w:delText>
        </w:r>
        <w:commentRangeEnd w:id="2108"/>
        <w:r w:rsidR="001C4FB2" w:rsidDel="00B06846">
          <w:rPr>
            <w:rStyle w:val="CommentReference"/>
            <w:i w:val="0"/>
            <w:iCs w:val="0"/>
            <w:color w:val="auto"/>
          </w:rPr>
          <w:commentReference w:id="2108"/>
        </w:r>
        <w:r w:rsidR="00A12BD3" w:rsidRPr="00951267" w:rsidDel="00B06846">
          <w:rPr>
            <w:rFonts w:ascii="Times New Roman" w:hAnsi="Times New Roman" w:cs="Times New Roman"/>
            <w:i w:val="0"/>
            <w:color w:val="auto"/>
            <w:sz w:val="24"/>
            <w:szCs w:val="24"/>
            <w:rPrChange w:id="2110" w:author="Unemo Magnus, USÖ Labmed länsklinik" w:date="2016-11-14T18:50:00Z">
              <w:rPr>
                <w:rFonts w:ascii="Times New Roman" w:hAnsi="Times New Roman" w:cs="Times New Roman"/>
                <w:i w:val="0"/>
              </w:rPr>
            </w:rPrChange>
          </w:rPr>
          <w:delText xml:space="preserve"> (p-</w:delText>
        </w:r>
        <w:r w:rsidRPr="00951267" w:rsidDel="00B06846">
          <w:rPr>
            <w:rFonts w:ascii="Times New Roman" w:hAnsi="Times New Roman" w:cs="Times New Roman"/>
            <w:i w:val="0"/>
            <w:color w:val="auto"/>
            <w:sz w:val="24"/>
            <w:szCs w:val="24"/>
            <w:rPrChange w:id="2111" w:author="Unemo Magnus, USÖ Labmed länsklinik" w:date="2016-11-14T18:50:00Z">
              <w:rPr>
                <w:rFonts w:ascii="Times New Roman" w:hAnsi="Times New Roman" w:cs="Times New Roman"/>
                <w:i w:val="0"/>
              </w:rPr>
            </w:rPrChange>
          </w:rPr>
          <w:delText>value of chi square test 0.018</w:delText>
        </w:r>
        <w:r w:rsidR="00A12BD3" w:rsidRPr="00951267" w:rsidDel="00B06846">
          <w:rPr>
            <w:rFonts w:ascii="Times New Roman" w:hAnsi="Times New Roman" w:cs="Times New Roman"/>
            <w:i w:val="0"/>
            <w:color w:val="auto"/>
            <w:sz w:val="24"/>
            <w:szCs w:val="24"/>
            <w:rPrChange w:id="2112" w:author="Unemo Magnus, USÖ Labmed länsklinik" w:date="2016-11-14T18:50:00Z">
              <w:rPr>
                <w:rFonts w:ascii="Times New Roman" w:hAnsi="Times New Roman" w:cs="Times New Roman"/>
                <w:i w:val="0"/>
              </w:rPr>
            </w:rPrChange>
          </w:rPr>
          <w:delText>)</w:delText>
        </w:r>
        <w:r w:rsidR="004F40FC" w:rsidRPr="00951267" w:rsidDel="00B06846">
          <w:rPr>
            <w:rFonts w:ascii="Times New Roman" w:hAnsi="Times New Roman" w:cs="Times New Roman"/>
            <w:i w:val="0"/>
            <w:color w:val="auto"/>
            <w:sz w:val="24"/>
            <w:szCs w:val="24"/>
            <w:rPrChange w:id="2113" w:author="Unemo Magnus, USÖ Labmed länsklinik" w:date="2016-11-14T18:50:00Z">
              <w:rPr>
                <w:rFonts w:ascii="Times New Roman" w:hAnsi="Times New Roman" w:cs="Times New Roman"/>
                <w:i w:val="0"/>
              </w:rPr>
            </w:rPrChange>
          </w:rPr>
          <w:delText>. The distance dendrogram for the rows is not shown since none of the differences found was significant</w:delText>
        </w:r>
        <w:r w:rsidR="00D25995" w:rsidRPr="00951267" w:rsidDel="00B06846">
          <w:rPr>
            <w:rFonts w:ascii="Times New Roman" w:hAnsi="Times New Roman" w:cs="Times New Roman"/>
            <w:i w:val="0"/>
            <w:color w:val="auto"/>
            <w:sz w:val="24"/>
            <w:szCs w:val="24"/>
            <w:rPrChange w:id="2114" w:author="Unemo Magnus, USÖ Labmed länsklinik" w:date="2016-11-14T18:50:00Z">
              <w:rPr>
                <w:rFonts w:ascii="Times New Roman" w:hAnsi="Times New Roman" w:cs="Times New Roman"/>
                <w:i w:val="0"/>
              </w:rPr>
            </w:rPrChange>
          </w:rPr>
          <w:delText>.</w:delText>
        </w:r>
        <w:r w:rsidR="004F40FC" w:rsidRPr="00951267" w:rsidDel="00B06846">
          <w:rPr>
            <w:rFonts w:ascii="Times New Roman" w:hAnsi="Times New Roman" w:cs="Times New Roman"/>
            <w:i w:val="0"/>
            <w:color w:val="auto"/>
            <w:sz w:val="24"/>
            <w:szCs w:val="24"/>
            <w:rPrChange w:id="2115" w:author="Unemo Magnus, USÖ Labmed länsklinik" w:date="2016-11-14T18:50:00Z">
              <w:rPr>
                <w:rFonts w:ascii="Times New Roman" w:hAnsi="Times New Roman" w:cs="Times New Roman"/>
                <w:i w:val="0"/>
              </w:rPr>
            </w:rPrChange>
          </w:rPr>
          <w:delText xml:space="preserve"> </w:delText>
        </w:r>
      </w:del>
    </w:p>
    <w:p w14:paraId="6885F8AF" w14:textId="77777777" w:rsidR="00336F88" w:rsidRDefault="00336F88" w:rsidP="00A17D4C">
      <w:pPr>
        <w:spacing w:line="480" w:lineRule="auto"/>
        <w:rPr>
          <w:noProof/>
          <w:lang w:eastAsia="en-GB"/>
        </w:rPr>
      </w:pPr>
    </w:p>
    <w:p w14:paraId="47356ADC" w14:textId="274F9AFD" w:rsidR="00336F88" w:rsidRDefault="009A4AFC" w:rsidP="009A4AFC">
      <w:pPr>
        <w:keepNext/>
        <w:spacing w:line="480" w:lineRule="auto"/>
        <w:jc w:val="center"/>
      </w:pPr>
      <w:del w:id="2116" w:author="sunny" w:date="2016-12-16T10:49:00Z">
        <w:r w:rsidDel="00D60E95">
          <w:rPr>
            <w:noProof/>
            <w:lang w:eastAsia="en-GB"/>
          </w:rPr>
          <w:drawing>
            <wp:inline distT="0" distB="0" distL="0" distR="0" wp14:anchorId="09841785" wp14:editId="33F9AC02">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del>
    </w:p>
    <w:p w14:paraId="274A0499" w14:textId="3664AD13" w:rsidR="00336F88" w:rsidRPr="00951267" w:rsidDel="006C3DA7" w:rsidRDefault="00336F88">
      <w:pPr>
        <w:pStyle w:val="Caption"/>
        <w:spacing w:line="480" w:lineRule="auto"/>
        <w:jc w:val="both"/>
        <w:rPr>
          <w:del w:id="2117" w:author="sunny" w:date="2016-12-16T11:12:00Z"/>
          <w:rFonts w:ascii="Times New Roman" w:hAnsi="Times New Roman" w:cs="Times New Roman"/>
          <w:i w:val="0"/>
          <w:noProof/>
          <w:color w:val="auto"/>
          <w:sz w:val="24"/>
          <w:szCs w:val="24"/>
          <w:rPrChange w:id="2118" w:author="Unemo Magnus, USÖ Labmed länsklinik" w:date="2016-11-14T18:50:00Z">
            <w:rPr>
              <w:del w:id="2119" w:author="sunny" w:date="2016-12-16T11:12:00Z"/>
              <w:rFonts w:ascii="Times New Roman" w:hAnsi="Times New Roman" w:cs="Times New Roman"/>
              <w:i w:val="0"/>
              <w:noProof/>
            </w:rPr>
          </w:rPrChange>
        </w:rPr>
        <w:pPrChange w:id="2120" w:author="Unemo Magnus, USÖ Labmed länsklinik" w:date="2016-11-14T18:50:00Z">
          <w:pPr>
            <w:pStyle w:val="Caption"/>
            <w:jc w:val="both"/>
          </w:pPr>
        </w:pPrChange>
      </w:pPr>
      <w:commentRangeStart w:id="2121"/>
      <w:del w:id="2122" w:author="sunny" w:date="2016-12-16T11:12:00Z">
        <w:r w:rsidRPr="00951267" w:rsidDel="006C3DA7">
          <w:rPr>
            <w:rFonts w:ascii="Times New Roman" w:hAnsi="Times New Roman" w:cs="Times New Roman"/>
            <w:b/>
            <w:i w:val="0"/>
            <w:color w:val="auto"/>
            <w:sz w:val="24"/>
            <w:szCs w:val="24"/>
            <w:rPrChange w:id="2123" w:author="Unemo Magnus, USÖ Labmed länsklinik" w:date="2016-11-14T18:50:00Z">
              <w:rPr>
                <w:rFonts w:ascii="Times New Roman" w:hAnsi="Times New Roman" w:cs="Times New Roman"/>
                <w:b/>
                <w:i w:val="0"/>
              </w:rPr>
            </w:rPrChange>
          </w:rPr>
          <w:delText xml:space="preserve">Figure </w:delText>
        </w:r>
        <w:r w:rsidR="0050239E" w:rsidRPr="00951267" w:rsidDel="006C3DA7">
          <w:rPr>
            <w:rFonts w:ascii="Times New Roman" w:hAnsi="Times New Roman" w:cs="Times New Roman"/>
            <w:b/>
            <w:i w:val="0"/>
            <w:color w:val="auto"/>
            <w:sz w:val="24"/>
            <w:szCs w:val="24"/>
            <w:rPrChange w:id="2124" w:author="Unemo Magnus, USÖ Labmed länsklinik" w:date="2016-11-14T18:50:00Z">
              <w:rPr>
                <w:rFonts w:ascii="Times New Roman" w:hAnsi="Times New Roman" w:cs="Times New Roman"/>
                <w:b/>
                <w:i w:val="0"/>
                <w:noProof/>
              </w:rPr>
            </w:rPrChange>
          </w:rPr>
          <w:fldChar w:fldCharType="begin"/>
        </w:r>
        <w:r w:rsidR="0050239E" w:rsidRPr="00951267" w:rsidDel="006C3DA7">
          <w:rPr>
            <w:rFonts w:ascii="Times New Roman" w:hAnsi="Times New Roman" w:cs="Times New Roman"/>
            <w:b/>
            <w:i w:val="0"/>
            <w:color w:val="auto"/>
            <w:sz w:val="24"/>
            <w:szCs w:val="24"/>
            <w:rPrChange w:id="2125" w:author="Unemo Magnus, USÖ Labmed länsklinik" w:date="2016-11-14T18:50:00Z">
              <w:rPr>
                <w:rFonts w:ascii="Times New Roman" w:hAnsi="Times New Roman" w:cs="Times New Roman"/>
                <w:b/>
                <w:i w:val="0"/>
              </w:rPr>
            </w:rPrChange>
          </w:rPr>
          <w:delInstrText xml:space="preserve"> SEQ Figure \* ARABIC </w:delInstrText>
        </w:r>
        <w:r w:rsidR="0050239E" w:rsidRPr="00951267" w:rsidDel="006C3DA7">
          <w:rPr>
            <w:rFonts w:ascii="Times New Roman" w:hAnsi="Times New Roman" w:cs="Times New Roman"/>
            <w:b/>
            <w:i w:val="0"/>
            <w:color w:val="auto"/>
            <w:sz w:val="24"/>
            <w:szCs w:val="24"/>
            <w:rPrChange w:id="2126" w:author="Unemo Magnus, USÖ Labmed länsklinik" w:date="2016-11-14T18:50:00Z">
              <w:rPr>
                <w:rFonts w:ascii="Times New Roman" w:hAnsi="Times New Roman" w:cs="Times New Roman"/>
                <w:b/>
                <w:i w:val="0"/>
                <w:noProof/>
              </w:rPr>
            </w:rPrChange>
          </w:rPr>
          <w:fldChar w:fldCharType="separate"/>
        </w:r>
        <w:r w:rsidR="00EC4238" w:rsidRPr="00951267" w:rsidDel="006C3DA7">
          <w:rPr>
            <w:rFonts w:ascii="Times New Roman" w:hAnsi="Times New Roman" w:cs="Times New Roman"/>
            <w:b/>
            <w:i w:val="0"/>
            <w:noProof/>
            <w:color w:val="auto"/>
            <w:sz w:val="24"/>
            <w:szCs w:val="24"/>
            <w:rPrChange w:id="2127" w:author="Unemo Magnus, USÖ Labmed länsklinik" w:date="2016-11-14T18:50:00Z">
              <w:rPr>
                <w:rFonts w:ascii="Times New Roman" w:hAnsi="Times New Roman" w:cs="Times New Roman"/>
                <w:b/>
                <w:i w:val="0"/>
                <w:noProof/>
              </w:rPr>
            </w:rPrChange>
          </w:rPr>
          <w:delText>2</w:delText>
        </w:r>
        <w:r w:rsidR="0050239E" w:rsidRPr="00951267" w:rsidDel="006C3DA7">
          <w:rPr>
            <w:rFonts w:ascii="Times New Roman" w:hAnsi="Times New Roman" w:cs="Times New Roman"/>
            <w:b/>
            <w:i w:val="0"/>
            <w:noProof/>
            <w:color w:val="auto"/>
            <w:sz w:val="24"/>
            <w:szCs w:val="24"/>
            <w:rPrChange w:id="2128" w:author="Unemo Magnus, USÖ Labmed länsklinik" w:date="2016-11-14T18:50:00Z">
              <w:rPr>
                <w:rFonts w:ascii="Times New Roman" w:hAnsi="Times New Roman" w:cs="Times New Roman"/>
                <w:b/>
                <w:i w:val="0"/>
                <w:noProof/>
              </w:rPr>
            </w:rPrChange>
          </w:rPr>
          <w:fldChar w:fldCharType="end"/>
        </w:r>
        <w:r w:rsidR="00B276E4" w:rsidRPr="00951267" w:rsidDel="006C3DA7">
          <w:rPr>
            <w:rFonts w:ascii="Times New Roman" w:hAnsi="Times New Roman" w:cs="Times New Roman"/>
            <w:b/>
            <w:i w:val="0"/>
            <w:noProof/>
            <w:color w:val="auto"/>
            <w:sz w:val="24"/>
            <w:szCs w:val="24"/>
            <w:rPrChange w:id="2129" w:author="Unemo Magnus, USÖ Labmed länsklinik" w:date="2016-11-14T18:50:00Z">
              <w:rPr>
                <w:rFonts w:ascii="Times New Roman" w:hAnsi="Times New Roman" w:cs="Times New Roman"/>
                <w:b/>
                <w:i w:val="0"/>
                <w:noProof/>
              </w:rPr>
            </w:rPrChange>
          </w:rPr>
          <w:delText xml:space="preserve">. </w:delText>
        </w:r>
        <w:commentRangeEnd w:id="2121"/>
        <w:r w:rsidR="00FB37A5" w:rsidDel="006C3DA7">
          <w:rPr>
            <w:rStyle w:val="CommentReference"/>
            <w:i w:val="0"/>
            <w:iCs w:val="0"/>
            <w:color w:val="auto"/>
          </w:rPr>
          <w:commentReference w:id="2121"/>
        </w:r>
        <w:r w:rsidR="00B276E4" w:rsidRPr="00951267" w:rsidDel="006C3DA7">
          <w:rPr>
            <w:rFonts w:ascii="Times New Roman" w:hAnsi="Times New Roman" w:cs="Times New Roman"/>
            <w:b/>
            <w:i w:val="0"/>
            <w:noProof/>
            <w:color w:val="auto"/>
            <w:sz w:val="24"/>
            <w:szCs w:val="24"/>
            <w:rPrChange w:id="2130" w:author="Unemo Magnus, USÖ Labmed länsklinik" w:date="2016-11-14T18:50:00Z">
              <w:rPr>
                <w:rFonts w:ascii="Times New Roman" w:hAnsi="Times New Roman" w:cs="Times New Roman"/>
                <w:b/>
                <w:i w:val="0"/>
                <w:noProof/>
              </w:rPr>
            </w:rPrChange>
          </w:rPr>
          <w:delText>Contingency table with categorical errors of model predicted MICs</w:delText>
        </w:r>
        <w:r w:rsidR="00B276E4" w:rsidRPr="00951267" w:rsidDel="006C3DA7">
          <w:rPr>
            <w:rFonts w:ascii="Times New Roman" w:hAnsi="Times New Roman" w:cs="Times New Roman"/>
            <w:i w:val="0"/>
            <w:noProof/>
            <w:color w:val="auto"/>
            <w:sz w:val="24"/>
            <w:szCs w:val="24"/>
            <w:rPrChange w:id="2131" w:author="Unemo Magnus, USÖ Labmed länsklinik" w:date="2016-11-14T18:50:00Z">
              <w:rPr>
                <w:rFonts w:ascii="Times New Roman" w:hAnsi="Times New Roman" w:cs="Times New Roman"/>
                <w:i w:val="0"/>
                <w:noProof/>
              </w:rPr>
            </w:rPrChange>
          </w:rPr>
          <w:delText xml:space="preserve">. Etest </w:delText>
        </w:r>
      </w:del>
      <w:ins w:id="2132" w:author="Unemo Magnus, USÖ Labmed länsklinik" w:date="2016-11-17T17:35:00Z">
        <w:del w:id="2133" w:author="sunny" w:date="2016-12-16T11:12:00Z">
          <w:r w:rsidR="003F52C7" w:rsidDel="006C3DA7">
            <w:rPr>
              <w:rFonts w:ascii="Times New Roman" w:hAnsi="Times New Roman" w:cs="Times New Roman"/>
              <w:i w:val="0"/>
              <w:noProof/>
              <w:color w:val="auto"/>
              <w:sz w:val="24"/>
              <w:szCs w:val="24"/>
            </w:rPr>
            <w:delText xml:space="preserve">MIC </w:delText>
          </w:r>
        </w:del>
      </w:ins>
      <w:del w:id="2134" w:author="sunny" w:date="2016-12-16T11:12:00Z">
        <w:r w:rsidR="00B276E4" w:rsidRPr="00951267" w:rsidDel="006C3DA7">
          <w:rPr>
            <w:rFonts w:ascii="Times New Roman" w:hAnsi="Times New Roman" w:cs="Times New Roman"/>
            <w:i w:val="0"/>
            <w:noProof/>
            <w:color w:val="auto"/>
            <w:sz w:val="24"/>
            <w:szCs w:val="24"/>
            <w:rPrChange w:id="2135" w:author="Unemo Magnus, USÖ Labmed länsklinik" w:date="2016-11-14T18:50:00Z">
              <w:rPr>
                <w:rFonts w:ascii="Times New Roman" w:hAnsi="Times New Roman" w:cs="Times New Roman"/>
                <w:i w:val="0"/>
                <w:noProof/>
              </w:rPr>
            </w:rPrChange>
          </w:rPr>
          <w:delText xml:space="preserve">data were classified </w:delText>
        </w:r>
      </w:del>
      <w:ins w:id="2136" w:author="Unemo Magnus, USÖ Labmed länsklinik" w:date="2016-11-17T17:35:00Z">
        <w:del w:id="2137" w:author="sunny" w:date="2016-12-16T11:12:00Z">
          <w:r w:rsidR="003F52C7" w:rsidDel="006C3DA7">
            <w:rPr>
              <w:rFonts w:ascii="Times New Roman" w:hAnsi="Times New Roman" w:cs="Times New Roman"/>
              <w:i w:val="0"/>
              <w:noProof/>
              <w:color w:val="auto"/>
              <w:sz w:val="24"/>
              <w:szCs w:val="24"/>
            </w:rPr>
            <w:delText xml:space="preserve">into </w:delText>
          </w:r>
        </w:del>
      </w:ins>
      <w:del w:id="2138" w:author="sunny" w:date="2016-12-16T11:12:00Z">
        <w:r w:rsidR="00B276E4" w:rsidRPr="00951267" w:rsidDel="006C3DA7">
          <w:rPr>
            <w:rFonts w:ascii="Times New Roman" w:hAnsi="Times New Roman" w:cs="Times New Roman"/>
            <w:i w:val="0"/>
            <w:noProof/>
            <w:color w:val="auto"/>
            <w:sz w:val="24"/>
            <w:szCs w:val="24"/>
            <w:rPrChange w:id="2139" w:author="Unemo Magnus, USÖ Labmed länsklinik" w:date="2016-11-14T18:50:00Z">
              <w:rPr>
                <w:rFonts w:ascii="Times New Roman" w:hAnsi="Times New Roman" w:cs="Times New Roman"/>
                <w:i w:val="0"/>
                <w:noProof/>
              </w:rPr>
            </w:rPrChange>
          </w:rPr>
          <w:delText>according to the categories resistant (R), susceptible (S) and intermedia</w:delText>
        </w:r>
      </w:del>
      <w:ins w:id="2140" w:author="Unemo Magnus, USÖ Labmed länsklinik" w:date="2016-11-17T17:36:00Z">
        <w:del w:id="2141" w:author="sunny" w:date="2016-12-16T11:12:00Z">
          <w:r w:rsidR="003F52C7" w:rsidDel="006C3DA7">
            <w:rPr>
              <w:rFonts w:ascii="Times New Roman" w:hAnsi="Times New Roman" w:cs="Times New Roman"/>
              <w:i w:val="0"/>
              <w:noProof/>
              <w:color w:val="auto"/>
              <w:sz w:val="24"/>
              <w:szCs w:val="24"/>
            </w:rPr>
            <w:delText>te</w:delText>
          </w:r>
        </w:del>
      </w:ins>
      <w:del w:id="2142" w:author="sunny" w:date="2016-12-16T11:12:00Z">
        <w:r w:rsidR="00B276E4" w:rsidRPr="00951267" w:rsidDel="006C3DA7">
          <w:rPr>
            <w:rFonts w:ascii="Times New Roman" w:hAnsi="Times New Roman" w:cs="Times New Roman"/>
            <w:i w:val="0"/>
            <w:noProof/>
            <w:color w:val="auto"/>
            <w:sz w:val="24"/>
            <w:szCs w:val="24"/>
            <w:rPrChange w:id="2143" w:author="Unemo Magnus, USÖ Labmed länsklinik" w:date="2016-11-14T18:50:00Z">
              <w:rPr>
                <w:rFonts w:ascii="Times New Roman" w:hAnsi="Times New Roman" w:cs="Times New Roman"/>
                <w:i w:val="0"/>
                <w:noProof/>
              </w:rPr>
            </w:rPrChange>
          </w:rPr>
          <w:delText xml:space="preserve">ry (I) when defined according to </w:delText>
        </w:r>
      </w:del>
      <w:ins w:id="2144" w:author="Unemo Magnus, USÖ Labmed länsklinik" w:date="2016-11-17T17:36:00Z">
        <w:del w:id="2145" w:author="sunny" w:date="2016-12-16T11:12:00Z">
          <w:r w:rsidR="003F52C7" w:rsidDel="006C3DA7">
            <w:rPr>
              <w:rFonts w:ascii="Times New Roman" w:hAnsi="Times New Roman" w:cs="Times New Roman"/>
              <w:i w:val="0"/>
              <w:noProof/>
              <w:color w:val="auto"/>
              <w:sz w:val="24"/>
              <w:szCs w:val="24"/>
            </w:rPr>
            <w:delText xml:space="preserve">the </w:delText>
          </w:r>
        </w:del>
      </w:ins>
      <w:del w:id="2146" w:author="sunny" w:date="2016-12-16T11:12:00Z">
        <w:r w:rsidR="00B276E4" w:rsidRPr="00951267" w:rsidDel="006C3DA7">
          <w:rPr>
            <w:rFonts w:ascii="Times New Roman" w:hAnsi="Times New Roman" w:cs="Times New Roman"/>
            <w:i w:val="0"/>
            <w:noProof/>
            <w:color w:val="auto"/>
            <w:sz w:val="24"/>
            <w:szCs w:val="24"/>
            <w:rPrChange w:id="2147" w:author="Unemo Magnus, USÖ Labmed länsklinik" w:date="2016-11-14T18:50:00Z">
              <w:rPr>
                <w:rFonts w:ascii="Times New Roman" w:hAnsi="Times New Roman" w:cs="Times New Roman"/>
                <w:i w:val="0"/>
                <w:noProof/>
              </w:rPr>
            </w:rPrChange>
          </w:rPr>
          <w:delText>EUCAST 2016 criteria.</w:delText>
        </w:r>
      </w:del>
      <w:ins w:id="2148" w:author="Unemo Magnus, USÖ Labmed länsklinik" w:date="2016-11-17T17:38:00Z">
        <w:del w:id="2149" w:author="sunny" w:date="2016-12-16T11:12:00Z">
          <w:r w:rsidR="003F52C7" w:rsidDel="006C3DA7">
            <w:rPr>
              <w:rFonts w:ascii="Times New Roman" w:hAnsi="Times New Roman" w:cs="Times New Roman"/>
              <w:i w:val="0"/>
              <w:noProof/>
              <w:color w:val="auto"/>
              <w:sz w:val="24"/>
              <w:szCs w:val="24"/>
              <w:vertAlign w:val="superscript"/>
            </w:rPr>
            <w:delText>30</w:delText>
          </w:r>
        </w:del>
      </w:ins>
      <w:del w:id="2150" w:author="sunny" w:date="2016-12-16T11:12:00Z">
        <w:r w:rsidR="00B276E4" w:rsidRPr="00951267" w:rsidDel="006C3DA7">
          <w:rPr>
            <w:rFonts w:ascii="Times New Roman" w:hAnsi="Times New Roman" w:cs="Times New Roman"/>
            <w:i w:val="0"/>
            <w:noProof/>
            <w:color w:val="auto"/>
            <w:sz w:val="24"/>
            <w:szCs w:val="24"/>
            <w:rPrChange w:id="2151" w:author="Unemo Magnus, USÖ Labmed länsklinik" w:date="2016-11-14T18:50:00Z">
              <w:rPr>
                <w:rFonts w:ascii="Times New Roman" w:hAnsi="Times New Roman" w:cs="Times New Roman"/>
                <w:i w:val="0"/>
                <w:noProof/>
              </w:rPr>
            </w:rPrChange>
          </w:rPr>
          <w:delText xml:space="preserve"> The cutoff values (mg/L) are shown as dashed black lines. Predicted MIC values are shown as point estimate with 95% confidence interval.</w:delText>
        </w:r>
        <w:r w:rsidR="00B321B3" w:rsidRPr="00951267" w:rsidDel="006C3DA7">
          <w:rPr>
            <w:rFonts w:ascii="Times New Roman" w:hAnsi="Times New Roman" w:cs="Times New Roman"/>
            <w:i w:val="0"/>
            <w:noProof/>
            <w:color w:val="auto"/>
            <w:sz w:val="24"/>
            <w:szCs w:val="24"/>
            <w:rPrChange w:id="2152" w:author="Unemo Magnus, USÖ Labmed länsklinik" w:date="2016-11-14T18:50:00Z">
              <w:rPr>
                <w:rFonts w:ascii="Times New Roman" w:hAnsi="Times New Roman" w:cs="Times New Roman"/>
                <w:i w:val="0"/>
                <w:noProof/>
              </w:rPr>
            </w:rPrChange>
          </w:rPr>
          <w:delText xml:space="preserve"> Correctly classified strains are depicted as green. </w:delText>
        </w:r>
        <w:commentRangeStart w:id="2153"/>
        <w:r w:rsidR="00B321B3" w:rsidRPr="00951267" w:rsidDel="006C3DA7">
          <w:rPr>
            <w:rFonts w:ascii="Times New Roman" w:hAnsi="Times New Roman" w:cs="Times New Roman"/>
            <w:i w:val="0"/>
            <w:noProof/>
            <w:color w:val="auto"/>
            <w:sz w:val="24"/>
            <w:szCs w:val="24"/>
            <w:rPrChange w:id="2154" w:author="Unemo Magnus, USÖ Labmed länsklinik" w:date="2016-11-14T18:50:00Z">
              <w:rPr>
                <w:rFonts w:ascii="Times New Roman" w:hAnsi="Times New Roman" w:cs="Times New Roman"/>
                <w:i w:val="0"/>
                <w:noProof/>
              </w:rPr>
            </w:rPrChange>
          </w:rPr>
          <w:delText xml:space="preserve">Major errors (S to R) and very major errors (R to S) are shown in red. </w:delText>
        </w:r>
        <w:commentRangeEnd w:id="2153"/>
        <w:r w:rsidR="003F52C7" w:rsidDel="006C3DA7">
          <w:rPr>
            <w:rStyle w:val="CommentReference"/>
            <w:i w:val="0"/>
            <w:iCs w:val="0"/>
            <w:color w:val="auto"/>
          </w:rPr>
          <w:commentReference w:id="2153"/>
        </w:r>
        <w:r w:rsidR="00B321B3" w:rsidRPr="00951267" w:rsidDel="006C3DA7">
          <w:rPr>
            <w:rFonts w:ascii="Times New Roman" w:hAnsi="Times New Roman" w:cs="Times New Roman"/>
            <w:i w:val="0"/>
            <w:noProof/>
            <w:color w:val="auto"/>
            <w:sz w:val="24"/>
            <w:szCs w:val="24"/>
            <w:rPrChange w:id="2155" w:author="Unemo Magnus, USÖ Labmed länsklinik" w:date="2016-11-14T18:50:00Z">
              <w:rPr>
                <w:rFonts w:ascii="Times New Roman" w:hAnsi="Times New Roman" w:cs="Times New Roman"/>
                <w:i w:val="0"/>
                <w:noProof/>
              </w:rPr>
            </w:rPrChange>
          </w:rPr>
          <w:delText>Minor errors resulting from misclassifications of intermedia</w:delText>
        </w:r>
      </w:del>
      <w:ins w:id="2156" w:author="Unemo Magnus, USÖ Labmed länsklinik" w:date="2016-11-17T17:39:00Z">
        <w:del w:id="2157" w:author="sunny" w:date="2016-12-16T11:12:00Z">
          <w:r w:rsidR="003F52C7" w:rsidDel="006C3DA7">
            <w:rPr>
              <w:rFonts w:ascii="Times New Roman" w:hAnsi="Times New Roman" w:cs="Times New Roman"/>
              <w:i w:val="0"/>
              <w:noProof/>
              <w:color w:val="auto"/>
              <w:sz w:val="24"/>
              <w:szCs w:val="24"/>
            </w:rPr>
            <w:delText>te</w:delText>
          </w:r>
        </w:del>
      </w:ins>
      <w:del w:id="2158" w:author="sunny" w:date="2016-12-16T11:12:00Z">
        <w:r w:rsidR="00B321B3" w:rsidRPr="00951267" w:rsidDel="006C3DA7">
          <w:rPr>
            <w:rFonts w:ascii="Times New Roman" w:hAnsi="Times New Roman" w:cs="Times New Roman"/>
            <w:i w:val="0"/>
            <w:noProof/>
            <w:color w:val="auto"/>
            <w:sz w:val="24"/>
            <w:szCs w:val="24"/>
            <w:rPrChange w:id="2159" w:author="Unemo Magnus, USÖ Labmed länsklinik" w:date="2016-11-14T18:50:00Z">
              <w:rPr>
                <w:rFonts w:ascii="Times New Roman" w:hAnsi="Times New Roman" w:cs="Times New Roman"/>
                <w:i w:val="0"/>
                <w:noProof/>
              </w:rPr>
            </w:rPrChange>
          </w:rPr>
          <w:delText>ry strains are dr</w:delText>
        </w:r>
        <w:r w:rsidR="006F28DD" w:rsidRPr="00951267" w:rsidDel="006C3DA7">
          <w:rPr>
            <w:rFonts w:ascii="Times New Roman" w:hAnsi="Times New Roman" w:cs="Times New Roman"/>
            <w:i w:val="0"/>
            <w:noProof/>
            <w:color w:val="auto"/>
            <w:sz w:val="24"/>
            <w:szCs w:val="24"/>
            <w:rPrChange w:id="2160" w:author="Unemo Magnus, USÖ Labmed länsklinik" w:date="2016-11-14T18:50:00Z">
              <w:rPr>
                <w:rFonts w:ascii="Times New Roman" w:hAnsi="Times New Roman" w:cs="Times New Roman"/>
                <w:i w:val="0"/>
                <w:noProof/>
              </w:rPr>
            </w:rPrChange>
          </w:rPr>
          <w:delText>awn in blue.</w:delText>
        </w:r>
        <w:r w:rsidR="000153BB" w:rsidRPr="00951267" w:rsidDel="006C3DA7">
          <w:rPr>
            <w:rFonts w:ascii="Times New Roman" w:hAnsi="Times New Roman" w:cs="Times New Roman"/>
            <w:i w:val="0"/>
            <w:noProof/>
            <w:color w:val="auto"/>
            <w:sz w:val="24"/>
            <w:szCs w:val="24"/>
            <w:rPrChange w:id="2161" w:author="Unemo Magnus, USÖ Labmed länsklinik" w:date="2016-11-14T18:50:00Z">
              <w:rPr>
                <w:rFonts w:ascii="Times New Roman" w:hAnsi="Times New Roman" w:cs="Times New Roman"/>
                <w:i w:val="0"/>
                <w:noProof/>
              </w:rPr>
            </w:rPrChange>
          </w:rPr>
          <w:delText xml:space="preserve"> Data below or above limit of detection were not included. </w:delText>
        </w:r>
        <w:r w:rsidR="00664121" w:rsidRPr="00951267" w:rsidDel="006C3DA7">
          <w:rPr>
            <w:rFonts w:ascii="Times New Roman" w:hAnsi="Times New Roman" w:cs="Times New Roman"/>
            <w:i w:val="0"/>
            <w:noProof/>
            <w:color w:val="auto"/>
            <w:sz w:val="24"/>
            <w:szCs w:val="24"/>
            <w:rPrChange w:id="2162" w:author="Unemo Magnus, USÖ Labmed länsklinik" w:date="2016-11-14T18:50:00Z">
              <w:rPr>
                <w:rFonts w:ascii="Times New Roman" w:hAnsi="Times New Roman" w:cs="Times New Roman"/>
                <w:i w:val="0"/>
                <w:noProof/>
              </w:rPr>
            </w:rPrChange>
          </w:rPr>
          <w:delText>Gentamicin and Spectinomycin were excluded from this analysis.</w:delText>
        </w:r>
        <w:r w:rsidR="00B276E4" w:rsidRPr="00951267" w:rsidDel="006C3DA7">
          <w:rPr>
            <w:rFonts w:ascii="Times New Roman" w:hAnsi="Times New Roman" w:cs="Times New Roman"/>
            <w:i w:val="0"/>
            <w:noProof/>
            <w:color w:val="auto"/>
            <w:sz w:val="24"/>
            <w:szCs w:val="24"/>
            <w:rPrChange w:id="2163" w:author="Unemo Magnus, USÖ Labmed länsklinik" w:date="2016-11-14T18:50:00Z">
              <w:rPr>
                <w:rFonts w:ascii="Times New Roman" w:hAnsi="Times New Roman" w:cs="Times New Roman"/>
                <w:i w:val="0"/>
                <w:noProof/>
              </w:rPr>
            </w:rPrChange>
          </w:rPr>
          <w:delText xml:space="preserve"> </w:delText>
        </w:r>
      </w:del>
    </w:p>
    <w:p w14:paraId="5CFC6FA8" w14:textId="77777777" w:rsidR="00721B9F" w:rsidDel="000A5C34" w:rsidRDefault="00721B9F" w:rsidP="00721B9F">
      <w:pPr>
        <w:rPr>
          <w:del w:id="2164" w:author="sunny" w:date="2016-12-16T16:42:00Z"/>
        </w:rPr>
      </w:pPr>
    </w:p>
    <w:p w14:paraId="43EB8D6C" w14:textId="49D63E3B" w:rsidR="00721B9F" w:rsidDel="000A5C34" w:rsidRDefault="00721B9F">
      <w:pPr>
        <w:rPr>
          <w:del w:id="2165" w:author="sunny" w:date="2016-12-16T16:42:00Z"/>
        </w:rPr>
      </w:pPr>
    </w:p>
    <w:p w14:paraId="6A92930C" w14:textId="77777777" w:rsidR="000A5C34" w:rsidRDefault="000A5C34" w:rsidP="00721B9F">
      <w:pPr>
        <w:rPr>
          <w:ins w:id="2166" w:author="sunny" w:date="2016-12-16T16:42:00Z"/>
        </w:rPr>
      </w:pPr>
    </w:p>
    <w:p w14:paraId="015F34F4" w14:textId="1E6F198B" w:rsidR="00721B9F" w:rsidDel="00636EDE" w:rsidRDefault="00721B9F" w:rsidP="00721B9F">
      <w:pPr>
        <w:rPr>
          <w:del w:id="2167" w:author="sunny" w:date="2016-12-16T16:39:00Z"/>
        </w:rPr>
      </w:pPr>
    </w:p>
    <w:p w14:paraId="77B50F54" w14:textId="77777777" w:rsidR="00D60E95" w:rsidRDefault="00D60E95">
      <w:pPr>
        <w:rPr>
          <w:ins w:id="2168" w:author="sunny" w:date="2016-12-16T10:53:00Z"/>
          <w:rFonts w:ascii="Times New Roman" w:hAnsi="Times New Roman" w:cs="Times New Roman"/>
          <w:sz w:val="24"/>
          <w:szCs w:val="24"/>
        </w:rPr>
        <w:sectPr w:rsidR="00D60E95" w:rsidSect="00A17D4C">
          <w:footerReference w:type="default" r:id="rId16"/>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ins w:id="2174" w:author="sunny" w:date="2016-12-16T11:12:00Z"/>
          <w:rFonts w:ascii="Times New Roman" w:hAnsi="Times New Roman" w:cs="Times New Roman"/>
          <w:sz w:val="24"/>
          <w:szCs w:val="24"/>
        </w:rPr>
      </w:pPr>
      <w:ins w:id="2175" w:author="sunny" w:date="2016-12-16T11:11:00Z">
        <w:r>
          <w:rPr>
            <w:rFonts w:ascii="Times New Roman" w:hAnsi="Times New Roman" w:cs="Times New Roman"/>
            <w:noProof/>
            <w:sz w:val="24"/>
            <w:szCs w:val="24"/>
            <w:lang w:eastAsia="en-GB"/>
            <w:rPrChange w:id="2176" w:author="Unknown">
              <w:rPr>
                <w:noProof/>
                <w:lang w:eastAsia="en-GB"/>
              </w:rPr>
            </w:rPrChange>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ins>
    </w:p>
    <w:p w14:paraId="0D3A4DFF" w14:textId="77777777" w:rsidR="006C3DA7" w:rsidRPr="00213188" w:rsidRDefault="006C3DA7" w:rsidP="006C3DA7">
      <w:pPr>
        <w:pStyle w:val="Caption"/>
        <w:spacing w:line="480" w:lineRule="auto"/>
        <w:jc w:val="both"/>
        <w:rPr>
          <w:ins w:id="2177" w:author="sunny" w:date="2016-12-16T11:12:00Z"/>
          <w:rFonts w:ascii="Times New Roman" w:hAnsi="Times New Roman" w:cs="Times New Roman"/>
          <w:i w:val="0"/>
          <w:noProof/>
          <w:color w:val="auto"/>
          <w:sz w:val="24"/>
          <w:szCs w:val="24"/>
        </w:rPr>
      </w:pPr>
      <w:commentRangeStart w:id="2178"/>
      <w:ins w:id="2179" w:author="sunny" w:date="2016-12-16T11:12:00Z">
        <w:r w:rsidRPr="00213188">
          <w:rPr>
            <w:rFonts w:ascii="Times New Roman" w:hAnsi="Times New Roman" w:cs="Times New Roman"/>
            <w:b/>
            <w:i w:val="0"/>
            <w:color w:val="auto"/>
            <w:sz w:val="24"/>
            <w:szCs w:val="24"/>
          </w:rPr>
          <w:t xml:space="preserve">Figure </w:t>
        </w:r>
        <w:r w:rsidRPr="00213188">
          <w:rPr>
            <w:rFonts w:ascii="Times New Roman" w:hAnsi="Times New Roman" w:cs="Times New Roman"/>
            <w:b/>
            <w:i w:val="0"/>
            <w:color w:val="auto"/>
            <w:sz w:val="24"/>
            <w:szCs w:val="24"/>
          </w:rPr>
          <w:fldChar w:fldCharType="begin"/>
        </w:r>
        <w:r w:rsidRPr="00213188">
          <w:rPr>
            <w:rFonts w:ascii="Times New Roman" w:hAnsi="Times New Roman" w:cs="Times New Roman"/>
            <w:b/>
            <w:i w:val="0"/>
            <w:color w:val="auto"/>
            <w:sz w:val="24"/>
            <w:szCs w:val="24"/>
          </w:rPr>
          <w:instrText xml:space="preserve"> SEQ Figure \* ARABIC </w:instrText>
        </w:r>
        <w:r w:rsidRPr="00213188">
          <w:rPr>
            <w:rFonts w:ascii="Times New Roman" w:hAnsi="Times New Roman" w:cs="Times New Roman"/>
            <w:b/>
            <w:i w:val="0"/>
            <w:color w:val="auto"/>
            <w:sz w:val="24"/>
            <w:szCs w:val="24"/>
          </w:rPr>
          <w:fldChar w:fldCharType="separate"/>
        </w:r>
        <w:r w:rsidRPr="00213188">
          <w:rPr>
            <w:rFonts w:ascii="Times New Roman" w:hAnsi="Times New Roman" w:cs="Times New Roman"/>
            <w:b/>
            <w:i w:val="0"/>
            <w:noProof/>
            <w:color w:val="auto"/>
            <w:sz w:val="24"/>
            <w:szCs w:val="24"/>
          </w:rPr>
          <w:t>2</w:t>
        </w:r>
        <w:r w:rsidRPr="00213188">
          <w:rPr>
            <w:rFonts w:ascii="Times New Roman" w:hAnsi="Times New Roman" w:cs="Times New Roman"/>
            <w:b/>
            <w:i w:val="0"/>
            <w:noProof/>
            <w:color w:val="auto"/>
            <w:sz w:val="24"/>
            <w:szCs w:val="24"/>
          </w:rPr>
          <w:fldChar w:fldCharType="end"/>
        </w:r>
        <w:r w:rsidRPr="00213188">
          <w:rPr>
            <w:rFonts w:ascii="Times New Roman" w:hAnsi="Times New Roman" w:cs="Times New Roman"/>
            <w:b/>
            <w:i w:val="0"/>
            <w:noProof/>
            <w:color w:val="auto"/>
            <w:sz w:val="24"/>
            <w:szCs w:val="24"/>
          </w:rPr>
          <w:t xml:space="preserve">. </w:t>
        </w:r>
        <w:commentRangeEnd w:id="2178"/>
        <w:r>
          <w:rPr>
            <w:rStyle w:val="CommentReference"/>
            <w:i w:val="0"/>
            <w:iCs w:val="0"/>
            <w:color w:val="auto"/>
          </w:rPr>
          <w:commentReference w:id="2178"/>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Pr>
            <w:rFonts w:ascii="Times New Roman" w:hAnsi="Times New Roman" w:cs="Times New Roman"/>
            <w:i w:val="0"/>
            <w:noProof/>
            <w:color w:val="auto"/>
            <w:sz w:val="24"/>
            <w:szCs w:val="24"/>
            <w:vertAlign w:val="superscript"/>
          </w:rPr>
          <w:t>30</w:t>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 xml:space="preserve">MIC values are shown as point estimate with 95% confidence interval. Correctly classified strains are depicted as green. </w:t>
        </w:r>
        <w:commentRangeStart w:id="2180"/>
        <w:r w:rsidRPr="00213188">
          <w:rPr>
            <w:rFonts w:ascii="Times New Roman" w:hAnsi="Times New Roman" w:cs="Times New Roman"/>
            <w:i w:val="0"/>
            <w:noProof/>
            <w:color w:val="auto"/>
            <w:sz w:val="24"/>
            <w:szCs w:val="24"/>
          </w:rPr>
          <w:t xml:space="preserve">Major errors (S to R) and very major errors (R to S) are shown in red. </w:t>
        </w:r>
        <w:commentRangeEnd w:id="2180"/>
        <w:r>
          <w:rPr>
            <w:rStyle w:val="CommentReference"/>
            <w:i w:val="0"/>
            <w:iCs w:val="0"/>
            <w:color w:val="auto"/>
          </w:rPr>
          <w:commentReference w:id="2180"/>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strains are drawn in blue. Data below or above limit of detection were not included. Gentamicin and Spectinomycin were excluded from this analysis. </w:t>
        </w:r>
      </w:ins>
    </w:p>
    <w:p w14:paraId="270C2326" w14:textId="19938683" w:rsidR="00D60E95" w:rsidRPr="001671A1" w:rsidRDefault="00D60E95">
      <w:pPr>
        <w:rPr>
          <w:rFonts w:ascii="Times New Roman" w:hAnsi="Times New Roman" w:cs="Times New Roman"/>
          <w:sz w:val="24"/>
          <w:szCs w:val="24"/>
        </w:rPr>
        <w:pPrChange w:id="2181" w:author="sunny" w:date="2016-12-16T11:12:00Z">
          <w:pPr>
            <w:spacing w:line="480" w:lineRule="auto"/>
          </w:pPr>
        </w:pPrChange>
      </w:pPr>
    </w:p>
    <w:sectPr w:rsidR="00D60E95" w:rsidRPr="001671A1" w:rsidSect="00D60E95">
      <w:pgSz w:w="16838" w:h="11906" w:orient="landscape"/>
      <w:pgMar w:top="1440" w:right="1440" w:bottom="1440" w:left="1440" w:header="708" w:footer="708" w:gutter="0"/>
      <w:lnNumType w:countBy="1" w:restart="continuous"/>
      <w:cols w:space="708"/>
      <w:docGrid w:linePitch="360"/>
      <w:sectPrChange w:id="2182" w:author="sunny" w:date="2016-12-16T10:53:00Z">
        <w:sectPr w:rsidR="00D60E95" w:rsidRPr="001671A1" w:rsidSect="00D60E95">
          <w:pgSz w:w="11906" w:h="16838" w:orient="portrait"/>
          <w:pgMar w:top="1440" w:right="1440" w:bottom="1440" w:left="1440" w:header="708" w:footer="708"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42662A" w:rsidRDefault="0042662A">
      <w:pPr>
        <w:pStyle w:val="CommentText"/>
      </w:pPr>
      <w:r>
        <w:rPr>
          <w:rStyle w:val="CommentReference"/>
        </w:rPr>
        <w:annotationRef/>
      </w:r>
      <w:r>
        <w:t xml:space="preserve">I have optimised also the format for JAC. </w:t>
      </w:r>
    </w:p>
  </w:comment>
  <w:comment w:id="3" w:author="Unemo Magnus, USÖ Labmed länsklinik" w:date="2016-11-17T17:01:00Z" w:initials="UMULl">
    <w:p w14:paraId="1D555F2D" w14:textId="4781C1D1" w:rsidR="0042662A" w:rsidRDefault="0042662A" w:rsidP="00887567">
      <w:pPr>
        <w:pStyle w:val="CommentText"/>
      </w:pPr>
      <w:r>
        <w:rPr>
          <w:rStyle w:val="CommentReference"/>
        </w:rPr>
        <w:annotationRef/>
      </w:r>
      <w:r>
        <w:t xml:space="preserve">resorufin? </w:t>
      </w:r>
    </w:p>
  </w:comment>
  <w:comment w:id="4" w:author="sunny" w:date="2016-12-06T12:22:00Z" w:initials="s">
    <w:p w14:paraId="0BEB8043" w14:textId="5162ED38" w:rsidR="0042662A" w:rsidRDefault="0042662A"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42662A" w:rsidRDefault="0042662A">
      <w:pPr>
        <w:pStyle w:val="CommentText"/>
      </w:pPr>
    </w:p>
  </w:comment>
  <w:comment w:id="7" w:author="Unemo Magnus, USÖ Labmed länsklinik" w:date="2016-11-17T17:01:00Z" w:initials="UMULl">
    <w:p w14:paraId="0271E1F3" w14:textId="7DD22073" w:rsidR="0042662A" w:rsidRDefault="0042662A">
      <w:pPr>
        <w:pStyle w:val="CommentText"/>
      </w:pPr>
      <w:r>
        <w:rPr>
          <w:rStyle w:val="CommentReference"/>
        </w:rPr>
        <w:annotationRef/>
      </w:r>
      <w:r>
        <w:t>You need to include how long the assay takes, i.e. so we can show that it is rapid!</w:t>
      </w:r>
    </w:p>
    <w:p w14:paraId="22F59BED" w14:textId="7BD29BCF" w:rsidR="0042662A" w:rsidRDefault="0042662A">
      <w:pPr>
        <w:pStyle w:val="CommentText"/>
      </w:pPr>
    </w:p>
  </w:comment>
  <w:comment w:id="8" w:author="sunny" w:date="2016-12-06T12:25:00Z" w:initials="s">
    <w:p w14:paraId="639E9E2D" w14:textId="0BE83FEF" w:rsidR="0042662A" w:rsidRDefault="0042662A">
      <w:pPr>
        <w:pStyle w:val="CommentText"/>
      </w:pPr>
      <w:r>
        <w:rPr>
          <w:rStyle w:val="CommentReference"/>
        </w:rPr>
        <w:annotationRef/>
      </w:r>
      <w:r>
        <w:t>It takes 6 hours incubation+70 minutes to develop fluorescence+20 minutes handling time (prepare inoculum, add resazurin and measure fluorescence).</w:t>
      </w:r>
    </w:p>
  </w:comment>
  <w:comment w:id="9" w:author="sunny" w:date="2016-12-08T01:25:00Z" w:initials="s">
    <w:p w14:paraId="3EB29504" w14:textId="395B4A0D" w:rsidR="0042662A" w:rsidRDefault="0042662A">
      <w:pPr>
        <w:pStyle w:val="CommentText"/>
      </w:pPr>
      <w:r>
        <w:rPr>
          <w:rStyle w:val="CommentReference"/>
        </w:rPr>
        <w:annotationRef/>
      </w:r>
      <w:r>
        <w:t>The correlation slightly improved due to the retesting of outliers (more than 6 doubling dilution deviations).</w:t>
      </w:r>
    </w:p>
  </w:comment>
  <w:comment w:id="50" w:author="sunny" w:date="2016-12-16T12:09:00Z" w:initials="s">
    <w:p w14:paraId="5ED20967" w14:textId="30C70465" w:rsidR="0042662A" w:rsidRDefault="0042662A">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74" w:author="Unemo Magnus, USÖ Labmed länsklinik" w:date="2016-11-17T17:01:00Z" w:initials="UMULl">
    <w:p w14:paraId="68A4ABE2" w14:textId="273BD29D" w:rsidR="0042662A" w:rsidRDefault="0042662A"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75" w:name="OLE_LINK49"/>
      <w:bookmarkStart w:id="76"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75"/>
      <w:bookmarkEnd w:id="76"/>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84" w:author="Unemo Magnus, USÖ Labmed länsklinik" w:date="2016-11-17T17:01:00Z" w:initials="UMULl">
    <w:p w14:paraId="71F5D664" w14:textId="7F2EBD86" w:rsidR="0042662A" w:rsidRDefault="0042662A">
      <w:pPr>
        <w:pStyle w:val="CommentText"/>
      </w:pPr>
      <w:r>
        <w:rPr>
          <w:rStyle w:val="CommentReference"/>
        </w:rPr>
        <w:annotationRef/>
      </w:r>
      <w:r>
        <w:t>Renumber all references last!</w:t>
      </w:r>
    </w:p>
  </w:comment>
  <w:comment w:id="106" w:author="Unemo Magnus, USÖ Labmed länsklinik" w:date="2016-11-17T17:01:00Z" w:initials="UMULl">
    <w:p w14:paraId="52A521A3" w14:textId="24085B5C" w:rsidR="0042662A" w:rsidRDefault="0042662A">
      <w:pPr>
        <w:pStyle w:val="CommentText"/>
      </w:pPr>
      <w:r>
        <w:rPr>
          <w:rStyle w:val="CommentReference"/>
        </w:rPr>
        <w:annotationRef/>
      </w:r>
      <w:r>
        <w:t>Was this only for Etest and agar dilution, i.e. not taking into account disc diffusion.</w:t>
      </w:r>
    </w:p>
  </w:comment>
  <w:comment w:id="107" w:author="sunny" w:date="2016-12-06T17:36:00Z" w:initials="s">
    <w:p w14:paraId="0E6D03B9" w14:textId="4EA0BBF9" w:rsidR="0042662A" w:rsidRDefault="0042662A">
      <w:pPr>
        <w:pStyle w:val="CommentText"/>
      </w:pPr>
      <w:r>
        <w:rPr>
          <w:rStyle w:val="CommentReference"/>
        </w:rPr>
        <w:annotationRef/>
      </w:r>
      <w:r>
        <w:t>I tried to write this more precisely for disk diffusion Tetracycline e.g. it is 26% very major errors.</w:t>
      </w:r>
    </w:p>
    <w:p w14:paraId="6257BF99" w14:textId="07348556" w:rsidR="0042662A" w:rsidRDefault="0042662A">
      <w:pPr>
        <w:pStyle w:val="CommentText"/>
      </w:pPr>
      <w:r>
        <w:t>“</w:t>
      </w:r>
      <w:r>
        <w:rPr>
          <w:rFonts w:ascii="Lucida Sans Unicode" w:hAnsi="Lucida Sans Unicode" w:cs="Lucida Sans Unicode"/>
          <w:color w:val="000000"/>
          <w:sz w:val="21"/>
          <w:szCs w:val="21"/>
          <w:shd w:val="clear" w:color="auto" w:fill="FFFFFF"/>
        </w:rPr>
        <w:t>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w:t>
      </w:r>
    </w:p>
  </w:comment>
  <w:comment w:id="133" w:author="Unemo Magnus, USÖ Labmed länsklinik" w:date="2016-11-17T17:01:00Z" w:initials="UMULl">
    <w:p w14:paraId="44DF3588" w14:textId="53BB18BE" w:rsidR="0042662A" w:rsidRDefault="0042662A">
      <w:pPr>
        <w:pStyle w:val="CommentText"/>
      </w:pPr>
      <w:r>
        <w:rPr>
          <w:rStyle w:val="CommentReference"/>
        </w:rPr>
        <w:annotationRef/>
      </w:r>
      <w:r>
        <w:t>Include the original reference for the GW medium, i.e. ref 28 already here!</w:t>
      </w:r>
    </w:p>
  </w:comment>
  <w:comment w:id="164" w:author="Unemo Magnus, USÖ Labmed länsklinik" w:date="2016-11-17T17:48:00Z" w:initials="UMULl">
    <w:p w14:paraId="1C34AE55" w14:textId="77777777" w:rsidR="0047196A" w:rsidRDefault="0047196A" w:rsidP="0047196A">
      <w:pPr>
        <w:pStyle w:val="CommentText"/>
      </w:pPr>
      <w:r>
        <w:rPr>
          <w:rStyle w:val="CommentReference"/>
        </w:rPr>
        <w:annotationRef/>
      </w:r>
      <w:r>
        <w:t>To Methods or Intro? I.e. where you describe Hill coefficient.</w:t>
      </w:r>
    </w:p>
  </w:comment>
  <w:comment w:id="203" w:author="Unemo Magnus, USÖ Labmed länsklinik" w:date="2016-11-17T17:01:00Z" w:initials="UMULl">
    <w:p w14:paraId="3B19A7E2" w14:textId="624A4BF0" w:rsidR="0042662A" w:rsidRDefault="0042662A">
      <w:pPr>
        <w:pStyle w:val="CommentText"/>
      </w:pPr>
      <w:r>
        <w:rPr>
          <w:rStyle w:val="CommentReference"/>
        </w:rPr>
        <w:annotationRef/>
      </w:r>
      <w:r>
        <w:t>resorufin?</w:t>
      </w:r>
    </w:p>
  </w:comment>
  <w:comment w:id="233" w:author="Unemo Magnus, USÖ Labmed länsklinik" w:date="2016-11-17T17:01:00Z" w:initials="UMULl">
    <w:p w14:paraId="40909AF3" w14:textId="77777777" w:rsidR="0042662A" w:rsidRDefault="0042662A" w:rsidP="00520661">
      <w:pPr>
        <w:pStyle w:val="CommentText"/>
      </w:pPr>
      <w:r>
        <w:rPr>
          <w:rStyle w:val="CommentReference"/>
        </w:rPr>
        <w:annotationRef/>
      </w:r>
      <w:r>
        <w:t>resorufin?</w:t>
      </w:r>
    </w:p>
  </w:comment>
  <w:comment w:id="234" w:author="sunny" w:date="2016-12-12T13:07:00Z" w:initials="s">
    <w:p w14:paraId="535A0483" w14:textId="15880696" w:rsidR="0042662A" w:rsidRDefault="0042662A">
      <w:pPr>
        <w:pStyle w:val="CommentText"/>
      </w:pPr>
      <w:r>
        <w:rPr>
          <w:rStyle w:val="CommentReference"/>
        </w:rPr>
        <w:annotationRef/>
      </w:r>
      <w:r>
        <w:t>I prefer resazurin</w:t>
      </w:r>
    </w:p>
  </w:comment>
  <w:comment w:id="244" w:author="Unemo Magnus, USÖ Labmed länsklinik" w:date="2016-11-17T17:01:00Z" w:initials="UMULl">
    <w:p w14:paraId="2ACBDDB0" w14:textId="77777777" w:rsidR="0042662A" w:rsidRDefault="0042662A" w:rsidP="003F3150">
      <w:pPr>
        <w:pStyle w:val="CommentText"/>
      </w:pPr>
      <w:r>
        <w:rPr>
          <w:rStyle w:val="CommentReference"/>
        </w:rPr>
        <w:annotationRef/>
      </w:r>
      <w:r>
        <w:t>This might be confusing when only mention 6 hours in the section above?</w:t>
      </w:r>
    </w:p>
  </w:comment>
  <w:comment w:id="245" w:author="sunny" w:date="2016-12-12T13:06:00Z" w:initials="s">
    <w:p w14:paraId="78A883DE" w14:textId="370F23FE" w:rsidR="0042662A" w:rsidRDefault="0042662A">
      <w:pPr>
        <w:pStyle w:val="CommentText"/>
      </w:pPr>
      <w:r>
        <w:rPr>
          <w:rStyle w:val="CommentReference"/>
        </w:rPr>
        <w:annotationRef/>
      </w:r>
      <w:r>
        <w:t>I moved the passage</w:t>
      </w:r>
    </w:p>
  </w:comment>
  <w:comment w:id="274" w:author="Unemo Magnus, USÖ Labmed länsklinik" w:date="2016-11-17T17:01:00Z" w:initials="UMULl">
    <w:p w14:paraId="7966FB6F" w14:textId="7EC8B8CC" w:rsidR="0042662A" w:rsidRDefault="0042662A">
      <w:pPr>
        <w:pStyle w:val="CommentText"/>
      </w:pPr>
      <w:r>
        <w:rPr>
          <w:rStyle w:val="CommentReference"/>
        </w:rPr>
        <w:annotationRef/>
      </w:r>
      <w:r>
        <w:t>This is the exact name of these plates?</w:t>
      </w:r>
    </w:p>
  </w:comment>
  <w:comment w:id="281" w:author="Unemo Magnus, USÖ Labmed länsklinik" w:date="2016-11-17T17:01:00Z" w:initials="UMULl">
    <w:p w14:paraId="3F580E74" w14:textId="54EDE933" w:rsidR="0042662A" w:rsidRDefault="0042662A">
      <w:pPr>
        <w:pStyle w:val="CommentText"/>
      </w:pPr>
      <w:r>
        <w:rPr>
          <w:rStyle w:val="CommentReference"/>
        </w:rPr>
        <w:annotationRef/>
      </w:r>
      <w:r>
        <w:t>GW medium including 1% TritonX-100?</w:t>
      </w:r>
    </w:p>
  </w:comment>
  <w:comment w:id="282" w:author="sunny" w:date="2016-12-06T13:17:00Z" w:initials="s">
    <w:p w14:paraId="0849C28A" w14:textId="740FFFA0" w:rsidR="0042662A" w:rsidRDefault="0042662A">
      <w:pPr>
        <w:pStyle w:val="CommentText"/>
      </w:pPr>
      <w:r>
        <w:rPr>
          <w:rStyle w:val="CommentReference"/>
        </w:rPr>
        <w:annotationRef/>
      </w:r>
      <w:r>
        <w:t>yes</w:t>
      </w:r>
    </w:p>
  </w:comment>
  <w:comment w:id="296" w:author="Unemo Magnus, USÖ Labmed länsklinik" w:date="2016-11-17T17:01:00Z" w:initials="UMULl">
    <w:p w14:paraId="144374FB" w14:textId="7AEB7029" w:rsidR="0042662A" w:rsidRDefault="0042662A">
      <w:pPr>
        <w:pStyle w:val="CommentText"/>
      </w:pPr>
      <w:r>
        <w:rPr>
          <w:rStyle w:val="CommentReference"/>
        </w:rPr>
        <w:annotationRef/>
      </w:r>
      <w:r>
        <w:t>This might be confusing when only mention 6 hours in the section above?</w:t>
      </w:r>
    </w:p>
  </w:comment>
  <w:comment w:id="297" w:author="sunny" w:date="2016-12-06T13:37:00Z" w:initials="s">
    <w:p w14:paraId="0F1D4CC0" w14:textId="6A700E0A" w:rsidR="0042662A" w:rsidRDefault="0042662A">
      <w:pPr>
        <w:pStyle w:val="CommentText"/>
      </w:pPr>
      <w:r>
        <w:rPr>
          <w:rStyle w:val="CommentReference"/>
        </w:rPr>
        <w:annotationRef/>
      </w:r>
      <w:r>
        <w:t>I moved this to the reference strain section in the section above.</w:t>
      </w:r>
    </w:p>
  </w:comment>
  <w:comment w:id="300" w:author="sunny" w:date="2016-12-08T01:53:00Z" w:initials="s">
    <w:p w14:paraId="1E402A51" w14:textId="6098DEE0" w:rsidR="0042662A" w:rsidRDefault="0042662A">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467" w:author="Unemo Magnus, USÖ Labmed länsklinik" w:date="2016-11-17T17:01:00Z" w:initials="UMULl">
    <w:p w14:paraId="1F0BA252" w14:textId="77777777" w:rsidR="0042662A" w:rsidRPr="007B5733" w:rsidRDefault="0042662A"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42662A" w:rsidRPr="007B5733" w:rsidRDefault="0042662A"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42662A" w:rsidRDefault="0042662A"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501" w:author="Unemo Magnus, USÖ Labmed länsklinik" w:date="2016-11-17T17:01:00Z" w:initials="UMULl">
    <w:p w14:paraId="240D9892" w14:textId="38A2D4C2" w:rsidR="0042662A" w:rsidRDefault="0042662A">
      <w:pPr>
        <w:pStyle w:val="CommentText"/>
      </w:pPr>
      <w:r>
        <w:rPr>
          <w:rStyle w:val="CommentReference"/>
        </w:rPr>
        <w:annotationRef/>
      </w:r>
      <w:r>
        <w:t>I have not got Figure S1!</w:t>
      </w:r>
    </w:p>
  </w:comment>
  <w:comment w:id="506" w:author="Unemo Magnus, USÖ Labmed länsklinik" w:date="2016-11-17T17:01:00Z" w:initials="UMULl">
    <w:p w14:paraId="294AB77D" w14:textId="75AA6F19" w:rsidR="0042662A" w:rsidRDefault="0042662A" w:rsidP="00B91DFF">
      <w:pPr>
        <w:pStyle w:val="CommentText"/>
      </w:pPr>
      <w:r>
        <w:rPr>
          <w:rStyle w:val="CommentReference"/>
        </w:rPr>
        <w:annotationRef/>
      </w:r>
      <w:r>
        <w:t>I have not got Figure S2 either!</w:t>
      </w:r>
    </w:p>
    <w:p w14:paraId="644CDE65" w14:textId="73FCB03D" w:rsidR="0042662A" w:rsidRDefault="0042662A">
      <w:pPr>
        <w:pStyle w:val="CommentText"/>
      </w:pPr>
    </w:p>
  </w:comment>
  <w:comment w:id="520" w:author="Unemo Magnus, USÖ Labmed länsklinik" w:date="2016-11-17T17:01:00Z" w:initials="UMULl">
    <w:p w14:paraId="18E98B81" w14:textId="77777777" w:rsidR="0042662A" w:rsidRDefault="0042662A" w:rsidP="00546FA9">
      <w:pPr>
        <w:pStyle w:val="CommentText"/>
      </w:pPr>
      <w:r>
        <w:rPr>
          <w:rStyle w:val="CommentReference"/>
        </w:rPr>
        <w:annotationRef/>
      </w:r>
      <w:r>
        <w:t>I have not got Figure S2 either!</w:t>
      </w:r>
    </w:p>
    <w:p w14:paraId="5299823E" w14:textId="77777777" w:rsidR="0042662A" w:rsidRDefault="0042662A" w:rsidP="00546FA9">
      <w:pPr>
        <w:pStyle w:val="CommentText"/>
      </w:pPr>
    </w:p>
  </w:comment>
  <w:comment w:id="507" w:author="Christian Althaus" w:date="2016-11-29T10:53:00Z" w:initials="CA">
    <w:p w14:paraId="6FC632B6" w14:textId="1913EC6D" w:rsidR="0042662A" w:rsidRDefault="0042662A">
      <w:pPr>
        <w:pStyle w:val="CommentText"/>
      </w:pPr>
      <w:r>
        <w:rPr>
          <w:rStyle w:val="CommentReference"/>
        </w:rPr>
        <w:annotationRef/>
      </w:r>
      <w:r>
        <w:t>What do you want to say by reporting the CoV? Do you calculate it from the linear or log values?</w:t>
      </w:r>
    </w:p>
  </w:comment>
  <w:comment w:id="528" w:author="Christian Althaus" w:date="2016-11-29T10:57:00Z" w:initials="CA">
    <w:p w14:paraId="457B0348" w14:textId="35EDB8A0" w:rsidR="0042662A" w:rsidRDefault="0042662A">
      <w:pPr>
        <w:pStyle w:val="CommentText"/>
      </w:pPr>
      <w:r>
        <w:rPr>
          <w:rStyle w:val="CommentReference"/>
        </w:rPr>
        <w:annotationRef/>
      </w:r>
      <w:r>
        <w:t>Why are they blinded? I would assume you need the MIC's for the linear regression.</w:t>
      </w:r>
    </w:p>
  </w:comment>
  <w:comment w:id="529" w:author="Christian Althaus" w:date="2016-11-29T10:53:00Z" w:initials="CA">
    <w:p w14:paraId="0DFA1FEC" w14:textId="6B2C24BE" w:rsidR="0042662A" w:rsidRDefault="0042662A">
      <w:pPr>
        <w:pStyle w:val="CommentText"/>
      </w:pPr>
      <w:r>
        <w:rPr>
          <w:rStyle w:val="CommentReference"/>
        </w:rPr>
        <w:annotationRef/>
      </w:r>
      <w:r>
        <w:t>Why are there 280 observations?</w:t>
      </w:r>
    </w:p>
  </w:comment>
  <w:comment w:id="550" w:author="Unemo Magnus, USÖ Labmed länsklinik" w:date="2016-11-17T17:01:00Z" w:initials="UMULl">
    <w:p w14:paraId="1C49CE57" w14:textId="77777777" w:rsidR="000F4105" w:rsidRDefault="000F4105" w:rsidP="000F4105">
      <w:pPr>
        <w:pStyle w:val="CommentText"/>
      </w:pPr>
      <w:r>
        <w:rPr>
          <w:rStyle w:val="CommentReference"/>
        </w:rPr>
        <w:annotationRef/>
      </w:r>
      <w:r>
        <w:t>Why have you excluded ciprofloxacin?</w:t>
      </w:r>
    </w:p>
  </w:comment>
  <w:comment w:id="562" w:author="Unemo Magnus, USÖ Labmed länsklinik" w:date="2016-11-17T17:01:00Z" w:initials="UMULl">
    <w:p w14:paraId="225B318E" w14:textId="7E98A517" w:rsidR="0042662A" w:rsidRDefault="0042662A">
      <w:pPr>
        <w:pStyle w:val="CommentText"/>
      </w:pPr>
      <w:r>
        <w:rPr>
          <w:rStyle w:val="CommentReference"/>
        </w:rPr>
        <w:annotationRef/>
      </w:r>
      <w:r>
        <w:t>But was the correlation not better for the 40 strains examined with the final assay? Is that correlation not what you should show?</w:t>
      </w:r>
    </w:p>
  </w:comment>
  <w:comment w:id="563" w:author="sunny" w:date="2016-12-08T01:50:00Z" w:initials="s">
    <w:p w14:paraId="12CCC777" w14:textId="654D50F6" w:rsidR="0042662A" w:rsidRDefault="0042662A">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578" w:author="Christian Althaus" w:date="2016-11-29T10:55:00Z" w:initials="CA">
    <w:p w14:paraId="0E00804A" w14:textId="6E6F9F3B" w:rsidR="0042662A" w:rsidRDefault="0042662A">
      <w:pPr>
        <w:pStyle w:val="CommentText"/>
      </w:pPr>
      <w:r>
        <w:rPr>
          <w:rStyle w:val="CommentReference"/>
        </w:rPr>
        <w:annotationRef/>
      </w:r>
      <w:r>
        <w:t>Which parameters?</w:t>
      </w:r>
    </w:p>
  </w:comment>
  <w:comment w:id="588" w:author="Unemo Magnus, USÖ Labmed länsklinik" w:date="2016-11-17T17:01:00Z" w:initials="UMULl">
    <w:p w14:paraId="33B2D571" w14:textId="6EB3241E" w:rsidR="0042662A" w:rsidRDefault="0042662A">
      <w:pPr>
        <w:pStyle w:val="CommentText"/>
      </w:pPr>
      <w:r>
        <w:rPr>
          <w:rStyle w:val="CommentReference"/>
        </w:rPr>
        <w:annotationRef/>
      </w:r>
      <w:r>
        <w:t>Predict what? finish the sentence.</w:t>
      </w:r>
    </w:p>
  </w:comment>
  <w:comment w:id="595" w:author="Unemo Magnus, USÖ Labmed länsklinik" w:date="2016-11-17T17:01:00Z" w:initials="UMULl">
    <w:p w14:paraId="446723B1" w14:textId="43D1090E" w:rsidR="0042662A" w:rsidRDefault="0042662A">
      <w:pPr>
        <w:pStyle w:val="CommentText"/>
      </w:pPr>
      <w:r>
        <w:rPr>
          <w:rStyle w:val="CommentReference"/>
        </w:rPr>
        <w:annotationRef/>
      </w:r>
      <w:r>
        <w:t>Correct?</w:t>
      </w:r>
    </w:p>
  </w:comment>
  <w:comment w:id="592" w:author="Christian Althaus" w:date="2016-11-29T10:58:00Z" w:initials="CA">
    <w:p w14:paraId="5310C1AC" w14:textId="4CF2992E" w:rsidR="0042662A" w:rsidRDefault="0042662A">
      <w:pPr>
        <w:pStyle w:val="CommentText"/>
      </w:pPr>
      <w:r>
        <w:rPr>
          <w:rStyle w:val="CommentReference"/>
        </w:rPr>
        <w:annotationRef/>
      </w:r>
      <w:r>
        <w:t>Which prediction, which median deviation, which distribution?</w:t>
      </w:r>
    </w:p>
  </w:comment>
  <w:comment w:id="593" w:author="Unemo Magnus, USÖ Labmed länsklinik" w:date="2016-11-17T17:01:00Z" w:initials="UMULl">
    <w:p w14:paraId="5CE58EA5" w14:textId="699F365D" w:rsidR="0042662A" w:rsidRDefault="0042662A">
      <w:pPr>
        <w:pStyle w:val="CommentText"/>
      </w:pPr>
      <w:r>
        <w:rPr>
          <w:rStyle w:val="CommentReference"/>
        </w:rPr>
        <w:annotationRef/>
      </w:r>
      <w:r>
        <w:rPr>
          <w:rFonts w:ascii="Times New Roman" w:hAnsi="Times New Roman" w:cs="Times New Roman"/>
          <w:sz w:val="24"/>
          <w:szCs w:val="24"/>
        </w:rPr>
        <w:t xml:space="preserve">Did it also further improve the </w:t>
      </w:r>
      <w:r w:rsidRPr="006F644E">
        <w:rPr>
          <w:rFonts w:ascii="Times New Roman" w:hAnsi="Times New Roman" w:cs="Times New Roman"/>
          <w:sz w:val="24"/>
          <w:szCs w:val="24"/>
        </w:rPr>
        <w:t xml:space="preserve">correlation </w:t>
      </w:r>
      <w:r>
        <w:rPr>
          <w:rFonts w:ascii="Times New Roman" w:hAnsi="Times New Roman" w:cs="Times New Roman"/>
          <w:sz w:val="24"/>
          <w:szCs w:val="24"/>
        </w:rPr>
        <w:t>between the Etest MICs and EC</w:t>
      </w:r>
      <w:r>
        <w:rPr>
          <w:rFonts w:ascii="Times New Roman" w:hAnsi="Times New Roman" w:cs="Times New Roman"/>
          <w:sz w:val="24"/>
          <w:szCs w:val="24"/>
          <w:vertAlign w:val="subscript"/>
        </w:rPr>
        <w:t>50</w:t>
      </w:r>
      <w:r>
        <w:rPr>
          <w:rFonts w:ascii="Times New Roman" w:hAnsi="Times New Roman" w:cs="Times New Roman"/>
          <w:sz w:val="24"/>
          <w:szCs w:val="24"/>
        </w:rPr>
        <w:t xml:space="preserve"> values for all antimicrobials? </w:t>
      </w:r>
    </w:p>
  </w:comment>
  <w:comment w:id="594" w:author="sunny" w:date="2016-12-08T02:02:00Z" w:initials="s">
    <w:p w14:paraId="58DCD464" w14:textId="0A507A7D" w:rsidR="0042662A" w:rsidRDefault="0042662A">
      <w:pPr>
        <w:pStyle w:val="CommentText"/>
      </w:pPr>
      <w:r>
        <w:rPr>
          <w:rStyle w:val="CommentReference"/>
        </w:rPr>
        <w:annotationRef/>
      </w:r>
      <w:r>
        <w:t>No the correlation is mainly dependent on the antibiotic, its 0.92 for ciprofloxacin and really bad for cefixime. All antibiotics together show basically the same correlation in the training and validation data.</w:t>
      </w:r>
    </w:p>
  </w:comment>
  <w:comment w:id="602" w:author="Unemo Magnus, USÖ Labmed länsklinik" w:date="2016-11-17T17:01:00Z" w:initials="UMULl">
    <w:p w14:paraId="12621D96" w14:textId="7849E64A" w:rsidR="0042662A" w:rsidRDefault="0042662A">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603" w:author="sunny" w:date="2016-12-08T02:05:00Z" w:initials="s">
    <w:p w14:paraId="44C8155C" w14:textId="7F11AA96" w:rsidR="0042662A" w:rsidRDefault="0042662A">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607" w:author="Unemo Magnus, USÖ Labmed länsklinik" w:date="2016-11-17T17:01:00Z" w:initials="UMULl">
    <w:p w14:paraId="4FA7C3A1" w14:textId="7208DC1D" w:rsidR="0042662A" w:rsidRDefault="0042662A">
      <w:pPr>
        <w:pStyle w:val="CommentText"/>
      </w:pPr>
      <w:r>
        <w:rPr>
          <w:rStyle w:val="CommentReference"/>
        </w:rPr>
        <w:annotationRef/>
      </w:r>
      <w:r>
        <w:t>why have you excluded gentamicin here?</w:t>
      </w:r>
    </w:p>
  </w:comment>
  <w:comment w:id="608" w:author="Unemo Magnus, USÖ Labmed länsklinik" w:date="2016-11-17T17:01:00Z" w:initials="UMULl">
    <w:p w14:paraId="12DFF546" w14:textId="77777777" w:rsidR="00482711" w:rsidRDefault="00482711" w:rsidP="00482711">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609" w:author="sunny" w:date="2016-12-08T02:05:00Z" w:initials="s">
    <w:p w14:paraId="34D132A8" w14:textId="77777777" w:rsidR="00482711" w:rsidRDefault="00482711" w:rsidP="00482711">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624" w:author="Unemo Magnus, USÖ Labmed länsklinik" w:date="2016-11-17T17:01:00Z" w:initials="UMULl">
    <w:p w14:paraId="6FDBD869" w14:textId="345A0E51" w:rsidR="0042662A" w:rsidRDefault="0042662A">
      <w:pPr>
        <w:pStyle w:val="CommentText"/>
      </w:pPr>
      <w:r>
        <w:rPr>
          <w:rStyle w:val="CommentReference"/>
        </w:rPr>
        <w:annotationRef/>
      </w:r>
      <w:r>
        <w:t>But they could be included in the comparison of identified SIR categories despite that they cannot be included in any MIC comparisons and in Figure 2? All of these were correctly classified as R so I hope they are included in the sens and spec calculations? Am I misunderstanding something?</w:t>
      </w:r>
    </w:p>
  </w:comment>
  <w:comment w:id="626" w:author="Unemo Magnus, USÖ Labmed länsklinik" w:date="2016-11-17T17:01:00Z" w:initials="UMULl">
    <w:p w14:paraId="21B719F3" w14:textId="086B5393" w:rsidR="0042662A" w:rsidRDefault="0042662A">
      <w:pPr>
        <w:pStyle w:val="CommentText"/>
      </w:pPr>
      <w:r>
        <w:rPr>
          <w:rStyle w:val="CommentReference"/>
        </w:rPr>
        <w:annotationRef/>
      </w:r>
      <w:r>
        <w:t>Was this not also the case for spectinomycin?</w:t>
      </w:r>
    </w:p>
  </w:comment>
  <w:comment w:id="627" w:author="sunny" w:date="2016-12-08T02:10:00Z" w:initials="s">
    <w:p w14:paraId="76D0B917" w14:textId="6446BFC9" w:rsidR="0042662A" w:rsidRDefault="0042662A">
      <w:pPr>
        <w:pStyle w:val="CommentText"/>
      </w:pPr>
      <w:r>
        <w:rPr>
          <w:rStyle w:val="CommentReference"/>
        </w:rPr>
        <w:annotationRef/>
      </w:r>
      <w:r>
        <w:t>Correct</w:t>
      </w:r>
    </w:p>
  </w:comment>
  <w:comment w:id="628" w:author="Unemo Magnus, USÖ Labmed länsklinik" w:date="2016-11-17T17:01:00Z" w:initials="UMULl">
    <w:p w14:paraId="0F28121B" w14:textId="724B91AB" w:rsidR="0042662A" w:rsidRDefault="0042662A">
      <w:pPr>
        <w:pStyle w:val="CommentText"/>
      </w:pPr>
      <w:r>
        <w:rPr>
          <w:rStyle w:val="CommentReference"/>
        </w:rPr>
        <w:annotationRef/>
      </w:r>
      <w:r>
        <w:t>Because this is the 1%  false positive misclassification you mention in the next sentence?</w:t>
      </w:r>
    </w:p>
  </w:comment>
  <w:comment w:id="629" w:author="sunny" w:date="2016-12-08T02:12:00Z" w:initials="s">
    <w:p w14:paraId="78B69E6E" w14:textId="63BD2D6C" w:rsidR="0042662A" w:rsidRDefault="0042662A">
      <w:pPr>
        <w:pStyle w:val="CommentText"/>
      </w:pPr>
      <w:r>
        <w:rPr>
          <w:rStyle w:val="CommentReference"/>
        </w:rPr>
        <w:annotationRef/>
      </w:r>
      <w:r>
        <w:t>I tried to clarify this</w:t>
      </w:r>
    </w:p>
  </w:comment>
  <w:comment w:id="645" w:author="Unemo Magnus, USÖ Labmed länsklinik" w:date="2016-11-17T17:01:00Z" w:initials="UMULl">
    <w:p w14:paraId="3BED3C95" w14:textId="173A0403" w:rsidR="0042662A" w:rsidRDefault="0042662A">
      <w:pPr>
        <w:pStyle w:val="CommentText"/>
      </w:pPr>
      <w:r>
        <w:rPr>
          <w:rStyle w:val="CommentReference"/>
        </w:rPr>
        <w:annotationRef/>
      </w:r>
      <w:r>
        <w:t>How many misclassifications were there in total?</w:t>
      </w:r>
    </w:p>
  </w:comment>
  <w:comment w:id="649" w:author="sunny" w:date="2016-12-16T12:09:00Z" w:initials="s">
    <w:p w14:paraId="6B283122" w14:textId="77777777" w:rsidR="00E97160" w:rsidRDefault="00E97160" w:rsidP="00E97160">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657" w:author="Unemo Magnus, USÖ Labmed länsklinik" w:date="2016-11-17T17:01:00Z" w:initials="UMULl">
    <w:p w14:paraId="459104D8" w14:textId="44FCC12D" w:rsidR="0042662A" w:rsidRDefault="0042662A">
      <w:pPr>
        <w:pStyle w:val="CommentText"/>
      </w:pPr>
      <w:r>
        <w:rPr>
          <w:rStyle w:val="CommentReference"/>
        </w:rPr>
        <w:annotationRef/>
      </w:r>
      <w:r>
        <w:t>As mentioned above, we need to introduce the Hill coefficient earlier in the manuscript, and describe what it reflects. Otherwise, readers will not understand why we have included this. As it reads now, you will not understand what this is adding to the manuscript, at least not before you reading the discussion. You can use some sentences from the discussion already in Methods section (or describe already in intro) to describe that Hill coefficient can potentially provide info about the PD properties of an antimicrobial…. , and some sentence regarding steepness of the Hill slope?</w:t>
      </w:r>
    </w:p>
  </w:comment>
  <w:comment w:id="658" w:author="Christian Althaus" w:date="2016-11-29T11:05:00Z" w:initials="CA">
    <w:p w14:paraId="45CBF30A" w14:textId="3A5ADF7E" w:rsidR="0042662A" w:rsidRDefault="0042662A">
      <w:pPr>
        <w:pStyle w:val="CommentText"/>
      </w:pPr>
      <w:r>
        <w:rPr>
          <w:rStyle w:val="CommentReference"/>
        </w:rPr>
        <w:annotationRef/>
      </w:r>
      <w:r>
        <w:t>I agree with Magnus that you need to provide some rationale on why you want to look at Hill coefficients.</w:t>
      </w:r>
    </w:p>
  </w:comment>
  <w:comment w:id="662" w:author="Unemo Magnus, USÖ Labmed länsklinik" w:date="2016-11-17T17:01:00Z" w:initials="UMULl">
    <w:p w14:paraId="608669D1" w14:textId="1F966CDE" w:rsidR="0042662A" w:rsidRDefault="0042662A">
      <w:pPr>
        <w:pStyle w:val="CommentText"/>
      </w:pPr>
      <w:r>
        <w:rPr>
          <w:rStyle w:val="CommentReference"/>
        </w:rPr>
        <w:annotationRef/>
      </w:r>
      <w:r>
        <w:t>Why have you excluded ciprofloxacin?</w:t>
      </w:r>
    </w:p>
  </w:comment>
  <w:comment w:id="663" w:author="Christian Althaus" w:date="2016-11-29T11:06:00Z" w:initials="CA">
    <w:p w14:paraId="4DCAAC23" w14:textId="132F9D9D" w:rsidR="0042662A" w:rsidRDefault="0042662A">
      <w:pPr>
        <w:pStyle w:val="CommentText"/>
      </w:pPr>
      <w:r>
        <w:rPr>
          <w:rStyle w:val="CommentReference"/>
        </w:rPr>
        <w:annotationRef/>
      </w:r>
      <w:r>
        <w:t>But I guess this is not always the case.</w:t>
      </w:r>
    </w:p>
  </w:comment>
  <w:comment w:id="664" w:author="Unemo Magnus, USÖ Labmed länsklinik" w:date="2016-11-17T18:08:00Z" w:initials="UMULl">
    <w:p w14:paraId="0DD52933" w14:textId="459A4D43" w:rsidR="0042662A" w:rsidRDefault="0042662A">
      <w:pPr>
        <w:pStyle w:val="CommentText"/>
      </w:pPr>
      <w:r>
        <w:rPr>
          <w:rStyle w:val="CommentReference"/>
        </w:rPr>
        <w:annotationRef/>
      </w:r>
      <w:r>
        <w:t>I would like to read and comment the discussion again after everyone commented.</w:t>
      </w:r>
    </w:p>
  </w:comment>
  <w:comment w:id="671" w:author="Unemo Magnus, USÖ Labmed länsklinik" w:date="2016-11-17T17:43:00Z" w:initials="UMULl">
    <w:p w14:paraId="7F520780" w14:textId="08F6C026" w:rsidR="0042662A" w:rsidRDefault="0042662A">
      <w:pPr>
        <w:pStyle w:val="CommentText"/>
      </w:pPr>
      <w:r>
        <w:rPr>
          <w:rStyle w:val="CommentReference"/>
        </w:rPr>
        <w:annotationRef/>
      </w:r>
      <w:r>
        <w:t>Consider to include the number of hours!</w:t>
      </w:r>
    </w:p>
  </w:comment>
  <w:comment w:id="823" w:author="Unemo Magnus, USÖ Labmed länsklinik" w:date="2016-11-17T17:48:00Z" w:initials="UMULl">
    <w:p w14:paraId="0FFACEF2" w14:textId="0F838240" w:rsidR="0042662A" w:rsidRDefault="0042662A">
      <w:pPr>
        <w:pStyle w:val="CommentText"/>
      </w:pPr>
      <w:r>
        <w:rPr>
          <w:rStyle w:val="CommentReference"/>
        </w:rPr>
        <w:annotationRef/>
      </w:r>
      <w:r>
        <w:t>To Methods or Intro? I.e. where you describe Hill coefficient.</w:t>
      </w:r>
    </w:p>
  </w:comment>
  <w:comment w:id="824" w:author="Unemo Magnus, USÖ Labmed länsklinik" w:date="2016-11-17T18:43:00Z" w:initials="UMULl">
    <w:p w14:paraId="1655B654" w14:textId="71406DD5" w:rsidR="0042662A" w:rsidRDefault="0042662A">
      <w:pPr>
        <w:pStyle w:val="CommentText"/>
      </w:pPr>
      <w:r>
        <w:rPr>
          <w:rStyle w:val="CommentReference"/>
        </w:rPr>
        <w:annotationRef/>
      </w:r>
      <w:r>
        <w:t>With exception of tetracycline?</w:t>
      </w:r>
    </w:p>
  </w:comment>
  <w:comment w:id="826" w:author="Unemo Magnus, USÖ Labmed länsklinik" w:date="2016-11-17T18:45:00Z" w:initials="UMULl">
    <w:p w14:paraId="6E333837" w14:textId="3E008998" w:rsidR="0042662A" w:rsidRDefault="0042662A">
      <w:pPr>
        <w:pStyle w:val="CommentText"/>
      </w:pPr>
      <w:r>
        <w:rPr>
          <w:rStyle w:val="CommentReference"/>
        </w:rPr>
        <w:annotationRef/>
      </w:r>
      <w:r>
        <w:t>I have in several places changed like this or similar to avoid that the reviewers just tell us to do these experiments before we submit the paper.</w:t>
      </w:r>
    </w:p>
  </w:comment>
  <w:comment w:id="831" w:author="Unemo Magnus, USÖ Labmed länsklinik" w:date="2016-11-17T17:01:00Z" w:initials="UMULl">
    <w:p w14:paraId="239E7697" w14:textId="11384059" w:rsidR="0042662A" w:rsidRDefault="0042662A">
      <w:pPr>
        <w:pStyle w:val="CommentText"/>
      </w:pPr>
      <w:r>
        <w:rPr>
          <w:rStyle w:val="CommentReference"/>
        </w:rPr>
        <w:annotationRef/>
      </w:r>
      <w:r>
        <w:t>References 25 and 27 are identical!</w:t>
      </w:r>
    </w:p>
  </w:comment>
  <w:comment w:id="1984" w:author="Unemo Magnus, USÖ Labmed länsklinik" w:date="2016-11-17T17:01:00Z" w:initials="UMULl">
    <w:p w14:paraId="1B6A2778" w14:textId="546BCAC1" w:rsidR="0042662A" w:rsidRDefault="0042662A">
      <w:pPr>
        <w:pStyle w:val="CommentText"/>
      </w:pPr>
      <w:r>
        <w:rPr>
          <w:rStyle w:val="CommentReference"/>
        </w:rPr>
        <w:annotationRef/>
      </w:r>
      <w:r>
        <w:t>A. Have this a total Square and not a rectangle. B. write EC50 with 50 as subscript on x-axis. C. Write Penicillin G</w:t>
      </w:r>
    </w:p>
  </w:comment>
  <w:comment w:id="2001" w:author="Christian Althaus" w:date="2016-11-28T21:50:00Z" w:initials="CA">
    <w:p w14:paraId="373134DB" w14:textId="77E11F88" w:rsidR="0042662A" w:rsidRDefault="0042662A">
      <w:pPr>
        <w:pStyle w:val="CommentText"/>
      </w:pPr>
      <w:r>
        <w:rPr>
          <w:rStyle w:val="CommentReference"/>
        </w:rPr>
        <w:annotationRef/>
      </w:r>
      <w:r>
        <w:t>Note that the values on the axes are not transformed, you just use a logarithmic scale.</w:t>
      </w:r>
    </w:p>
  </w:comment>
  <w:comment w:id="1990" w:author="Unemo Magnus, USÖ Labmed länsklinik" w:date="2016-11-17T17:01:00Z" w:initials="UMULl">
    <w:p w14:paraId="55206E83" w14:textId="33F1A799" w:rsidR="0042662A" w:rsidRDefault="0042662A">
      <w:pPr>
        <w:pStyle w:val="CommentText"/>
      </w:pPr>
      <w:r>
        <w:rPr>
          <w:rStyle w:val="CommentReference"/>
        </w:rPr>
        <w:annotationRef/>
      </w:r>
      <w:r>
        <w:t>But was the correlation not better for the 40 strains examined with the final assay? Is that correlation not what you should show?</w:t>
      </w:r>
    </w:p>
  </w:comment>
  <w:comment w:id="2033" w:author="Unemo Magnus, USÖ Labmed länsklinik" w:date="2016-11-17T17:09:00Z" w:initials="UMULl">
    <w:p w14:paraId="18C8FA49" w14:textId="713679F7" w:rsidR="0042662A" w:rsidRDefault="0042662A">
      <w:pPr>
        <w:pStyle w:val="CommentText"/>
      </w:pPr>
      <w:r>
        <w:rPr>
          <w:rStyle w:val="CommentReference"/>
        </w:rPr>
        <w:annotationRef/>
      </w:r>
      <w:r>
        <w:t>But the validation data must have been better? If so, these are the ones we should show.</w:t>
      </w:r>
    </w:p>
  </w:comment>
  <w:comment w:id="2040" w:author="Unemo Magnus, USÖ Labmed länsklinik" w:date="2016-11-17T17:01:00Z" w:initials="UMULl">
    <w:p w14:paraId="2D8D4482" w14:textId="4C6AEE0E" w:rsidR="0042662A" w:rsidRDefault="0042662A">
      <w:pPr>
        <w:pStyle w:val="CommentText"/>
      </w:pPr>
      <w:r>
        <w:t xml:space="preserve"> </w:t>
      </w:r>
      <w:r>
        <w:rPr>
          <w:rStyle w:val="CommentReference"/>
        </w:rPr>
        <w:annotationRef/>
      </w:r>
      <w:r>
        <w:t>gentamicin is not included</w:t>
      </w:r>
    </w:p>
  </w:comment>
  <w:comment w:id="2067" w:author="Unemo Magnus, USÖ Labmed länsklinik" w:date="2016-11-17T17:15:00Z" w:initials="UMULl">
    <w:p w14:paraId="706CD740" w14:textId="0C147A13" w:rsidR="0042662A" w:rsidRDefault="0042662A" w:rsidP="00C30255">
      <w:pPr>
        <w:pStyle w:val="CommentText"/>
        <w:numPr>
          <w:ilvl w:val="0"/>
          <w:numId w:val="5"/>
        </w:numPr>
      </w:pPr>
      <w:r>
        <w:rPr>
          <w:rStyle w:val="CommentReference"/>
        </w:rPr>
        <w:annotationRef/>
      </w:r>
      <w:r>
        <w:t>Write penicillin G.</w:t>
      </w:r>
    </w:p>
  </w:comment>
  <w:comment w:id="2108" w:author="Unemo Magnus, USÖ Labmed länsklinik" w:date="2016-11-17T17:01:00Z" w:initials="UMULl">
    <w:p w14:paraId="48DABB7E" w14:textId="0A579B7B" w:rsidR="0042662A" w:rsidRDefault="0042662A">
      <w:pPr>
        <w:pStyle w:val="CommentText"/>
      </w:pPr>
      <w:r>
        <w:rPr>
          <w:rStyle w:val="CommentReference"/>
        </w:rPr>
        <w:annotationRef/>
      </w:r>
      <w:r>
        <w:t>Where are these?</w:t>
      </w:r>
    </w:p>
  </w:comment>
  <w:comment w:id="2121" w:author="Unemo Magnus, USÖ Labmed länsklinik" w:date="2016-11-17T17:35:00Z" w:initials="UMULl">
    <w:p w14:paraId="547009A9" w14:textId="6DC63CD4" w:rsidR="0042662A" w:rsidRDefault="0042662A" w:rsidP="003F52C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153" w:author="Unemo Magnus, USÖ Labmed länsklinik" w:date="2016-11-17T17:39:00Z" w:initials="UMULl">
    <w:p w14:paraId="307593FB" w14:textId="29BAE046" w:rsidR="0042662A" w:rsidRDefault="0042662A">
      <w:pPr>
        <w:pStyle w:val="CommentText"/>
      </w:pPr>
      <w:r>
        <w:rPr>
          <w:rStyle w:val="CommentReference"/>
        </w:rPr>
        <w:annotationRef/>
      </w:r>
      <w:r>
        <w:t>Would it be possible to distinguish these in the Figure, i.e. which will show that the very major errors are relatively few.</w:t>
      </w:r>
    </w:p>
  </w:comment>
  <w:comment w:id="2178" w:author="Unemo Magnus, USÖ Labmed länsklinik" w:date="2016-11-17T17:35:00Z" w:initials="UMULl">
    <w:p w14:paraId="10CEF865" w14:textId="77777777" w:rsidR="0042662A" w:rsidRDefault="0042662A"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180" w:author="Unemo Magnus, USÖ Labmed länsklinik" w:date="2016-11-17T17:39:00Z" w:initials="UMULl">
    <w:p w14:paraId="6F1BFC7A" w14:textId="77777777" w:rsidR="0042662A" w:rsidRDefault="0042662A" w:rsidP="006C3DA7">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2F59BED" w15:done="0"/>
  <w15:commentEx w15:paraId="639E9E2D" w15:paraIdParent="22F59BED" w15:done="0"/>
  <w15:commentEx w15:paraId="3EB29504" w15:paraIdParent="22F59BED" w15:done="0"/>
  <w15:commentEx w15:paraId="5ED20967" w15:done="0"/>
  <w15:commentEx w15:paraId="68A4ABE2" w15:done="0"/>
  <w15:commentEx w15:paraId="71F5D664" w15:done="0"/>
  <w15:commentEx w15:paraId="52A521A3" w15:done="0"/>
  <w15:commentEx w15:paraId="6257BF99" w15:paraIdParent="52A521A3" w15:done="0"/>
  <w15:commentEx w15:paraId="44DF3588" w15:done="0"/>
  <w15:commentEx w15:paraId="1C34AE55" w15:done="0"/>
  <w15:commentEx w15:paraId="3B19A7E2" w15:done="0"/>
  <w15:commentEx w15:paraId="40909AF3" w15:done="0"/>
  <w15:commentEx w15:paraId="535A0483" w15:paraIdParent="40909AF3" w15:done="0"/>
  <w15:commentEx w15:paraId="2ACBDDB0" w15:done="0"/>
  <w15:commentEx w15:paraId="78A883DE" w15:paraIdParent="2ACBDDB0" w15:done="0"/>
  <w15:commentEx w15:paraId="7966FB6F" w15:done="0"/>
  <w15:commentEx w15:paraId="3F580E74" w15:done="0"/>
  <w15:commentEx w15:paraId="0849C28A" w15:paraIdParent="3F580E74" w15:done="0"/>
  <w15:commentEx w15:paraId="144374FB" w15:done="0"/>
  <w15:commentEx w15:paraId="0F1D4CC0" w15:paraIdParent="144374FB" w15:done="0"/>
  <w15:commentEx w15:paraId="1E402A51" w15:done="0"/>
  <w15:commentEx w15:paraId="12D1AE7D" w15:done="0"/>
  <w15:commentEx w15:paraId="240D9892" w15:done="0"/>
  <w15:commentEx w15:paraId="644CDE65" w15:done="0"/>
  <w15:commentEx w15:paraId="5299823E" w15:done="0"/>
  <w15:commentEx w15:paraId="6FC632B6" w15:done="0"/>
  <w15:commentEx w15:paraId="457B0348" w15:done="0"/>
  <w15:commentEx w15:paraId="0DFA1FEC" w15:done="0"/>
  <w15:commentEx w15:paraId="1C49CE57" w15:done="0"/>
  <w15:commentEx w15:paraId="225B318E" w15:done="0"/>
  <w15:commentEx w15:paraId="12CCC777" w15:paraIdParent="225B318E" w15:done="0"/>
  <w15:commentEx w15:paraId="0E00804A" w15:done="0"/>
  <w15:commentEx w15:paraId="33B2D571" w15:done="0"/>
  <w15:commentEx w15:paraId="446723B1" w15:done="0"/>
  <w15:commentEx w15:paraId="5310C1AC" w15:done="0"/>
  <w15:commentEx w15:paraId="5CE58EA5" w15:done="0"/>
  <w15:commentEx w15:paraId="58DCD464" w15:paraIdParent="5CE58EA5" w15:done="0"/>
  <w15:commentEx w15:paraId="12621D96" w15:done="0"/>
  <w15:commentEx w15:paraId="44C8155C" w15:paraIdParent="12621D96" w15:done="0"/>
  <w15:commentEx w15:paraId="4FA7C3A1" w15:done="0"/>
  <w15:commentEx w15:paraId="12DFF546" w15:done="0"/>
  <w15:commentEx w15:paraId="34D132A8" w15:paraIdParent="12DFF546" w15:done="0"/>
  <w15:commentEx w15:paraId="6FDBD869" w15:done="0"/>
  <w15:commentEx w15:paraId="21B719F3" w15:done="0"/>
  <w15:commentEx w15:paraId="76D0B917" w15:paraIdParent="21B719F3" w15:done="0"/>
  <w15:commentEx w15:paraId="0F28121B" w15:done="0"/>
  <w15:commentEx w15:paraId="78B69E6E" w15:paraIdParent="0F28121B" w15:done="0"/>
  <w15:commentEx w15:paraId="3BED3C95" w15:done="0"/>
  <w15:commentEx w15:paraId="6B283122" w15:done="0"/>
  <w15:commentEx w15:paraId="459104D8" w15:done="0"/>
  <w15:commentEx w15:paraId="45CBF30A" w15:done="0"/>
  <w15:commentEx w15:paraId="608669D1" w15:done="0"/>
  <w15:commentEx w15:paraId="4DCAAC23" w15:done="0"/>
  <w15:commentEx w15:paraId="0DD52933" w15:done="0"/>
  <w15:commentEx w15:paraId="7F520780" w15:done="0"/>
  <w15:commentEx w15:paraId="0FFACEF2" w15:done="0"/>
  <w15:commentEx w15:paraId="1655B654" w15:done="0"/>
  <w15:commentEx w15:paraId="6E333837" w15:done="0"/>
  <w15:commentEx w15:paraId="239E7697" w15:done="0"/>
  <w15:commentEx w15:paraId="1B6A2778" w15:done="0"/>
  <w15:commentEx w15:paraId="373134DB" w15:done="0"/>
  <w15:commentEx w15:paraId="55206E83" w15:done="0"/>
  <w15:commentEx w15:paraId="18C8FA49" w15:done="0"/>
  <w15:commentEx w15:paraId="2D8D4482" w15:done="0"/>
  <w15:commentEx w15:paraId="706CD740" w15:done="0"/>
  <w15:commentEx w15:paraId="48DABB7E" w15:done="0"/>
  <w15:commentEx w15:paraId="547009A9" w15:done="0"/>
  <w15:commentEx w15:paraId="307593FB" w15:done="0"/>
  <w15:commentEx w15:paraId="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BBFD0E" w14:textId="77777777" w:rsidR="007B74A8" w:rsidRDefault="007B74A8" w:rsidP="00CF329C">
      <w:pPr>
        <w:spacing w:after="0" w:line="240" w:lineRule="auto"/>
      </w:pPr>
      <w:r>
        <w:separator/>
      </w:r>
    </w:p>
  </w:endnote>
  <w:endnote w:type="continuationSeparator" w:id="0">
    <w:p w14:paraId="07F75F32" w14:textId="77777777" w:rsidR="007B74A8" w:rsidRDefault="007B74A8"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2169" w:author="Unemo Magnus, USÖ Labmed länsklinik" w:date="2016-11-14T17:35:00Z"/>
  <w:sdt>
    <w:sdtPr>
      <w:id w:val="-1569717400"/>
      <w:docPartObj>
        <w:docPartGallery w:val="Page Numbers (Bottom of Page)"/>
        <w:docPartUnique/>
      </w:docPartObj>
    </w:sdtPr>
    <w:sdtContent>
      <w:customXmlInsRangeEnd w:id="2169"/>
      <w:p w14:paraId="016AF368" w14:textId="04DE1950" w:rsidR="0042662A" w:rsidRDefault="0042662A">
        <w:pPr>
          <w:pStyle w:val="Footer"/>
          <w:jc w:val="center"/>
          <w:rPr>
            <w:ins w:id="2170" w:author="Unemo Magnus, USÖ Labmed länsklinik" w:date="2016-11-14T17:35:00Z"/>
          </w:rPr>
        </w:pPr>
        <w:ins w:id="2171" w:author="Unemo Magnus, USÖ Labmed länsklinik" w:date="2016-11-14T17:35:00Z">
          <w:r>
            <w:fldChar w:fldCharType="begin"/>
          </w:r>
          <w:r>
            <w:instrText>PAGE   \* MERGEFORMAT</w:instrText>
          </w:r>
          <w:r>
            <w:fldChar w:fldCharType="separate"/>
          </w:r>
        </w:ins>
        <w:r w:rsidR="004A15BD" w:rsidRPr="004A15BD">
          <w:rPr>
            <w:noProof/>
            <w:lang w:val="sv-SE"/>
          </w:rPr>
          <w:t>10</w:t>
        </w:r>
        <w:ins w:id="2172" w:author="Unemo Magnus, USÖ Labmed länsklinik" w:date="2016-11-14T17:35:00Z">
          <w:r>
            <w:fldChar w:fldCharType="end"/>
          </w:r>
        </w:ins>
      </w:p>
      <w:customXmlInsRangeStart w:id="2173" w:author="Unemo Magnus, USÖ Labmed länsklinik" w:date="2016-11-14T17:35:00Z"/>
    </w:sdtContent>
  </w:sdt>
  <w:customXmlInsRangeEnd w:id="2173"/>
  <w:p w14:paraId="1C82B9D0" w14:textId="77777777" w:rsidR="0042662A" w:rsidRDefault="004266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3B3EA5" w14:textId="77777777" w:rsidR="007B74A8" w:rsidRDefault="007B74A8" w:rsidP="00CF329C">
      <w:pPr>
        <w:spacing w:after="0" w:line="240" w:lineRule="auto"/>
      </w:pPr>
      <w:r>
        <w:separator/>
      </w:r>
    </w:p>
  </w:footnote>
  <w:footnote w:type="continuationSeparator" w:id="0">
    <w:p w14:paraId="68F85ECF" w14:textId="77777777" w:rsidR="007B74A8" w:rsidRDefault="007B74A8"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195E"/>
    <w:rsid w:val="000E62D0"/>
    <w:rsid w:val="000E6350"/>
    <w:rsid w:val="000E7EF8"/>
    <w:rsid w:val="000F10F9"/>
    <w:rsid w:val="000F250B"/>
    <w:rsid w:val="000F3A1A"/>
    <w:rsid w:val="000F3BD2"/>
    <w:rsid w:val="000F4105"/>
    <w:rsid w:val="000F5D03"/>
    <w:rsid w:val="0010091D"/>
    <w:rsid w:val="00106FB5"/>
    <w:rsid w:val="00111FD3"/>
    <w:rsid w:val="001128A2"/>
    <w:rsid w:val="00116CC7"/>
    <w:rsid w:val="00117F86"/>
    <w:rsid w:val="001243A3"/>
    <w:rsid w:val="0012685C"/>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5C4D"/>
    <w:rsid w:val="001A68B3"/>
    <w:rsid w:val="001B15B4"/>
    <w:rsid w:val="001B1D98"/>
    <w:rsid w:val="001B365D"/>
    <w:rsid w:val="001B6558"/>
    <w:rsid w:val="001B7F86"/>
    <w:rsid w:val="001C2BAA"/>
    <w:rsid w:val="001C4FB2"/>
    <w:rsid w:val="001C5083"/>
    <w:rsid w:val="001D17C7"/>
    <w:rsid w:val="001D531D"/>
    <w:rsid w:val="001D53E2"/>
    <w:rsid w:val="001D62D1"/>
    <w:rsid w:val="001E426A"/>
    <w:rsid w:val="001E76CD"/>
    <w:rsid w:val="001F3F41"/>
    <w:rsid w:val="00200F7A"/>
    <w:rsid w:val="00205056"/>
    <w:rsid w:val="00206AF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525C9"/>
    <w:rsid w:val="00254C15"/>
    <w:rsid w:val="002611E7"/>
    <w:rsid w:val="00261C59"/>
    <w:rsid w:val="00264CB6"/>
    <w:rsid w:val="002748F4"/>
    <w:rsid w:val="00276404"/>
    <w:rsid w:val="00276F9D"/>
    <w:rsid w:val="00277E1A"/>
    <w:rsid w:val="002817E0"/>
    <w:rsid w:val="002959E8"/>
    <w:rsid w:val="00296EF9"/>
    <w:rsid w:val="002A3CD9"/>
    <w:rsid w:val="002A45A8"/>
    <w:rsid w:val="002B45F7"/>
    <w:rsid w:val="002B4A68"/>
    <w:rsid w:val="002C0C29"/>
    <w:rsid w:val="002C2B85"/>
    <w:rsid w:val="002C3FC5"/>
    <w:rsid w:val="002E07DB"/>
    <w:rsid w:val="002E09BD"/>
    <w:rsid w:val="002E2ADE"/>
    <w:rsid w:val="002E3277"/>
    <w:rsid w:val="002E6491"/>
    <w:rsid w:val="002F02C3"/>
    <w:rsid w:val="002F12C0"/>
    <w:rsid w:val="00302180"/>
    <w:rsid w:val="00310B24"/>
    <w:rsid w:val="00311A19"/>
    <w:rsid w:val="0031629D"/>
    <w:rsid w:val="003225FF"/>
    <w:rsid w:val="0032341E"/>
    <w:rsid w:val="00323C03"/>
    <w:rsid w:val="00323F3F"/>
    <w:rsid w:val="00323F88"/>
    <w:rsid w:val="00326459"/>
    <w:rsid w:val="00330CD4"/>
    <w:rsid w:val="00336F88"/>
    <w:rsid w:val="003370C7"/>
    <w:rsid w:val="00337DA5"/>
    <w:rsid w:val="003433B3"/>
    <w:rsid w:val="00344E8C"/>
    <w:rsid w:val="00347680"/>
    <w:rsid w:val="00347D47"/>
    <w:rsid w:val="003548CA"/>
    <w:rsid w:val="00360150"/>
    <w:rsid w:val="00361A37"/>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33CD"/>
    <w:rsid w:val="00434C3A"/>
    <w:rsid w:val="00443B7C"/>
    <w:rsid w:val="00444695"/>
    <w:rsid w:val="00444E59"/>
    <w:rsid w:val="00453AE6"/>
    <w:rsid w:val="00454FE8"/>
    <w:rsid w:val="00457E63"/>
    <w:rsid w:val="00462474"/>
    <w:rsid w:val="004624D2"/>
    <w:rsid w:val="004627F7"/>
    <w:rsid w:val="0046582B"/>
    <w:rsid w:val="004677BC"/>
    <w:rsid w:val="00471148"/>
    <w:rsid w:val="0047196A"/>
    <w:rsid w:val="004725AF"/>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910"/>
    <w:rsid w:val="005172E2"/>
    <w:rsid w:val="00520661"/>
    <w:rsid w:val="005240E2"/>
    <w:rsid w:val="00527ECD"/>
    <w:rsid w:val="00530FF4"/>
    <w:rsid w:val="00532747"/>
    <w:rsid w:val="00535CD7"/>
    <w:rsid w:val="005408D8"/>
    <w:rsid w:val="0054156B"/>
    <w:rsid w:val="00543939"/>
    <w:rsid w:val="00544641"/>
    <w:rsid w:val="00546FA9"/>
    <w:rsid w:val="00551DC0"/>
    <w:rsid w:val="0056621E"/>
    <w:rsid w:val="00566C48"/>
    <w:rsid w:val="00567959"/>
    <w:rsid w:val="00572750"/>
    <w:rsid w:val="0058000A"/>
    <w:rsid w:val="005828EF"/>
    <w:rsid w:val="00585375"/>
    <w:rsid w:val="00585384"/>
    <w:rsid w:val="00585507"/>
    <w:rsid w:val="005859C1"/>
    <w:rsid w:val="00591E0F"/>
    <w:rsid w:val="00593594"/>
    <w:rsid w:val="005A0079"/>
    <w:rsid w:val="005A27B6"/>
    <w:rsid w:val="005A2DAB"/>
    <w:rsid w:val="005A4490"/>
    <w:rsid w:val="005A6276"/>
    <w:rsid w:val="005C36F0"/>
    <w:rsid w:val="005C4685"/>
    <w:rsid w:val="005C56F2"/>
    <w:rsid w:val="005C7312"/>
    <w:rsid w:val="005D0B1C"/>
    <w:rsid w:val="005E3260"/>
    <w:rsid w:val="005F3BBC"/>
    <w:rsid w:val="005F707F"/>
    <w:rsid w:val="00607954"/>
    <w:rsid w:val="00612DD2"/>
    <w:rsid w:val="00615EB5"/>
    <w:rsid w:val="006218CE"/>
    <w:rsid w:val="00621D27"/>
    <w:rsid w:val="0062204C"/>
    <w:rsid w:val="00626654"/>
    <w:rsid w:val="00632BA2"/>
    <w:rsid w:val="00636BB0"/>
    <w:rsid w:val="00636EDE"/>
    <w:rsid w:val="00640CA9"/>
    <w:rsid w:val="0064693A"/>
    <w:rsid w:val="00664076"/>
    <w:rsid w:val="00664121"/>
    <w:rsid w:val="00664B98"/>
    <w:rsid w:val="00664BEB"/>
    <w:rsid w:val="00665DDB"/>
    <w:rsid w:val="006660F5"/>
    <w:rsid w:val="00673301"/>
    <w:rsid w:val="00677C2F"/>
    <w:rsid w:val="00683A49"/>
    <w:rsid w:val="00684AC9"/>
    <w:rsid w:val="00685218"/>
    <w:rsid w:val="0069083D"/>
    <w:rsid w:val="00693867"/>
    <w:rsid w:val="00693B94"/>
    <w:rsid w:val="006A0B46"/>
    <w:rsid w:val="006A110D"/>
    <w:rsid w:val="006A76CB"/>
    <w:rsid w:val="006B429E"/>
    <w:rsid w:val="006C0DB6"/>
    <w:rsid w:val="006C183E"/>
    <w:rsid w:val="006C2F74"/>
    <w:rsid w:val="006C3DA7"/>
    <w:rsid w:val="006C59A1"/>
    <w:rsid w:val="006D26B9"/>
    <w:rsid w:val="006D47A6"/>
    <w:rsid w:val="006D4EF1"/>
    <w:rsid w:val="006E0D18"/>
    <w:rsid w:val="006E6548"/>
    <w:rsid w:val="006F02BF"/>
    <w:rsid w:val="006F28DD"/>
    <w:rsid w:val="006F367B"/>
    <w:rsid w:val="006F4495"/>
    <w:rsid w:val="006F644E"/>
    <w:rsid w:val="006F7E29"/>
    <w:rsid w:val="00702235"/>
    <w:rsid w:val="007078E3"/>
    <w:rsid w:val="00720B38"/>
    <w:rsid w:val="00721B9F"/>
    <w:rsid w:val="0073312A"/>
    <w:rsid w:val="00733D8B"/>
    <w:rsid w:val="007452FA"/>
    <w:rsid w:val="00753CB3"/>
    <w:rsid w:val="00760526"/>
    <w:rsid w:val="00762040"/>
    <w:rsid w:val="00762D6C"/>
    <w:rsid w:val="00771F0E"/>
    <w:rsid w:val="0077499E"/>
    <w:rsid w:val="007814F6"/>
    <w:rsid w:val="00785636"/>
    <w:rsid w:val="007A1537"/>
    <w:rsid w:val="007A5328"/>
    <w:rsid w:val="007B2D7C"/>
    <w:rsid w:val="007B2EEB"/>
    <w:rsid w:val="007B4AD2"/>
    <w:rsid w:val="007B5733"/>
    <w:rsid w:val="007B6AE8"/>
    <w:rsid w:val="007B7100"/>
    <w:rsid w:val="007B74A8"/>
    <w:rsid w:val="007C5470"/>
    <w:rsid w:val="007C68A7"/>
    <w:rsid w:val="007D40C7"/>
    <w:rsid w:val="007D6550"/>
    <w:rsid w:val="007E0193"/>
    <w:rsid w:val="007E01ED"/>
    <w:rsid w:val="007E43E7"/>
    <w:rsid w:val="007E4A28"/>
    <w:rsid w:val="007E5852"/>
    <w:rsid w:val="008010EC"/>
    <w:rsid w:val="00802133"/>
    <w:rsid w:val="0080631B"/>
    <w:rsid w:val="00807B03"/>
    <w:rsid w:val="00807F60"/>
    <w:rsid w:val="00813AAE"/>
    <w:rsid w:val="00820AA6"/>
    <w:rsid w:val="00820F71"/>
    <w:rsid w:val="00824304"/>
    <w:rsid w:val="008327BF"/>
    <w:rsid w:val="008327C8"/>
    <w:rsid w:val="00834365"/>
    <w:rsid w:val="00836117"/>
    <w:rsid w:val="008570CF"/>
    <w:rsid w:val="00862E40"/>
    <w:rsid w:val="0086685F"/>
    <w:rsid w:val="008716B0"/>
    <w:rsid w:val="00871D92"/>
    <w:rsid w:val="008773B4"/>
    <w:rsid w:val="00877AA8"/>
    <w:rsid w:val="00882911"/>
    <w:rsid w:val="00886A71"/>
    <w:rsid w:val="00886FB7"/>
    <w:rsid w:val="008870F7"/>
    <w:rsid w:val="00887567"/>
    <w:rsid w:val="008930B3"/>
    <w:rsid w:val="008937E7"/>
    <w:rsid w:val="00893ED8"/>
    <w:rsid w:val="00896F85"/>
    <w:rsid w:val="008A6928"/>
    <w:rsid w:val="008A6B73"/>
    <w:rsid w:val="008A7793"/>
    <w:rsid w:val="008B3E85"/>
    <w:rsid w:val="008C043B"/>
    <w:rsid w:val="008C10BD"/>
    <w:rsid w:val="008C2D1E"/>
    <w:rsid w:val="008C34A4"/>
    <w:rsid w:val="008C6175"/>
    <w:rsid w:val="008D1147"/>
    <w:rsid w:val="008D2E67"/>
    <w:rsid w:val="008D31A8"/>
    <w:rsid w:val="008D7C42"/>
    <w:rsid w:val="008F0B93"/>
    <w:rsid w:val="008F548E"/>
    <w:rsid w:val="00903EFE"/>
    <w:rsid w:val="00910D6E"/>
    <w:rsid w:val="009155D4"/>
    <w:rsid w:val="009169AB"/>
    <w:rsid w:val="009206A7"/>
    <w:rsid w:val="00921C8C"/>
    <w:rsid w:val="00923047"/>
    <w:rsid w:val="00926840"/>
    <w:rsid w:val="0092771E"/>
    <w:rsid w:val="00931C16"/>
    <w:rsid w:val="009320D1"/>
    <w:rsid w:val="00933C2C"/>
    <w:rsid w:val="00935664"/>
    <w:rsid w:val="00935F54"/>
    <w:rsid w:val="009361A1"/>
    <w:rsid w:val="00950C4A"/>
    <w:rsid w:val="00951267"/>
    <w:rsid w:val="00954348"/>
    <w:rsid w:val="00954563"/>
    <w:rsid w:val="009547EF"/>
    <w:rsid w:val="00954C68"/>
    <w:rsid w:val="00954EC4"/>
    <w:rsid w:val="00956798"/>
    <w:rsid w:val="00973579"/>
    <w:rsid w:val="00973D19"/>
    <w:rsid w:val="009743EB"/>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742E"/>
    <w:rsid w:val="00A34F84"/>
    <w:rsid w:val="00A369D3"/>
    <w:rsid w:val="00A37277"/>
    <w:rsid w:val="00A40029"/>
    <w:rsid w:val="00A51682"/>
    <w:rsid w:val="00A5313B"/>
    <w:rsid w:val="00A5380D"/>
    <w:rsid w:val="00A60D12"/>
    <w:rsid w:val="00A665BB"/>
    <w:rsid w:val="00A7720A"/>
    <w:rsid w:val="00A83069"/>
    <w:rsid w:val="00A8407B"/>
    <w:rsid w:val="00A90C80"/>
    <w:rsid w:val="00A921DA"/>
    <w:rsid w:val="00A94997"/>
    <w:rsid w:val="00A96F38"/>
    <w:rsid w:val="00AA2384"/>
    <w:rsid w:val="00AA4816"/>
    <w:rsid w:val="00AA5220"/>
    <w:rsid w:val="00AA77CE"/>
    <w:rsid w:val="00AB48B8"/>
    <w:rsid w:val="00AB7E40"/>
    <w:rsid w:val="00AB7EEC"/>
    <w:rsid w:val="00AC5CE9"/>
    <w:rsid w:val="00AC751C"/>
    <w:rsid w:val="00AD0299"/>
    <w:rsid w:val="00AD378B"/>
    <w:rsid w:val="00AE085B"/>
    <w:rsid w:val="00AE0C4C"/>
    <w:rsid w:val="00AE2507"/>
    <w:rsid w:val="00AE46FA"/>
    <w:rsid w:val="00AE50F0"/>
    <w:rsid w:val="00AE51B3"/>
    <w:rsid w:val="00AE51C2"/>
    <w:rsid w:val="00AE6796"/>
    <w:rsid w:val="00AF166B"/>
    <w:rsid w:val="00AF429B"/>
    <w:rsid w:val="00AF558B"/>
    <w:rsid w:val="00AF6E2E"/>
    <w:rsid w:val="00AF7C37"/>
    <w:rsid w:val="00AF7CEB"/>
    <w:rsid w:val="00AF7DC7"/>
    <w:rsid w:val="00B04223"/>
    <w:rsid w:val="00B0573F"/>
    <w:rsid w:val="00B06846"/>
    <w:rsid w:val="00B06E80"/>
    <w:rsid w:val="00B10161"/>
    <w:rsid w:val="00B146EE"/>
    <w:rsid w:val="00B1508A"/>
    <w:rsid w:val="00B15DD7"/>
    <w:rsid w:val="00B212E5"/>
    <w:rsid w:val="00B22BA8"/>
    <w:rsid w:val="00B27563"/>
    <w:rsid w:val="00B276E4"/>
    <w:rsid w:val="00B30377"/>
    <w:rsid w:val="00B321B3"/>
    <w:rsid w:val="00B42FFB"/>
    <w:rsid w:val="00B44A67"/>
    <w:rsid w:val="00B47E2E"/>
    <w:rsid w:val="00B51367"/>
    <w:rsid w:val="00B6403F"/>
    <w:rsid w:val="00B67BB2"/>
    <w:rsid w:val="00B71F1F"/>
    <w:rsid w:val="00B752EB"/>
    <w:rsid w:val="00B83156"/>
    <w:rsid w:val="00B84E56"/>
    <w:rsid w:val="00B850A8"/>
    <w:rsid w:val="00B91BC7"/>
    <w:rsid w:val="00B91DFF"/>
    <w:rsid w:val="00B93847"/>
    <w:rsid w:val="00BA3620"/>
    <w:rsid w:val="00BA498B"/>
    <w:rsid w:val="00BB02D6"/>
    <w:rsid w:val="00BB144D"/>
    <w:rsid w:val="00BB3F89"/>
    <w:rsid w:val="00BB4A9F"/>
    <w:rsid w:val="00BB5402"/>
    <w:rsid w:val="00BB5B2F"/>
    <w:rsid w:val="00BC0387"/>
    <w:rsid w:val="00BC210A"/>
    <w:rsid w:val="00BD001F"/>
    <w:rsid w:val="00BD0289"/>
    <w:rsid w:val="00BD14BB"/>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B7E"/>
    <w:rsid w:val="00C75B7C"/>
    <w:rsid w:val="00C767B9"/>
    <w:rsid w:val="00C84D96"/>
    <w:rsid w:val="00C85C27"/>
    <w:rsid w:val="00C8642A"/>
    <w:rsid w:val="00C868FE"/>
    <w:rsid w:val="00C877C4"/>
    <w:rsid w:val="00C906C1"/>
    <w:rsid w:val="00C93A0C"/>
    <w:rsid w:val="00C96726"/>
    <w:rsid w:val="00C96919"/>
    <w:rsid w:val="00CA491E"/>
    <w:rsid w:val="00CB1C56"/>
    <w:rsid w:val="00CB2B1F"/>
    <w:rsid w:val="00CB64E7"/>
    <w:rsid w:val="00CB77F1"/>
    <w:rsid w:val="00CC4705"/>
    <w:rsid w:val="00CC5727"/>
    <w:rsid w:val="00CE0435"/>
    <w:rsid w:val="00CE2D5B"/>
    <w:rsid w:val="00CE4665"/>
    <w:rsid w:val="00CE4825"/>
    <w:rsid w:val="00CF329C"/>
    <w:rsid w:val="00CF3932"/>
    <w:rsid w:val="00CF506D"/>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568A"/>
    <w:rsid w:val="00D80527"/>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DD6"/>
    <w:rsid w:val="00E1337C"/>
    <w:rsid w:val="00E15EEB"/>
    <w:rsid w:val="00E16086"/>
    <w:rsid w:val="00E16672"/>
    <w:rsid w:val="00E205A7"/>
    <w:rsid w:val="00E22F24"/>
    <w:rsid w:val="00E33509"/>
    <w:rsid w:val="00E40548"/>
    <w:rsid w:val="00E417B6"/>
    <w:rsid w:val="00E4256E"/>
    <w:rsid w:val="00E453AC"/>
    <w:rsid w:val="00E47B41"/>
    <w:rsid w:val="00E57E2C"/>
    <w:rsid w:val="00E606CC"/>
    <w:rsid w:val="00E643EC"/>
    <w:rsid w:val="00E6736F"/>
    <w:rsid w:val="00E700AA"/>
    <w:rsid w:val="00E74271"/>
    <w:rsid w:val="00E758B1"/>
    <w:rsid w:val="00E75B44"/>
    <w:rsid w:val="00E82349"/>
    <w:rsid w:val="00E90AD7"/>
    <w:rsid w:val="00E91A76"/>
    <w:rsid w:val="00E932A8"/>
    <w:rsid w:val="00E941DE"/>
    <w:rsid w:val="00E94E02"/>
    <w:rsid w:val="00E952AE"/>
    <w:rsid w:val="00E953FF"/>
    <w:rsid w:val="00E96569"/>
    <w:rsid w:val="00E97160"/>
    <w:rsid w:val="00EA1549"/>
    <w:rsid w:val="00EA224B"/>
    <w:rsid w:val="00EA58DA"/>
    <w:rsid w:val="00EA6594"/>
    <w:rsid w:val="00EB366D"/>
    <w:rsid w:val="00EB3954"/>
    <w:rsid w:val="00EB4AE5"/>
    <w:rsid w:val="00EB6B83"/>
    <w:rsid w:val="00EB7B6F"/>
    <w:rsid w:val="00EC4238"/>
    <w:rsid w:val="00EC6753"/>
    <w:rsid w:val="00ED0BF1"/>
    <w:rsid w:val="00ED1D75"/>
    <w:rsid w:val="00ED3701"/>
    <w:rsid w:val="00EF0008"/>
    <w:rsid w:val="00EF20B1"/>
    <w:rsid w:val="00EF3010"/>
    <w:rsid w:val="00EF60E1"/>
    <w:rsid w:val="00EF6E7F"/>
    <w:rsid w:val="00F01A9D"/>
    <w:rsid w:val="00F03431"/>
    <w:rsid w:val="00F05E45"/>
    <w:rsid w:val="00F07649"/>
    <w:rsid w:val="00F10D32"/>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685E"/>
    <w:rsid w:val="00F80A9D"/>
    <w:rsid w:val="00F83C03"/>
    <w:rsid w:val="00F87CFA"/>
    <w:rsid w:val="00F87EC7"/>
    <w:rsid w:val="00F945D1"/>
    <w:rsid w:val="00FA3849"/>
    <w:rsid w:val="00FA786E"/>
    <w:rsid w:val="00FB0392"/>
    <w:rsid w:val="00FB2043"/>
    <w:rsid w:val="00FB2905"/>
    <w:rsid w:val="00FB37A5"/>
    <w:rsid w:val="00FB7C9D"/>
    <w:rsid w:val="00FC36F6"/>
    <w:rsid w:val="00FD02D1"/>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magnus.unemo@regionorebrolan.se" TargetMode="Externa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01A8F-1379-4BB7-B997-7117DF8F3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1317</TotalTime>
  <Pages>20</Pages>
  <Words>39944</Words>
  <Characters>227681</Characters>
  <Application>Microsoft Office Word</Application>
  <DocSecurity>0</DocSecurity>
  <Lines>1897</Lines>
  <Paragraphs>534</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267091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22</cp:revision>
  <cp:lastPrinted>2016-11-14T16:29:00Z</cp:lastPrinted>
  <dcterms:created xsi:type="dcterms:W3CDTF">2016-12-16T12:05:00Z</dcterms:created>
  <dcterms:modified xsi:type="dcterms:W3CDTF">2016-12-17T19:09:00Z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zotero-version="4.0.29.16"&gt;&lt;session id="zLkWT5aj"/&gt;&lt;style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