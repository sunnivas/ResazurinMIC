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CC5727"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3C131DF7"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r w:rsidR="00887567">
        <w:rPr>
          <w:rFonts w:ascii="Times New Roman" w:hAnsi="Times New Roman" w:cs="Times New Roman"/>
          <w:sz w:val="24"/>
          <w:szCs w:val="24"/>
        </w:rPr>
        <w:t xml:space="preserve">resazurin-based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4D6E5D">
        <w:rPr>
          <w:rFonts w:ascii="Times New Roman" w:hAnsi="Times New Roman" w:cs="Times New Roman"/>
          <w:sz w:val="24"/>
          <w:szCs w:val="24"/>
        </w:rPr>
        <w:t xml:space="preserve"> A</w:t>
      </w:r>
      <w:r w:rsidR="002F02C3">
        <w:rPr>
          <w:rFonts w:ascii="Times New Roman" w:hAnsi="Times New Roman" w:cs="Times New Roman"/>
          <w:sz w:val="24"/>
          <w:szCs w:val="24"/>
        </w:rPr>
        <w:t>n</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initial </w:t>
      </w:r>
      <w:r w:rsidR="004D6E5D">
        <w:rPr>
          <w:rFonts w:ascii="Times New Roman" w:hAnsi="Times New Roman" w:cs="Times New Roman"/>
          <w:sz w:val="24"/>
          <w:szCs w:val="24"/>
        </w:rPr>
        <w:t xml:space="preserve">dataset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61AA9BB"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5" w:author="sunny" w:date="2016-12-16T11:39:00Z">
        <w:r w:rsidR="00685218" w:rsidRPr="00685218">
          <w:rPr>
            <w:rFonts w:ascii="Times New Roman" w:hAnsi="Times New Roman" w:cs="Times New Roman"/>
            <w:sz w:val="24"/>
            <w:szCs w:val="24"/>
            <w:rPrChange w:id="6"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w:t>
        </w:r>
        <w:r w:rsidR="00685218">
          <w:rPr>
            <w:rFonts w:ascii="Times New Roman" w:hAnsi="Times New Roman" w:cs="Times New Roman"/>
            <w:sz w:val="24"/>
            <w:szCs w:val="24"/>
          </w:rPr>
          <w:t xml:space="preserve"> </w:t>
        </w:r>
      </w:ins>
      <w:commentRangeStart w:id="7"/>
      <w:commentRangeStart w:id="8"/>
      <w:commentRangeStart w:id="9"/>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0"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1"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2" w:author="sunny" w:date="2016-12-16T10:10:00Z">
        <w:r w:rsidR="00C16ADB">
          <w:rPr>
            <w:rFonts w:ascii="Times New Roman" w:hAnsi="Times New Roman" w:cs="Times New Roman"/>
            <w:sz w:val="24"/>
            <w:szCs w:val="24"/>
          </w:rPr>
          <w:t xml:space="preserve">linear </w:t>
        </w:r>
      </w:ins>
      <w:del w:id="13"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14" w:author="sunny" w:date="2016-12-06T12:22:00Z">
        <w:r w:rsidR="00820F71" w:rsidDel="002210CD">
          <w:rPr>
            <w:rFonts w:ascii="Times New Roman" w:hAnsi="Times New Roman" w:cs="Times New Roman"/>
            <w:sz w:val="24"/>
            <w:szCs w:val="24"/>
          </w:rPr>
          <w:delText>83</w:delText>
        </w:r>
      </w:del>
      <w:del w:id="15"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16" w:author="sunny" w:date="2016-12-16T10:09:00Z">
        <w:r w:rsidR="00323F88" w:rsidDel="00C16ADB">
          <w:rPr>
            <w:rFonts w:ascii="Times New Roman" w:hAnsi="Times New Roman" w:cs="Times New Roman"/>
            <w:sz w:val="24"/>
            <w:szCs w:val="24"/>
          </w:rPr>
          <w:delText xml:space="preserve">the </w:delText>
        </w:r>
      </w:del>
      <w:del w:id="17"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r w:rsidR="00871D92">
        <w:rPr>
          <w:rFonts w:ascii="Times New Roman" w:hAnsi="Times New Roman" w:cs="Times New Roman"/>
          <w:sz w:val="24"/>
          <w:szCs w:val="24"/>
        </w:rPr>
        <w:t>Etest</w:t>
      </w:r>
      <w:ins w:id="18" w:author="sunny" w:date="2016-12-16T10:11:00Z">
        <w:r w:rsidR="00C16ADB">
          <w:rPr>
            <w:rFonts w:ascii="Times New Roman" w:hAnsi="Times New Roman" w:cs="Times New Roman"/>
            <w:sz w:val="24"/>
            <w:szCs w:val="24"/>
          </w:rPr>
          <w:t xml:space="preserve"> MIC values</w:t>
        </w:r>
      </w:ins>
      <w:ins w:id="19" w:author="sunny" w:date="2016-12-16T10:10:00Z">
        <w:r w:rsidR="00C16ADB">
          <w:rPr>
            <w:rFonts w:ascii="Times New Roman" w:hAnsi="Times New Roman" w:cs="Times New Roman"/>
            <w:sz w:val="24"/>
            <w:szCs w:val="24"/>
          </w:rPr>
          <w:t xml:space="preserve"> </w:t>
        </w:r>
        <w:r w:rsidR="00C16ADB">
          <w:rPr>
            <w:rFonts w:ascii="Times New Roman" w:hAnsi="Times New Roman" w:cs="Times New Roman"/>
            <w:sz w:val="24"/>
            <w:szCs w:val="24"/>
          </w:rPr>
          <w:t>(R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0"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1" w:author="sunny" w:date="2016-12-16T10:20:00Z">
        <w:r w:rsidR="00213DCA">
          <w:rPr>
            <w:rFonts w:ascii="Times New Roman" w:hAnsi="Times New Roman" w:cs="Times New Roman"/>
            <w:sz w:val="24"/>
            <w:szCs w:val="24"/>
          </w:rPr>
          <w:t xml:space="preserve">was found for a </w:t>
        </w:r>
      </w:ins>
      <w:ins w:id="22" w:author="sunny" w:date="2016-12-16T10:21:00Z">
        <w:r w:rsidR="00213DCA">
          <w:rPr>
            <w:rFonts w:ascii="Times New Roman" w:hAnsi="Times New Roman" w:cs="Times New Roman"/>
            <w:sz w:val="24"/>
            <w:szCs w:val="24"/>
          </w:rPr>
          <w:t xml:space="preserve">resistant </w:t>
        </w:r>
      </w:ins>
      <w:ins w:id="23" w:author="sunny" w:date="2016-12-16T10:20:00Z">
        <w:r w:rsidR="00213DCA">
          <w:rPr>
            <w:rFonts w:ascii="Times New Roman" w:hAnsi="Times New Roman" w:cs="Times New Roman"/>
            <w:sz w:val="24"/>
            <w:szCs w:val="24"/>
          </w:rPr>
          <w:t>ceftriaxone</w:t>
        </w:r>
      </w:ins>
      <w:ins w:id="24" w:author="sunny" w:date="2016-12-16T10:21:00Z">
        <w:r w:rsidR="00213DCA">
          <w:rPr>
            <w:rFonts w:ascii="Times New Roman" w:hAnsi="Times New Roman" w:cs="Times New Roman"/>
            <w:sz w:val="24"/>
            <w:szCs w:val="24"/>
          </w:rPr>
          <w:t xml:space="preserve"> strain</w:t>
        </w:r>
      </w:ins>
      <w:ins w:id="25" w:author="sunny" w:date="2016-12-16T10:20:00Z">
        <w:r w:rsidR="00213DCA">
          <w:rPr>
            <w:rFonts w:ascii="Times New Roman" w:hAnsi="Times New Roman" w:cs="Times New Roman"/>
            <w:sz w:val="24"/>
            <w:szCs w:val="24"/>
          </w:rPr>
          <w:t xml:space="preserve"> misclassified</w:t>
        </w:r>
      </w:ins>
      <w:ins w:id="26" w:author="sunny" w:date="2016-12-16T10:21:00Z">
        <w:r w:rsidR="00213DCA">
          <w:rPr>
            <w:rFonts w:ascii="Times New Roman" w:hAnsi="Times New Roman" w:cs="Times New Roman"/>
            <w:sz w:val="24"/>
            <w:szCs w:val="24"/>
          </w:rPr>
          <w:t xml:space="preserve"> as susceptible. </w:t>
        </w:r>
      </w:ins>
      <w:ins w:id="27" w:author="sunny" w:date="2016-12-16T10:29:00Z">
        <w:r w:rsidR="00502795">
          <w:rPr>
            <w:rFonts w:ascii="Times New Roman" w:hAnsi="Times New Roman" w:cs="Times New Roman"/>
            <w:sz w:val="24"/>
            <w:szCs w:val="24"/>
          </w:rPr>
          <w:t>M</w:t>
        </w:r>
      </w:ins>
      <w:ins w:id="28" w:author="sunny" w:date="2016-12-16T10:22:00Z">
        <w:r w:rsidR="00213DCA">
          <w:rPr>
            <w:rFonts w:ascii="Times New Roman" w:hAnsi="Times New Roman" w:cs="Times New Roman"/>
            <w:sz w:val="24"/>
            <w:szCs w:val="24"/>
          </w:rPr>
          <w:t>inor errors resulting from</w:t>
        </w:r>
      </w:ins>
      <w:ins w:id="29" w:author="sunny" w:date="2016-12-16T10:24:00Z">
        <w:r w:rsidR="00213DCA">
          <w:rPr>
            <w:rFonts w:ascii="Times New Roman" w:hAnsi="Times New Roman" w:cs="Times New Roman"/>
            <w:sz w:val="24"/>
            <w:szCs w:val="24"/>
          </w:rPr>
          <w:t xml:space="preserve"> misclassifi</w:t>
        </w:r>
      </w:ins>
      <w:ins w:id="30" w:author="sunny" w:date="2016-12-16T10:25:00Z">
        <w:r w:rsidR="00213DCA">
          <w:rPr>
            <w:rFonts w:ascii="Times New Roman" w:hAnsi="Times New Roman" w:cs="Times New Roman"/>
            <w:sz w:val="24"/>
            <w:szCs w:val="24"/>
          </w:rPr>
          <w:t>cations of</w:t>
        </w:r>
      </w:ins>
      <w:ins w:id="31" w:author="sunny" w:date="2016-12-16T10:22:00Z">
        <w:r w:rsidR="00213DCA">
          <w:rPr>
            <w:rFonts w:ascii="Times New Roman" w:hAnsi="Times New Roman" w:cs="Times New Roman"/>
            <w:sz w:val="24"/>
            <w:szCs w:val="24"/>
          </w:rPr>
          <w:t xml:space="preserve"> </w:t>
        </w:r>
      </w:ins>
      <w:ins w:id="32" w:author="sunny" w:date="2016-12-16T10:23:00Z">
        <w:r w:rsidR="00213DCA">
          <w:rPr>
            <w:rFonts w:ascii="Times New Roman" w:hAnsi="Times New Roman" w:cs="Times New Roman"/>
            <w:sz w:val="24"/>
            <w:szCs w:val="24"/>
          </w:rPr>
          <w:t>intermediary resistant strains</w:t>
        </w:r>
      </w:ins>
      <w:ins w:id="33" w:author="sunny" w:date="2016-12-16T10:30:00Z">
        <w:r w:rsidR="00502795">
          <w:rPr>
            <w:rFonts w:ascii="Times New Roman" w:hAnsi="Times New Roman" w:cs="Times New Roman"/>
            <w:sz w:val="24"/>
            <w:szCs w:val="24"/>
          </w:rPr>
          <w:t xml:space="preserve"> were found </w:t>
        </w:r>
      </w:ins>
      <w:ins w:id="34" w:author="sunny" w:date="2016-12-16T11:32:00Z">
        <w:r w:rsidR="00685218">
          <w:rPr>
            <w:rFonts w:ascii="Times New Roman" w:hAnsi="Times New Roman" w:cs="Times New Roman"/>
            <w:sz w:val="24"/>
            <w:szCs w:val="24"/>
          </w:rPr>
          <w:t>for 3.8% of the samples</w:t>
        </w:r>
      </w:ins>
      <w:ins w:id="35" w:author="sunny" w:date="2016-12-16T10:24:00Z">
        <w:r w:rsidR="00685218">
          <w:rPr>
            <w:rFonts w:ascii="Times New Roman" w:hAnsi="Times New Roman" w:cs="Times New Roman"/>
            <w:sz w:val="24"/>
            <w:szCs w:val="24"/>
          </w:rPr>
          <w:t xml:space="preserve">. </w:t>
        </w:r>
      </w:ins>
      <w:ins w:id="36" w:author="sunny" w:date="2016-12-16T11:47:00Z">
        <w:r w:rsidR="008B3E85">
          <w:rPr>
            <w:rFonts w:ascii="Times New Roman" w:hAnsi="Times New Roman" w:cs="Times New Roman"/>
            <w:sz w:val="24"/>
            <w:szCs w:val="24"/>
          </w:rPr>
          <w:t>M</w:t>
        </w:r>
      </w:ins>
      <w:ins w:id="37" w:author="sunny" w:date="2016-12-16T10:30:00Z">
        <w:r w:rsidR="00502795">
          <w:rPr>
            <w:rFonts w:ascii="Times New Roman" w:hAnsi="Times New Roman" w:cs="Times New Roman"/>
            <w:sz w:val="24"/>
            <w:szCs w:val="24"/>
          </w:rPr>
          <w:t xml:space="preserve">ajor errors occurred </w:t>
        </w:r>
      </w:ins>
      <w:del w:id="38"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39" w:author="sunny" w:date="2016-12-08T01:27:00Z">
        <w:r w:rsidR="00C84D96" w:rsidDel="00D6110A">
          <w:rPr>
            <w:rFonts w:ascii="Times New Roman" w:hAnsi="Times New Roman" w:cs="Times New Roman"/>
            <w:sz w:val="24"/>
            <w:szCs w:val="24"/>
          </w:rPr>
          <w:delText>72.5</w:delText>
        </w:r>
      </w:del>
      <w:del w:id="40"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1"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7"/>
        <w:r w:rsidR="00C46CC7" w:rsidDel="00C16ADB">
          <w:rPr>
            <w:rStyle w:val="CommentReference"/>
          </w:rPr>
          <w:commentReference w:id="7"/>
        </w:r>
        <w:commentRangeEnd w:id="8"/>
        <w:r w:rsidR="002210CD" w:rsidDel="00C16ADB">
          <w:rPr>
            <w:rStyle w:val="CommentReference"/>
          </w:rPr>
          <w:commentReference w:id="8"/>
        </w:r>
        <w:commentRangeEnd w:id="9"/>
        <w:r w:rsidR="00D6110A" w:rsidDel="00C16ADB">
          <w:rPr>
            <w:rStyle w:val="CommentReference"/>
          </w:rPr>
          <w:commentReference w:id="9"/>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42" w:author="sunny" w:date="2016-12-16T11:33:00Z">
        <w:r w:rsidR="00685218">
          <w:rPr>
            <w:rFonts w:ascii="Times New Roman" w:hAnsi="Times New Roman" w:cs="Times New Roman"/>
            <w:sz w:val="24"/>
            <w:szCs w:val="24"/>
          </w:rPr>
          <w:t xml:space="preserve">for ceftriaxone </w:t>
        </w:r>
      </w:ins>
      <w:ins w:id="43" w:author="sunny" w:date="2016-12-16T11:37:00Z">
        <w:r w:rsidR="008B3E85">
          <w:rPr>
            <w:rFonts w:ascii="Times New Roman" w:hAnsi="Times New Roman" w:cs="Times New Roman"/>
            <w:sz w:val="24"/>
            <w:szCs w:val="24"/>
          </w:rPr>
          <w:t xml:space="preserve">(34%), </w:t>
        </w:r>
      </w:ins>
      <w:ins w:id="44" w:author="sunny" w:date="2016-12-16T11:33:00Z">
        <w:r w:rsidR="00685218">
          <w:rPr>
            <w:rFonts w:ascii="Times New Roman" w:hAnsi="Times New Roman" w:cs="Times New Roman"/>
            <w:sz w:val="24"/>
            <w:szCs w:val="24"/>
          </w:rPr>
          <w:t>cefixime</w:t>
        </w:r>
      </w:ins>
      <w:ins w:id="45" w:author="sunny" w:date="2016-12-06T12:20:00Z">
        <w:r w:rsidR="002210CD">
          <w:rPr>
            <w:rFonts w:ascii="Times New Roman" w:hAnsi="Times New Roman" w:cs="Times New Roman"/>
            <w:sz w:val="24"/>
            <w:szCs w:val="24"/>
          </w:rPr>
          <w:t xml:space="preserve"> </w:t>
        </w:r>
      </w:ins>
      <w:ins w:id="46"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47" w:author="sunny" w:date="2016-12-16T11:47:00Z">
        <w:r w:rsidR="008B3E85">
          <w:rPr>
            <w:rFonts w:ascii="Times New Roman" w:hAnsi="Times New Roman" w:cs="Times New Roman"/>
            <w:sz w:val="24"/>
            <w:szCs w:val="24"/>
          </w:rPr>
          <w:t>, azithromycin (4%) and tetracycline (2%)</w:t>
        </w:r>
      </w:ins>
      <w:ins w:id="48" w:author="sunny" w:date="2016-12-16T11:39:00Z">
        <w:r w:rsidR="008B3E85">
          <w:rPr>
            <w:rFonts w:ascii="Times New Roman" w:hAnsi="Times New Roman" w:cs="Times New Roman"/>
            <w:sz w:val="24"/>
            <w:szCs w:val="24"/>
          </w:rPr>
          <w:t>.</w:t>
        </w:r>
      </w:ins>
      <w:ins w:id="49" w:author="sunny" w:date="2016-12-16T11:49:00Z">
        <w:r w:rsidR="008B3E85">
          <w:rPr>
            <w:rFonts w:ascii="Times New Roman" w:hAnsi="Times New Roman" w:cs="Times New Roman"/>
            <w:sz w:val="24"/>
            <w:szCs w:val="24"/>
          </w:rPr>
          <w:t xml:space="preserve"> </w:t>
        </w:r>
        <w:commentRangeStart w:id="50"/>
        <w:r w:rsidR="008B3E85">
          <w:rPr>
            <w:rFonts w:ascii="Times New Roman" w:hAnsi="Times New Roman" w:cs="Times New Roman"/>
            <w:sz w:val="24"/>
            <w:szCs w:val="24"/>
          </w:rPr>
          <w:t xml:space="preserve">Overall the sensitivity of the assay </w:t>
        </w:r>
      </w:ins>
      <w:ins w:id="51" w:author="sunny" w:date="2016-12-16T11:53:00Z">
        <w:r w:rsidR="008B3E85">
          <w:rPr>
            <w:rFonts w:ascii="Times New Roman" w:hAnsi="Times New Roman" w:cs="Times New Roman"/>
            <w:sz w:val="24"/>
            <w:szCs w:val="24"/>
          </w:rPr>
          <w:t xml:space="preserve">was </w:t>
        </w:r>
      </w:ins>
      <w:ins w:id="52" w:author="sunny" w:date="2016-12-16T11:59:00Z">
        <w:r w:rsidR="00035D56" w:rsidRPr="00035D56">
          <w:rPr>
            <w:rFonts w:ascii="Times New Roman" w:hAnsi="Times New Roman" w:cs="Times New Roman"/>
            <w:sz w:val="24"/>
            <w:szCs w:val="24"/>
          </w:rPr>
          <w:t>97.13%</w:t>
        </w:r>
      </w:ins>
      <w:ins w:id="53" w:author="sunny" w:date="2016-12-16T12:00:00Z">
        <w:r w:rsidR="00035D56">
          <w:rPr>
            <w:rFonts w:ascii="Times New Roman" w:hAnsi="Times New Roman" w:cs="Times New Roman"/>
            <w:sz w:val="24"/>
            <w:szCs w:val="24"/>
          </w:rPr>
          <w:t xml:space="preserve"> (</w:t>
        </w:r>
      </w:ins>
      <w:ins w:id="54" w:author="sunny" w:date="2016-12-16T12:02:00Z">
        <w:r w:rsidR="00035D56">
          <w:rPr>
            <w:rFonts w:ascii="Times New Roman" w:hAnsi="Times New Roman" w:cs="Times New Roman"/>
            <w:sz w:val="24"/>
            <w:szCs w:val="24"/>
          </w:rPr>
          <w:t xml:space="preserve">CI: </w:t>
        </w:r>
      </w:ins>
      <w:ins w:id="55" w:author="sunny" w:date="2016-12-16T12:00:00Z">
        <w:r w:rsidR="00035D56">
          <w:rPr>
            <w:rFonts w:ascii="Times New Roman" w:hAnsi="Times New Roman" w:cs="Times New Roman"/>
            <w:sz w:val="24"/>
            <w:szCs w:val="24"/>
          </w:rPr>
          <w:t>95.22</w:t>
        </w:r>
      </w:ins>
      <w:ins w:id="56" w:author="sunny" w:date="2016-12-16T12:02:00Z">
        <w:r w:rsidR="00035D56">
          <w:rPr>
            <w:rFonts w:ascii="Times New Roman" w:hAnsi="Times New Roman" w:cs="Times New Roman"/>
            <w:sz w:val="24"/>
            <w:szCs w:val="24"/>
          </w:rPr>
          <w:t>-</w:t>
        </w:r>
      </w:ins>
      <w:ins w:id="57" w:author="sunny" w:date="2016-12-16T12:00:00Z">
        <w:r w:rsidR="00035D56">
          <w:rPr>
            <w:rFonts w:ascii="Times New Roman" w:hAnsi="Times New Roman" w:cs="Times New Roman"/>
            <w:sz w:val="24"/>
            <w:szCs w:val="24"/>
          </w:rPr>
          <w:t xml:space="preserve">98.42) and the </w:t>
        </w:r>
      </w:ins>
      <w:ins w:id="58" w:author="sunny" w:date="2016-12-16T11:39:00Z">
        <w:r w:rsidR="00035D56">
          <w:rPr>
            <w:rFonts w:ascii="Times New Roman" w:hAnsi="Times New Roman" w:cs="Times New Roman"/>
            <w:sz w:val="24"/>
            <w:szCs w:val="24"/>
          </w:rPr>
          <w:t>specificit</w:t>
        </w:r>
      </w:ins>
      <w:ins w:id="59" w:author="sunny" w:date="2016-12-16T12:01:00Z">
        <w:r w:rsidR="00035D56">
          <w:rPr>
            <w:rFonts w:ascii="Times New Roman" w:hAnsi="Times New Roman" w:cs="Times New Roman"/>
            <w:sz w:val="24"/>
            <w:szCs w:val="24"/>
          </w:rPr>
          <w:t xml:space="preserve">y 79.27 % </w:t>
        </w:r>
        <w:r w:rsidR="00035D56">
          <w:rPr>
            <w:rFonts w:ascii="Times New Roman" w:hAnsi="Times New Roman" w:cs="Times New Roman"/>
            <w:sz w:val="24"/>
            <w:szCs w:val="24"/>
          </w:rPr>
          <w:t>(</w:t>
        </w:r>
      </w:ins>
      <w:ins w:id="60" w:author="sunny" w:date="2016-12-16T12:02:00Z">
        <w:r w:rsidR="00035D56">
          <w:rPr>
            <w:rFonts w:ascii="Times New Roman" w:hAnsi="Times New Roman" w:cs="Times New Roman"/>
            <w:sz w:val="24"/>
            <w:szCs w:val="24"/>
          </w:rPr>
          <w:t xml:space="preserve">CI: </w:t>
        </w:r>
      </w:ins>
      <w:ins w:id="61"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62" w:author="sunny" w:date="2016-12-16T12:03:00Z">
        <w:r w:rsidR="00035D56">
          <w:rPr>
            <w:rFonts w:ascii="Times New Roman" w:hAnsi="Times New Roman" w:cs="Times New Roman"/>
            <w:sz w:val="24"/>
            <w:szCs w:val="24"/>
          </w:rPr>
          <w:t>.</w:t>
        </w:r>
      </w:ins>
      <w:commentRangeEnd w:id="50"/>
      <w:ins w:id="63" w:author="sunny" w:date="2016-12-16T12:09:00Z">
        <w:r w:rsidR="00F41834">
          <w:rPr>
            <w:rStyle w:val="CommentReference"/>
          </w:rPr>
          <w:commentReference w:id="50"/>
        </w:r>
      </w:ins>
    </w:p>
    <w:p w14:paraId="2E67A9D1" w14:textId="41C301DF" w:rsidR="00507FDE" w:rsidRPr="00507FDE" w:rsidDel="006F644E" w:rsidRDefault="00507FDE" w:rsidP="00A17D4C">
      <w:pPr>
        <w:spacing w:after="0" w:line="480" w:lineRule="auto"/>
        <w:jc w:val="both"/>
        <w:rPr>
          <w:del w:id="64"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65"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66" w:author="Unemo Magnus, USÖ Labmed länsklinik" w:date="2016-11-14T17:48:00Z">
        <w:r>
          <w:rPr>
            <w:rFonts w:ascii="Times New Roman" w:hAnsi="Times New Roman" w:cs="Times New Roman"/>
            <w:b/>
            <w:sz w:val="24"/>
            <w:szCs w:val="24"/>
          </w:rPr>
          <w:t xml:space="preserve">: </w:t>
        </w:r>
      </w:ins>
    </w:p>
    <w:p w14:paraId="3A556550" w14:textId="42EEE28D"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67" w:author="sunny" w:date="2016-12-16T12:03:00Z">
        <w:r w:rsidR="007B7100" w:rsidDel="00035D56">
          <w:rPr>
            <w:rFonts w:ascii="Times New Roman" w:hAnsi="Times New Roman" w:cs="Times New Roman"/>
            <w:sz w:val="24"/>
            <w:szCs w:val="24"/>
          </w:rPr>
          <w:delText>some antimicrobials</w:delText>
        </w:r>
      </w:del>
      <w:ins w:id="68" w:author="sunny" w:date="2016-12-16T12:03:00Z">
        <w:r w:rsidR="00035D56">
          <w:rPr>
            <w:rFonts w:ascii="Times New Roman" w:hAnsi="Times New Roman" w:cs="Times New Roman"/>
            <w:sz w:val="24"/>
            <w:szCs w:val="24"/>
          </w:rPr>
          <w:t>ceftriaxone and cefixime</w:t>
        </w:r>
      </w:ins>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6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3BBFCEE2"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ins w:id="70"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ins>
      <w:del w:id="71"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72"/>
      <w:r w:rsidR="0086685F">
        <w:t xml:space="preserve"> </w:t>
      </w:r>
      <w:commentRangeEnd w:id="72"/>
      <w:r w:rsidR="0086685F">
        <w:rPr>
          <w:rStyle w:val="CommentReference"/>
        </w:rPr>
        <w:commentReference w:id="72"/>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75"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76"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77"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78"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79" w:author="sunny" w:date="2016-12-12T09:40:00Z">
        <w:r w:rsidR="00DE7EF0" w:rsidDel="00CC5727">
          <w:rPr>
            <w:rFonts w:ascii="Times New Roman" w:hAnsi="Times New Roman" w:cs="Times New Roman"/>
            <w:sz w:val="24"/>
            <w:szCs w:val="24"/>
          </w:rPr>
          <w:delText xml:space="preserve">) </w:delText>
        </w:r>
      </w:del>
      <w:ins w:id="80"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526203C9"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81" w:author="sunny" w:date="2016-12-16T12:27:00Z">
        <w:r w:rsidR="00F6313D">
          <w:rPr>
            <w:rFonts w:ascii="Times New Roman" w:hAnsi="Times New Roman" w:cs="Times New Roman"/>
            <w:sz w:val="24"/>
            <w:szCs w:val="24"/>
          </w:rPr>
          <w:t xml:space="preserve">disk diffusion, </w:t>
        </w:r>
      </w:ins>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2"/>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2"/>
      <w:r w:rsidR="00040E63">
        <w:rPr>
          <w:rStyle w:val="CommentReference"/>
        </w:rPr>
        <w:commentReference w:id="82"/>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83"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6F644E">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84" w:author="sunny" w:date="2016-12-12T10:42:00Z">
        <w:r w:rsidR="00EF0008">
          <w:rPr>
            <w:rFonts w:ascii="Times New Roman" w:hAnsi="Times New Roman" w:cs="Times New Roman"/>
            <w:sz w:val="24"/>
            <w:szCs w:val="24"/>
          </w:rPr>
          <w:t xml:space="preserve"> the </w:t>
        </w:r>
      </w:ins>
      <w:ins w:id="85" w:author="sunny" w:date="2016-12-12T11:04:00Z">
        <w:r w:rsidR="00E05A95">
          <w:rPr>
            <w:rFonts w:ascii="Times New Roman" w:hAnsi="Times New Roman" w:cs="Times New Roman"/>
            <w:sz w:val="24"/>
            <w:szCs w:val="24"/>
          </w:rPr>
          <w:t xml:space="preserve">overall </w:t>
        </w:r>
      </w:ins>
      <w:ins w:id="86" w:author="sunny" w:date="2016-12-12T10:42:00Z">
        <w:r w:rsidR="00EF0008">
          <w:rPr>
            <w:rFonts w:ascii="Times New Roman" w:hAnsi="Times New Roman" w:cs="Times New Roman"/>
            <w:sz w:val="24"/>
            <w:szCs w:val="24"/>
          </w:rPr>
          <w:t>a</w:t>
        </w:r>
      </w:ins>
      <w:ins w:id="87" w:author="sunny" w:date="2016-12-12T10:43:00Z">
        <w:r w:rsidR="00EF0008">
          <w:rPr>
            <w:rFonts w:ascii="Times New Roman" w:hAnsi="Times New Roman" w:cs="Times New Roman"/>
            <w:sz w:val="24"/>
            <w:szCs w:val="24"/>
          </w:rPr>
          <w:t>greement within a method was above 70%</w:t>
        </w:r>
      </w:ins>
      <w:del w:id="88" w:author="sunny" w:date="2016-12-12T10:42:00Z">
        <w:r w:rsidR="00A8407B" w:rsidDel="00EF0008">
          <w:rPr>
            <w:rFonts w:ascii="Times New Roman" w:hAnsi="Times New Roman" w:cs="Times New Roman"/>
            <w:sz w:val="24"/>
            <w:szCs w:val="24"/>
          </w:rPr>
          <w:delText>,</w:delText>
        </w:r>
      </w:del>
      <w:ins w:id="89" w:author="sunny" w:date="2016-12-12T10:43:00Z">
        <w:r w:rsidR="00EF0008">
          <w:rPr>
            <w:rFonts w:ascii="Times New Roman" w:hAnsi="Times New Roman" w:cs="Times New Roman"/>
            <w:sz w:val="24"/>
            <w:szCs w:val="24"/>
          </w:rPr>
          <w:t xml:space="preserve"> categoric</w:t>
        </w:r>
      </w:ins>
      <w:ins w:id="90" w:author="sunny" w:date="2016-12-12T10:44:00Z">
        <w:r w:rsidR="00EF0008">
          <w:rPr>
            <w:rFonts w:ascii="Times New Roman" w:hAnsi="Times New Roman" w:cs="Times New Roman"/>
            <w:sz w:val="24"/>
            <w:szCs w:val="24"/>
          </w:rPr>
          <w:t xml:space="preserve">al agreement between </w:t>
        </w:r>
      </w:ins>
      <w:ins w:id="91" w:author="sunny" w:date="2016-12-12T10:55:00Z">
        <w:r w:rsidR="002817E0">
          <w:rPr>
            <w:rFonts w:ascii="Times New Roman" w:hAnsi="Times New Roman" w:cs="Times New Roman"/>
            <w:sz w:val="24"/>
            <w:szCs w:val="24"/>
          </w:rPr>
          <w:t xml:space="preserve">Etest and agar dilution was </w:t>
        </w:r>
      </w:ins>
      <w:ins w:id="92" w:author="sunny" w:date="2016-12-12T11:03:00Z">
        <w:r w:rsidR="00E05A95">
          <w:rPr>
            <w:rFonts w:ascii="Times New Roman" w:hAnsi="Times New Roman" w:cs="Times New Roman"/>
            <w:sz w:val="24"/>
            <w:szCs w:val="24"/>
          </w:rPr>
          <w:t>≥ 88% but</w:t>
        </w:r>
      </w:ins>
      <w:ins w:id="93" w:author="sunny" w:date="2016-12-12T10:44:00Z">
        <w:r w:rsidR="00EF0008">
          <w:rPr>
            <w:rFonts w:ascii="Times New Roman" w:hAnsi="Times New Roman" w:cs="Times New Roman"/>
            <w:sz w:val="24"/>
            <w:szCs w:val="24"/>
          </w:rPr>
          <w:t xml:space="preserve"> was </w:t>
        </w:r>
      </w:ins>
      <w:ins w:id="94" w:author="sunny" w:date="2016-12-12T11:04:00Z">
        <w:r w:rsidR="00E05A95">
          <w:rPr>
            <w:rFonts w:ascii="Times New Roman" w:hAnsi="Times New Roman" w:cs="Times New Roman"/>
            <w:sz w:val="24"/>
            <w:szCs w:val="24"/>
          </w:rPr>
          <w:t xml:space="preserve">very </w:t>
        </w:r>
      </w:ins>
      <w:ins w:id="95" w:author="sunny" w:date="2016-12-12T10:44:00Z">
        <w:r w:rsidR="00EF0008">
          <w:rPr>
            <w:rFonts w:ascii="Times New Roman" w:hAnsi="Times New Roman" w:cs="Times New Roman"/>
            <w:sz w:val="24"/>
            <w:szCs w:val="24"/>
          </w:rPr>
          <w:t>poor for disk diffusion.</w:t>
        </w:r>
      </w:ins>
      <w:del w:id="96"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97" w:author="sunny" w:date="2016-12-08T12:56:00Z">
        <w:r w:rsidR="00935664" w:rsidRPr="006F644E" w:rsidDel="00F16059">
          <w:rPr>
            <w:rFonts w:ascii="Times New Roman" w:hAnsi="Times New Roman" w:cs="Times New Roman"/>
            <w:sz w:val="24"/>
            <w:szCs w:val="24"/>
          </w:rPr>
          <w:delText>different methods</w:delText>
        </w:r>
      </w:del>
      <w:del w:id="98" w:author="sunny" w:date="2016-12-12T09:41:00Z">
        <w:r w:rsidR="00935664" w:rsidRPr="006F644E" w:rsidDel="00CC5727">
          <w:rPr>
            <w:rFonts w:ascii="Times New Roman" w:hAnsi="Times New Roman" w:cs="Times New Roman"/>
            <w:sz w:val="24"/>
            <w:szCs w:val="24"/>
          </w:rPr>
          <w:delText xml:space="preserve"> </w:delText>
        </w:r>
      </w:del>
      <w:del w:id="99"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00"/>
      <w:commentRangeStart w:id="101"/>
      <w:del w:id="102" w:author="sunny" w:date="2016-12-16T12:28:00Z">
        <w:r w:rsidR="00935664" w:rsidRPr="006F644E" w:rsidDel="00F6313D">
          <w:rPr>
            <w:rFonts w:ascii="Times New Roman" w:hAnsi="Times New Roman" w:cs="Times New Roman"/>
            <w:sz w:val="24"/>
            <w:szCs w:val="24"/>
          </w:rPr>
          <w:delText>&gt;70%</w:delText>
        </w:r>
        <w:commentRangeEnd w:id="100"/>
        <w:r w:rsidR="00A8407B" w:rsidDel="00F6313D">
          <w:rPr>
            <w:rStyle w:val="CommentReference"/>
          </w:rPr>
          <w:commentReference w:id="100"/>
        </w:r>
        <w:commentRangeEnd w:id="101"/>
        <w:r w:rsidR="006E6548" w:rsidDel="00F6313D">
          <w:rPr>
            <w:rStyle w:val="CommentReference"/>
          </w:rPr>
          <w:commentReference w:id="101"/>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03"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04" w:author="sunny" w:date="2016-12-06T17:47:00Z">
        <w:r w:rsidR="00FE2A90">
          <w:rPr>
            <w:rFonts w:ascii="Times New Roman" w:hAnsi="Times New Roman" w:cs="Times New Roman"/>
            <w:sz w:val="24"/>
            <w:szCs w:val="24"/>
          </w:rPr>
          <w:fldChar w:fldCharType="begin"/>
        </w:r>
      </w:ins>
      <w:ins w:id="105" w:author="sunny" w:date="2016-12-06T17:48:00Z">
        <w:r w:rsidR="00FE2A90">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ins>
      <w:r w:rsidR="00FE2A90">
        <w:rPr>
          <w:rFonts w:ascii="Times New Roman" w:hAnsi="Times New Roman" w:cs="Times New Roman"/>
          <w:sz w:val="24"/>
          <w:szCs w:val="24"/>
        </w:rPr>
        <w:fldChar w:fldCharType="separate"/>
      </w:r>
      <w:ins w:id="106" w:author="sunny" w:date="2016-12-06T17:48:00Z">
        <w:r w:rsidR="00FE2A90" w:rsidRPr="00FE2A90">
          <w:rPr>
            <w:rFonts w:ascii="Times New Roman" w:hAnsi="Times New Roman" w:cs="Times New Roman"/>
            <w:sz w:val="24"/>
            <w:szCs w:val="24"/>
            <w:vertAlign w:val="superscript"/>
          </w:rPr>
          <w:t>10,11</w:t>
        </w:r>
      </w:ins>
      <w:ins w:id="107" w:author="sunny" w:date="2016-12-06T17:47:00Z">
        <w:r w:rsidR="00FE2A90">
          <w:rPr>
            <w:rFonts w:ascii="Times New Roman" w:hAnsi="Times New Roman" w:cs="Times New Roman"/>
            <w:sz w:val="24"/>
            <w:szCs w:val="24"/>
          </w:rPr>
          <w:fldChar w:fldCharType="end"/>
        </w:r>
      </w:ins>
      <w:ins w:id="108" w:author="sunny" w:date="2016-12-16T12:29:00Z">
        <w:r w:rsidR="00F6313D">
          <w:rPr>
            <w:rFonts w:ascii="Times New Roman" w:hAnsi="Times New Roman" w:cs="Times New Roman"/>
            <w:sz w:val="24"/>
            <w:szCs w:val="24"/>
          </w:rPr>
          <w:t xml:space="preserve">, </w:t>
        </w:r>
      </w:ins>
      <w:del w:id="109"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3709981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10" w:author="sunny" w:date="2016-12-06T17:48:00Z">
        <w:r w:rsidR="00FE2A90">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11"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12" w:author="sunny" w:date="2016-12-06T17:48:00Z">
        <w:r w:rsidR="00FE2A90" w:rsidRPr="00FE2A90">
          <w:rPr>
            <w:rFonts w:ascii="Times New Roman" w:hAnsi="Times New Roman" w:cs="Times New Roman"/>
            <w:sz w:val="24"/>
            <w:szCs w:val="24"/>
            <w:vertAlign w:val="superscript"/>
          </w:rPr>
          <w:t>12,13</w:t>
        </w:r>
      </w:ins>
      <w:del w:id="113"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047654">
        <w:rPr>
          <w:rFonts w:ascii="Times New Roman" w:hAnsi="Times New Roman" w:cs="Times New Roman"/>
          <w:sz w:val="24"/>
          <w:szCs w:val="24"/>
        </w:rPr>
        <w:t xml:space="preserve"> developed methods have been </w:t>
      </w:r>
      <w:r w:rsidR="00047654">
        <w:rPr>
          <w:rFonts w:ascii="Times New Roman" w:hAnsi="Times New Roman" w:cs="Times New Roman"/>
          <w:sz w:val="24"/>
          <w:szCs w:val="24"/>
        </w:rPr>
        <w:lastRenderedPageBreak/>
        <w:t xml:space="preserve">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14" w:author="sunny" w:date="2016-12-06T17:48:00Z">
        <w:r w:rsidR="00FE2A90">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ins>
      <w:del w:id="115"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16" w:author="sunny" w:date="2016-12-06T17:48:00Z">
        <w:r w:rsidR="00FE2A90" w:rsidRPr="00FE2A90">
          <w:rPr>
            <w:rFonts w:ascii="Times New Roman" w:hAnsi="Times New Roman" w:cs="Times New Roman"/>
            <w:sz w:val="24"/>
            <w:szCs w:val="24"/>
            <w:vertAlign w:val="superscript"/>
          </w:rPr>
          <w:t>14–16</w:t>
        </w:r>
      </w:ins>
      <w:del w:id="117"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18" w:author="sunny" w:date="2016-12-06T17:48:00Z">
        <w:r w:rsidR="00FE2A90">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ins>
      <w:del w:id="119"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20" w:author="sunny" w:date="2016-12-06T17:48:00Z">
        <w:r w:rsidR="00FE2A90" w:rsidRPr="00FE2A90">
          <w:rPr>
            <w:rFonts w:ascii="Times New Roman" w:hAnsi="Times New Roman" w:cs="Times New Roman"/>
            <w:sz w:val="24"/>
            <w:szCs w:val="24"/>
            <w:vertAlign w:val="superscript"/>
          </w:rPr>
          <w:t>17–19</w:t>
        </w:r>
      </w:ins>
      <w:del w:id="121"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22" w:author="sunny" w:date="2016-12-06T17:49:00Z">
        <w:r w:rsidR="00591E0F">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r w:rsidR="00591E0F">
        <w:rPr>
          <w:rFonts w:ascii="Times New Roman" w:hAnsi="Times New Roman" w:cs="Times New Roman"/>
          <w:sz w:val="24"/>
          <w:szCs w:val="24"/>
        </w:rPr>
        <w:fldChar w:fldCharType="separate"/>
      </w:r>
      <w:ins w:id="123"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24"/>
      <w:del w:id="125"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24"/>
        <w:r w:rsidR="00D308BE" w:rsidDel="00591E0F">
          <w:rPr>
            <w:rStyle w:val="CommentReference"/>
          </w:rPr>
          <w:commentReference w:id="124"/>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26"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27"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28" w:author="sunny" w:date="2016-12-06T17:49:00Z">
        <w:r w:rsidR="00591E0F" w:rsidRPr="00591E0F">
          <w:rPr>
            <w:rFonts w:ascii="Times New Roman" w:hAnsi="Times New Roman" w:cs="Times New Roman"/>
            <w:sz w:val="24"/>
            <w:szCs w:val="24"/>
            <w:vertAlign w:val="superscript"/>
          </w:rPr>
          <w:t>21,22</w:t>
        </w:r>
      </w:ins>
      <w:del w:id="129"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2AB7A48A"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30" w:author="sunny" w:date="2016-12-06T17:49:00Z">
        <w:r w:rsidR="00591E0F">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ins>
      <w:del w:id="131"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32" w:author="sunny" w:date="2016-12-06T17:49:00Z">
        <w:r w:rsidR="00591E0F" w:rsidRPr="00591E0F">
          <w:rPr>
            <w:rFonts w:ascii="Times New Roman" w:hAnsi="Times New Roman" w:cs="Times New Roman"/>
            <w:sz w:val="24"/>
            <w:szCs w:val="24"/>
            <w:vertAlign w:val="superscript"/>
          </w:rPr>
          <w:t>23</w:t>
        </w:r>
      </w:ins>
      <w:del w:id="133"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34"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35"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36" w:author="sunny" w:date="2016-12-12T12:13:00Z">
        <w:r w:rsidR="00E453AC">
          <w:rPr>
            <w:rFonts w:ascii="Times New Roman" w:hAnsi="Times New Roman" w:cs="Times New Roman"/>
            <w:sz w:val="24"/>
            <w:szCs w:val="24"/>
          </w:rPr>
          <w:t xml:space="preserve">the upper border of the confidence interval </w:t>
        </w:r>
      </w:ins>
      <w:ins w:id="137" w:author="sunny" w:date="2016-12-16T12:31:00Z">
        <w:r w:rsidR="00F6313D">
          <w:rPr>
            <w:rFonts w:ascii="Times New Roman" w:hAnsi="Times New Roman" w:cs="Times New Roman"/>
            <w:sz w:val="24"/>
            <w:szCs w:val="24"/>
          </w:rPr>
          <w:t xml:space="preserve">is </w:t>
        </w:r>
      </w:ins>
      <w:ins w:id="138" w:author="sunny" w:date="2016-12-12T12:13:00Z">
        <w:r w:rsidR="00E453AC">
          <w:rPr>
            <w:rFonts w:ascii="Times New Roman" w:hAnsi="Times New Roman" w:cs="Times New Roman"/>
            <w:sz w:val="24"/>
            <w:szCs w:val="24"/>
          </w:rPr>
          <w:t>defined as</w:t>
        </w:r>
      </w:ins>
      <w:ins w:id="139" w:author="sunny" w:date="2016-12-12T12:15:00Z">
        <w:r w:rsidR="00E453AC">
          <w:rPr>
            <w:rFonts w:ascii="Times New Roman" w:hAnsi="Times New Roman" w:cs="Times New Roman"/>
            <w:sz w:val="24"/>
            <w:szCs w:val="24"/>
          </w:rPr>
          <w:t xml:space="preserve"> non-toxic, </w:t>
        </w:r>
      </w:ins>
      <w:r w:rsidR="009155D4" w:rsidRPr="006F644E">
        <w:rPr>
          <w:rFonts w:ascii="Times New Roman" w:hAnsi="Times New Roman" w:cs="Times New Roman"/>
          <w:sz w:val="24"/>
          <w:szCs w:val="24"/>
        </w:rPr>
        <w:t xml:space="preserve">this benchmark dose approach </w:t>
      </w:r>
      <w:ins w:id="140"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41" w:author="sunny" w:date="2016-12-16T12:32:00Z">
        <w:r w:rsidR="00F6313D">
          <w:rPr>
            <w:rFonts w:ascii="Times New Roman" w:hAnsi="Times New Roman" w:cs="Times New Roman"/>
            <w:sz w:val="24"/>
            <w:szCs w:val="24"/>
          </w:rPr>
          <w:t xml:space="preserve">dense </w:t>
        </w:r>
      </w:ins>
      <w:del w:id="142"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43"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44" w:author="sunny" w:date="2016-12-06T17:49:00Z">
        <w:r w:rsidR="00591E0F">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ins>
      <w:del w:id="145"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46" w:author="sunny" w:date="2016-12-06T17:49:00Z">
        <w:r w:rsidR="00591E0F" w:rsidRPr="00591E0F">
          <w:rPr>
            <w:rFonts w:ascii="Times New Roman" w:hAnsi="Times New Roman" w:cs="Times New Roman"/>
            <w:sz w:val="24"/>
            <w:szCs w:val="24"/>
            <w:vertAlign w:val="superscript"/>
          </w:rPr>
          <w:t>24–27</w:t>
        </w:r>
      </w:ins>
      <w:del w:id="147"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48" w:author="sunny" w:date="2016-12-16T12:36:00Z">
        <w:r w:rsidR="00CE2D5B" w:rsidRPr="006F644E" w:rsidDel="00F6313D">
          <w:rPr>
            <w:rFonts w:ascii="Times New Roman" w:hAnsi="Times New Roman" w:cs="Times New Roman"/>
            <w:sz w:val="24"/>
            <w:szCs w:val="24"/>
          </w:rPr>
          <w:delText xml:space="preserve">shape </w:delText>
        </w:r>
      </w:del>
      <w:ins w:id="149"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of the pharmacodynamic curve potentially provides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50" w:author="sunny" w:date="2016-12-06T17:49:00Z">
        <w:r w:rsidR="00591E0F">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ins>
      <w:del w:id="151"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52" w:author="sunny" w:date="2016-12-06T17:49:00Z">
        <w:r w:rsidR="00591E0F" w:rsidRPr="00591E0F">
          <w:rPr>
            <w:rFonts w:ascii="Times New Roman" w:hAnsi="Times New Roman" w:cs="Times New Roman"/>
            <w:sz w:val="24"/>
            <w:szCs w:val="24"/>
            <w:vertAlign w:val="superscript"/>
          </w:rPr>
          <w:t>28</w:t>
        </w:r>
      </w:ins>
      <w:del w:id="153"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p>
    <w:p w14:paraId="0225A544" w14:textId="43004806"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154"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155" w:author="sunny" w:date="2016-12-12T12:17:00Z">
        <w:r w:rsidR="00E1337C">
          <w:rPr>
            <w:rFonts w:ascii="Times New Roman" w:hAnsi="Times New Roman" w:cs="Times New Roman"/>
            <w:sz w:val="24"/>
            <w:szCs w:val="24"/>
          </w:rPr>
          <w:t xml:space="preserve">Traditionally </w:t>
        </w:r>
      </w:ins>
      <w:ins w:id="156" w:author="sunny" w:date="2016-12-12T12:18:00Z">
        <w:r w:rsidR="00E1337C">
          <w:rPr>
            <w:rFonts w:ascii="Times New Roman" w:hAnsi="Times New Roman" w:cs="Times New Roman"/>
            <w:sz w:val="24"/>
            <w:szCs w:val="24"/>
          </w:rPr>
          <w:t xml:space="preserve">the MIC is defined as the </w:t>
        </w:r>
      </w:ins>
      <w:ins w:id="157" w:author="sunny" w:date="2016-12-12T12:19:00Z">
        <w:r w:rsidR="00E1337C">
          <w:rPr>
            <w:rFonts w:ascii="Times New Roman" w:hAnsi="Times New Roman" w:cs="Times New Roman"/>
            <w:sz w:val="24"/>
            <w:szCs w:val="24"/>
          </w:rPr>
          <w:t>concentration</w:t>
        </w:r>
      </w:ins>
      <w:ins w:id="158" w:author="sunny" w:date="2016-12-16T12:37:00Z">
        <w:r w:rsidR="00444E59">
          <w:rPr>
            <w:rFonts w:ascii="Times New Roman" w:hAnsi="Times New Roman" w:cs="Times New Roman"/>
            <w:sz w:val="24"/>
            <w:szCs w:val="24"/>
          </w:rPr>
          <w:t xml:space="preserve"> of an antimicrobial</w:t>
        </w:r>
      </w:ins>
      <w:ins w:id="159" w:author="sunny" w:date="2016-12-12T12:19:00Z">
        <w:r w:rsidR="00E1337C">
          <w:rPr>
            <w:rFonts w:ascii="Times New Roman" w:hAnsi="Times New Roman" w:cs="Times New Roman"/>
            <w:sz w:val="24"/>
            <w:szCs w:val="24"/>
          </w:rPr>
          <w:t xml:space="preserve"> that inhibits visual growth</w:t>
        </w:r>
      </w:ins>
      <w:ins w:id="160" w:author="sunny" w:date="2016-12-12T12:20:00Z">
        <w:r w:rsidR="00E1337C">
          <w:rPr>
            <w:rFonts w:ascii="Times New Roman" w:hAnsi="Times New Roman" w:cs="Times New Roman"/>
            <w:sz w:val="24"/>
            <w:szCs w:val="24"/>
          </w:rPr>
          <w:t xml:space="preserve"> but methods to quantify </w:t>
        </w:r>
      </w:ins>
      <w:ins w:id="161" w:author="sunny" w:date="2016-12-12T12:21:00Z">
        <w:r w:rsidR="00E1337C">
          <w:rPr>
            <w:rFonts w:ascii="Times New Roman" w:hAnsi="Times New Roman" w:cs="Times New Roman"/>
            <w:sz w:val="24"/>
            <w:szCs w:val="24"/>
          </w:rPr>
          <w:t>the number of bacterial cells</w:t>
        </w:r>
      </w:ins>
      <w:ins w:id="162" w:author="sunny" w:date="2016-12-12T12:24:00Z">
        <w:r w:rsidR="00E1337C">
          <w:rPr>
            <w:rFonts w:ascii="Times New Roman" w:hAnsi="Times New Roman" w:cs="Times New Roman"/>
            <w:sz w:val="24"/>
            <w:szCs w:val="24"/>
          </w:rPr>
          <w:t xml:space="preserve"> more objectively</w:t>
        </w:r>
      </w:ins>
      <w:ins w:id="163" w:author="sunny" w:date="2016-12-12T12:21:00Z">
        <w:r w:rsidR="00E1337C">
          <w:rPr>
            <w:rFonts w:ascii="Times New Roman" w:hAnsi="Times New Roman" w:cs="Times New Roman"/>
            <w:sz w:val="24"/>
            <w:szCs w:val="24"/>
          </w:rPr>
          <w:t xml:space="preserve"> are available nowadays.</w:t>
        </w:r>
      </w:ins>
      <w:ins w:id="164"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indirectly correlate with </w:t>
      </w:r>
      <w:ins w:id="165"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66" w:author="sunny" w:date="2016-12-06T17:49:00Z">
        <w:r w:rsidR="00591E0F">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ins>
      <w:del w:id="167"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68" w:author="sunny" w:date="2016-12-06T17:49:00Z">
        <w:r w:rsidR="00591E0F" w:rsidRPr="00591E0F">
          <w:rPr>
            <w:rFonts w:ascii="Times New Roman" w:hAnsi="Times New Roman" w:cs="Times New Roman"/>
            <w:sz w:val="24"/>
            <w:szCs w:val="24"/>
            <w:vertAlign w:val="superscript"/>
          </w:rPr>
          <w:t>29</w:t>
        </w:r>
      </w:ins>
      <w:del w:id="169"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ins w:id="170" w:author="sunny" w:date="2016-12-12T12:24:00Z">
        <w:r w:rsidR="00E1337C">
          <w:rPr>
            <w:rFonts w:ascii="Times New Roman" w:hAnsi="Times New Roman" w:cs="Times New Roman"/>
            <w:sz w:val="24"/>
            <w:szCs w:val="24"/>
          </w:rPr>
          <w:t>sorufin</w:t>
        </w:r>
      </w:ins>
      <w:ins w:id="171" w:author="sunny" w:date="2016-12-16T12:38:00Z">
        <w:r w:rsidR="00444E59">
          <w:rPr>
            <w:rFonts w:ascii="Times New Roman" w:hAnsi="Times New Roman" w:cs="Times New Roman"/>
            <w:sz w:val="24"/>
            <w:szCs w:val="24"/>
          </w:rPr>
          <w:t xml:space="preserve"> in</w:t>
        </w:r>
      </w:ins>
      <w:del w:id="172"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173"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174" w:author="sunny" w:date="2016-12-06T17:49:00Z">
        <w:r w:rsidR="00591E0F">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ins>
      <w:del w:id="175"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176" w:author="sunny" w:date="2016-12-06T17:49:00Z">
        <w:r w:rsidR="00591E0F" w:rsidRPr="00591E0F">
          <w:rPr>
            <w:rFonts w:ascii="Times New Roman" w:hAnsi="Times New Roman" w:cs="Times New Roman"/>
            <w:sz w:val="24"/>
            <w:szCs w:val="24"/>
            <w:vertAlign w:val="superscript"/>
          </w:rPr>
          <w:t>30,31</w:t>
        </w:r>
      </w:ins>
      <w:del w:id="177"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 that </w:t>
      </w:r>
      <w:r w:rsidR="003979B5" w:rsidRPr="000663CC">
        <w:rPr>
          <w:rFonts w:ascii="Times New Roman" w:hAnsi="Times New Roman" w:cs="Times New Roman"/>
          <w:sz w:val="24"/>
          <w:szCs w:val="24"/>
        </w:rPr>
        <w:t xml:space="preserve">is 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ins w:id="178" w:author="sunny" w:date="2016-12-12T12:25:00Z">
        <w:r w:rsidR="00E1337C">
          <w:rPr>
            <w:rFonts w:ascii="Times New Roman" w:hAnsi="Times New Roman" w:cs="Times New Roman"/>
            <w:sz w:val="24"/>
            <w:szCs w:val="24"/>
          </w:rPr>
          <w:t xml:space="preserve"> as well</w:t>
        </w:r>
      </w:ins>
      <w:r w:rsidRPr="000663CC">
        <w:rPr>
          <w:rFonts w:ascii="Times New Roman" w:hAnsi="Times New Roman" w:cs="Times New Roman"/>
          <w:sz w:val="24"/>
          <w:szCs w:val="24"/>
        </w:rPr>
        <w:t xml:space="preserve">. </w:t>
      </w:r>
      <w:r w:rsidR="003979B5">
        <w:rPr>
          <w:rFonts w:ascii="Times New Roman" w:hAnsi="Times New Roman" w:cs="Times New Roman"/>
          <w:sz w:val="24"/>
          <w:szCs w:val="24"/>
        </w:rPr>
        <w:lastRenderedPageBreak/>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has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del w:id="179"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80" w:author="sunny" w:date="2016-12-06T17:49:00Z">
        <w:r w:rsidR="00591E0F">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181"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82" w:author="sunny" w:date="2016-12-06T17:49:00Z">
        <w:r w:rsidR="00591E0F" w:rsidRPr="00591E0F">
          <w:rPr>
            <w:rFonts w:ascii="Times New Roman" w:hAnsi="Times New Roman" w:cs="Times New Roman"/>
            <w:sz w:val="24"/>
            <w:szCs w:val="24"/>
            <w:vertAlign w:val="superscript"/>
          </w:rPr>
          <w:t>30,32</w:t>
        </w:r>
      </w:ins>
      <w:del w:id="183"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w:t>
      </w:r>
      <w:del w:id="184"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185" w:author="sunny" w:date="2016-12-12T12:26:00Z">
        <w:r w:rsidR="00E1337C">
          <w:rPr>
            <w:rFonts w:ascii="Times New Roman" w:hAnsi="Times New Roman" w:cs="Times New Roman"/>
            <w:sz w:val="24"/>
            <w:szCs w:val="24"/>
          </w:rPr>
          <w:t>scalable</w:t>
        </w:r>
      </w:ins>
      <w:del w:id="186"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187"/>
      </w:r>
      <w:ins w:id="188" w:author="sunny" w:date="2016-12-12T12:27:00Z">
        <w:r w:rsidR="00EF60E1">
          <w:rPr>
            <w:rFonts w:ascii="Times New Roman" w:hAnsi="Times New Roman" w:cs="Times New Roman"/>
            <w:sz w:val="24"/>
            <w:szCs w:val="24"/>
          </w:rPr>
          <w:t>Three datasets were generated in this study. A panel of reference strains (n</w:t>
        </w:r>
      </w:ins>
      <w:ins w:id="189"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190" w:author="sunny" w:date="2016-12-12T12:58:00Z">
        <w:r w:rsidR="00443B7C">
          <w:rPr>
            <w:rFonts w:ascii="Times New Roman" w:hAnsi="Times New Roman" w:cs="Times New Roman"/>
            <w:sz w:val="24"/>
            <w:szCs w:val="24"/>
          </w:rPr>
          <w:t>studied to ensure</w:t>
        </w:r>
      </w:ins>
      <w:ins w:id="191" w:author="sunny" w:date="2016-12-12T12:53:00Z">
        <w:r w:rsidR="00443B7C">
          <w:rPr>
            <w:rFonts w:ascii="Times New Roman" w:hAnsi="Times New Roman" w:cs="Times New Roman"/>
            <w:sz w:val="24"/>
            <w:szCs w:val="24"/>
          </w:rPr>
          <w:t xml:space="preserve"> the</w:t>
        </w:r>
      </w:ins>
      <w:ins w:id="192" w:author="sunny" w:date="2016-12-12T12:28:00Z">
        <w:r w:rsidR="00443B7C">
          <w:rPr>
            <w:rFonts w:ascii="Times New Roman" w:hAnsi="Times New Roman" w:cs="Times New Roman"/>
            <w:sz w:val="24"/>
            <w:szCs w:val="24"/>
          </w:rPr>
          <w:t xml:space="preserve"> reproducibility of the assay</w:t>
        </w:r>
      </w:ins>
      <w:ins w:id="193" w:author="sunny" w:date="2016-12-12T12:53:00Z">
        <w:r w:rsidR="00443B7C">
          <w:rPr>
            <w:rFonts w:ascii="Times New Roman" w:hAnsi="Times New Roman" w:cs="Times New Roman"/>
            <w:sz w:val="24"/>
            <w:szCs w:val="24"/>
          </w:rPr>
          <w:t xml:space="preserve"> and </w:t>
        </w:r>
      </w:ins>
      <w:ins w:id="194" w:author="sunny" w:date="2016-12-12T12:58:00Z">
        <w:r w:rsidR="00443B7C">
          <w:rPr>
            <w:rFonts w:ascii="Times New Roman" w:hAnsi="Times New Roman" w:cs="Times New Roman"/>
            <w:sz w:val="24"/>
            <w:szCs w:val="24"/>
          </w:rPr>
          <w:t>compare</w:t>
        </w:r>
      </w:ins>
      <w:ins w:id="195" w:author="sunny" w:date="2016-12-12T12:53:00Z">
        <w:r w:rsidR="00443B7C">
          <w:rPr>
            <w:rFonts w:ascii="Times New Roman" w:hAnsi="Times New Roman" w:cs="Times New Roman"/>
            <w:sz w:val="24"/>
            <w:szCs w:val="24"/>
          </w:rPr>
          <w:t xml:space="preserve"> multiple </w:t>
        </w:r>
      </w:ins>
      <w:ins w:id="196" w:author="sunny" w:date="2016-12-12T12:54:00Z">
        <w:r w:rsidR="00443B7C">
          <w:rPr>
            <w:rFonts w:ascii="Times New Roman" w:hAnsi="Times New Roman" w:cs="Times New Roman"/>
            <w:sz w:val="24"/>
            <w:szCs w:val="24"/>
          </w:rPr>
          <w:t xml:space="preserve">measurement </w:t>
        </w:r>
      </w:ins>
      <w:ins w:id="197" w:author="sunny" w:date="2016-12-12T12:53:00Z">
        <w:r w:rsidR="00443B7C">
          <w:rPr>
            <w:rFonts w:ascii="Times New Roman" w:hAnsi="Times New Roman" w:cs="Times New Roman"/>
            <w:sz w:val="24"/>
            <w:szCs w:val="24"/>
          </w:rPr>
          <w:t xml:space="preserve">endpoints </w:t>
        </w:r>
      </w:ins>
      <w:ins w:id="198" w:author="sunny" w:date="2016-12-12T12:58:00Z">
        <w:r w:rsidR="00443B7C">
          <w:rPr>
            <w:rFonts w:ascii="Times New Roman" w:hAnsi="Times New Roman" w:cs="Times New Roman"/>
            <w:sz w:val="24"/>
            <w:szCs w:val="24"/>
          </w:rPr>
          <w:t xml:space="preserve">in a time-course </w:t>
        </w:r>
      </w:ins>
      <w:ins w:id="199" w:author="sunny" w:date="2016-12-12T12:53:00Z">
        <w:r w:rsidR="00AE085B">
          <w:rPr>
            <w:rFonts w:ascii="Times New Roman" w:hAnsi="Times New Roman" w:cs="Times New Roman"/>
            <w:sz w:val="24"/>
            <w:szCs w:val="24"/>
          </w:rPr>
          <w:t>between 0-15 hours.</w:t>
        </w:r>
      </w:ins>
      <w:ins w:id="200"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data </w:t>
        </w:r>
      </w:ins>
      <w:ins w:id="201" w:author="sunny" w:date="2016-12-12T12:53:00Z">
        <w:r w:rsidR="00443B7C">
          <w:rPr>
            <w:rFonts w:ascii="Times New Roman" w:hAnsi="Times New Roman" w:cs="Times New Roman"/>
            <w:sz w:val="24"/>
            <w:szCs w:val="24"/>
          </w:rPr>
          <w:t xml:space="preserve">consisting of 84 strains </w:t>
        </w:r>
      </w:ins>
      <w:ins w:id="202" w:author="sunny" w:date="2016-12-12T13:05:00Z">
        <w:r w:rsidR="00AE085B">
          <w:rPr>
            <w:rFonts w:ascii="Times New Roman" w:hAnsi="Times New Roman" w:cs="Times New Roman"/>
            <w:sz w:val="24"/>
            <w:szCs w:val="24"/>
          </w:rPr>
          <w:t>were</w:t>
        </w:r>
      </w:ins>
      <w:ins w:id="203"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04" w:author="sunny" w:date="2016-12-16T12:42:00Z">
        <w:r w:rsidR="00444E59">
          <w:rPr>
            <w:rFonts w:ascii="Times New Roman" w:hAnsi="Times New Roman" w:cs="Times New Roman"/>
            <w:sz w:val="24"/>
            <w:szCs w:val="24"/>
          </w:rPr>
          <w:t>Finally</w:t>
        </w:r>
      </w:ins>
      <w:ins w:id="205" w:author="sunny" w:date="2016-12-12T13:05:00Z">
        <w:r w:rsidR="00AE085B">
          <w:rPr>
            <w:rFonts w:ascii="Times New Roman" w:hAnsi="Times New Roman" w:cs="Times New Roman"/>
            <w:sz w:val="24"/>
            <w:szCs w:val="24"/>
          </w:rPr>
          <w:t xml:space="preserve">, </w:t>
        </w:r>
      </w:ins>
      <w:ins w:id="206" w:author="sunny" w:date="2016-12-12T13:06:00Z">
        <w:r w:rsidR="00AE085B">
          <w:rPr>
            <w:rFonts w:ascii="Times New Roman" w:hAnsi="Times New Roman" w:cs="Times New Roman"/>
            <w:sz w:val="24"/>
            <w:szCs w:val="24"/>
          </w:rPr>
          <w:t>a</w:t>
        </w:r>
      </w:ins>
      <w:ins w:id="207" w:author="sunny" w:date="2016-12-12T13:00:00Z">
        <w:r w:rsidR="00443B7C">
          <w:rPr>
            <w:rFonts w:ascii="Times New Roman" w:hAnsi="Times New Roman" w:cs="Times New Roman"/>
            <w:sz w:val="24"/>
            <w:szCs w:val="24"/>
          </w:rPr>
          <w:t xml:space="preserve"> panel of forty strains with blinded MICs was </w:t>
        </w:r>
      </w:ins>
      <w:ins w:id="208" w:author="sunny" w:date="2016-12-12T13:02:00Z">
        <w:r w:rsidR="00AE085B">
          <w:rPr>
            <w:rFonts w:ascii="Times New Roman" w:hAnsi="Times New Roman" w:cs="Times New Roman"/>
            <w:sz w:val="24"/>
            <w:szCs w:val="24"/>
          </w:rPr>
          <w:t xml:space="preserve">used </w:t>
        </w:r>
      </w:ins>
      <w:ins w:id="209" w:author="sunny" w:date="2016-12-12T13:06:00Z">
        <w:r w:rsidR="00AE085B">
          <w:rPr>
            <w:rFonts w:ascii="Times New Roman" w:hAnsi="Times New Roman" w:cs="Times New Roman"/>
            <w:sz w:val="24"/>
            <w:szCs w:val="24"/>
          </w:rPr>
          <w:t xml:space="preserve">to </w:t>
        </w:r>
      </w:ins>
      <w:ins w:id="210" w:author="sunny" w:date="2016-12-12T13:08:00Z">
        <w:r w:rsidR="00AE085B">
          <w:rPr>
            <w:rFonts w:ascii="Times New Roman" w:hAnsi="Times New Roman" w:cs="Times New Roman"/>
            <w:sz w:val="24"/>
            <w:szCs w:val="24"/>
          </w:rPr>
          <w:t>validate</w:t>
        </w:r>
      </w:ins>
      <w:ins w:id="211" w:author="sunny" w:date="2016-12-12T13:06:00Z">
        <w:r w:rsidR="00AE085B">
          <w:rPr>
            <w:rFonts w:ascii="Times New Roman" w:hAnsi="Times New Roman" w:cs="Times New Roman"/>
            <w:sz w:val="24"/>
            <w:szCs w:val="24"/>
          </w:rPr>
          <w:t xml:space="preserve"> the prediction.</w:t>
        </w:r>
      </w:ins>
      <w:ins w:id="212" w:author="sunny" w:date="2016-12-12T13:00:00Z">
        <w:r w:rsidR="00443B7C">
          <w:rPr>
            <w:rFonts w:ascii="Times New Roman" w:hAnsi="Times New Roman" w:cs="Times New Roman"/>
            <w:sz w:val="24"/>
            <w:szCs w:val="24"/>
          </w:rPr>
          <w:t xml:space="preserve"> </w:t>
        </w:r>
      </w:ins>
      <w:del w:id="213"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14" w:author="Unemo Magnus, USÖ Labmed länsklinik" w:date="2016-11-14T17:55:00Z"/>
          <w:rFonts w:ascii="Times New Roman" w:hAnsi="Times New Roman" w:cs="Times New Roman"/>
          <w:b/>
          <w:sz w:val="24"/>
          <w:szCs w:val="24"/>
        </w:rPr>
        <w:pPrChange w:id="215"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5A9495B6" w:rsidR="001702DD" w:rsidRPr="006F644E" w:rsidRDefault="00520661" w:rsidP="009E3D9D">
      <w:pPr>
        <w:spacing w:after="0" w:line="480" w:lineRule="auto"/>
        <w:jc w:val="both"/>
        <w:rPr>
          <w:rFonts w:ascii="Times New Roman" w:hAnsi="Times New Roman" w:cs="Times New Roman"/>
          <w:sz w:val="24"/>
          <w:szCs w:val="24"/>
        </w:rPr>
        <w:pPrChange w:id="216" w:author="sunny" w:date="2016-12-16T12:57:00Z">
          <w:pPr>
            <w:spacing w:after="0" w:line="480" w:lineRule="auto"/>
            <w:jc w:val="both"/>
          </w:pPr>
        </w:pPrChange>
      </w:pPr>
      <w:r>
        <w:rPr>
          <w:rFonts w:ascii="Times New Roman" w:hAnsi="Times New Roman" w:cs="Times New Roman"/>
          <w:sz w:val="24"/>
          <w:szCs w:val="24"/>
        </w:rPr>
        <w:t xml:space="preserve">The </w:t>
      </w:r>
      <w:r>
        <w:rPr>
          <w:rStyle w:val="CommentReference"/>
        </w:rPr>
        <w:commentReference w:id="217"/>
      </w:r>
      <w:r w:rsidR="00AE085B">
        <w:rPr>
          <w:rStyle w:val="CommentReference"/>
        </w:rPr>
        <w:commentReference w:id="218"/>
      </w:r>
      <w:ins w:id="219" w:author="sunny" w:date="2016-12-06T12:44:00Z">
        <w:r w:rsidR="0005220D">
          <w:rPr>
            <w:rFonts w:ascii="Times New Roman" w:hAnsi="Times New Roman" w:cs="Times New Roman"/>
            <w:sz w:val="24"/>
            <w:szCs w:val="24"/>
          </w:rPr>
          <w:t xml:space="preserve">resazurin </w:t>
        </w:r>
      </w:ins>
      <w:r>
        <w:rPr>
          <w:rFonts w:ascii="Times New Roman" w:hAnsi="Times New Roman" w:cs="Times New Roman"/>
          <w:sz w:val="24"/>
          <w:szCs w:val="24"/>
        </w:rPr>
        <w:t>assay was established using the 2008 WHO gonococcal reference strains (n=8)</w:t>
      </w:r>
      <w:ins w:id="220" w:author="sunny" w:date="2016-12-07T01:37:00Z">
        <w:r w:rsidR="00B42FFB">
          <w:rPr>
            <w:rFonts w:ascii="Times New Roman" w:hAnsi="Times New Roman" w:cs="Times New Roman"/>
            <w:sz w:val="24"/>
            <w:szCs w:val="24"/>
          </w:rPr>
          <w:fldChar w:fldCharType="begin"/>
        </w:r>
      </w:ins>
      <w:ins w:id="221" w:author="sunny" w:date="2016-12-07T01:38:00Z">
        <w:r w:rsidR="00B42FFB">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PMID":"27432602","PMCID":"PMC5079299"},"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PMID":"19318360"},"label":"page"}],"schema":"https://github.com/citation-style-language/schema/raw/master/csl-citation.json"} </w:instrText>
        </w:r>
      </w:ins>
      <w:r w:rsidR="00B42FFB">
        <w:rPr>
          <w:rFonts w:ascii="Times New Roman" w:hAnsi="Times New Roman" w:cs="Times New Roman"/>
          <w:sz w:val="24"/>
          <w:szCs w:val="24"/>
        </w:rPr>
        <w:fldChar w:fldCharType="separate"/>
      </w:r>
      <w:ins w:id="222" w:author="sunny" w:date="2016-12-07T01:38:00Z">
        <w:r w:rsidR="00B42FFB" w:rsidRPr="00B42FFB">
          <w:rPr>
            <w:rFonts w:ascii="Times New Roman" w:hAnsi="Times New Roman" w:cs="Times New Roman"/>
            <w:sz w:val="24"/>
            <w:szCs w:val="24"/>
            <w:vertAlign w:val="superscript"/>
          </w:rPr>
          <w:t>33,34</w:t>
        </w:r>
      </w:ins>
      <w:ins w:id="223" w:author="sunny" w:date="2016-12-07T01:37:00Z">
        <w:r w:rsidR="00B42FFB">
          <w:rPr>
            <w:rFonts w:ascii="Times New Roman" w:hAnsi="Times New Roman" w:cs="Times New Roman"/>
            <w:sz w:val="24"/>
            <w:szCs w:val="24"/>
          </w:rPr>
          <w:fldChar w:fldCharType="end"/>
        </w:r>
      </w:ins>
      <w:del w:id="224"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25" w:author="sunny" w:date="2016-12-06T13:37:00Z" w:name="move468794759"/>
      <w:moveTo w:id="226" w:author="sunny" w:date="2016-12-06T13:37:00Z">
        <w:del w:id="227" w:author="sunny" w:date="2016-12-16T12:43:00Z">
          <w:r w:rsidR="003F3150" w:rsidDel="00444E59">
            <w:rPr>
              <w:rFonts w:ascii="Times New Roman" w:hAnsi="Times New Roman" w:cs="Times New Roman"/>
              <w:sz w:val="24"/>
              <w:szCs w:val="24"/>
            </w:rPr>
            <w:delText xml:space="preserve">During development of the assay, </w:delText>
          </w:r>
          <w:commentRangeStart w:id="228"/>
          <w:commentRangeStart w:id="229"/>
          <w:r w:rsidR="003F3150" w:rsidDel="00444E59">
            <w:rPr>
              <w:rFonts w:ascii="Times New Roman" w:hAnsi="Times New Roman" w:cs="Times New Roman"/>
              <w:sz w:val="24"/>
              <w:szCs w:val="24"/>
            </w:rPr>
            <w:delText>a</w:delText>
          </w:r>
        </w:del>
      </w:moveTo>
      <w:ins w:id="230" w:author="sunny" w:date="2016-12-16T12:43:00Z">
        <w:r w:rsidR="00444E59">
          <w:rPr>
            <w:rFonts w:ascii="Times New Roman" w:hAnsi="Times New Roman" w:cs="Times New Roman"/>
            <w:sz w:val="24"/>
            <w:szCs w:val="24"/>
          </w:rPr>
          <w:t>The shortest possible endpoint</w:t>
        </w:r>
      </w:ins>
      <w:ins w:id="231" w:author="sunny" w:date="2016-12-16T12:44:00Z">
        <w:r w:rsidR="00444E59">
          <w:rPr>
            <w:rFonts w:ascii="Times New Roman" w:hAnsi="Times New Roman" w:cs="Times New Roman"/>
            <w:sz w:val="24"/>
            <w:szCs w:val="24"/>
          </w:rPr>
          <w:t xml:space="preserve"> for measuring the MIC was determined</w:t>
        </w:r>
      </w:ins>
      <w:ins w:id="232" w:author="sunny" w:date="2016-12-16T12:46:00Z">
        <w:r w:rsidR="00444E59">
          <w:rPr>
            <w:rFonts w:ascii="Times New Roman" w:hAnsi="Times New Roman" w:cs="Times New Roman"/>
            <w:sz w:val="24"/>
            <w:szCs w:val="24"/>
          </w:rPr>
          <w:t xml:space="preserve"> by</w:t>
        </w:r>
      </w:ins>
      <w:ins w:id="233" w:author="sunny" w:date="2016-12-16T12:44:00Z">
        <w:r w:rsidR="00444E59">
          <w:rPr>
            <w:rFonts w:ascii="Times New Roman" w:hAnsi="Times New Roman" w:cs="Times New Roman"/>
            <w:sz w:val="24"/>
            <w:szCs w:val="24"/>
          </w:rPr>
          <w:t xml:space="preserve"> measuring </w:t>
        </w:r>
      </w:ins>
      <w:ins w:id="234" w:author="sunny" w:date="2016-12-16T12:45:00Z">
        <w:r w:rsidR="00444E59">
          <w:rPr>
            <w:rFonts w:ascii="Times New Roman" w:hAnsi="Times New Roman" w:cs="Times New Roman"/>
            <w:sz w:val="24"/>
            <w:szCs w:val="24"/>
          </w:rPr>
          <w:t xml:space="preserve">the fluorescence of </w:t>
        </w:r>
      </w:ins>
      <w:ins w:id="235" w:author="sunny" w:date="2016-12-16T12:46:00Z">
        <w:r w:rsidR="00444E59">
          <w:rPr>
            <w:rFonts w:ascii="Times New Roman" w:hAnsi="Times New Roman" w:cs="Times New Roman"/>
            <w:sz w:val="24"/>
            <w:szCs w:val="24"/>
          </w:rPr>
          <w:t xml:space="preserve">the </w:t>
        </w:r>
      </w:ins>
      <w:ins w:id="236" w:author="sunny" w:date="2016-12-16T12:45:00Z">
        <w:r w:rsidR="00444E59">
          <w:rPr>
            <w:rFonts w:ascii="Times New Roman" w:hAnsi="Times New Roman" w:cs="Times New Roman"/>
            <w:sz w:val="24"/>
            <w:szCs w:val="24"/>
          </w:rPr>
          <w:t xml:space="preserve">reference panel strains during </w:t>
        </w:r>
      </w:ins>
      <w:ins w:id="237" w:author="sunny" w:date="2016-12-16T12:44:00Z">
        <w:r w:rsidR="00444E59">
          <w:rPr>
            <w:rFonts w:ascii="Times New Roman" w:hAnsi="Times New Roman" w:cs="Times New Roman"/>
            <w:sz w:val="24"/>
            <w:szCs w:val="24"/>
          </w:rPr>
          <w:t>a time-course from 0-15 hours</w:t>
        </w:r>
      </w:ins>
      <w:moveTo w:id="238" w:author="sunny" w:date="2016-12-06T13:37:00Z">
        <w:del w:id="239"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240"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28"/>
      <w:ins w:id="241"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reproducibility of the assay. </w:t>
        </w:r>
      </w:ins>
      <w:moveTo w:id="242" w:author="sunny" w:date="2016-12-06T13:37:00Z">
        <w:del w:id="243" w:author="sunny" w:date="2016-12-16T12:57:00Z">
          <w:r w:rsidR="003F3150" w:rsidDel="009E3D9D">
            <w:rPr>
              <w:rStyle w:val="CommentReference"/>
            </w:rPr>
            <w:commentReference w:id="228"/>
          </w:r>
        </w:del>
      </w:moveTo>
      <w:moveToRangeEnd w:id="225"/>
      <w:commentRangeEnd w:id="229"/>
      <w:ins w:id="244" w:author="sunny" w:date="2016-12-16T12:57:00Z">
        <w:r w:rsidR="009E3D9D">
          <w:rPr>
            <w:rFonts w:ascii="Times New Roman" w:hAnsi="Times New Roman" w:cs="Times New Roman"/>
            <w:sz w:val="24"/>
            <w:szCs w:val="24"/>
          </w:rPr>
          <w:t>A training dataset of 8</w:t>
        </w:r>
      </w:ins>
      <w:del w:id="245" w:author="sunny" w:date="2016-12-16T12:57:00Z">
        <w:r w:rsidR="00AE085B" w:rsidRPr="009E3D9D" w:rsidDel="009E3D9D">
          <w:rPr>
            <w:rStyle w:val="CommentReference"/>
          </w:rPr>
          <w:commentReference w:id="229"/>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4 blinded gonococcal strains was then used to develop a regression model for estimating the MIC after six hours incubation time</w:t>
      </w:r>
      <w:ins w:id="246" w:author="sunny" w:date="2016-12-16T12:57:00Z">
        <w:r w:rsidR="009E3D9D">
          <w:rPr>
            <w:rFonts w:ascii="Times New Roman" w:hAnsi="Times New Roman" w:cs="Times New Roman"/>
            <w:sz w:val="24"/>
            <w:szCs w:val="24"/>
          </w:rPr>
          <w:t xml:space="preserve"> (one</w:t>
        </w:r>
      </w:ins>
      <w:ins w:id="247"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The assay was finally validated with 40 blinded gonococcal s</w:t>
      </w:r>
      <w:r>
        <w:rPr>
          <w:rFonts w:ascii="Times New Roman" w:hAnsi="Times New Roman" w:cs="Times New Roman"/>
          <w:sz w:val="24"/>
          <w:szCs w:val="24"/>
        </w:rPr>
        <w:t>trains</w:t>
      </w:r>
      <w:ins w:id="248"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249" w:author="sunny" w:date="2016-12-06T12:45:00Z">
        <w:r w:rsidR="0005220D" w:rsidRPr="0005220D">
          <w:rPr>
            <w:rFonts w:ascii="Times New Roman" w:hAnsi="Times New Roman" w:cs="Times New Roman"/>
            <w:sz w:val="24"/>
            <w:szCs w:val="24"/>
            <w:rPrChange w:id="250" w:author="sunny" w:date="2016-12-06T12:45:00Z">
              <w:rPr>
                <w:rFonts w:ascii="Arial" w:hAnsi="Arial" w:cs="Arial"/>
                <w:b/>
                <w:bCs/>
                <w:color w:val="B3B540"/>
                <w:sz w:val="27"/>
                <w:szCs w:val="27"/>
                <w:shd w:val="clear" w:color="auto" w:fill="FFFFFF"/>
              </w:rPr>
            </w:rPrChange>
          </w:rPr>
          <w:t>Chocolate agar PolyViteX</w:t>
        </w:r>
        <w:r w:rsidR="0005220D" w:rsidRPr="006F644E" w:rsidDel="0005220D">
          <w:rPr>
            <w:rFonts w:ascii="Times New Roman" w:hAnsi="Times New Roman" w:cs="Times New Roman"/>
            <w:sz w:val="24"/>
            <w:szCs w:val="24"/>
          </w:rPr>
          <w:t xml:space="preserve"> </w:t>
        </w:r>
      </w:ins>
      <w:commentRangeStart w:id="251"/>
      <w:del w:id="252" w:author="sunny" w:date="2016-12-06T12:45:00Z">
        <w:r w:rsidR="00C66E78" w:rsidRPr="006F644E" w:rsidDel="0005220D">
          <w:rPr>
            <w:rFonts w:ascii="Times New Roman" w:hAnsi="Times New Roman" w:cs="Times New Roman"/>
            <w:sz w:val="24"/>
            <w:szCs w:val="24"/>
          </w:rPr>
          <w:delText xml:space="preserve">Choc-Agar Plates </w:delText>
        </w:r>
        <w:commentRangeEnd w:id="251"/>
        <w:r w:rsidR="00F538FE" w:rsidDel="0005220D">
          <w:rPr>
            <w:rStyle w:val="CommentReference"/>
          </w:rPr>
          <w:commentReference w:id="251"/>
        </w:r>
      </w:del>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w:t>
      </w:r>
      <w:r w:rsidR="00C66E78" w:rsidRPr="006F644E">
        <w:rPr>
          <w:rFonts w:ascii="Times New Roman" w:hAnsi="Times New Roman" w:cs="Times New Roman"/>
          <w:sz w:val="24"/>
          <w:szCs w:val="24"/>
        </w:rPr>
        <w:lastRenderedPageBreak/>
        <w:t xml:space="preserve">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253" w:author="sunny" w:date="2016-12-06T17:49:00Z">
        <w:r w:rsidR="00591E0F">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del w:id="254"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255" w:author="sunny" w:date="2016-12-06T17:49:00Z">
        <w:r w:rsidR="00591E0F" w:rsidRPr="00591E0F">
          <w:rPr>
            <w:rFonts w:ascii="Times New Roman" w:hAnsi="Times New Roman" w:cs="Times New Roman"/>
            <w:sz w:val="24"/>
            <w:szCs w:val="24"/>
            <w:vertAlign w:val="superscript"/>
          </w:rPr>
          <w:t>20</w:t>
        </w:r>
      </w:ins>
      <w:del w:id="256"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257" w:author="sunny" w:date="2016-12-06T13:16:00Z">
        <w:r w:rsidR="00AE50F0">
          <w:rPr>
            <w:rFonts w:ascii="Times New Roman" w:hAnsi="Times New Roman" w:cs="Times New Roman"/>
            <w:sz w:val="24"/>
            <w:szCs w:val="24"/>
          </w:rPr>
          <w:t xml:space="preserve">GW medium </w:t>
        </w:r>
      </w:ins>
      <w:commentRangeStart w:id="258"/>
      <w:commentRangeStart w:id="259"/>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258"/>
      <w:r w:rsidR="001B1D98">
        <w:rPr>
          <w:rStyle w:val="CommentReference"/>
        </w:rPr>
        <w:commentReference w:id="258"/>
      </w:r>
      <w:commentRangeEnd w:id="259"/>
      <w:r w:rsidR="00AE50F0">
        <w:rPr>
          <w:rStyle w:val="CommentReference"/>
        </w:rPr>
        <w:commentReference w:id="259"/>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260" w:author="sunny" w:date="2016-12-16T12:51:00Z">
        <w:r w:rsidR="00217888">
          <w:rPr>
            <w:rFonts w:ascii="Times New Roman" w:hAnsi="Times New Roman" w:cs="Times New Roman"/>
            <w:sz w:val="24"/>
            <w:szCs w:val="24"/>
          </w:rPr>
          <w:t xml:space="preserve"> </w:t>
        </w:r>
      </w:ins>
      <w:del w:id="261"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ins w:id="262" w:author="sunny" w:date="2016-12-16T12:53:00Z">
        <w:r w:rsidR="00217888">
          <w:rPr>
            <w:rFonts w:ascii="Times New Roman" w:hAnsi="Times New Roman" w:cs="Times New Roman"/>
            <w:sz w:val="24"/>
            <w:szCs w:val="24"/>
          </w:rPr>
          <w:t xml:space="preserve">. </w:t>
        </w:r>
        <w:r w:rsidR="00217888">
          <w:rPr>
            <w:rFonts w:ascii="Times New Roman" w:hAnsi="Times New Roman" w:cs="Times New Roman"/>
            <w:sz w:val="24"/>
            <w:szCs w:val="24"/>
          </w:rPr>
          <w:t>It was ensured that the pH of the highest antimicrobial concentration was neutral</w:t>
        </w:r>
        <w:r w:rsidR="00217888">
          <w:rPr>
            <w:rFonts w:ascii="Times New Roman" w:hAnsi="Times New Roman" w:cs="Times New Roman"/>
            <w:sz w:val="24"/>
            <w:szCs w:val="24"/>
          </w:rPr>
          <w:t xml:space="preserve"> </w:t>
        </w:r>
      </w:ins>
      <w:ins w:id="263" w:author="sunny" w:date="2016-12-16T12:54:00Z">
        <w:r w:rsidR="00217888">
          <w:rPr>
            <w:rFonts w:ascii="Times New Roman" w:hAnsi="Times New Roman" w:cs="Times New Roman"/>
            <w:sz w:val="24"/>
            <w:szCs w:val="24"/>
          </w:rPr>
          <w:t xml:space="preserve">in all samples </w:t>
        </w:r>
      </w:ins>
      <w:ins w:id="264" w:author="sunny" w:date="2016-12-16T12:53:00Z">
        <w:r w:rsidR="00217888">
          <w:rPr>
            <w:rFonts w:ascii="Times New Roman" w:hAnsi="Times New Roman" w:cs="Times New Roman"/>
            <w:sz w:val="24"/>
            <w:szCs w:val="24"/>
          </w:rPr>
          <w:t xml:space="preserve">to avoid </w:t>
        </w:r>
      </w:ins>
      <w:ins w:id="265" w:author="sunny" w:date="2016-12-16T12:59:00Z">
        <w:r w:rsidR="009E3D9D">
          <w:rPr>
            <w:rFonts w:ascii="Times New Roman" w:hAnsi="Times New Roman" w:cs="Times New Roman"/>
            <w:sz w:val="24"/>
            <w:szCs w:val="24"/>
          </w:rPr>
          <w:t>artefacts</w:t>
        </w:r>
      </w:ins>
      <w:ins w:id="266"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267"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268"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269" w:author="sunny" w:date="2016-12-16T12:52:00Z">
        <w:r w:rsidR="00217888" w:rsidRPr="006F644E">
          <w:rPr>
            <w:rFonts w:ascii="Times New Roman" w:hAnsi="Times New Roman" w:cs="Times New Roman"/>
            <w:sz w:val="24"/>
            <w:szCs w:val="24"/>
          </w:rPr>
          <w:t xml:space="preserve"> </w:t>
        </w:r>
      </w:ins>
      <w:del w:id="270"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moveFromRangeStart w:id="271" w:author="sunny" w:date="2016-12-06T13:37:00Z" w:name="move468794759"/>
      <w:moveFrom w:id="272" w:author="sunny" w:date="2016-12-06T13:37:00Z">
        <w:r w:rsidR="00C67235" w:rsidDel="003F3150">
          <w:rPr>
            <w:rFonts w:ascii="Times New Roman" w:hAnsi="Times New Roman" w:cs="Times New Roman"/>
            <w:sz w:val="24"/>
            <w:szCs w:val="24"/>
          </w:rPr>
          <w:t xml:space="preserve">During development of the assay, </w:t>
        </w:r>
        <w:commentRangeStart w:id="273"/>
        <w:commentRangeStart w:id="274"/>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273"/>
        <w:r w:rsidR="00434C3A" w:rsidDel="003F3150">
          <w:rPr>
            <w:rStyle w:val="CommentReference"/>
          </w:rPr>
          <w:commentReference w:id="273"/>
        </w:r>
      </w:moveFrom>
      <w:moveFromRangeEnd w:id="271"/>
      <w:commentRangeEnd w:id="274"/>
      <w:r w:rsidR="003F3150">
        <w:rPr>
          <w:rStyle w:val="CommentReference"/>
        </w:rPr>
        <w:commentReference w:id="274"/>
      </w:r>
      <w:del w:id="275"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276"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277"/>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277"/>
      <w:r w:rsidR="002611E7">
        <w:rPr>
          <w:rStyle w:val="CommentReference"/>
        </w:rPr>
        <w:commentReference w:id="277"/>
      </w:r>
    </w:p>
    <w:p w14:paraId="6501E510" w14:textId="06398242"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t>
      </w:r>
      <w:r w:rsidR="001128A2">
        <w:rPr>
          <w:rFonts w:ascii="Times New Roman" w:hAnsi="Times New Roman" w:cs="Times New Roman"/>
          <w:sz w:val="24"/>
          <w:szCs w:val="24"/>
        </w:rPr>
        <w:lastRenderedPageBreak/>
        <w:t>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762040">
        <w:rPr>
          <w:rFonts w:ascii="Times New Roman" w:hAnsi="Times New Roman" w:cs="Times New Roman"/>
          <w:sz w:val="24"/>
          <w:szCs w:val="24"/>
        </w:rPr>
        <w: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762040" w:rsidRPr="006F644E">
        <w:rPr>
          <w:rFonts w:ascii="Times New Roman" w:hAnsi="Times New Roman" w:cs="Times New Roman"/>
          <w:sz w:val="24"/>
          <w:szCs w:val="24"/>
        </w:rPr>
        <w:fldChar w:fldCharType="separate"/>
      </w:r>
      <w:r w:rsidR="00762040" w:rsidRPr="00B42FFB">
        <w:rPr>
          <w:rFonts w:ascii="Times New Roman" w:hAnsi="Times New Roman" w:cs="Times New Roman"/>
          <w:sz w:val="24"/>
          <w:szCs w:val="24"/>
          <w:vertAlign w:val="superscript"/>
        </w:rPr>
        <w:t>35</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5E805F8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Arial"/>
            <w:color w:val="000000"/>
            <w:sz w:val="20"/>
            <w:szCs w:val="20"/>
          </w:rPr>
          <m:t xml:space="preserve">f(x) = u + </m:t>
        </m:r>
        <m:f>
          <m:fPr>
            <m:ctrlPr>
              <w:rPr>
                <w:rFonts w:ascii="Cambria Math" w:hAnsi="Cambria Math" w:cs="Arial"/>
                <w:i/>
                <w:iCs/>
                <w:color w:val="000000"/>
                <w:sz w:val="20"/>
                <w:szCs w:val="20"/>
              </w:rPr>
            </m:ctrlPr>
          </m:fPr>
          <m:num>
            <m:r>
              <w:rPr>
                <w:rFonts w:ascii="Cambria Math" w:hAnsi="Cambria Math" w:cs="Arial"/>
                <w:color w:val="000000"/>
                <w:sz w:val="20"/>
                <w:szCs w:val="20"/>
              </w:rPr>
              <m:t>l-u</m:t>
            </m:r>
          </m:num>
          <m:den>
            <m:r>
              <w:rPr>
                <w:rFonts w:ascii="Cambria Math" w:hAnsi="Cambria Math" w:cs="Arial"/>
                <w:color w:val="000000"/>
                <w:sz w:val="20"/>
                <w:szCs w:val="20"/>
              </w:rPr>
              <m:t>1+</m:t>
            </m:r>
            <m:sSup>
              <m:sSupPr>
                <m:ctrlPr>
                  <w:rPr>
                    <w:rFonts w:ascii="Cambria Math" w:hAnsi="Cambria Math" w:cs="Arial"/>
                    <w:i/>
                    <w:iCs/>
                    <w:color w:val="000000"/>
                    <w:sz w:val="20"/>
                    <w:szCs w:val="20"/>
                  </w:rPr>
                </m:ctrlPr>
              </m:sSupPr>
              <m:e>
                <m:r>
                  <w:rPr>
                    <w:rFonts w:ascii="Cambria Math" w:hAnsi="Cambria Math" w:cs="Arial"/>
                    <w:color w:val="000000"/>
                    <w:sz w:val="20"/>
                    <w:szCs w:val="20"/>
                  </w:rPr>
                  <m:t>EC50</m:t>
                </m:r>
              </m:e>
              <m:sup>
                <m:r>
                  <w:rPr>
                    <w:rFonts w:ascii="Cambria Math" w:hAnsi="Cambria Math" w:cs="Arial"/>
                    <w:color w:val="000000"/>
                    <w:sz w:val="20"/>
                    <w:szCs w:val="20"/>
                  </w:rPr>
                  <m:t>H(x - EC50)</m:t>
                </m:r>
              </m:sup>
            </m:sSup>
          </m:den>
        </m:f>
      </m:oMath>
      <w:r w:rsidRPr="006F644E">
        <w:rPr>
          <w:rFonts w:ascii="Times New Roman" w:hAnsi="Times New Roman" w:cs="Times New Roman"/>
          <w:sz w:val="24"/>
          <w:szCs w:val="24"/>
          <w:lang w:val="en-US"/>
        </w:rPr>
        <w:t xml:space="preserve">  </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5F283DA1" w:rsidR="00A60D12" w:rsidDel="00AE46FA" w:rsidRDefault="00E10C91" w:rsidP="00A60D12">
      <w:pPr>
        <w:spacing w:after="0" w:line="480" w:lineRule="auto"/>
        <w:jc w:val="both"/>
        <w:rPr>
          <w:del w:id="278"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B84E56">
        <w:rPr>
          <w:rFonts w:ascii="Times New Roman" w:hAnsi="Times New Roman" w:cs="Times New Roman"/>
          <w:sz w:val="24"/>
          <w:szCs w:val="24"/>
        </w:rPr>
        <w:t xml:space="preserve">. </w:t>
      </w:r>
      <w:r w:rsidR="00C51BC4">
        <w:rPr>
          <w:rFonts w:ascii="Times New Roman" w:hAnsi="Times New Roman" w:cs="Times New Roman"/>
          <w:sz w:val="24"/>
          <w:szCs w:val="24"/>
        </w:rPr>
        <w:t xml:space="preserve">The background resulting from dead bacteria (positive controls) was subtracted. </w:t>
      </w:r>
      <w:r w:rsidR="00C51BC4">
        <w:rPr>
          <w:rFonts w:ascii="Times New Roman" w:hAnsi="Times New Roman" w:cs="Times New Roman"/>
          <w:sz w:val="24"/>
          <w:szCs w:val="24"/>
        </w:rPr>
        <w:t>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 as previously described</w:t>
      </w:r>
      <w:r w:rsidR="00A60D12" w:rsidRPr="006F644E">
        <w:rPr>
          <w:rFonts w:ascii="Times New Roman" w:hAnsi="Times New Roman" w:cs="Times New Roman"/>
          <w:sz w:val="24"/>
          <w:szCs w:val="24"/>
        </w:rPr>
        <w:fldChar w:fldCharType="begin"/>
      </w:r>
      <w:ins w:id="279" w:author="sunny" w:date="2016-12-16T13:06:00Z">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ins>
      <w:del w:id="280" w:author="sunny" w:date="2016-12-16T13:05:00Z">
        <w:r w:rsidR="00A60D12" w:rsidRPr="006F644E" w:rsidDel="00C47E0B">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A60D12" w:rsidRPr="006F644E">
        <w:rPr>
          <w:rFonts w:ascii="Times New Roman" w:hAnsi="Times New Roman" w:cs="Times New Roman"/>
          <w:sz w:val="24"/>
          <w:szCs w:val="24"/>
        </w:rPr>
        <w:fldChar w:fldCharType="separate"/>
      </w:r>
      <w:ins w:id="281" w:author="sunny" w:date="2016-12-16T13:06:00Z">
        <w:r w:rsidR="004D63EC" w:rsidRPr="004D63EC">
          <w:rPr>
            <w:rFonts w:ascii="Times New Roman" w:hAnsi="Times New Roman" w:cs="Times New Roman"/>
            <w:sz w:val="24"/>
            <w:szCs w:val="24"/>
            <w:vertAlign w:val="superscript"/>
            <w:rPrChange w:id="282" w:author="sunny" w:date="2016-12-16T13:06:00Z">
              <w:rPr>
                <w:rFonts w:ascii="Times New Roman" w:hAnsi="Times New Roman" w:cs="Times New Roman"/>
                <w:sz w:val="24"/>
                <w:szCs w:val="24"/>
                <w:vertAlign w:val="superscript"/>
              </w:rPr>
            </w:rPrChange>
          </w:rPr>
          <w:t>21</w:t>
        </w:r>
      </w:ins>
      <w:del w:id="283" w:author="sunny" w:date="2016-12-16T13:05:00Z">
        <w:r w:rsidR="00A60D12" w:rsidRPr="006F644E" w:rsidDel="00C47E0B">
          <w:rPr>
            <w:rFonts w:ascii="Times New Roman" w:hAnsi="Times New Roman" w:cs="Times New Roman"/>
            <w:sz w:val="24"/>
            <w:szCs w:val="24"/>
            <w:vertAlign w:val="superscript"/>
          </w:rPr>
          <w:delText>15,32</w:delText>
        </w:r>
      </w:del>
      <w:r w:rsidR="00A60D12" w:rsidRPr="006F644E">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1FA9B269" w14:textId="77777777" w:rsidR="00AE46FA" w:rsidRPr="006F644E" w:rsidRDefault="00AE46FA" w:rsidP="00A60D12">
      <w:pPr>
        <w:spacing w:line="480" w:lineRule="auto"/>
        <w:jc w:val="both"/>
        <w:rPr>
          <w:ins w:id="284" w:author="sunny" w:date="2016-12-12T15:46:00Z"/>
          <w:rFonts w:ascii="Times New Roman" w:hAnsi="Times New Roman" w:cs="Times New Roman"/>
          <w:sz w:val="24"/>
          <w:szCs w:val="24"/>
        </w:rPr>
      </w:pPr>
    </w:p>
    <w:p w14:paraId="4A3EC196" w14:textId="0DA95707" w:rsidR="00762040" w:rsidDel="00A60D12" w:rsidRDefault="00762040" w:rsidP="00A60D12">
      <w:pPr>
        <w:spacing w:line="480" w:lineRule="auto"/>
        <w:jc w:val="both"/>
        <w:rPr>
          <w:del w:id="285" w:author="sunny" w:date="2016-12-12T15:33:00Z"/>
          <w:rFonts w:ascii="Times New Roman" w:hAnsi="Times New Roman" w:cs="Times New Roman"/>
          <w:sz w:val="24"/>
          <w:szCs w:val="24"/>
        </w:rPr>
        <w:pPrChange w:id="286" w:author="sunny" w:date="2016-12-12T15:33:00Z">
          <w:pPr>
            <w:spacing w:after="0" w:line="480" w:lineRule="auto"/>
            <w:jc w:val="both"/>
          </w:pPr>
        </w:pPrChange>
      </w:pPr>
    </w:p>
    <w:p w14:paraId="726E9921" w14:textId="77777777" w:rsidR="00A60D12" w:rsidDel="00AE46FA" w:rsidRDefault="00A60D12" w:rsidP="00A60D12">
      <w:pPr>
        <w:spacing w:after="0" w:line="480" w:lineRule="auto"/>
        <w:jc w:val="both"/>
        <w:rPr>
          <w:del w:id="287"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24A266E9"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288" w:author="sunny" w:date="2016-12-12T15:28:00Z">
        <w:r w:rsidR="009A23DD" w:rsidRPr="006F644E" w:rsidDel="00486F10">
          <w:rPr>
            <w:rFonts w:ascii="Times New Roman" w:hAnsi="Times New Roman" w:cs="Times New Roman"/>
            <w:sz w:val="24"/>
            <w:szCs w:val="24"/>
          </w:rPr>
          <w:delText>20</w:delText>
        </w:r>
      </w:del>
      <w:ins w:id="289"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290" w:author="sunny" w:date="2016-12-12T15:46:00Z">
        <w:r w:rsidR="00501686">
          <w:rPr>
            <w:rFonts w:ascii="Times New Roman" w:hAnsi="Times New Roman" w:cs="Times New Roman"/>
            <w:sz w:val="24"/>
            <w:szCs w:val="24"/>
          </w:rPr>
          <w:t xml:space="preserve">This was the case for </w:t>
        </w:r>
      </w:ins>
      <w:ins w:id="291" w:author="sunny" w:date="2016-12-16T13:15:00Z">
        <w:r w:rsidR="004B7F7B">
          <w:rPr>
            <w:rFonts w:ascii="Times New Roman" w:hAnsi="Times New Roman" w:cs="Times New Roman"/>
            <w:sz w:val="24"/>
            <w:szCs w:val="24"/>
          </w:rPr>
          <w:t>6</w:t>
        </w:r>
      </w:ins>
      <w:ins w:id="292" w:author="sunny" w:date="2016-12-16T13:17:00Z">
        <w:r w:rsidR="004B7F7B">
          <w:rPr>
            <w:rFonts w:ascii="Times New Roman" w:hAnsi="Times New Roman" w:cs="Times New Roman"/>
            <w:sz w:val="24"/>
            <w:szCs w:val="24"/>
          </w:rPr>
          <w:t xml:space="preserve"> samples</w:t>
        </w:r>
      </w:ins>
      <w:ins w:id="293" w:author="sunny" w:date="2016-12-12T15:47:00Z">
        <w:r w:rsidR="00501686">
          <w:rPr>
            <w:rFonts w:ascii="Times New Roman" w:hAnsi="Times New Roman" w:cs="Times New Roman"/>
            <w:sz w:val="24"/>
            <w:szCs w:val="24"/>
          </w:rPr>
          <w:t xml:space="preserve"> in the training data </w:t>
        </w:r>
      </w:ins>
      <w:ins w:id="294" w:author="sunny" w:date="2016-12-16T13:15:00Z">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ins>
      <w:ins w:id="295" w:author="sunny" w:date="2016-12-16T13:16:00Z">
        <w:r w:rsidR="004B7F7B">
          <w:rPr>
            <w:rFonts w:ascii="Times New Roman" w:hAnsi="Times New Roman" w:cs="Times New Roman"/>
            <w:sz w:val="24"/>
            <w:szCs w:val="24"/>
          </w:rPr>
          <w:t>9 samples</w:t>
        </w:r>
      </w:ins>
      <w:ins w:id="296" w:author="sunny" w:date="2016-12-12T15:47:00Z">
        <w:r w:rsidR="00501686">
          <w:rPr>
            <w:rFonts w:ascii="Times New Roman" w:hAnsi="Times New Roman" w:cs="Times New Roman"/>
            <w:sz w:val="24"/>
            <w:szCs w:val="24"/>
          </w:rPr>
          <w:t xml:space="preserve"> in the validation data</w:t>
        </w:r>
      </w:ins>
      <w:ins w:id="297" w:author="sunny" w:date="2016-12-16T13:16:00Z">
        <w:r w:rsidR="004B7F7B">
          <w:rPr>
            <w:rFonts w:ascii="Times New Roman" w:hAnsi="Times New Roman" w:cs="Times New Roman"/>
            <w:sz w:val="24"/>
            <w:szCs w:val="24"/>
          </w:rPr>
          <w:t xml:space="preserve"> (n=</w:t>
        </w:r>
      </w:ins>
      <w:ins w:id="298" w:author="sunny" w:date="2016-12-16T13:18:00Z">
        <w:r w:rsidR="004B7F7B">
          <w:rPr>
            <w:rFonts w:ascii="Times New Roman" w:hAnsi="Times New Roman" w:cs="Times New Roman"/>
            <w:sz w:val="24"/>
            <w:szCs w:val="24"/>
          </w:rPr>
          <w:t>320)</w:t>
        </w:r>
      </w:ins>
      <w:ins w:id="299" w:author="sunny" w:date="2016-12-16T13:45:00Z">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 xml:space="preserve">and </w:t>
        </w:r>
        <w:r w:rsidR="00F01A9D">
          <w:rPr>
            <w:rFonts w:ascii="Times New Roman" w:hAnsi="Times New Roman" w:cs="Times New Roman"/>
            <w:sz w:val="24"/>
            <w:szCs w:val="24"/>
          </w:rPr>
          <w:t>3 reference strain samples (n=192)</w:t>
        </w:r>
      </w:ins>
      <w:ins w:id="300" w:author="sunny" w:date="2016-12-12T15:47:00Z">
        <w:r w:rsidR="00501686">
          <w:rPr>
            <w:rFonts w:ascii="Times New Roman" w:hAnsi="Times New Roman" w:cs="Times New Roman"/>
            <w:sz w:val="24"/>
            <w:szCs w:val="24"/>
          </w:rPr>
          <w:t>.</w:t>
        </w:r>
      </w:ins>
      <w:ins w:id="301" w:author="sunny" w:date="2016-12-12T16:21:00Z">
        <w:r w:rsidR="00BF6DF2">
          <w:rPr>
            <w:rFonts w:ascii="Times New Roman" w:hAnsi="Times New Roman" w:cs="Times New Roman"/>
            <w:sz w:val="24"/>
            <w:szCs w:val="24"/>
          </w:rPr>
          <w:t xml:space="preserve"> </w:t>
        </w:r>
      </w:ins>
      <w:ins w:id="302" w:author="sunny" w:date="2016-12-16T13:43:00Z">
        <w:r w:rsidR="00F01A9D">
          <w:rPr>
            <w:rFonts w:ascii="Times New Roman" w:hAnsi="Times New Roman" w:cs="Times New Roman"/>
            <w:sz w:val="24"/>
            <w:szCs w:val="24"/>
          </w:rPr>
          <w:t>Excluding</w:t>
        </w:r>
      </w:ins>
      <w:ins w:id="303" w:author="sunny" w:date="2016-12-16T13:27:00Z">
        <w:r w:rsidR="00BF6DF2">
          <w:rPr>
            <w:rFonts w:ascii="Times New Roman" w:hAnsi="Times New Roman" w:cs="Times New Roman"/>
            <w:sz w:val="24"/>
            <w:szCs w:val="24"/>
          </w:rPr>
          <w:t xml:space="preserve"> </w:t>
        </w:r>
      </w:ins>
      <w:ins w:id="304" w:author="sunny" w:date="2016-12-12T16:21:00Z">
        <w:r w:rsidR="00BE590D">
          <w:rPr>
            <w:rFonts w:ascii="Times New Roman" w:hAnsi="Times New Roman" w:cs="Times New Roman"/>
            <w:sz w:val="24"/>
            <w:szCs w:val="24"/>
          </w:rPr>
          <w:t>Etest</w:t>
        </w:r>
      </w:ins>
      <w:ins w:id="305" w:author="sunny" w:date="2016-12-16T13:27:00Z">
        <w:r w:rsidR="00BF6DF2">
          <w:rPr>
            <w:rFonts w:ascii="Times New Roman" w:hAnsi="Times New Roman" w:cs="Times New Roman"/>
            <w:sz w:val="24"/>
            <w:szCs w:val="24"/>
          </w:rPr>
          <w:t xml:space="preserve"> MIC</w:t>
        </w:r>
      </w:ins>
      <w:ins w:id="306" w:author="sunny" w:date="2016-12-16T13:43:00Z">
        <w:r w:rsidR="00F01A9D">
          <w:rPr>
            <w:rFonts w:ascii="Times New Roman" w:hAnsi="Times New Roman" w:cs="Times New Roman"/>
            <w:sz w:val="24"/>
            <w:szCs w:val="24"/>
          </w:rPr>
          <w:t>s</w:t>
        </w:r>
      </w:ins>
      <w:ins w:id="307" w:author="sunny" w:date="2016-12-12T16:21:00Z">
        <w:r w:rsidR="00BE590D">
          <w:rPr>
            <w:rFonts w:ascii="Times New Roman" w:hAnsi="Times New Roman" w:cs="Times New Roman"/>
            <w:sz w:val="24"/>
            <w:szCs w:val="24"/>
          </w:rPr>
          <w:t xml:space="preserve"> </w:t>
        </w:r>
      </w:ins>
      <w:ins w:id="308" w:author="sunny" w:date="2016-12-16T13:43:00Z">
        <w:r w:rsidR="00F01A9D">
          <w:rPr>
            <w:rFonts w:ascii="Times New Roman" w:hAnsi="Times New Roman" w:cs="Times New Roman"/>
            <w:sz w:val="24"/>
            <w:szCs w:val="24"/>
          </w:rPr>
          <w:t>that were</w:t>
        </w:r>
      </w:ins>
      <w:ins w:id="309" w:author="sunny" w:date="2016-12-12T16:29:00Z">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t>
        </w:r>
      </w:ins>
      <w:ins w:id="310" w:author="sunny" w:date="2016-12-16T13:44:00Z">
        <w:r w:rsidR="00F01A9D">
          <w:rPr>
            <w:rFonts w:ascii="Times New Roman" w:hAnsi="Times New Roman" w:cs="Times New Roman"/>
            <w:sz w:val="24"/>
            <w:szCs w:val="24"/>
          </w:rPr>
          <w:t xml:space="preserve">where </w:t>
        </w:r>
      </w:ins>
      <w:ins w:id="311" w:author="sunny" w:date="2016-12-12T16:33:00Z">
        <w:r w:rsidR="00BE590D">
          <w:rPr>
            <w:rFonts w:ascii="Times New Roman" w:hAnsi="Times New Roman" w:cs="Times New Roman"/>
            <w:sz w:val="24"/>
            <w:szCs w:val="24"/>
          </w:rPr>
          <w:t>EUCAST resistance brea</w:t>
        </w:r>
      </w:ins>
      <w:ins w:id="312" w:author="sunny" w:date="2016-12-12T16:34:00Z">
        <w:r w:rsidR="00BE590D">
          <w:rPr>
            <w:rFonts w:ascii="Times New Roman" w:hAnsi="Times New Roman" w:cs="Times New Roman"/>
            <w:sz w:val="24"/>
            <w:szCs w:val="24"/>
          </w:rPr>
          <w:t>kpoints</w:t>
        </w:r>
      </w:ins>
      <w:ins w:id="313" w:author="sunny" w:date="2016-12-12T16:33:00Z">
        <w:r w:rsidR="00BE590D">
          <w:rPr>
            <w:rFonts w:ascii="Times New Roman" w:hAnsi="Times New Roman" w:cs="Times New Roman"/>
            <w:sz w:val="24"/>
            <w:szCs w:val="24"/>
          </w:rPr>
          <w:t xml:space="preserve"> </w:t>
        </w:r>
      </w:ins>
      <w:ins w:id="314" w:author="sunny" w:date="2016-12-16T13:44:00Z">
        <w:r w:rsidR="00F01A9D">
          <w:rPr>
            <w:rFonts w:ascii="Times New Roman" w:hAnsi="Times New Roman" w:cs="Times New Roman"/>
            <w:sz w:val="24"/>
            <w:szCs w:val="24"/>
          </w:rPr>
          <w:t>are not</w:t>
        </w:r>
      </w:ins>
      <w:ins w:id="315" w:author="sunny" w:date="2016-12-12T16:33:00Z">
        <w:r w:rsidR="00BE590D">
          <w:rPr>
            <w:rFonts w:ascii="Times New Roman" w:hAnsi="Times New Roman" w:cs="Times New Roman"/>
            <w:sz w:val="24"/>
            <w:szCs w:val="24"/>
          </w:rPr>
          <w:t xml:space="preserve"> available</w:t>
        </w:r>
      </w:ins>
      <w:ins w:id="316" w:author="sunny" w:date="2016-12-16T13:32:00Z">
        <w:r w:rsidR="00BF6DF2">
          <w:rPr>
            <w:rFonts w:ascii="Times New Roman" w:hAnsi="Times New Roman" w:cs="Times New Roman"/>
            <w:sz w:val="24"/>
            <w:szCs w:val="24"/>
          </w:rPr>
          <w:t xml:space="preserve"> to date</w:t>
        </w:r>
      </w:ins>
      <w:ins w:id="317" w:author="sunny" w:date="2016-12-16T13:44:00Z">
        <w:r w:rsidR="00F01A9D">
          <w:rPr>
            <w:rFonts w:ascii="Times New Roman" w:hAnsi="Times New Roman" w:cs="Times New Roman"/>
            <w:sz w:val="24"/>
            <w:szCs w:val="24"/>
          </w:rPr>
          <w:t xml:space="preserve"> (gentamicin)</w:t>
        </w:r>
      </w:ins>
      <w:ins w:id="318" w:author="sunny" w:date="2016-12-16T13:29:00Z">
        <w:r w:rsidR="00BF6DF2">
          <w:rPr>
            <w:rFonts w:ascii="Times New Roman" w:hAnsi="Times New Roman" w:cs="Times New Roman"/>
            <w:sz w:val="24"/>
            <w:szCs w:val="24"/>
          </w:rPr>
          <w:t xml:space="preserve"> </w:t>
        </w:r>
      </w:ins>
      <w:ins w:id="319" w:author="sunny" w:date="2016-12-16T13:45:00Z">
        <w:r w:rsidR="00F01A9D">
          <w:rPr>
            <w:rFonts w:ascii="Times New Roman" w:hAnsi="Times New Roman" w:cs="Times New Roman"/>
            <w:sz w:val="24"/>
            <w:szCs w:val="24"/>
          </w:rPr>
          <w:t xml:space="preserve">resulted in 588 evaluable samples in the training data, </w:t>
        </w:r>
      </w:ins>
      <w:ins w:id="320" w:author="sunny" w:date="2016-12-16T13:46:00Z">
        <w:r w:rsidR="00F01A9D">
          <w:rPr>
            <w:rFonts w:ascii="Times New Roman" w:hAnsi="Times New Roman" w:cs="Times New Roman"/>
            <w:sz w:val="24"/>
            <w:szCs w:val="24"/>
          </w:rPr>
          <w:t>280 samples in the validation data and 168 in the reference strain data</w:t>
        </w:r>
      </w:ins>
      <w:ins w:id="321" w:author="sunny" w:date="2016-12-12T16:33:00Z">
        <w:r w:rsidR="00BE590D">
          <w:rPr>
            <w:rFonts w:ascii="Times New Roman" w:hAnsi="Times New Roman" w:cs="Times New Roman"/>
            <w:sz w:val="24"/>
            <w:szCs w:val="24"/>
          </w:rPr>
          <w:t>.</w:t>
        </w:r>
      </w:ins>
      <w:ins w:id="322" w:author="sunny" w:date="2016-12-12T16:31:00Z">
        <w:r w:rsidR="00BE590D">
          <w:rPr>
            <w:rFonts w:ascii="Times New Roman" w:hAnsi="Times New Roman" w:cs="Times New Roman"/>
            <w:sz w:val="24"/>
            <w:szCs w:val="24"/>
          </w:rPr>
          <w:t xml:space="preserve"> </w:t>
        </w:r>
      </w:ins>
      <w:del w:id="323"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41CFF4B2" w14:textId="277F48D9" w:rsidR="0005220D" w:rsidDel="002C0C29" w:rsidRDefault="00A0136E" w:rsidP="00B06846">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ins w:id="324" w:author="sunny" w:date="2016-12-16T13:47:00Z">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ins>
      <w:ins w:id="325" w:author="sunny" w:date="2016-12-12T16:34:00Z">
        <w:r w:rsidR="00BE590D">
          <w:rPr>
            <w:rFonts w:ascii="Times New Roman" w:hAnsi="Times New Roman" w:cs="Times New Roman"/>
            <w:sz w:val="24"/>
            <w:szCs w:val="24"/>
          </w:rPr>
          <w:t xml:space="preserve"> </w:t>
        </w:r>
      </w:ins>
      <w:del w:id="326" w:author="sunny" w:date="2016-12-12T16:34:00Z">
        <w:r w:rsidRPr="006F644E" w:rsidDel="00BE590D">
          <w:rPr>
            <w:rFonts w:ascii="Times New Roman" w:hAnsi="Times New Roman" w:cs="Times New Roman"/>
            <w:sz w:val="24"/>
            <w:szCs w:val="24"/>
          </w:rPr>
          <w:delText xml:space="preserve"> the </w:delText>
        </w:r>
      </w:del>
      <w:del w:id="327" w:author="sunny" w:date="2016-12-16T13:40:00Z">
        <w:r w:rsidRPr="00665DDB" w:rsidDel="00F01A9D">
          <w:rPr>
            <w:rFonts w:ascii="Times New Roman" w:hAnsi="Times New Roman" w:cs="Times New Roman"/>
            <w:i/>
            <w:sz w:val="24"/>
            <w:szCs w:val="24"/>
            <w:rPrChange w:id="328"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329" w:author="sunny" w:date="2016-12-08T23:20:00Z">
              <w:rPr>
                <w:rFonts w:ascii="Times New Roman" w:hAnsi="Times New Roman" w:cs="Times New Roman"/>
                <w:sz w:val="24"/>
                <w:szCs w:val="24"/>
                <w:vertAlign w:val="subscript"/>
              </w:rPr>
            </w:rPrChange>
          </w:rPr>
          <w:delText>50</w:delText>
        </w:r>
        <w:r w:rsidRPr="006F644E" w:rsidDel="00F01A9D">
          <w:rPr>
            <w:rFonts w:ascii="Times New Roman" w:hAnsi="Times New Roman" w:cs="Times New Roman"/>
            <w:sz w:val="24"/>
            <w:szCs w:val="24"/>
          </w:rPr>
          <w:delText xml:space="preserve"> </w:delText>
        </w:r>
      </w:del>
      <w:r w:rsidRPr="006F644E">
        <w:rPr>
          <w:rFonts w:ascii="Times New Roman" w:hAnsi="Times New Roman" w:cs="Times New Roman"/>
          <w:sz w:val="24"/>
          <w:szCs w:val="24"/>
        </w:rPr>
        <w:t>and Etest was analysed</w:t>
      </w:r>
      <w:ins w:id="330" w:author="sunny" w:date="2016-12-12T16:59:00Z">
        <w:r w:rsidR="00BB5402">
          <w:rPr>
            <w:rFonts w:ascii="Times New Roman" w:hAnsi="Times New Roman" w:cs="Times New Roman"/>
            <w:sz w:val="24"/>
            <w:szCs w:val="24"/>
          </w:rPr>
          <w:t xml:space="preserve"> for the training data</w:t>
        </w:r>
      </w:ins>
      <w:ins w:id="331" w:author="sunny" w:date="2016-12-16T13:32:00Z">
        <w:r w:rsidR="00BF6DF2">
          <w:rPr>
            <w:rFonts w:ascii="Times New Roman" w:hAnsi="Times New Roman" w:cs="Times New Roman"/>
            <w:sz w:val="24"/>
            <w:szCs w:val="24"/>
          </w:rPr>
          <w:t xml:space="preserve"> </w:t>
        </w:r>
      </w:ins>
      <w:del w:id="332" w:author="sunny" w:date="2016-12-16T13:47:00Z">
        <w:r w:rsidRPr="006F644E" w:rsidDel="00F01A9D">
          <w:rPr>
            <w:rFonts w:ascii="Times New Roman" w:hAnsi="Times New Roman" w:cs="Times New Roman"/>
            <w:sz w:val="24"/>
            <w:szCs w:val="24"/>
          </w:rPr>
          <w:delText xml:space="preserve"> </w:delText>
        </w:r>
      </w:del>
      <w:ins w:id="333" w:author="sunny" w:date="2016-12-12T16:35:00Z">
        <w:r w:rsidR="00BE590D">
          <w:rPr>
            <w:rFonts w:ascii="Times New Roman" w:hAnsi="Times New Roman" w:cs="Times New Roman"/>
            <w:sz w:val="24"/>
            <w:szCs w:val="24"/>
          </w:rPr>
          <w:t>by log transforming both values</w:t>
        </w:r>
      </w:ins>
      <w:ins w:id="334" w:author="sunny" w:date="2016-12-12T16:59:00Z">
        <w:r w:rsidR="00BB5402">
          <w:rPr>
            <w:rFonts w:ascii="Times New Roman" w:hAnsi="Times New Roman" w:cs="Times New Roman"/>
            <w:sz w:val="24"/>
            <w:szCs w:val="24"/>
          </w:rPr>
          <w:t xml:space="preserve"> and fitting a linear regression</w:t>
        </w:r>
      </w:ins>
      <w:del w:id="335" w:author="sunny" w:date="2016-12-12T16:35:00Z">
        <w:r w:rsidRPr="006F644E" w:rsidDel="00BE590D">
          <w:rPr>
            <w:rFonts w:ascii="Times New Roman" w:hAnsi="Times New Roman" w:cs="Times New Roman"/>
            <w:sz w:val="24"/>
            <w:szCs w:val="24"/>
          </w:rPr>
          <w:delText>using log-log regression</w:delText>
        </w:r>
      </w:del>
      <w:ins w:id="336" w:author="sunny" w:date="2016-12-12T16:26:00Z">
        <w:r w:rsidR="000D20FE">
          <w:rPr>
            <w:rFonts w:ascii="Times New Roman" w:hAnsi="Times New Roman" w:cs="Times New Roman"/>
            <w:sz w:val="24"/>
            <w:szCs w:val="24"/>
          </w:rPr>
          <w:t>.</w:t>
        </w:r>
      </w:ins>
      <w:del w:id="337" w:author="sunny" w:date="2016-12-12T16:21:00Z">
        <w:r w:rsidRPr="006F644E" w:rsidDel="000D20FE">
          <w:rPr>
            <w:rFonts w:ascii="Times New Roman" w:hAnsi="Times New Roman" w:cs="Times New Roman"/>
            <w:sz w:val="24"/>
            <w:szCs w:val="24"/>
          </w:rPr>
          <w:delText xml:space="preserve">. </w:delText>
        </w:r>
      </w:del>
      <w:ins w:id="338" w:author="sunny" w:date="2016-12-12T16:20:00Z">
        <w:r w:rsidR="000D20FE">
          <w:rPr>
            <w:rFonts w:ascii="Times New Roman" w:hAnsi="Times New Roman" w:cs="Times New Roman"/>
            <w:sz w:val="24"/>
            <w:szCs w:val="24"/>
          </w:rPr>
          <w:t xml:space="preserve"> </w:t>
        </w:r>
      </w:ins>
      <w:del w:id="339" w:author="sunny" w:date="2016-12-16T13:39:00Z">
        <w:r w:rsidRPr="006F644E" w:rsidDel="00F01A9D">
          <w:rPr>
            <w:rFonts w:ascii="Times New Roman" w:hAnsi="Times New Roman" w:cs="Times New Roman"/>
            <w:sz w:val="24"/>
            <w:szCs w:val="24"/>
          </w:rPr>
          <w:delText xml:space="preserve">For each </w:delText>
        </w:r>
        <w:r w:rsidRPr="00665DDB" w:rsidDel="00F01A9D">
          <w:rPr>
            <w:rFonts w:ascii="Times New Roman" w:hAnsi="Times New Roman" w:cs="Times New Roman"/>
            <w:i/>
            <w:sz w:val="24"/>
            <w:szCs w:val="24"/>
            <w:rPrChange w:id="340"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341" w:author="sunny" w:date="2016-12-08T23:20:00Z">
              <w:rPr>
                <w:rFonts w:ascii="Times New Roman" w:hAnsi="Times New Roman" w:cs="Times New Roman"/>
                <w:sz w:val="24"/>
                <w:szCs w:val="24"/>
                <w:vertAlign w:val="subscript"/>
              </w:rPr>
            </w:rPrChange>
          </w:rPr>
          <w:delText>50</w:delText>
        </w:r>
        <w:r w:rsidR="00E010EB" w:rsidDel="00F01A9D">
          <w:rPr>
            <w:rFonts w:ascii="Times New Roman" w:hAnsi="Times New Roman" w:cs="Times New Roman"/>
            <w:sz w:val="24"/>
            <w:szCs w:val="24"/>
          </w:rPr>
          <w:delText>,</w:delText>
        </w:r>
        <w:r w:rsidRPr="006F644E" w:rsidDel="00F01A9D">
          <w:rPr>
            <w:rFonts w:ascii="Times New Roman" w:hAnsi="Times New Roman" w:cs="Times New Roman"/>
            <w:sz w:val="24"/>
            <w:szCs w:val="24"/>
          </w:rPr>
          <w:delText xml:space="preserve"> </w:delText>
        </w:r>
      </w:del>
      <w:del w:id="342" w:author="sunny" w:date="2016-12-16T13:40:00Z">
        <w:r w:rsidRPr="006F644E" w:rsidDel="00F01A9D">
          <w:rPr>
            <w:rFonts w:ascii="Times New Roman" w:hAnsi="Times New Roman" w:cs="Times New Roman"/>
            <w:sz w:val="24"/>
            <w:szCs w:val="24"/>
          </w:rPr>
          <w:delText xml:space="preserve">a corresponding </w:delText>
        </w:r>
        <w:r w:rsidR="00E010EB" w:rsidDel="00F01A9D">
          <w:rPr>
            <w:rFonts w:ascii="Times New Roman" w:hAnsi="Times New Roman" w:cs="Times New Roman"/>
            <w:sz w:val="24"/>
            <w:szCs w:val="24"/>
          </w:rPr>
          <w:delText>MIC</w:delText>
        </w:r>
        <w:r w:rsidR="00E010EB" w:rsidRPr="006F644E" w:rsidDel="00F01A9D">
          <w:rPr>
            <w:rFonts w:ascii="Times New Roman" w:hAnsi="Times New Roman" w:cs="Times New Roman"/>
            <w:sz w:val="24"/>
            <w:szCs w:val="24"/>
          </w:rPr>
          <w:delText xml:space="preserve"> </w:delText>
        </w:r>
        <w:r w:rsidRPr="006F644E" w:rsidDel="00F01A9D">
          <w:rPr>
            <w:rFonts w:ascii="Times New Roman" w:hAnsi="Times New Roman" w:cs="Times New Roman"/>
            <w:sz w:val="24"/>
            <w:szCs w:val="24"/>
          </w:rPr>
          <w:delText xml:space="preserve">was predicted using the </w:delText>
        </w:r>
      </w:del>
      <w:ins w:id="343" w:author="sunny" w:date="2016-12-16T13:40:00Z">
        <w:r w:rsidR="00F01A9D">
          <w:rPr>
            <w:rFonts w:ascii="Times New Roman" w:hAnsi="Times New Roman" w:cs="Times New Roman"/>
            <w:sz w:val="24"/>
            <w:szCs w:val="24"/>
          </w:rPr>
          <w:t>S</w:t>
        </w:r>
      </w:ins>
      <w:ins w:id="344" w:author="sunny" w:date="2016-12-12T17:10:00Z">
        <w:r w:rsidR="002C0C29">
          <w:rPr>
            <w:rFonts w:ascii="Times New Roman" w:hAnsi="Times New Roman" w:cs="Times New Roman"/>
            <w:sz w:val="24"/>
            <w:szCs w:val="24"/>
          </w:rPr>
          <w:t>lope and interce</w:t>
        </w:r>
        <w:r w:rsidR="00F01A9D">
          <w:rPr>
            <w:rFonts w:ascii="Times New Roman" w:hAnsi="Times New Roman" w:cs="Times New Roman"/>
            <w:sz w:val="24"/>
            <w:szCs w:val="24"/>
          </w:rPr>
          <w:t>pt of this</w:t>
        </w:r>
        <w:r w:rsidR="002C0C29">
          <w:rPr>
            <w:rFonts w:ascii="Times New Roman" w:hAnsi="Times New Roman" w:cs="Times New Roman"/>
            <w:sz w:val="24"/>
            <w:szCs w:val="24"/>
          </w:rPr>
          <w:t xml:space="preserve"> </w:t>
        </w:r>
      </w:ins>
      <w:r w:rsidRPr="006F644E">
        <w:rPr>
          <w:rFonts w:ascii="Times New Roman" w:hAnsi="Times New Roman" w:cs="Times New Roman"/>
          <w:sz w:val="24"/>
          <w:szCs w:val="24"/>
        </w:rPr>
        <w:t>regression</w:t>
      </w:r>
      <w:ins w:id="345" w:author="sunny" w:date="2016-12-16T13:40:00Z">
        <w:r w:rsidR="00F01A9D">
          <w:rPr>
            <w:rFonts w:ascii="Times New Roman" w:hAnsi="Times New Roman" w:cs="Times New Roman"/>
            <w:sz w:val="24"/>
            <w:szCs w:val="24"/>
          </w:rPr>
          <w:t xml:space="preserve"> were used to predict the MIC from the </w:t>
        </w:r>
        <w:r w:rsidR="00F01A9D" w:rsidRPr="00213188">
          <w:rPr>
            <w:rFonts w:ascii="Times New Roman" w:hAnsi="Times New Roman" w:cs="Times New Roman"/>
            <w:i/>
            <w:sz w:val="24"/>
            <w:szCs w:val="24"/>
          </w:rPr>
          <w:t>EC</w:t>
        </w:r>
        <w:r w:rsidR="00F01A9D" w:rsidRPr="00213188">
          <w:rPr>
            <w:rFonts w:ascii="Times New Roman" w:hAnsi="Times New Roman" w:cs="Times New Roman"/>
            <w:i/>
            <w:sz w:val="24"/>
            <w:szCs w:val="24"/>
            <w:vertAlign w:val="subscript"/>
          </w:rPr>
          <w:t>50</w:t>
        </w:r>
        <w:r w:rsidR="00F01A9D">
          <w:rPr>
            <w:rFonts w:ascii="Times New Roman" w:hAnsi="Times New Roman" w:cs="Times New Roman"/>
            <w:i/>
            <w:sz w:val="24"/>
            <w:szCs w:val="24"/>
            <w:vertAlign w:val="subscript"/>
          </w:rPr>
          <w:t xml:space="preserve"> </w:t>
        </w:r>
        <w:r w:rsidR="00F01A9D">
          <w:rPr>
            <w:rFonts w:ascii="Times New Roman" w:hAnsi="Times New Roman" w:cs="Times New Roman"/>
            <w:sz w:val="24"/>
            <w:szCs w:val="24"/>
          </w:rPr>
          <w:t>of all data</w:t>
        </w:r>
      </w:ins>
      <w:del w:id="346" w:author="sunny" w:date="2016-12-12T17:10:00Z">
        <w:r w:rsidRPr="006F644E" w:rsidDel="002C0C29">
          <w:rPr>
            <w:rFonts w:ascii="Times New Roman" w:hAnsi="Times New Roman" w:cs="Times New Roman"/>
            <w:sz w:val="24"/>
            <w:szCs w:val="24"/>
          </w:rPr>
          <w:delText xml:space="preserve"> parameters</w:delText>
        </w:r>
      </w:del>
      <w:del w:id="347"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moveFromRangeStart w:id="348" w:author="sunny" w:date="2016-12-12T17:32:00Z" w:name="move469325995"/>
      <w:moveFrom w:id="349"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 xml:space="preserve">of evaluable strains (not above or below limit of detection). </w:t>
        </w:r>
      </w:moveFrom>
    </w:p>
    <w:moveFromRangeEnd w:id="348"/>
    <w:p w14:paraId="5813A909" w14:textId="433A8BAE" w:rsidR="00BF6DF2" w:rsidRDefault="0005220D" w:rsidP="0005220D">
      <w:pPr>
        <w:spacing w:after="0" w:line="480" w:lineRule="auto"/>
        <w:ind w:firstLine="426"/>
        <w:jc w:val="both"/>
        <w:rPr>
          <w:ins w:id="350" w:author="sunny" w:date="2016-12-16T13:36:00Z"/>
          <w:rFonts w:ascii="Times New Roman" w:hAnsi="Times New Roman" w:cs="Times New Roman"/>
          <w:sz w:val="24"/>
          <w:szCs w:val="24"/>
        </w:rPr>
      </w:pPr>
      <w:del w:id="351"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352"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53"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354"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355" w:author="sunny" w:date="2016-12-12T17:15:00Z">
        <w:r w:rsidR="002C0C29">
          <w:rPr>
            <w:rFonts w:ascii="Times New Roman" w:hAnsi="Times New Roman" w:cs="Times New Roman"/>
            <w:sz w:val="24"/>
            <w:szCs w:val="24"/>
          </w:rPr>
          <w:t>for the predicted MIC</w:t>
        </w:r>
      </w:ins>
      <w:ins w:id="356" w:author="sunny" w:date="2016-12-16T13:47:00Z">
        <w:r w:rsidR="00471148">
          <w:rPr>
            <w:rFonts w:ascii="Times New Roman" w:hAnsi="Times New Roman" w:cs="Times New Roman"/>
            <w:sz w:val="24"/>
            <w:szCs w:val="24"/>
          </w:rPr>
          <w:t>s</w:t>
        </w:r>
      </w:ins>
      <w:ins w:id="357" w:author="sunny" w:date="2016-12-12T17:15:00Z">
        <w:r w:rsidR="002C0C29">
          <w:rPr>
            <w:rFonts w:ascii="Times New Roman" w:hAnsi="Times New Roman" w:cs="Times New Roman"/>
            <w:sz w:val="24"/>
            <w:szCs w:val="24"/>
          </w:rPr>
          <w:t xml:space="preserve"> </w:t>
        </w:r>
      </w:ins>
      <w:r>
        <w:rPr>
          <w:rFonts w:ascii="Times New Roman" w:hAnsi="Times New Roman" w:cs="Times New Roman"/>
          <w:sz w:val="24"/>
          <w:szCs w:val="24"/>
        </w:rPr>
        <w:t>were calculated using bootstrapping</w:t>
      </w:r>
      <w:del w:id="358"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359"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60"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361" w:author="sunny" w:date="2016-12-12T17:16:00Z">
        <w:r w:rsidR="002C0C29">
          <w:rPr>
            <w:rFonts w:ascii="Times New Roman" w:hAnsi="Times New Roman" w:cs="Times New Roman"/>
            <w:sz w:val="24"/>
            <w:szCs w:val="24"/>
          </w:rPr>
          <w:t xml:space="preserve">. </w:t>
        </w:r>
      </w:ins>
      <w:ins w:id="362" w:author="sunny" w:date="2016-12-12T17:18:00Z">
        <w:r w:rsidR="002C0C29">
          <w:rPr>
            <w:rFonts w:ascii="Times New Roman" w:hAnsi="Times New Roman" w:cs="Times New Roman"/>
            <w:sz w:val="24"/>
            <w:szCs w:val="24"/>
          </w:rPr>
          <w:t>T</w:t>
        </w:r>
      </w:ins>
      <w:del w:id="363" w:author="sunny" w:date="2016-12-12T17:18:00Z">
        <w:r w:rsidDel="002C0C29">
          <w:rPr>
            <w:rFonts w:ascii="Times New Roman" w:hAnsi="Times New Roman" w:cs="Times New Roman"/>
            <w:sz w:val="24"/>
            <w:szCs w:val="24"/>
          </w:rPr>
          <w:delText>esampling from a normal distribution, with t</w:delText>
        </w:r>
      </w:del>
      <w:r>
        <w:rPr>
          <w:rFonts w:ascii="Times New Roman" w:hAnsi="Times New Roman" w:cs="Times New Roman"/>
          <w:sz w:val="24"/>
          <w:szCs w:val="24"/>
        </w:rPr>
        <w:t>he</w:t>
      </w:r>
      <w:ins w:id="364" w:author="sunny" w:date="2016-12-12T17:16:00Z">
        <w:r w:rsidR="002C0C29">
          <w:rPr>
            <w:rFonts w:ascii="Times New Roman" w:hAnsi="Times New Roman" w:cs="Times New Roman"/>
            <w:sz w:val="24"/>
            <w:szCs w:val="24"/>
          </w:rPr>
          <w:t xml:space="preserve"> model based</w:t>
        </w:r>
      </w:ins>
      <w:r>
        <w:rPr>
          <w:rFonts w:ascii="Times New Roman" w:hAnsi="Times New Roman" w:cs="Times New Roman"/>
          <w:sz w:val="24"/>
          <w:szCs w:val="24"/>
        </w:rPr>
        <w:t xml:space="preserve"> </w:t>
      </w:r>
      <w:del w:id="365" w:author="sunny" w:date="2016-12-12T17:17:00Z">
        <w:r w:rsidRPr="00665DDB" w:rsidDel="002C0C29">
          <w:rPr>
            <w:rFonts w:ascii="Times New Roman" w:hAnsi="Times New Roman" w:cs="Times New Roman"/>
            <w:i/>
            <w:sz w:val="24"/>
            <w:szCs w:val="24"/>
            <w:rPrChange w:id="366"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67"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its </w:delText>
        </w:r>
      </w:del>
      <w:r>
        <w:rPr>
          <w:rFonts w:ascii="Times New Roman" w:hAnsi="Times New Roman" w:cs="Times New Roman"/>
          <w:sz w:val="24"/>
          <w:szCs w:val="24"/>
        </w:rPr>
        <w:t xml:space="preserve">standard error </w:t>
      </w:r>
      <w:ins w:id="368" w:author="sunny" w:date="2016-12-12T17:17:00Z">
        <w:r w:rsidR="002C0C29">
          <w:rPr>
            <w:rFonts w:ascii="Times New Roman" w:hAnsi="Times New Roman" w:cs="Times New Roman"/>
            <w:sz w:val="24"/>
            <w:szCs w:val="24"/>
          </w:rPr>
          <w:t xml:space="preserve">of </w:t>
        </w:r>
      </w:ins>
      <w:ins w:id="369" w:author="sunny" w:date="2016-12-12T17:29:00Z">
        <w:r w:rsidR="001C5083">
          <w:rPr>
            <w:rFonts w:ascii="Times New Roman" w:hAnsi="Times New Roman" w:cs="Times New Roman"/>
            <w:sz w:val="24"/>
            <w:szCs w:val="24"/>
          </w:rPr>
          <w:t xml:space="preserve">the </w:t>
        </w:r>
      </w:ins>
      <w:ins w:id="370" w:author="sunny" w:date="2016-12-12T17:17:00Z">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r w:rsidR="002C0C29">
          <w:rPr>
            <w:rFonts w:ascii="Times New Roman" w:hAnsi="Times New Roman" w:cs="Times New Roman"/>
            <w:i/>
            <w:sz w:val="24"/>
            <w:szCs w:val="24"/>
            <w:vertAlign w:val="subscript"/>
          </w:rPr>
          <w:t xml:space="preserve"> </w:t>
        </w:r>
      </w:ins>
      <w:ins w:id="371" w:author="sunny" w:date="2016-12-12T17:19:00Z">
        <w:r w:rsidR="001C5083">
          <w:rPr>
            <w:rFonts w:ascii="Times New Roman" w:hAnsi="Times New Roman" w:cs="Times New Roman"/>
            <w:sz w:val="24"/>
            <w:szCs w:val="24"/>
          </w:rPr>
          <w:t xml:space="preserve">values </w:t>
        </w:r>
      </w:ins>
      <w:ins w:id="372" w:author="sunny" w:date="2016-12-12T17:29:00Z">
        <w:r w:rsidR="001C5083">
          <w:rPr>
            <w:rFonts w:ascii="Times New Roman" w:hAnsi="Times New Roman" w:cs="Times New Roman"/>
            <w:sz w:val="24"/>
            <w:szCs w:val="24"/>
          </w:rPr>
          <w:t xml:space="preserve">was </w:t>
        </w:r>
      </w:ins>
      <w:ins w:id="373" w:author="sunny" w:date="2016-12-12T17:19:00Z">
        <w:r w:rsidR="001C5083">
          <w:rPr>
            <w:rFonts w:ascii="Times New Roman" w:hAnsi="Times New Roman" w:cs="Times New Roman"/>
            <w:sz w:val="24"/>
            <w:szCs w:val="24"/>
          </w:rPr>
          <w:t>used for resampling a normal distribution and drawing</w:t>
        </w:r>
      </w:ins>
      <w:del w:id="374" w:author="sunny" w:date="2016-12-12T17:17:00Z">
        <w:r w:rsidDel="002C0C29">
          <w:rPr>
            <w:rFonts w:ascii="Times New Roman" w:hAnsi="Times New Roman" w:cs="Times New Roman"/>
            <w:sz w:val="24"/>
            <w:szCs w:val="24"/>
          </w:rPr>
          <w:delText>as parameters</w:delText>
        </w:r>
      </w:del>
      <w:ins w:id="375" w:author="sunny" w:date="2016-12-12T17:17:00Z">
        <w:r w:rsidR="002C0C29">
          <w:rPr>
            <w:rFonts w:ascii="Times New Roman" w:hAnsi="Times New Roman" w:cs="Times New Roman"/>
            <w:sz w:val="24"/>
            <w:szCs w:val="24"/>
          </w:rPr>
          <w:t xml:space="preserve"> </w:t>
        </w:r>
        <w:r w:rsidR="002C0C29" w:rsidRPr="006F644E">
          <w:rPr>
            <w:rFonts w:ascii="Times New Roman" w:hAnsi="Times New Roman" w:cs="Times New Roman"/>
            <w:sz w:val="24"/>
            <w:szCs w:val="24"/>
          </w:rPr>
          <w:t>10</w:t>
        </w:r>
        <w:r w:rsidR="002C0C29" w:rsidRPr="006F644E">
          <w:rPr>
            <w:rFonts w:ascii="Times New Roman" w:hAnsi="Times New Roman" w:cs="Times New Roman"/>
            <w:sz w:val="24"/>
            <w:szCs w:val="24"/>
            <w:vertAlign w:val="superscript"/>
          </w:rPr>
          <w:t>5</w:t>
        </w:r>
        <w:r w:rsidR="002C0C29">
          <w:rPr>
            <w:rFonts w:ascii="Times New Roman" w:hAnsi="Times New Roman" w:cs="Times New Roman"/>
            <w:sz w:val="24"/>
            <w:szCs w:val="24"/>
            <w:vertAlign w:val="superscript"/>
          </w:rPr>
          <w:t xml:space="preserve"> </w:t>
        </w:r>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ins>
      <w:ins w:id="376" w:author="sunny" w:date="2016-12-12T17:20:00Z">
        <w:r w:rsidR="001C5083">
          <w:rPr>
            <w:rFonts w:ascii="Times New Roman" w:hAnsi="Times New Roman" w:cs="Times New Roman"/>
            <w:i/>
            <w:sz w:val="24"/>
            <w:szCs w:val="24"/>
            <w:vertAlign w:val="subscript"/>
          </w:rPr>
          <w:t xml:space="preserve"> </w:t>
        </w:r>
        <w:r w:rsidR="001C5083">
          <w:rPr>
            <w:rFonts w:ascii="Times New Roman" w:hAnsi="Times New Roman" w:cs="Times New Roman"/>
            <w:sz w:val="24"/>
            <w:szCs w:val="24"/>
          </w:rPr>
          <w:t>estimates</w:t>
        </w:r>
      </w:ins>
      <w:r>
        <w:rPr>
          <w:rFonts w:ascii="Times New Roman" w:hAnsi="Times New Roman" w:cs="Times New Roman"/>
          <w:sz w:val="24"/>
          <w:szCs w:val="24"/>
        </w:rPr>
        <w:t xml:space="preserve">.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w:t>
      </w:r>
      <w:r w:rsidRPr="006F644E">
        <w:rPr>
          <w:rFonts w:ascii="Times New Roman" w:hAnsi="Times New Roman" w:cs="Times New Roman"/>
          <w:sz w:val="24"/>
          <w:szCs w:val="24"/>
        </w:rPr>
        <w:lastRenderedPageBreak/>
        <w:t xml:space="preserve">two dimensional normal distribution, </w:t>
      </w:r>
      <w:del w:id="377" w:author="sunny" w:date="2016-12-12T17:21:00Z">
        <w:r w:rsidRPr="006F644E" w:rsidDel="001C5083">
          <w:rPr>
            <w:rFonts w:ascii="Times New Roman" w:hAnsi="Times New Roman" w:cs="Times New Roman"/>
            <w:sz w:val="24"/>
            <w:szCs w:val="24"/>
          </w:rPr>
          <w:delText xml:space="preserve">using as parameters </w:delText>
        </w:r>
      </w:del>
      <w:ins w:id="378" w:author="sunny" w:date="2016-12-12T17:21:00Z">
        <w:r w:rsidR="001C5083">
          <w:rPr>
            <w:rFonts w:ascii="Times New Roman" w:hAnsi="Times New Roman" w:cs="Times New Roman"/>
            <w:sz w:val="24"/>
            <w:szCs w:val="24"/>
          </w:rPr>
          <w:t xml:space="preserve">with </w:t>
        </w:r>
      </w:ins>
      <w:r w:rsidRPr="006F644E">
        <w:rPr>
          <w:rFonts w:ascii="Times New Roman" w:hAnsi="Times New Roman" w:cs="Times New Roman"/>
          <w:sz w:val="24"/>
          <w:szCs w:val="24"/>
        </w:rPr>
        <w:t xml:space="preserve">the variance-covariance matrix of </w:t>
      </w:r>
      <w:ins w:id="379" w:author="sunny" w:date="2016-12-12T17:30:00Z">
        <w:r w:rsidR="00BB4A9F">
          <w:rPr>
            <w:rFonts w:ascii="Times New Roman" w:hAnsi="Times New Roman" w:cs="Times New Roman"/>
            <w:sz w:val="24"/>
            <w:szCs w:val="24"/>
          </w:rPr>
          <w:t xml:space="preserve">slope and intercept of </w:t>
        </w:r>
      </w:ins>
      <w:r w:rsidRPr="006F644E">
        <w:rPr>
          <w:rFonts w:ascii="Times New Roman" w:hAnsi="Times New Roman" w:cs="Times New Roman"/>
          <w:sz w:val="24"/>
          <w:szCs w:val="24"/>
        </w:rPr>
        <w:t xml:space="preserve">the log-log regression. </w:t>
      </w:r>
      <w:del w:id="380" w:author="sunny" w:date="2016-12-12T17:27:00Z">
        <w:r w:rsidRPr="006F644E" w:rsidDel="001C5083">
          <w:rPr>
            <w:rFonts w:ascii="Times New Roman" w:hAnsi="Times New Roman" w:cs="Times New Roman"/>
            <w:sz w:val="24"/>
            <w:szCs w:val="24"/>
          </w:rPr>
          <w:delText>Combining the two yields a sample</w:delText>
        </w:r>
      </w:del>
      <w:ins w:id="381" w:author="sunny" w:date="2016-12-12T17:31:00Z">
        <w:r w:rsidR="00BB4A9F">
          <w:rPr>
            <w:rFonts w:ascii="Times New Roman" w:hAnsi="Times New Roman" w:cs="Times New Roman"/>
            <w:sz w:val="24"/>
            <w:szCs w:val="24"/>
          </w:rPr>
          <w:t xml:space="preserve">Solving the regression equation </w:t>
        </w:r>
      </w:ins>
      <w:ins w:id="382" w:author="sunny" w:date="2016-12-12T17:27:00Z">
        <w:r w:rsidR="001C5083">
          <w:rPr>
            <w:rFonts w:ascii="Times New Roman" w:hAnsi="Times New Roman" w:cs="Times New Roman"/>
            <w:sz w:val="24"/>
            <w:szCs w:val="24"/>
          </w:rPr>
          <w:t xml:space="preserve">results </w:t>
        </w:r>
      </w:ins>
      <w:ins w:id="383" w:author="sunny" w:date="2016-12-16T13:48:00Z">
        <w:r w:rsidR="00471148">
          <w:rPr>
            <w:rFonts w:ascii="Times New Roman" w:hAnsi="Times New Roman" w:cs="Times New Roman"/>
            <w:sz w:val="24"/>
            <w:szCs w:val="24"/>
          </w:rPr>
          <w:t>and taking</w:t>
        </w:r>
      </w:ins>
      <w:del w:id="384" w:author="sunny" w:date="2016-12-12T17:27:00Z">
        <w:r w:rsidRPr="006F644E" w:rsidDel="001C5083">
          <w:rPr>
            <w:rFonts w:ascii="Times New Roman" w:hAnsi="Times New Roman" w:cs="Times New Roman"/>
            <w:sz w:val="24"/>
            <w:szCs w:val="24"/>
          </w:rPr>
          <w:delText xml:space="preserve"> of </w:delText>
        </w:r>
      </w:del>
      <w:del w:id="385" w:author="sunny" w:date="2016-12-16T13:48:00Z">
        <w:r w:rsidRPr="006F644E" w:rsidDel="00471148">
          <w:rPr>
            <w:rFonts w:ascii="Times New Roman" w:hAnsi="Times New Roman" w:cs="Times New Roman"/>
            <w:sz w:val="24"/>
            <w:szCs w:val="24"/>
          </w:rPr>
          <w:delText>10</w:delText>
        </w:r>
        <w:r w:rsidRPr="006F644E" w:rsidDel="00471148">
          <w:rPr>
            <w:rFonts w:ascii="Times New Roman" w:hAnsi="Times New Roman" w:cs="Times New Roman"/>
            <w:sz w:val="24"/>
            <w:szCs w:val="24"/>
            <w:vertAlign w:val="superscript"/>
          </w:rPr>
          <w:delText>5</w:delText>
        </w:r>
        <w:r w:rsidRPr="006F644E" w:rsidDel="00471148">
          <w:rPr>
            <w:rFonts w:ascii="Times New Roman" w:hAnsi="Times New Roman" w:cs="Times New Roman"/>
            <w:sz w:val="24"/>
            <w:szCs w:val="24"/>
          </w:rPr>
          <w:delText xml:space="preserve"> predicted </w:delText>
        </w:r>
        <w:r w:rsidDel="00471148">
          <w:rPr>
            <w:rFonts w:ascii="Times New Roman" w:hAnsi="Times New Roman" w:cs="Times New Roman"/>
            <w:sz w:val="24"/>
            <w:szCs w:val="24"/>
          </w:rPr>
          <w:delText>MIC</w:delText>
        </w:r>
        <w:r w:rsidRPr="006F644E" w:rsidDel="00471148">
          <w:rPr>
            <w:rFonts w:ascii="Times New Roman" w:hAnsi="Times New Roman" w:cs="Times New Roman"/>
            <w:sz w:val="24"/>
            <w:szCs w:val="24"/>
          </w:rPr>
          <w:delText xml:space="preserve"> values,</w:delText>
        </w:r>
      </w:del>
      <w:r w:rsidRPr="006F644E">
        <w:rPr>
          <w:rFonts w:ascii="Times New Roman" w:hAnsi="Times New Roman" w:cs="Times New Roman"/>
          <w:sz w:val="24"/>
          <w:szCs w:val="24"/>
        </w:rPr>
        <w:t xml:space="preserve"> </w:t>
      </w:r>
      <w:del w:id="386" w:author="sunny" w:date="2016-12-12T17:28:00Z">
        <w:r w:rsidRPr="006F644E" w:rsidDel="001C5083">
          <w:rPr>
            <w:rFonts w:ascii="Times New Roman" w:hAnsi="Times New Roman" w:cs="Times New Roman"/>
            <w:sz w:val="24"/>
            <w:szCs w:val="24"/>
          </w:rPr>
          <w:delText xml:space="preserve">from which </w:delText>
        </w:r>
      </w:del>
      <w:r w:rsidRPr="006F644E">
        <w:rPr>
          <w:rFonts w:ascii="Times New Roman" w:hAnsi="Times New Roman" w:cs="Times New Roman"/>
          <w:sz w:val="24"/>
          <w:szCs w:val="24"/>
        </w:rPr>
        <w:t>the 0.</w:t>
      </w:r>
      <w:del w:id="387"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 xml:space="preserve">25 and 0.975 percentiles </w:t>
      </w:r>
      <w:del w:id="388"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389" w:author="sunny" w:date="2016-12-12T17:28:00Z">
        <w:r w:rsidR="001C5083">
          <w:rPr>
            <w:rFonts w:ascii="Times New Roman" w:hAnsi="Times New Roman" w:cs="Times New Roman"/>
            <w:sz w:val="24"/>
            <w:szCs w:val="24"/>
          </w:rPr>
          <w:t xml:space="preserve">of this distribution </w:t>
        </w:r>
      </w:ins>
      <w:ins w:id="390" w:author="sunny" w:date="2016-12-16T13:48:00Z">
        <w:r w:rsidR="00471148">
          <w:rPr>
            <w:rFonts w:ascii="Times New Roman" w:hAnsi="Times New Roman" w:cs="Times New Roman"/>
            <w:sz w:val="24"/>
            <w:szCs w:val="24"/>
          </w:rPr>
          <w:t xml:space="preserve">results in </w:t>
        </w:r>
      </w:ins>
      <w:r w:rsidRPr="006F644E">
        <w:rPr>
          <w:rFonts w:ascii="Times New Roman" w:hAnsi="Times New Roman" w:cs="Times New Roman"/>
          <w:sz w:val="24"/>
          <w:szCs w:val="24"/>
        </w:rPr>
        <w:t>95% CI</w:t>
      </w:r>
      <w:ins w:id="391" w:author="sunny" w:date="2016-12-16T13:49:00Z">
        <w:r w:rsidR="00471148">
          <w:rPr>
            <w:rFonts w:ascii="Times New Roman" w:hAnsi="Times New Roman" w:cs="Times New Roman"/>
            <w:sz w:val="24"/>
            <w:szCs w:val="24"/>
          </w:rPr>
          <w:t>s</w:t>
        </w:r>
      </w:ins>
      <w:r w:rsidRPr="006F644E">
        <w:rPr>
          <w:rFonts w:ascii="Times New Roman" w:hAnsi="Times New Roman" w:cs="Times New Roman"/>
          <w:sz w:val="24"/>
          <w:szCs w:val="24"/>
        </w:rPr>
        <w:t>.</w:t>
      </w:r>
      <w:ins w:id="392" w:author="sunny" w:date="2016-12-12T17:11:00Z">
        <w:r w:rsidR="002C0C29">
          <w:rPr>
            <w:rFonts w:ascii="Times New Roman" w:hAnsi="Times New Roman" w:cs="Times New Roman"/>
            <w:sz w:val="24"/>
            <w:szCs w:val="24"/>
          </w:rPr>
          <w:t xml:space="preserve"> </w:t>
        </w:r>
      </w:ins>
    </w:p>
    <w:p w14:paraId="356BC8F3" w14:textId="10E2CE75" w:rsidR="0005220D" w:rsidRDefault="00471148" w:rsidP="00471148">
      <w:pPr>
        <w:spacing w:after="0" w:line="480" w:lineRule="auto"/>
        <w:ind w:firstLine="426"/>
        <w:jc w:val="both"/>
        <w:rPr>
          <w:ins w:id="393" w:author="sunny" w:date="2016-12-08T23:22:00Z"/>
          <w:rFonts w:ascii="Times New Roman" w:hAnsi="Times New Roman" w:cs="Times New Roman"/>
          <w:sz w:val="24"/>
          <w:szCs w:val="24"/>
        </w:rPr>
        <w:pPrChange w:id="394" w:author="sunny" w:date="2016-12-16T13:50:00Z">
          <w:pPr>
            <w:spacing w:after="0" w:line="480" w:lineRule="auto"/>
            <w:ind w:firstLine="426"/>
            <w:jc w:val="both"/>
          </w:pPr>
        </w:pPrChange>
      </w:pPr>
      <w:ins w:id="395" w:author="sunny" w:date="2016-12-16T13:50:00Z">
        <w:r w:rsidRPr="006F644E">
          <w:rPr>
            <w:rFonts w:ascii="Times New Roman" w:hAnsi="Times New Roman" w:cs="Times New Roman"/>
            <w:sz w:val="24"/>
            <w:szCs w:val="24"/>
          </w:rPr>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w:t>
        </w:r>
        <w:r>
          <w:rPr>
            <w:rFonts w:ascii="Times New Roman" w:hAnsi="Times New Roman" w:cs="Times New Roman"/>
            <w:sz w:val="24"/>
            <w:szCs w:val="24"/>
          </w:rPr>
          <w:t xml:space="preserve">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396" w:author="sunny" w:date="2016-12-16T13:36:00Z">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471148">
          <w:rPr>
            <w:rFonts w:ascii="Times New Roman" w:hAnsi="Times New Roman" w:cs="Times New Roman"/>
            <w:sz w:val="24"/>
            <w:szCs w:val="24"/>
            <w:vertAlign w:val="subscript"/>
            <w:rPrChange w:id="397" w:author="sunny" w:date="2016-12-16T13:51:00Z">
              <w:rPr>
                <w:rFonts w:ascii="Times New Roman" w:hAnsi="Times New Roman" w:cs="Times New Roman"/>
                <w:sz w:val="24"/>
                <w:szCs w:val="24"/>
              </w:rPr>
            </w:rPrChange>
          </w:rPr>
          <w:t xml:space="preserve">2 </w:t>
        </w:r>
        <w:r w:rsidR="00BF6DF2" w:rsidRPr="006F644E">
          <w:rPr>
            <w:rFonts w:ascii="Times New Roman" w:hAnsi="Times New Roman" w:cs="Times New Roman"/>
            <w:sz w:val="24"/>
            <w:szCs w:val="24"/>
          </w:rPr>
          <w:t>differences from the predicted</w:t>
        </w:r>
      </w:ins>
      <w:ins w:id="398" w:author="sunny" w:date="2016-12-16T13:43:00Z">
        <w:r w:rsidR="00F01A9D">
          <w:rPr>
            <w:rFonts w:ascii="Times New Roman" w:hAnsi="Times New Roman" w:cs="Times New Roman"/>
            <w:sz w:val="24"/>
            <w:szCs w:val="24"/>
          </w:rPr>
          <w:t xml:space="preserve"> MIC</w:t>
        </w:r>
      </w:ins>
      <w:ins w:id="399" w:author="sunny" w:date="2016-12-16T13:49:00Z">
        <w:r>
          <w:rPr>
            <w:rFonts w:ascii="Times New Roman" w:hAnsi="Times New Roman" w:cs="Times New Roman"/>
            <w:sz w:val="24"/>
            <w:szCs w:val="24"/>
          </w:rPr>
          <w:t xml:space="preserve"> (</w:t>
        </w:r>
      </w:ins>
      <w:ins w:id="400" w:author="sunny" w:date="2016-12-16T13:51:00Z">
        <w:r>
          <w:rPr>
            <w:rFonts w:ascii="Times New Roman" w:hAnsi="Times New Roman" w:cs="Times New Roman"/>
            <w:sz w:val="24"/>
            <w:szCs w:val="24"/>
          </w:rPr>
          <w:t xml:space="preserve">868 </w:t>
        </w:r>
      </w:ins>
      <w:ins w:id="401" w:author="sunny" w:date="2016-12-16T13:49:00Z">
        <w:r>
          <w:rPr>
            <w:rFonts w:ascii="Times New Roman" w:hAnsi="Times New Roman" w:cs="Times New Roman"/>
            <w:sz w:val="24"/>
            <w:szCs w:val="24"/>
          </w:rPr>
          <w:t>evaluable samples for training and validation data)</w:t>
        </w:r>
      </w:ins>
      <w:ins w:id="402" w:author="sunny" w:date="2016-12-16T13:36:00Z">
        <w:r w:rsidR="00BF6DF2" w:rsidRPr="006F644E">
          <w:rPr>
            <w:rFonts w:ascii="Times New Roman" w:hAnsi="Times New Roman" w:cs="Times New Roman"/>
            <w:sz w:val="24"/>
            <w:szCs w:val="24"/>
          </w:rPr>
          <w:t xml:space="preserve">. </w:t>
        </w:r>
      </w:ins>
      <w:ins w:id="403" w:author="sunny" w:date="2016-12-16T13:51:00Z">
        <w:r>
          <w:rPr>
            <w:rFonts w:ascii="Times New Roman" w:hAnsi="Times New Roman" w:cs="Times New Roman"/>
            <w:sz w:val="24"/>
            <w:szCs w:val="24"/>
          </w:rPr>
          <w:t>Reference strain data were not included to avoid</w:t>
        </w:r>
      </w:ins>
      <w:ins w:id="404" w:author="sunny" w:date="2016-12-16T13:52:00Z">
        <w:r>
          <w:rPr>
            <w:rFonts w:ascii="Times New Roman" w:hAnsi="Times New Roman" w:cs="Times New Roman"/>
            <w:sz w:val="24"/>
            <w:szCs w:val="24"/>
          </w:rPr>
          <w:t xml:space="preserve"> bias from replicate testing of these samples.</w:t>
        </w:r>
      </w:ins>
      <w:del w:id="405" w:author="sunny" w:date="2016-12-06T13:43:00Z">
        <w:r w:rsidR="0005220D"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406" w:author="sunny" w:date="2016-12-08T23:22:00Z"/>
          <w:rFonts w:ascii="Times New Roman" w:hAnsi="Times New Roman" w:cs="Times New Roman"/>
          <w:b/>
          <w:sz w:val="24"/>
          <w:szCs w:val="24"/>
        </w:rPr>
      </w:pPr>
    </w:p>
    <w:p w14:paraId="773CC1E0" w14:textId="77777777" w:rsidR="00BB4A9F" w:rsidRDefault="00BB4A9F" w:rsidP="0005220D">
      <w:pPr>
        <w:spacing w:after="0" w:line="480" w:lineRule="auto"/>
        <w:ind w:firstLine="426"/>
        <w:jc w:val="both"/>
        <w:rPr>
          <w:ins w:id="407" w:author="sunny" w:date="2016-12-12T17:3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408" w:author="Unemo Magnus, USÖ Labmed länsklinik" w:date="2016-11-14T17:57:00Z"/>
          <w:del w:id="409" w:author="sunny" w:date="2016-12-12T17:31:00Z"/>
          <w:rFonts w:ascii="Times New Roman" w:hAnsi="Times New Roman" w:cs="Times New Roman"/>
          <w:b/>
          <w:sz w:val="24"/>
          <w:szCs w:val="24"/>
        </w:rPr>
        <w:pPrChange w:id="410"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32D7FA99" w14:textId="79A9F625" w:rsidR="00BB4A9F" w:rsidDel="00BB4A9F" w:rsidRDefault="004B33FA" w:rsidP="00BB4A9F">
      <w:pPr>
        <w:spacing w:after="0" w:line="480" w:lineRule="auto"/>
        <w:jc w:val="both"/>
        <w:rPr>
          <w:del w:id="411" w:author="sunny" w:date="2016-12-12T17:32:00Z"/>
          <w:rFonts w:ascii="Times New Roman" w:hAnsi="Times New Roman" w:cs="Times New Roman"/>
          <w:sz w:val="24"/>
          <w:szCs w:val="24"/>
        </w:rPr>
        <w:pPrChange w:id="412" w:author="sunny" w:date="2016-12-12T17:15:00Z">
          <w:pPr>
            <w:spacing w:after="0" w:line="480" w:lineRule="auto"/>
            <w:ind w:firstLine="426"/>
            <w:jc w:val="both"/>
          </w:pPr>
        </w:pPrChange>
      </w:pPr>
      <w:del w:id="413" w:author="sunny" w:date="2016-12-16T13:35:00Z">
        <w:r w:rsidRPr="006F644E" w:rsidDel="00BF6DF2">
          <w:rPr>
            <w:rFonts w:ascii="Times New Roman" w:hAnsi="Times New Roman" w:cs="Times New Roman"/>
            <w:sz w:val="24"/>
            <w:szCs w:val="24"/>
          </w:rPr>
          <w:delText>D</w:delText>
        </w:r>
        <w:r w:rsidR="007B2EEB" w:rsidRPr="006F644E" w:rsidDel="00BF6DF2">
          <w:rPr>
            <w:rFonts w:ascii="Times New Roman" w:hAnsi="Times New Roman" w:cs="Times New Roman"/>
            <w:sz w:val="24"/>
            <w:szCs w:val="24"/>
          </w:rPr>
          <w:delText>eviation</w:delText>
        </w:r>
        <w:r w:rsidR="009E4A85" w:rsidDel="00BF6DF2">
          <w:rPr>
            <w:rFonts w:ascii="Times New Roman" w:hAnsi="Times New Roman" w:cs="Times New Roman"/>
            <w:sz w:val="24"/>
            <w:szCs w:val="24"/>
          </w:rPr>
          <w:delText>s</w:delText>
        </w:r>
        <w:r w:rsidR="007B2EEB" w:rsidRPr="006F644E" w:rsidDel="00BF6DF2">
          <w:rPr>
            <w:rFonts w:ascii="Times New Roman" w:hAnsi="Times New Roman" w:cs="Times New Roman"/>
            <w:sz w:val="24"/>
            <w:szCs w:val="24"/>
          </w:rPr>
          <w:delText xml:space="preserve"> from </w:delText>
        </w:r>
        <w:r w:rsidR="00B6403F" w:rsidDel="00BF6DF2">
          <w:rPr>
            <w:rFonts w:ascii="Times New Roman" w:hAnsi="Times New Roman" w:cs="Times New Roman"/>
            <w:sz w:val="24"/>
            <w:szCs w:val="24"/>
          </w:rPr>
          <w:delText xml:space="preserve">the </w:delText>
        </w:r>
        <w:r w:rsidR="007B2EEB" w:rsidRPr="006F644E" w:rsidDel="00BF6DF2">
          <w:rPr>
            <w:rFonts w:ascii="Times New Roman" w:hAnsi="Times New Roman" w:cs="Times New Roman"/>
            <w:sz w:val="24"/>
            <w:szCs w:val="24"/>
          </w:rPr>
          <w:delText>Etest</w:delText>
        </w:r>
        <w:r w:rsidRPr="006F644E" w:rsidDel="00BF6DF2">
          <w:rPr>
            <w:rFonts w:ascii="Times New Roman" w:hAnsi="Times New Roman" w:cs="Times New Roman"/>
            <w:sz w:val="24"/>
            <w:szCs w:val="24"/>
          </w:rPr>
          <w:delText xml:space="preserve"> </w:delText>
        </w:r>
        <w:r w:rsidR="00B6403F" w:rsidDel="00BF6DF2">
          <w:rPr>
            <w:rFonts w:ascii="Times New Roman" w:hAnsi="Times New Roman" w:cs="Times New Roman"/>
            <w:sz w:val="24"/>
            <w:szCs w:val="24"/>
          </w:rPr>
          <w:delText xml:space="preserve">MICs </w:delText>
        </w:r>
        <w:r w:rsidRPr="006F644E" w:rsidDel="00BF6DF2">
          <w:rPr>
            <w:rFonts w:ascii="Times New Roman" w:hAnsi="Times New Roman" w:cs="Times New Roman"/>
            <w:sz w:val="24"/>
            <w:szCs w:val="24"/>
          </w:rPr>
          <w:delText>were calculated as</w:delText>
        </w:r>
        <w:r w:rsidR="00720B38" w:rsidRPr="006F644E" w:rsidDel="00BF6DF2">
          <w:rPr>
            <w:rFonts w:ascii="Times New Roman" w:hAnsi="Times New Roman" w:cs="Times New Roman"/>
            <w:sz w:val="24"/>
            <w:szCs w:val="24"/>
          </w:rPr>
          <w:delText xml:space="preserve"> log</w:delText>
        </w:r>
        <w:r w:rsidR="00E700AA" w:rsidRPr="006F644E" w:rsidDel="00BF6DF2">
          <w:rPr>
            <w:rFonts w:ascii="Times New Roman" w:hAnsi="Times New Roman" w:cs="Times New Roman"/>
            <w:sz w:val="24"/>
            <w:szCs w:val="24"/>
          </w:rPr>
          <w:delText>2</w:delText>
        </w:r>
        <w:r w:rsidR="00720B38" w:rsidRPr="006F644E" w:rsidDel="00BF6DF2">
          <w:rPr>
            <w:rFonts w:ascii="Times New Roman" w:hAnsi="Times New Roman" w:cs="Times New Roman"/>
            <w:sz w:val="24"/>
            <w:szCs w:val="24"/>
            <w:vertAlign w:val="subscript"/>
          </w:rPr>
          <w:delText xml:space="preserve"> </w:delText>
        </w:r>
        <w:r w:rsidR="00720B38" w:rsidRPr="006F644E" w:rsidDel="00BF6DF2">
          <w:rPr>
            <w:rFonts w:ascii="Times New Roman" w:hAnsi="Times New Roman" w:cs="Times New Roman"/>
            <w:sz w:val="24"/>
            <w:szCs w:val="24"/>
          </w:rPr>
          <w:delText xml:space="preserve">differences from the </w:delText>
        </w:r>
        <w:r w:rsidR="00E700AA" w:rsidRPr="006F644E" w:rsidDel="00BF6DF2">
          <w:rPr>
            <w:rFonts w:ascii="Times New Roman" w:hAnsi="Times New Roman" w:cs="Times New Roman"/>
            <w:sz w:val="24"/>
            <w:szCs w:val="24"/>
          </w:rPr>
          <w:delText>predicted</w:delText>
        </w:r>
        <w:r w:rsidR="00720B38" w:rsidRPr="006F644E" w:rsidDel="00BF6DF2">
          <w:rPr>
            <w:rFonts w:ascii="Times New Roman" w:hAnsi="Times New Roman" w:cs="Times New Roman"/>
            <w:sz w:val="24"/>
            <w:szCs w:val="24"/>
          </w:rPr>
          <w:delText xml:space="preserve"> </w:delText>
        </w:r>
        <w:r w:rsidR="00720B38" w:rsidRPr="00665DDB" w:rsidDel="00BF6DF2">
          <w:rPr>
            <w:rFonts w:ascii="Times New Roman" w:hAnsi="Times New Roman" w:cs="Times New Roman"/>
            <w:i/>
            <w:sz w:val="24"/>
            <w:szCs w:val="24"/>
            <w:rPrChange w:id="414" w:author="sunny" w:date="2016-12-08T23:21:00Z">
              <w:rPr>
                <w:rFonts w:ascii="Times New Roman" w:hAnsi="Times New Roman" w:cs="Times New Roman"/>
                <w:sz w:val="24"/>
                <w:szCs w:val="24"/>
              </w:rPr>
            </w:rPrChange>
          </w:rPr>
          <w:delText>EC</w:delText>
        </w:r>
        <w:r w:rsidR="00720B38" w:rsidRPr="00665DDB" w:rsidDel="00BF6DF2">
          <w:rPr>
            <w:rFonts w:ascii="Times New Roman" w:hAnsi="Times New Roman" w:cs="Times New Roman"/>
            <w:i/>
            <w:sz w:val="24"/>
            <w:szCs w:val="24"/>
            <w:vertAlign w:val="subscript"/>
            <w:rPrChange w:id="415" w:author="sunny" w:date="2016-12-08T23:21:00Z">
              <w:rPr>
                <w:rFonts w:ascii="Times New Roman" w:hAnsi="Times New Roman" w:cs="Times New Roman"/>
                <w:sz w:val="24"/>
                <w:szCs w:val="24"/>
                <w:vertAlign w:val="subscript"/>
              </w:rPr>
            </w:rPrChange>
          </w:rPr>
          <w:delText>50</w:delText>
        </w:r>
        <w:r w:rsidR="00720B38" w:rsidRPr="006F644E" w:rsidDel="00BF6DF2">
          <w:rPr>
            <w:rFonts w:ascii="Times New Roman" w:hAnsi="Times New Roman" w:cs="Times New Roman"/>
            <w:sz w:val="24"/>
            <w:szCs w:val="24"/>
          </w:rPr>
          <w:delText>.</w:delText>
        </w:r>
        <w:r w:rsidRPr="006F644E" w:rsidDel="00BF6DF2">
          <w:rPr>
            <w:rFonts w:ascii="Times New Roman" w:hAnsi="Times New Roman" w:cs="Times New Roman"/>
            <w:sz w:val="24"/>
            <w:szCs w:val="24"/>
          </w:rPr>
          <w:delText xml:space="preserve"> </w:delText>
        </w:r>
      </w:del>
      <w:moveToRangeStart w:id="416" w:author="sunny" w:date="2016-12-12T17:32:00Z" w:name="move469325995"/>
      <w:moveTo w:id="417" w:author="sunny" w:date="2016-12-12T17:32:00Z">
        <w:del w:id="418" w:author="sunny" w:date="2016-12-16T13:35:00Z">
          <w:r w:rsidR="00BB4A9F" w:rsidRPr="006F644E" w:rsidDel="00BF6DF2">
            <w:rPr>
              <w:rFonts w:ascii="Times New Roman" w:hAnsi="Times New Roman" w:cs="Times New Roman"/>
              <w:sz w:val="24"/>
              <w:szCs w:val="24"/>
            </w:rPr>
            <w:delText xml:space="preserve">Essential agreement was defined as the percentage of strains </w:delText>
          </w:r>
          <w:r w:rsidR="00BB4A9F" w:rsidDel="00BF6DF2">
            <w:rPr>
              <w:rFonts w:ascii="Times New Roman" w:hAnsi="Times New Roman" w:cs="Times New Roman"/>
              <w:sz w:val="24"/>
              <w:szCs w:val="24"/>
            </w:rPr>
            <w:delText>with predicted MICs</w:delText>
          </w:r>
          <w:r w:rsidR="00BB4A9F" w:rsidRPr="006F644E" w:rsidDel="00BF6DF2">
            <w:rPr>
              <w:rFonts w:ascii="Times New Roman" w:hAnsi="Times New Roman" w:cs="Times New Roman"/>
              <w:sz w:val="24"/>
              <w:szCs w:val="24"/>
            </w:rPr>
            <w:delText xml:space="preserve"> within </w:delText>
          </w:r>
          <w:r w:rsidR="00BB4A9F" w:rsidDel="00BF6DF2">
            <w:rPr>
              <w:rFonts w:ascii="Times New Roman" w:hAnsi="Times New Roman" w:cs="Times New Roman"/>
              <w:sz w:val="24"/>
              <w:szCs w:val="24"/>
            </w:rPr>
            <w:delText>±1</w:delText>
          </w:r>
          <w:r w:rsidR="00BB4A9F" w:rsidRPr="006F644E" w:rsidDel="00BF6DF2">
            <w:rPr>
              <w:rFonts w:ascii="Times New Roman" w:hAnsi="Times New Roman" w:cs="Times New Roman"/>
              <w:sz w:val="24"/>
              <w:szCs w:val="24"/>
            </w:rPr>
            <w:delText xml:space="preserve"> doubling dilution </w:delText>
          </w:r>
          <w:r w:rsidR="00BB4A9F" w:rsidDel="00BF6DF2">
            <w:rPr>
              <w:rFonts w:ascii="Times New Roman" w:hAnsi="Times New Roman" w:cs="Times New Roman"/>
              <w:sz w:val="24"/>
              <w:szCs w:val="24"/>
            </w:rPr>
            <w:delText xml:space="preserve">of Etest MICs </w:delText>
          </w:r>
          <w:r w:rsidR="00BB4A9F" w:rsidRPr="006F644E" w:rsidDel="00BF6DF2">
            <w:rPr>
              <w:rFonts w:ascii="Times New Roman" w:hAnsi="Times New Roman" w:cs="Times New Roman"/>
              <w:sz w:val="24"/>
              <w:szCs w:val="24"/>
            </w:rPr>
            <w:delText xml:space="preserve">of evaluable strains (not above or below limit of detection). </w:delText>
          </w:r>
        </w:del>
      </w:moveTo>
    </w:p>
    <w:moveToRangeEnd w:id="416"/>
    <w:p w14:paraId="6275ED4F" w14:textId="2D699AF4"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ins w:id="419" w:author="sunny" w:date="2016-12-16T13:06:00Z">
        <w:r w:rsidR="004D63EC">
          <w:rPr>
            <w:rFonts w:ascii="Times New Roman" w:hAnsi="Times New Roman" w:cs="Times New Roman"/>
            <w:sz w:val="24"/>
            <w:szCs w:val="24"/>
          </w:rPr>
          <w: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ins>
      <w:del w:id="420" w:author="sunny" w:date="2016-12-16T13:05:00Z">
        <w:r w:rsidR="00B42FFB" w:rsidDel="00C47E0B">
          <w:rPr>
            <w:rFonts w:ascii="Times New Roman" w:hAnsi="Times New Roman" w:cs="Times New Roman"/>
            <w:sz w:val="24"/>
            <w:szCs w:val="24"/>
          </w:rPr>
          <w:del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delInstrText>
        </w:r>
      </w:del>
      <w:r w:rsidR="00425DF7" w:rsidRPr="006F644E">
        <w:rPr>
          <w:rFonts w:ascii="Times New Roman" w:hAnsi="Times New Roman" w:cs="Times New Roman"/>
          <w:sz w:val="24"/>
          <w:szCs w:val="24"/>
        </w:rPr>
        <w:fldChar w:fldCharType="separate"/>
      </w:r>
      <w:ins w:id="421" w:author="sunny" w:date="2016-12-16T13:06:00Z">
        <w:r w:rsidR="004D63EC" w:rsidRPr="004D63EC">
          <w:rPr>
            <w:rFonts w:ascii="Times New Roman" w:hAnsi="Times New Roman" w:cs="Times New Roman"/>
            <w:sz w:val="24"/>
            <w:szCs w:val="24"/>
            <w:vertAlign w:val="superscript"/>
            <w:rPrChange w:id="422" w:author="sunny" w:date="2016-12-16T13:06:00Z">
              <w:rPr>
                <w:rFonts w:ascii="Times New Roman" w:hAnsi="Times New Roman" w:cs="Times New Roman"/>
                <w:sz w:val="24"/>
                <w:szCs w:val="24"/>
                <w:vertAlign w:val="superscript"/>
              </w:rPr>
            </w:rPrChange>
          </w:rPr>
          <w:t>36</w:t>
        </w:r>
      </w:ins>
      <w:del w:id="423" w:author="sunny" w:date="2016-12-16T13:05:00Z">
        <w:r w:rsidR="00B42FFB" w:rsidRPr="00B42FFB" w:rsidDel="00C47E0B">
          <w:rPr>
            <w:rFonts w:ascii="Times New Roman" w:hAnsi="Times New Roman" w:cs="Times New Roman"/>
            <w:sz w:val="24"/>
            <w:szCs w:val="24"/>
            <w:vertAlign w:val="superscript"/>
          </w:rPr>
          <w:delText>36</w:delText>
        </w:r>
      </w:del>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ins w:id="424" w:author="sunny" w:date="2016-12-16T13:06:00Z">
        <w:r w:rsidR="004D63EC">
          <w:rPr>
            <w:rFonts w:ascii="Times New Roman" w:hAnsi="Times New Roman" w:cs="Times New Roman"/>
            <w:sz w:val="24"/>
            <w:szCs w:val="24"/>
          </w:rPr>
          <w: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ins>
      <w:del w:id="425" w:author="sunny" w:date="2016-12-16T13:05:00Z">
        <w:r w:rsidR="00AB7E40" w:rsidDel="00C47E0B">
          <w:rPr>
            <w:rFonts w:ascii="Times New Roman" w:hAnsi="Times New Roman" w:cs="Times New Roman"/>
            <w:sz w:val="24"/>
            <w:szCs w:val="24"/>
          </w:rPr>
          <w:del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delInstrText>
        </w:r>
      </w:del>
      <w:r w:rsidR="00AB7E40">
        <w:rPr>
          <w:rFonts w:ascii="Times New Roman" w:hAnsi="Times New Roman" w:cs="Times New Roman"/>
          <w:sz w:val="24"/>
          <w:szCs w:val="24"/>
        </w:rPr>
        <w:fldChar w:fldCharType="separate"/>
      </w:r>
      <w:ins w:id="426" w:author="sunny" w:date="2016-12-16T13:06:00Z">
        <w:r w:rsidR="004D63EC" w:rsidRPr="004D63EC">
          <w:rPr>
            <w:rFonts w:ascii="Times New Roman" w:hAnsi="Times New Roman" w:cs="Times New Roman"/>
            <w:sz w:val="24"/>
            <w:szCs w:val="24"/>
            <w:vertAlign w:val="superscript"/>
            <w:rPrChange w:id="427" w:author="sunny" w:date="2016-12-16T13:06:00Z">
              <w:rPr>
                <w:rFonts w:ascii="Times New Roman" w:hAnsi="Times New Roman" w:cs="Times New Roman"/>
                <w:sz w:val="24"/>
                <w:szCs w:val="24"/>
                <w:vertAlign w:val="superscript"/>
              </w:rPr>
            </w:rPrChange>
          </w:rPr>
          <w:t>37</w:t>
        </w:r>
      </w:ins>
      <w:del w:id="428" w:author="sunny" w:date="2016-12-16T13:05:00Z">
        <w:r w:rsidR="00AB7E40" w:rsidRPr="00AB7E40" w:rsidDel="00C47E0B">
          <w:rPr>
            <w:rFonts w:ascii="Times New Roman" w:hAnsi="Times New Roman" w:cs="Times New Roman"/>
            <w:sz w:val="24"/>
            <w:szCs w:val="24"/>
            <w:vertAlign w:val="superscript"/>
          </w:rPr>
          <w:delText>37</w:delText>
        </w:r>
      </w:del>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429"/>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429"/>
      <w:r w:rsidR="007B5733">
        <w:rPr>
          <w:rStyle w:val="CommentReference"/>
        </w:rPr>
        <w:commentReference w:id="429"/>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430"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431"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of the assay were calculated as previously described for the resistant (positive </w:t>
      </w:r>
      <w:del w:id="432" w:author="sunny" w:date="2016-12-16T13:54:00Z">
        <w:r w:rsidR="0040408D" w:rsidRPr="006F644E" w:rsidDel="00ED0BF1">
          <w:rPr>
            <w:rFonts w:ascii="Times New Roman" w:hAnsi="Times New Roman" w:cs="Times New Roman"/>
            <w:sz w:val="24"/>
            <w:szCs w:val="24"/>
          </w:rPr>
          <w:delText>values</w:delText>
        </w:r>
      </w:del>
      <w:ins w:id="433" w:author="sunny" w:date="2016-12-16T13:54:00Z">
        <w:r w:rsidR="00ED0BF1">
          <w:rPr>
            <w:rFonts w:ascii="Times New Roman" w:hAnsi="Times New Roman" w:cs="Times New Roman"/>
            <w:sz w:val="24"/>
            <w:szCs w:val="24"/>
          </w:rPr>
          <w:t>samples</w:t>
        </w:r>
      </w:ins>
      <w:r w:rsidR="0040408D" w:rsidRPr="006F644E">
        <w:rPr>
          <w:rFonts w:ascii="Times New Roman" w:hAnsi="Times New Roman" w:cs="Times New Roman"/>
          <w:sz w:val="24"/>
          <w:szCs w:val="24"/>
        </w:rPr>
        <w:t xml:space="preserve">) and </w:t>
      </w:r>
      <w:del w:id="434" w:author="sunny" w:date="2016-12-16T13:53:00Z">
        <w:r w:rsidR="0040408D" w:rsidRPr="006F644E" w:rsidDel="00ED0BF1">
          <w:rPr>
            <w:rFonts w:ascii="Times New Roman" w:hAnsi="Times New Roman" w:cs="Times New Roman"/>
            <w:sz w:val="24"/>
            <w:szCs w:val="24"/>
          </w:rPr>
          <w:delText xml:space="preserve">susceptible </w:delText>
        </w:r>
      </w:del>
      <w:ins w:id="435" w:author="sunny" w:date="2016-12-16T13:53:00Z">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ins>
      <w:r w:rsidR="0040408D" w:rsidRPr="006F644E">
        <w:rPr>
          <w:rFonts w:ascii="Times New Roman" w:hAnsi="Times New Roman" w:cs="Times New Roman"/>
          <w:sz w:val="24"/>
          <w:szCs w:val="24"/>
        </w:rPr>
        <w:t xml:space="preserve">strains </w:t>
      </w:r>
      <w:ins w:id="436" w:author="sunny" w:date="2016-12-16T13:53:00Z">
        <w:r w:rsidR="00ED0BF1">
          <w:rPr>
            <w:rFonts w:ascii="Times New Roman" w:hAnsi="Times New Roman" w:cs="Times New Roman"/>
            <w:sz w:val="24"/>
            <w:szCs w:val="24"/>
          </w:rPr>
          <w:t xml:space="preserve">(also assumed as positive samples) </w:t>
        </w:r>
      </w:ins>
      <w:del w:id="437" w:author="sunny" w:date="2016-12-16T13:54:00Z">
        <w:r w:rsidR="0040408D" w:rsidRPr="006F644E" w:rsidDel="00ED0BF1">
          <w:rPr>
            <w:rFonts w:ascii="Times New Roman" w:hAnsi="Times New Roman" w:cs="Times New Roman"/>
            <w:sz w:val="24"/>
            <w:szCs w:val="24"/>
          </w:rPr>
          <w:delText xml:space="preserve">(negative values) but not for </w:delText>
        </w:r>
      </w:del>
      <w:del w:id="438" w:author="sunny" w:date="2016-12-12T17:35:00Z">
        <w:r w:rsidR="0040408D" w:rsidRPr="006F644E" w:rsidDel="00BB4A9F">
          <w:rPr>
            <w:rFonts w:ascii="Times New Roman" w:hAnsi="Times New Roman" w:cs="Times New Roman"/>
            <w:sz w:val="24"/>
            <w:szCs w:val="24"/>
          </w:rPr>
          <w:delText xml:space="preserve">the </w:delText>
        </w:r>
      </w:del>
      <w:del w:id="439" w:author="sunny" w:date="2016-12-16T13:54:00Z">
        <w:r w:rsidR="0040408D" w:rsidRPr="006F644E" w:rsidDel="00ED0BF1">
          <w:rPr>
            <w:rFonts w:ascii="Times New Roman" w:hAnsi="Times New Roman" w:cs="Times New Roman"/>
            <w:sz w:val="24"/>
            <w:szCs w:val="24"/>
          </w:rPr>
          <w:delText>intermedia</w:delText>
        </w:r>
        <w:r w:rsidR="007B5733" w:rsidDel="00ED0BF1">
          <w:rPr>
            <w:rFonts w:ascii="Times New Roman" w:hAnsi="Times New Roman" w:cs="Times New Roman"/>
            <w:sz w:val="24"/>
            <w:szCs w:val="24"/>
          </w:rPr>
          <w:delText>te</w:delText>
        </w:r>
      </w:del>
      <w:ins w:id="440" w:author="sunny" w:date="2016-12-16T13:54:00Z">
        <w:r w:rsidR="00ED0BF1">
          <w:rPr>
            <w:rFonts w:ascii="Times New Roman" w:hAnsi="Times New Roman" w:cs="Times New Roman"/>
            <w:sz w:val="24"/>
            <w:szCs w:val="24"/>
          </w:rPr>
          <w:t>and susceptible</w:t>
        </w:r>
      </w:ins>
      <w:r w:rsidR="0040408D" w:rsidRPr="006F644E">
        <w:rPr>
          <w:rFonts w:ascii="Times New Roman" w:hAnsi="Times New Roman" w:cs="Times New Roman"/>
          <w:sz w:val="24"/>
          <w:szCs w:val="24"/>
        </w:rPr>
        <w:t xml:space="preserve"> strains</w:t>
      </w:r>
      <w:ins w:id="441" w:author="sunny" w:date="2016-12-16T13:54:00Z">
        <w:r w:rsidR="00ED0BF1">
          <w:rPr>
            <w:rFonts w:ascii="Times New Roman" w:hAnsi="Times New Roman" w:cs="Times New Roman"/>
            <w:sz w:val="24"/>
            <w:szCs w:val="24"/>
          </w:rPr>
          <w:t xml:space="preserve"> (negative samples)</w:t>
        </w:r>
      </w:ins>
      <w:r w:rsidR="00046D65">
        <w:rPr>
          <w:rFonts w:ascii="Times New Roman" w:hAnsi="Times New Roman" w:cs="Times New Roman"/>
          <w:sz w:val="24"/>
          <w:szCs w:val="24"/>
        </w:rPr>
        <w:t>.</w:t>
      </w:r>
      <w:r w:rsidR="00404B18" w:rsidRPr="006F644E">
        <w:rPr>
          <w:rFonts w:ascii="Times New Roman" w:hAnsi="Times New Roman" w:cs="Times New Roman"/>
          <w:sz w:val="24"/>
          <w:szCs w:val="24"/>
        </w:rPr>
        <w:fldChar w:fldCharType="begin"/>
      </w:r>
      <w:ins w:id="442" w:author="sunny" w:date="2016-12-16T13:06:00Z">
        <w:r w:rsidR="004D63EC">
          <w:rPr>
            <w:rFonts w:ascii="Times New Roman" w:hAnsi="Times New Roman" w:cs="Times New Roman"/>
            <w:sz w:val="24"/>
            <w:szCs w:val="24"/>
          </w:rPr>
          <w: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ins>
      <w:del w:id="443" w:author="sunny" w:date="2016-12-16T13:05:00Z">
        <w:r w:rsidR="00AB7E40" w:rsidDel="00C47E0B">
          <w:rPr>
            <w:rFonts w:ascii="Times New Roman" w:hAnsi="Times New Roman" w:cs="Times New Roman"/>
            <w:sz w:val="24"/>
            <w:szCs w:val="24"/>
          </w:rPr>
          <w:del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delInstrText>
        </w:r>
      </w:del>
      <w:r w:rsidR="00404B18" w:rsidRPr="006F644E">
        <w:rPr>
          <w:rFonts w:ascii="Times New Roman" w:hAnsi="Times New Roman" w:cs="Times New Roman"/>
          <w:sz w:val="24"/>
          <w:szCs w:val="24"/>
        </w:rPr>
        <w:fldChar w:fldCharType="separate"/>
      </w:r>
      <w:ins w:id="444" w:author="sunny" w:date="2016-12-16T13:06:00Z">
        <w:r w:rsidR="004D63EC" w:rsidRPr="004D63EC">
          <w:rPr>
            <w:rFonts w:ascii="Times New Roman" w:hAnsi="Times New Roman" w:cs="Times New Roman"/>
            <w:sz w:val="24"/>
            <w:szCs w:val="24"/>
            <w:vertAlign w:val="superscript"/>
            <w:rPrChange w:id="445" w:author="sunny" w:date="2016-12-16T13:06:00Z">
              <w:rPr>
                <w:rFonts w:ascii="Times New Roman" w:hAnsi="Times New Roman" w:cs="Times New Roman"/>
                <w:sz w:val="24"/>
                <w:szCs w:val="24"/>
                <w:vertAlign w:val="superscript"/>
              </w:rPr>
            </w:rPrChange>
          </w:rPr>
          <w:t>38</w:t>
        </w:r>
      </w:ins>
      <w:del w:id="446" w:author="sunny" w:date="2016-12-16T13:05:00Z">
        <w:r w:rsidR="00AB7E40" w:rsidRPr="00AB7E40" w:rsidDel="00C47E0B">
          <w:rPr>
            <w:rFonts w:ascii="Times New Roman" w:hAnsi="Times New Roman" w:cs="Times New Roman"/>
            <w:sz w:val="24"/>
            <w:szCs w:val="24"/>
            <w:vertAlign w:val="superscript"/>
          </w:rPr>
          <w:delText>38</w:delText>
        </w:r>
      </w:del>
      <w:r w:rsidR="00404B18" w:rsidRPr="006F644E">
        <w:rPr>
          <w:rFonts w:ascii="Times New Roman" w:hAnsi="Times New Roman" w:cs="Times New Roman"/>
          <w:sz w:val="24"/>
          <w:szCs w:val="24"/>
        </w:rPr>
        <w:fldChar w:fldCharType="end"/>
      </w:r>
      <w:ins w:id="447" w:author="sunny" w:date="2016-12-12T15:48:00Z">
        <w:r w:rsidR="00501686">
          <w:rPr>
            <w:rFonts w:ascii="Times New Roman" w:hAnsi="Times New Roman" w:cs="Times New Roman"/>
            <w:sz w:val="24"/>
            <w:szCs w:val="24"/>
          </w:rPr>
          <w:t xml:space="preserve"> </w:t>
        </w:r>
      </w:ins>
    </w:p>
    <w:p w14:paraId="2F8F5039" w14:textId="77777777" w:rsidR="00046D65" w:rsidDel="00ED0BF1" w:rsidRDefault="00046D65">
      <w:pPr>
        <w:spacing w:after="0" w:line="480" w:lineRule="auto"/>
        <w:jc w:val="both"/>
        <w:rPr>
          <w:ins w:id="448" w:author="Unemo Magnus, USÖ Labmed länsklinik" w:date="2016-11-14T17:57:00Z"/>
          <w:del w:id="449" w:author="sunny" w:date="2016-12-16T13:54:00Z"/>
          <w:rFonts w:ascii="Times New Roman" w:hAnsi="Times New Roman" w:cs="Times New Roman"/>
          <w:b/>
          <w:sz w:val="24"/>
          <w:szCs w:val="24"/>
        </w:rPr>
        <w:pPrChange w:id="450"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451" w:author="Unemo Magnus, USÖ Labmed länsklinik" w:date="2016-11-14T17:51:00Z"/>
          <w:rFonts w:ascii="Times New Roman" w:hAnsi="Times New Roman" w:cs="Times New Roman"/>
          <w:b/>
          <w:sz w:val="24"/>
          <w:szCs w:val="24"/>
        </w:rPr>
        <w:pPrChange w:id="452"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453"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3557D4BA" w14:textId="181DB07A" w:rsidR="0014390C" w:rsidRPr="006F644E"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454"/>
      <w:r w:rsidRPr="006F644E">
        <w:rPr>
          <w:rFonts w:ascii="Times New Roman" w:hAnsi="Times New Roman" w:cs="Times New Roman"/>
          <w:sz w:val="24"/>
          <w:szCs w:val="24"/>
        </w:rPr>
        <w:t>Figure S1</w:t>
      </w:r>
      <w:commentRangeEnd w:id="454"/>
      <w:r w:rsidR="00B91DFF">
        <w:rPr>
          <w:rStyle w:val="CommentReference"/>
        </w:rPr>
        <w:commentReference w:id="454"/>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 xml:space="preserve">gonococcal </w:t>
      </w:r>
      <w:r w:rsidR="00B91DFF">
        <w:rPr>
          <w:rFonts w:ascii="Times New Roman" w:hAnsi="Times New Roman" w:cs="Times New Roman"/>
          <w:sz w:val="24"/>
          <w:szCs w:val="24"/>
        </w:rPr>
        <w:lastRenderedPageBreak/>
        <w:t>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455"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456"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experiments</w:t>
      </w:r>
      <w:ins w:id="457" w:author="sunny" w:date="2016-12-16T13:56:00Z">
        <w:r w:rsidR="00546FA9">
          <w:rPr>
            <w:rFonts w:ascii="Times New Roman" w:hAnsi="Times New Roman" w:cs="Times New Roman"/>
            <w:sz w:val="24"/>
            <w:szCs w:val="24"/>
          </w:rPr>
          <w:t xml:space="preserve">. </w:t>
        </w:r>
      </w:ins>
      <w:bookmarkStart w:id="458" w:name="_GoBack"/>
      <w:bookmarkEnd w:id="458"/>
      <w:del w:id="459" w:author="sunny" w:date="2016-12-16T13:56:00Z">
        <w:r w:rsidRPr="006F644E" w:rsidDel="00546FA9">
          <w:rPr>
            <w:rFonts w:ascii="Times New Roman" w:hAnsi="Times New Roman" w:cs="Times New Roman"/>
            <w:sz w:val="24"/>
            <w:szCs w:val="24"/>
          </w:rPr>
          <w:delText xml:space="preserve"> (</w:delText>
        </w:r>
        <w:commentRangeStart w:id="460"/>
        <w:r w:rsidRPr="006F644E" w:rsidDel="00546FA9">
          <w:rPr>
            <w:rFonts w:ascii="Times New Roman" w:hAnsi="Times New Roman" w:cs="Times New Roman"/>
            <w:sz w:val="24"/>
            <w:szCs w:val="24"/>
          </w:rPr>
          <w:delText>Figure S2</w:delText>
        </w:r>
        <w:commentRangeEnd w:id="460"/>
        <w:r w:rsidR="00B91DFF" w:rsidDel="00546FA9">
          <w:rPr>
            <w:rStyle w:val="CommentReference"/>
          </w:rPr>
          <w:commentReference w:id="460"/>
        </w:r>
        <w:r w:rsidRPr="006F644E" w:rsidDel="00546FA9">
          <w:rPr>
            <w:rFonts w:ascii="Times New Roman" w:hAnsi="Times New Roman" w:cs="Times New Roman"/>
            <w:sz w:val="24"/>
            <w:szCs w:val="24"/>
          </w:rPr>
          <w:delText xml:space="preserve">). </w:delText>
        </w:r>
      </w:del>
      <w:commentRangeStart w:id="461"/>
      <w:r w:rsidRPr="006F644E">
        <w:rPr>
          <w:rFonts w:ascii="Times New Roman" w:hAnsi="Times New Roman" w:cs="Times New Roman"/>
          <w:sz w:val="24"/>
          <w:szCs w:val="24"/>
        </w:rPr>
        <w:t xml:space="preserve">The coefficient of variation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1.80%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101%, the mean was 30%</w:t>
      </w:r>
      <w:ins w:id="462" w:author="sunny" w:date="2016-12-16T13:56:00Z">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463"/>
        <w:r w:rsidR="00546FA9" w:rsidRPr="006F644E">
          <w:rPr>
            <w:rFonts w:ascii="Times New Roman" w:hAnsi="Times New Roman" w:cs="Times New Roman"/>
            <w:sz w:val="24"/>
            <w:szCs w:val="24"/>
          </w:rPr>
          <w:t>Figure S2</w:t>
        </w:r>
        <w:commentRangeEnd w:id="463"/>
        <w:r w:rsidR="00546FA9">
          <w:rPr>
            <w:rStyle w:val="CommentReference"/>
          </w:rPr>
          <w:commentReference w:id="463"/>
        </w:r>
        <w:r w:rsidR="00546FA9" w:rsidRPr="006F644E">
          <w:rPr>
            <w:rFonts w:ascii="Times New Roman" w:hAnsi="Times New Roman" w:cs="Times New Roman"/>
            <w:sz w:val="24"/>
            <w:szCs w:val="24"/>
          </w:rPr>
          <w:t>)</w:t>
        </w:r>
      </w:ins>
      <w:r w:rsidRPr="006F644E">
        <w:rPr>
          <w:rFonts w:ascii="Times New Roman" w:hAnsi="Times New Roman" w:cs="Times New Roman"/>
          <w:sz w:val="24"/>
          <w:szCs w:val="24"/>
        </w:rPr>
        <w:t>.</w:t>
      </w:r>
      <w:commentRangeEnd w:id="461"/>
      <w:r w:rsidR="003966B9">
        <w:rPr>
          <w:rStyle w:val="CommentReference"/>
        </w:rPr>
        <w:commentReference w:id="461"/>
      </w:r>
      <w:ins w:id="464" w:author="sunny" w:date="2016-12-16T13:56:00Z">
        <w:r w:rsidR="00546FA9">
          <w:rPr>
            <w:rFonts w:ascii="Times New Roman" w:hAnsi="Times New Roman" w:cs="Times New Roman"/>
            <w:sz w:val="24"/>
            <w:szCs w:val="24"/>
          </w:rPr>
          <w:t xml:space="preserve"> </w:t>
        </w:r>
      </w:ins>
      <w:del w:id="465" w:author="sunny" w:date="2016-12-16T13:56:00Z">
        <w:r w:rsidRPr="006F644E" w:rsidDel="00546FA9">
          <w:rPr>
            <w:rFonts w:ascii="Times New Roman" w:hAnsi="Times New Roman" w:cs="Times New Roman"/>
            <w:sz w:val="24"/>
            <w:szCs w:val="24"/>
          </w:rPr>
          <w:delText xml:space="preserve"> </w:delText>
        </w:r>
      </w:del>
      <w:r w:rsidR="00E94E02" w:rsidRPr="006F644E">
        <w:rPr>
          <w:rFonts w:ascii="Times New Roman" w:hAnsi="Times New Roman" w:cs="Times New Roman"/>
          <w:sz w:val="24"/>
          <w:szCs w:val="24"/>
        </w:rPr>
        <w:t>A</w:t>
      </w:r>
      <w:r w:rsidR="00BB3F89">
        <w:rPr>
          <w:rFonts w:ascii="Times New Roman" w:hAnsi="Times New Roman" w:cs="Times New Roman"/>
          <w:sz w:val="24"/>
          <w:szCs w:val="24"/>
        </w:rPr>
        <w:t xml:space="preserve">n initial dataset including </w:t>
      </w:r>
      <w:r w:rsidR="00664BEB" w:rsidRPr="006F644E">
        <w:rPr>
          <w:rFonts w:ascii="Times New Roman" w:hAnsi="Times New Roman" w:cs="Times New Roman"/>
          <w:sz w:val="24"/>
          <w:szCs w:val="24"/>
        </w:rPr>
        <w:t>8</w:t>
      </w:r>
      <w:r w:rsidR="00E94E02" w:rsidRPr="006F644E">
        <w:rPr>
          <w:rFonts w:ascii="Times New Roman" w:hAnsi="Times New Roman" w:cs="Times New Roman"/>
          <w:sz w:val="24"/>
          <w:szCs w:val="24"/>
        </w:rPr>
        <w:t>4</w:t>
      </w:r>
      <w:r w:rsidR="00664BEB" w:rsidRPr="006F644E">
        <w:rPr>
          <w:rFonts w:ascii="Times New Roman" w:hAnsi="Times New Roman" w:cs="Times New Roman"/>
          <w:sz w:val="24"/>
          <w:szCs w:val="24"/>
        </w:rPr>
        <w:t xml:space="preserve"> clinical </w:t>
      </w:r>
      <w:commentRangeStart w:id="466"/>
      <w:r w:rsidR="00BB3F89">
        <w:rPr>
          <w:rFonts w:ascii="Times New Roman" w:hAnsi="Times New Roman" w:cs="Times New Roman"/>
          <w:sz w:val="24"/>
          <w:szCs w:val="24"/>
        </w:rPr>
        <w:t xml:space="preserve">blinded </w:t>
      </w:r>
      <w:commentRangeEnd w:id="466"/>
      <w:r w:rsidR="003966B9">
        <w:rPr>
          <w:rStyle w:val="CommentReference"/>
        </w:rPr>
        <w:commentReference w:id="466"/>
      </w:r>
      <w:r w:rsidR="00664BEB" w:rsidRPr="006F644E">
        <w:rPr>
          <w:rFonts w:ascii="Times New Roman" w:hAnsi="Times New Roman" w:cs="Times New Roman"/>
          <w:sz w:val="24"/>
          <w:szCs w:val="24"/>
        </w:rPr>
        <w:t>isolates</w:t>
      </w:r>
      <w:r w:rsidR="00E94E02" w:rsidRPr="006F644E">
        <w:rPr>
          <w:rFonts w:ascii="Times New Roman" w:hAnsi="Times New Roman" w:cs="Times New Roman"/>
          <w:sz w:val="24"/>
          <w:szCs w:val="24"/>
        </w:rPr>
        <w:t xml:space="preserve"> was analysed (</w:t>
      </w:r>
      <w:commentRangeStart w:id="467"/>
      <w:r w:rsidR="00E94E02" w:rsidRPr="006F644E">
        <w:rPr>
          <w:rFonts w:ascii="Times New Roman" w:hAnsi="Times New Roman" w:cs="Times New Roman"/>
          <w:sz w:val="24"/>
          <w:szCs w:val="24"/>
        </w:rPr>
        <w:t>280 observations</w:t>
      </w:r>
      <w:commentRangeEnd w:id="467"/>
      <w:r w:rsidR="003966B9">
        <w:rPr>
          <w:rStyle w:val="CommentReference"/>
        </w:rPr>
        <w:commentReference w:id="467"/>
      </w:r>
      <w:r w:rsidR="00E94E02" w:rsidRPr="006F644E">
        <w:rPr>
          <w:rFonts w:ascii="Times New Roman" w:hAnsi="Times New Roman" w:cs="Times New Roman"/>
          <w:sz w:val="24"/>
          <w:szCs w:val="24"/>
        </w:rPr>
        <w:t>)</w:t>
      </w:r>
      <w:r w:rsidR="00BB3F89">
        <w:rPr>
          <w:rFonts w:ascii="Times New Roman" w:hAnsi="Times New Roman" w:cs="Times New Roman"/>
          <w:sz w:val="24"/>
          <w:szCs w:val="24"/>
        </w:rPr>
        <w:t xml:space="preserve"> to develop a regression model for estimating the MIC</w:t>
      </w:r>
      <w:r w:rsidR="00664BEB" w:rsidRPr="006F644E">
        <w:rPr>
          <w:rFonts w:ascii="Times New Roman" w:hAnsi="Times New Roman" w:cs="Times New Roman"/>
          <w:sz w:val="24"/>
          <w:szCs w:val="24"/>
        </w:rPr>
        <w:t>. In resistant strains</w:t>
      </w:r>
      <w:r w:rsidR="00BB3F89">
        <w:rPr>
          <w:rFonts w:ascii="Times New Roman" w:hAnsi="Times New Roman" w:cs="Times New Roman"/>
          <w:sz w:val="24"/>
          <w:szCs w:val="24"/>
        </w:rPr>
        <w:t>,</w:t>
      </w:r>
      <w:r w:rsidR="00664BEB" w:rsidRPr="006F644E">
        <w:rPr>
          <w:rFonts w:ascii="Times New Roman" w:hAnsi="Times New Roman" w:cs="Times New Roman"/>
          <w:sz w:val="24"/>
          <w:szCs w:val="24"/>
        </w:rPr>
        <w:t xml:space="preserve"> the </w:t>
      </w:r>
      <w:r w:rsidR="003966B9">
        <w:rPr>
          <w:rFonts w:ascii="Times New Roman" w:hAnsi="Times New Roman" w:cs="Times New Roman"/>
          <w:sz w:val="24"/>
          <w:szCs w:val="24"/>
        </w:rPr>
        <w:t xml:space="preserve">dose-response </w:t>
      </w:r>
      <w:r w:rsidR="00664BEB" w:rsidRPr="006F644E">
        <w:rPr>
          <w:rFonts w:ascii="Times New Roman" w:hAnsi="Times New Roman" w:cs="Times New Roman"/>
          <w:sz w:val="24"/>
          <w:szCs w:val="24"/>
        </w:rPr>
        <w:t xml:space="preserve">curves were shifted towards higher concentrations, indicating </w:t>
      </w:r>
      <w:r w:rsidR="003966B9">
        <w:rPr>
          <w:rFonts w:ascii="Times New Roman" w:hAnsi="Times New Roman" w:cs="Times New Roman"/>
          <w:sz w:val="24"/>
          <w:szCs w:val="24"/>
        </w:rPr>
        <w:t>de</w:t>
      </w:r>
      <w:r w:rsidR="00664BEB" w:rsidRPr="006F644E">
        <w:rPr>
          <w:rFonts w:ascii="Times New Roman" w:hAnsi="Times New Roman" w:cs="Times New Roman"/>
          <w:sz w:val="24"/>
          <w:szCs w:val="24"/>
        </w:rPr>
        <w:t xml:space="preserve">creased potency. </w:t>
      </w:r>
      <w:commentRangeStart w:id="468"/>
      <w:commentRangeStart w:id="469"/>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176302">
        <w:rPr>
          <w:rFonts w:ascii="Times New Roman" w:hAnsi="Times New Roman" w:cs="Times New Roman"/>
          <w:i/>
          <w:sz w:val="24"/>
          <w:szCs w:val="24"/>
          <w:rPrChange w:id="470"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471"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together was 0.</w:t>
      </w:r>
      <w:del w:id="472" w:author="sunny" w:date="2016-12-08T01:52:00Z">
        <w:r w:rsidR="005133B3" w:rsidRPr="006F644E" w:rsidDel="002611E7">
          <w:rPr>
            <w:rFonts w:ascii="Times New Roman" w:hAnsi="Times New Roman" w:cs="Times New Roman"/>
            <w:sz w:val="24"/>
            <w:szCs w:val="24"/>
          </w:rPr>
          <w:delText xml:space="preserve">83 </w:delText>
        </w:r>
      </w:del>
      <w:ins w:id="473"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1A). </w:t>
      </w:r>
      <w:commentRangeEnd w:id="468"/>
      <w:r w:rsidR="00454FE8">
        <w:rPr>
          <w:rStyle w:val="CommentReference"/>
        </w:rPr>
        <w:commentReference w:id="468"/>
      </w:r>
      <w:commentRangeEnd w:id="469"/>
      <w:r w:rsidR="002611E7">
        <w:rPr>
          <w:rStyle w:val="CommentReference"/>
        </w:rPr>
        <w:commentReference w:id="469"/>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474"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475"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67</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 xml:space="preserve">doubling dilution </w:t>
      </w:r>
      <w:r w:rsidR="000B5EA7" w:rsidRPr="006F644E">
        <w:rPr>
          <w:rFonts w:ascii="Times New Roman" w:hAnsi="Times New Roman" w:cs="Times New Roman"/>
          <w:sz w:val="24"/>
          <w:szCs w:val="24"/>
        </w:rPr>
        <w:t>(Figure 1B).</w:t>
      </w:r>
      <w:r w:rsidR="005133B3" w:rsidRPr="006F644E">
        <w:rPr>
          <w:rFonts w:ascii="Times New Roman" w:hAnsi="Times New Roman" w:cs="Times New Roman"/>
          <w:sz w:val="24"/>
          <w:szCs w:val="24"/>
        </w:rPr>
        <w:t xml:space="preserve"> </w:t>
      </w:r>
      <w:commentRangeStart w:id="476"/>
      <w:del w:id="477" w:author="sunny" w:date="2016-12-08T02:00:00Z">
        <w:r w:rsidR="00664BEB" w:rsidRPr="006F644E" w:rsidDel="0008584B">
          <w:rPr>
            <w:rFonts w:ascii="Times New Roman" w:hAnsi="Times New Roman" w:cs="Times New Roman"/>
            <w:sz w:val="24"/>
            <w:szCs w:val="24"/>
          </w:rPr>
          <w:delText>The</w:delText>
        </w:r>
        <w:r w:rsidR="00B47E2E" w:rsidDel="0008584B">
          <w:rPr>
            <w:rFonts w:ascii="Times New Roman" w:hAnsi="Times New Roman" w:cs="Times New Roman"/>
            <w:sz w:val="24"/>
            <w:szCs w:val="24"/>
          </w:rPr>
          <w:delText>se</w:delText>
        </w:r>
        <w:r w:rsidR="00664BEB" w:rsidRPr="006F644E" w:rsidDel="0008584B">
          <w:rPr>
            <w:rFonts w:ascii="Times New Roman" w:hAnsi="Times New Roman" w:cs="Times New Roman"/>
            <w:sz w:val="24"/>
            <w:szCs w:val="24"/>
          </w:rPr>
          <w:delText xml:space="preserve"> parameters </w:delText>
        </w:r>
        <w:commentRangeEnd w:id="476"/>
        <w:r w:rsidR="003966B9" w:rsidDel="0008584B">
          <w:rPr>
            <w:rStyle w:val="CommentReference"/>
          </w:rPr>
          <w:commentReference w:id="476"/>
        </w:r>
      </w:del>
      <w:ins w:id="478" w:author="sunny" w:date="2016-12-08T02:00:00Z">
        <w:r w:rsidR="0008584B">
          <w:rPr>
            <w:rFonts w:ascii="Times New Roman" w:hAnsi="Times New Roman" w:cs="Times New Roman"/>
            <w:sz w:val="24"/>
            <w:szCs w:val="24"/>
          </w:rPr>
          <w:t xml:space="preserve">Slope and intercept of the linear regression </w:t>
        </w:r>
      </w:ins>
      <w:r w:rsidR="00664BEB" w:rsidRPr="006F644E">
        <w:rPr>
          <w:rFonts w:ascii="Times New Roman" w:hAnsi="Times New Roman" w:cs="Times New Roman"/>
          <w:sz w:val="24"/>
          <w:szCs w:val="24"/>
        </w:rPr>
        <w:t xml:space="preserve">were used </w:t>
      </w:r>
      <w:commentRangeStart w:id="479"/>
      <w:r w:rsidR="00664BEB" w:rsidRPr="00B91DFF">
        <w:rPr>
          <w:rFonts w:ascii="Times New Roman" w:hAnsi="Times New Roman" w:cs="Times New Roman"/>
          <w:sz w:val="24"/>
          <w:szCs w:val="24"/>
        </w:rPr>
        <w:t xml:space="preserve">to predict the </w:t>
      </w:r>
      <w:r w:rsidR="00B47E2E">
        <w:rPr>
          <w:rFonts w:ascii="Times New Roman" w:hAnsi="Times New Roman" w:cs="Times New Roman"/>
          <w:sz w:val="24"/>
          <w:szCs w:val="24"/>
        </w:rPr>
        <w:t xml:space="preserve">MICs of all antimicrobials </w:t>
      </w:r>
      <w:r w:rsidR="000B5EA7" w:rsidRPr="00B91DFF">
        <w:rPr>
          <w:rFonts w:ascii="Times New Roman" w:hAnsi="Times New Roman" w:cs="Times New Roman"/>
          <w:sz w:val="24"/>
          <w:szCs w:val="24"/>
        </w:rPr>
        <w:t xml:space="preserve">in </w:t>
      </w:r>
      <w:r w:rsidR="00B47E2E">
        <w:rPr>
          <w:rFonts w:ascii="Times New Roman" w:hAnsi="Times New Roman" w:cs="Times New Roman"/>
          <w:sz w:val="24"/>
          <w:szCs w:val="24"/>
        </w:rPr>
        <w:t xml:space="preserve">the </w:t>
      </w:r>
      <w:commentRangeEnd w:id="479"/>
      <w:r w:rsidR="00B91DFF">
        <w:rPr>
          <w:rStyle w:val="CommentReference"/>
        </w:rPr>
        <w:commentReference w:id="479"/>
      </w:r>
      <w:r w:rsidR="000B5EA7" w:rsidRPr="006F644E">
        <w:rPr>
          <w:rFonts w:ascii="Times New Roman" w:hAnsi="Times New Roman" w:cs="Times New Roman"/>
          <w:sz w:val="24"/>
          <w:szCs w:val="24"/>
        </w:rPr>
        <w:t>40 blinded strains</w:t>
      </w:r>
      <w:r w:rsidR="00B47E2E">
        <w:rPr>
          <w:rFonts w:ascii="Times New Roman" w:hAnsi="Times New Roman" w:cs="Times New Roman"/>
          <w:sz w:val="24"/>
          <w:szCs w:val="24"/>
        </w:rPr>
        <w:t xml:space="preserve"> examined for validation of the final assay</w:t>
      </w:r>
      <w:r w:rsidR="000B5EA7" w:rsidRPr="006F644E">
        <w:rPr>
          <w:rFonts w:ascii="Times New Roman" w:hAnsi="Times New Roman" w:cs="Times New Roman"/>
          <w:sz w:val="24"/>
          <w:szCs w:val="24"/>
        </w:rPr>
        <w:t xml:space="preserve">. </w:t>
      </w:r>
      <w:commentRangeStart w:id="480"/>
      <w:commentRangeStart w:id="481"/>
      <w:commentRangeStart w:id="482"/>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r w:rsidR="00B47E2E">
        <w:rPr>
          <w:rFonts w:ascii="Times New Roman" w:hAnsi="Times New Roman" w:cs="Times New Roman"/>
          <w:sz w:val="24"/>
          <w:szCs w:val="24"/>
        </w:rPr>
        <w:t>ed</w:t>
      </w:r>
      <w:r w:rsidR="000B5EA7" w:rsidRPr="006F644E">
        <w:rPr>
          <w:rFonts w:ascii="Times New Roman" w:hAnsi="Times New Roman" w:cs="Times New Roman"/>
          <w:sz w:val="24"/>
          <w:szCs w:val="24"/>
        </w:rPr>
        <w:t xml:space="preserve"> the </w:t>
      </w:r>
      <w:commentRangeStart w:id="483"/>
      <w:r w:rsidR="000B5EA7" w:rsidRPr="006F644E">
        <w:rPr>
          <w:rFonts w:ascii="Times New Roman" w:hAnsi="Times New Roman" w:cs="Times New Roman"/>
          <w:sz w:val="24"/>
          <w:szCs w:val="24"/>
        </w:rPr>
        <w:t xml:space="preserve">median </w:t>
      </w:r>
      <w:r w:rsidR="008C043B">
        <w:rPr>
          <w:rFonts w:ascii="Times New Roman" w:hAnsi="Times New Roman" w:cs="Times New Roman"/>
          <w:sz w:val="24"/>
          <w:szCs w:val="24"/>
        </w:rPr>
        <w:t xml:space="preserve">deviation </w:t>
      </w:r>
      <w:del w:id="484" w:author="sunny" w:date="2016-12-08T02:02:00Z">
        <w:r w:rsidR="000B5EA7" w:rsidRPr="006F644E" w:rsidDel="0008584B">
          <w:rPr>
            <w:rFonts w:ascii="Times New Roman" w:hAnsi="Times New Roman" w:cs="Times New Roman"/>
            <w:sz w:val="24"/>
            <w:szCs w:val="24"/>
          </w:rPr>
          <w:delText>of the distribution</w:delText>
        </w:r>
      </w:del>
      <w:ins w:id="485" w:author="sunny" w:date="2016-12-08T02:02:00Z">
        <w:r w:rsidR="0008584B">
          <w:rPr>
            <w:rFonts w:ascii="Times New Roman" w:hAnsi="Times New Roman" w:cs="Times New Roman"/>
            <w:sz w:val="24"/>
            <w:szCs w:val="24"/>
          </w:rPr>
          <w:t>from Etest MICs</w:t>
        </w:r>
      </w:ins>
      <w:r w:rsidR="000B5EA7" w:rsidRPr="006F644E">
        <w:rPr>
          <w:rFonts w:ascii="Times New Roman" w:hAnsi="Times New Roman" w:cs="Times New Roman"/>
          <w:sz w:val="24"/>
          <w:szCs w:val="24"/>
        </w:rPr>
        <w:t xml:space="preserve"> </w:t>
      </w:r>
      <w:ins w:id="486" w:author="sunny" w:date="2016-12-08T02:01:00Z">
        <w:r w:rsidR="0008584B">
          <w:rPr>
            <w:rFonts w:ascii="Times New Roman" w:hAnsi="Times New Roman" w:cs="Times New Roman"/>
            <w:sz w:val="24"/>
            <w:szCs w:val="24"/>
          </w:rPr>
          <w:t>from -1</w:t>
        </w:r>
      </w:ins>
      <w:ins w:id="487" w:author="sunny" w:date="2016-12-08T02:02:00Z">
        <w:r w:rsidR="0008584B">
          <w:rPr>
            <w:rFonts w:ascii="Times New Roman" w:hAnsi="Times New Roman" w:cs="Times New Roman"/>
            <w:sz w:val="24"/>
            <w:szCs w:val="24"/>
          </w:rPr>
          <w:t xml:space="preserve"> </w:t>
        </w:r>
      </w:ins>
      <w:r w:rsidR="000B5EA7" w:rsidRPr="006F644E">
        <w:rPr>
          <w:rFonts w:ascii="Times New Roman" w:hAnsi="Times New Roman" w:cs="Times New Roman"/>
          <w:sz w:val="24"/>
          <w:szCs w:val="24"/>
        </w:rPr>
        <w:t xml:space="preserve">to </w:t>
      </w:r>
      <w:r w:rsidR="009A4AFC" w:rsidRPr="006F644E">
        <w:rPr>
          <w:rFonts w:ascii="Times New Roman" w:hAnsi="Times New Roman" w:cs="Times New Roman"/>
          <w:sz w:val="24"/>
          <w:szCs w:val="24"/>
        </w:rPr>
        <w:t>-</w:t>
      </w:r>
      <w:r w:rsidR="000B5EA7" w:rsidRPr="006F644E">
        <w:rPr>
          <w:rFonts w:ascii="Times New Roman" w:hAnsi="Times New Roman" w:cs="Times New Roman"/>
          <w:sz w:val="24"/>
          <w:szCs w:val="24"/>
        </w:rPr>
        <w:t>0.</w:t>
      </w:r>
      <w:r w:rsidR="009A4AFC" w:rsidRPr="006F644E">
        <w:rPr>
          <w:rFonts w:ascii="Times New Roman" w:hAnsi="Times New Roman" w:cs="Times New Roman"/>
          <w:sz w:val="24"/>
          <w:szCs w:val="24"/>
        </w:rPr>
        <w:t>11</w:t>
      </w:r>
      <w:r w:rsidR="008C043B">
        <w:rPr>
          <w:rFonts w:ascii="Times New Roman" w:hAnsi="Times New Roman" w:cs="Times New Roman"/>
          <w:sz w:val="24"/>
          <w:szCs w:val="24"/>
        </w:rPr>
        <w:t xml:space="preserve"> doubling dilution</w:t>
      </w:r>
      <w:commentRangeEnd w:id="483"/>
      <w:r w:rsidR="008C043B">
        <w:rPr>
          <w:rStyle w:val="CommentReference"/>
        </w:rPr>
        <w:commentReference w:id="483"/>
      </w:r>
      <w:commentRangeEnd w:id="480"/>
      <w:ins w:id="488" w:author="sunny" w:date="2016-12-08T02:01:00Z">
        <w:r w:rsidR="0008584B">
          <w:rPr>
            <w:rFonts w:ascii="Times New Roman" w:hAnsi="Times New Roman" w:cs="Times New Roman"/>
            <w:sz w:val="24"/>
            <w:szCs w:val="24"/>
          </w:rPr>
          <w:t>s</w:t>
        </w:r>
      </w:ins>
      <w:r w:rsidR="003966B9">
        <w:rPr>
          <w:rStyle w:val="CommentReference"/>
        </w:rPr>
        <w:commentReference w:id="480"/>
      </w:r>
      <w:r w:rsidR="00664BEB"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commentRangeEnd w:id="481"/>
      <w:r w:rsidR="00C42B34">
        <w:rPr>
          <w:rStyle w:val="CommentReference"/>
        </w:rPr>
        <w:commentReference w:id="481"/>
      </w:r>
      <w:commentRangeEnd w:id="482"/>
      <w:r w:rsidR="0008584B">
        <w:rPr>
          <w:rStyle w:val="CommentReference"/>
        </w:rPr>
        <w:commentReference w:id="482"/>
      </w:r>
      <w:commentRangeStart w:id="489"/>
      <w:commentRangeStart w:id="490"/>
      <w:r w:rsidR="00FE6559" w:rsidRPr="006F644E">
        <w:rPr>
          <w:rFonts w:ascii="Times New Roman" w:hAnsi="Times New Roman" w:cs="Times New Roman"/>
          <w:sz w:val="24"/>
          <w:szCs w:val="24"/>
        </w:rPr>
        <w:t xml:space="preserve">The essential agreement between </w:t>
      </w:r>
      <w:r w:rsidR="00C232A3">
        <w:rPr>
          <w:rFonts w:ascii="Times New Roman" w:hAnsi="Times New Roman" w:cs="Times New Roman"/>
          <w:sz w:val="24"/>
          <w:szCs w:val="24"/>
        </w:rPr>
        <w:t xml:space="preserve">the exact </w:t>
      </w:r>
      <w:r w:rsidR="00FE6559" w:rsidRPr="006F644E">
        <w:rPr>
          <w:rFonts w:ascii="Times New Roman" w:hAnsi="Times New Roman" w:cs="Times New Roman"/>
          <w:sz w:val="24"/>
          <w:szCs w:val="24"/>
        </w:rPr>
        <w:t xml:space="preserve">Etest </w:t>
      </w:r>
      <w:r w:rsidR="00C232A3">
        <w:rPr>
          <w:rFonts w:ascii="Times New Roman" w:hAnsi="Times New Roman" w:cs="Times New Roman"/>
          <w:sz w:val="24"/>
          <w:szCs w:val="24"/>
        </w:rPr>
        <w:t xml:space="preserve">MICs </w:t>
      </w:r>
      <w:r w:rsidR="00FE6559" w:rsidRPr="006F644E">
        <w:rPr>
          <w:rFonts w:ascii="Times New Roman" w:hAnsi="Times New Roman" w:cs="Times New Roman"/>
          <w:sz w:val="24"/>
          <w:szCs w:val="24"/>
        </w:rPr>
        <w:t>and the predicted MIC</w:t>
      </w:r>
      <w:r w:rsidR="00AA2384">
        <w:rPr>
          <w:rFonts w:ascii="Times New Roman" w:hAnsi="Times New Roman" w:cs="Times New Roman"/>
          <w:sz w:val="24"/>
          <w:szCs w:val="24"/>
        </w:rPr>
        <w:t>s</w:t>
      </w:r>
      <w:r w:rsidR="00FE6559" w:rsidRPr="006F644E">
        <w:rPr>
          <w:rFonts w:ascii="Times New Roman" w:hAnsi="Times New Roman" w:cs="Times New Roman"/>
          <w:sz w:val="24"/>
          <w:szCs w:val="24"/>
        </w:rPr>
        <w:t xml:space="preserve"> was below 50% for all antimicrobials. </w:t>
      </w:r>
      <w:commentRangeEnd w:id="489"/>
      <w:r w:rsidR="00C232A3">
        <w:rPr>
          <w:rStyle w:val="CommentReference"/>
        </w:rPr>
        <w:commentReference w:id="489"/>
      </w:r>
      <w:commentRangeEnd w:id="490"/>
      <w:r w:rsidR="0008584B">
        <w:rPr>
          <w:rStyle w:val="CommentReference"/>
        </w:rPr>
        <w:commentReference w:id="490"/>
      </w:r>
      <w:r w:rsidR="000050DC" w:rsidRPr="006F644E">
        <w:rPr>
          <w:rFonts w:ascii="Times New Roman" w:hAnsi="Times New Roman" w:cs="Times New Roman"/>
          <w:sz w:val="24"/>
          <w:szCs w:val="24"/>
        </w:rPr>
        <w:t xml:space="preserve">The 75% percent quartiles for the deviations were larger for </w:t>
      </w:r>
      <w:commentRangeStart w:id="491"/>
      <w:r w:rsidR="000050DC" w:rsidRPr="006F644E">
        <w:rPr>
          <w:rFonts w:ascii="Times New Roman" w:hAnsi="Times New Roman" w:cs="Times New Roman"/>
          <w:sz w:val="24"/>
          <w:szCs w:val="24"/>
        </w:rPr>
        <w:t>azithromycin, cefixime and ceftriaxone compared to ciprofloxacin, penicillin G, spectinomycin and tetracycline</w:t>
      </w:r>
      <w:commentRangeEnd w:id="491"/>
      <w:r w:rsidR="00C232A3">
        <w:rPr>
          <w:rStyle w:val="CommentReference"/>
        </w:rPr>
        <w:commentReference w:id="491"/>
      </w:r>
      <w:r w:rsidR="00390A2C">
        <w:rPr>
          <w:rFonts w:ascii="Times New Roman" w:hAnsi="Times New Roman" w:cs="Times New Roman"/>
          <w:sz w:val="24"/>
          <w:szCs w:val="24"/>
        </w:rPr>
        <w:t xml:space="preserve"> (Figure 1C)</w:t>
      </w:r>
      <w:r w:rsidR="000050DC" w:rsidRPr="006F644E">
        <w:rPr>
          <w:rFonts w:ascii="Times New Roman" w:hAnsi="Times New Roman" w:cs="Times New Roman"/>
          <w:sz w:val="24"/>
          <w:szCs w:val="24"/>
        </w:rPr>
        <w:t xml:space="preserve">. </w:t>
      </w:r>
    </w:p>
    <w:p w14:paraId="7C8E2978" w14:textId="59FBB17A" w:rsidR="00046D65" w:rsidRDefault="00046D65">
      <w:pPr>
        <w:spacing w:after="0" w:line="480" w:lineRule="auto"/>
        <w:jc w:val="both"/>
        <w:rPr>
          <w:ins w:id="492" w:author="Unemo Magnus, USÖ Labmed länsklinik" w:date="2016-11-14T17:58:00Z"/>
          <w:rFonts w:ascii="Times New Roman" w:hAnsi="Times New Roman" w:cs="Times New Roman"/>
          <w:b/>
          <w:sz w:val="24"/>
          <w:szCs w:val="24"/>
        </w:rPr>
        <w:pPrChange w:id="493"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691F3FBB" w14:textId="6D3783FF" w:rsidR="003B02B6" w:rsidRPr="006F644E" w:rsidRDefault="00664BEB" w:rsidP="00ED3701">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AA2384" w:rsidRPr="00ED3701">
        <w:rPr>
          <w:rFonts w:ascii="Times New Roman" w:hAnsi="Times New Roman" w:cs="Times New Roman"/>
          <w:sz w:val="24"/>
          <w:szCs w:val="24"/>
        </w:rPr>
        <w:t>2</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Gentamicin </w:t>
      </w:r>
      <w:r w:rsidR="00AA2384">
        <w:rPr>
          <w:rFonts w:ascii="Times New Roman" w:hAnsi="Times New Roman" w:cs="Times New Roman"/>
          <w:sz w:val="24"/>
          <w:szCs w:val="24"/>
        </w:rPr>
        <w:t xml:space="preserve">MICs </w:t>
      </w:r>
      <w:r w:rsidR="00F25789" w:rsidRPr="006F644E">
        <w:rPr>
          <w:rFonts w:ascii="Times New Roman" w:hAnsi="Times New Roman" w:cs="Times New Roman"/>
          <w:sz w:val="24"/>
          <w:szCs w:val="24"/>
        </w:rPr>
        <w:t>w</w:t>
      </w:r>
      <w:r w:rsidR="00AA2384">
        <w:rPr>
          <w:rFonts w:ascii="Times New Roman" w:hAnsi="Times New Roman" w:cs="Times New Roman"/>
          <w:sz w:val="24"/>
          <w:szCs w:val="24"/>
        </w:rPr>
        <w:t>ere</w:t>
      </w:r>
      <w:r w:rsidR="00F25789" w:rsidRPr="006F644E">
        <w:rPr>
          <w:rFonts w:ascii="Times New Roman" w:hAnsi="Times New Roman" w:cs="Times New Roman"/>
          <w:sz w:val="24"/>
          <w:szCs w:val="24"/>
        </w:rPr>
        <w:t xml:space="preserve"> not </w:t>
      </w:r>
      <w:r w:rsidR="00AA2384">
        <w:rPr>
          <w:rFonts w:ascii="Times New Roman" w:hAnsi="Times New Roman" w:cs="Times New Roman"/>
          <w:sz w:val="24"/>
          <w:szCs w:val="24"/>
        </w:rPr>
        <w:t>categorised</w:t>
      </w:r>
      <w:r w:rsidR="00AA2384"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because </w:t>
      </w:r>
      <w:r w:rsidR="009E4A85">
        <w:rPr>
          <w:rFonts w:ascii="Times New Roman" w:hAnsi="Times New Roman" w:cs="Times New Roman"/>
          <w:sz w:val="24"/>
          <w:szCs w:val="24"/>
        </w:rPr>
        <w:t>no</w:t>
      </w:r>
      <w:r w:rsidR="009E4A85"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resistance breakpoint exist. </w:t>
      </w:r>
      <w:commentRangeStart w:id="494"/>
      <w:r w:rsidR="00AA2384">
        <w:rPr>
          <w:rFonts w:ascii="Times New Roman" w:hAnsi="Times New Roman" w:cs="Times New Roman"/>
          <w:sz w:val="24"/>
          <w:szCs w:val="24"/>
        </w:rPr>
        <w:t xml:space="preserve">Furthermore, seven strains were correctly </w:t>
      </w:r>
      <w:r w:rsidR="00A17CFE">
        <w:rPr>
          <w:rFonts w:ascii="Times New Roman" w:hAnsi="Times New Roman" w:cs="Times New Roman"/>
          <w:sz w:val="24"/>
          <w:szCs w:val="24"/>
        </w:rPr>
        <w:t>identified</w:t>
      </w:r>
      <w:r w:rsidR="00AA2384">
        <w:rPr>
          <w:rFonts w:ascii="Times New Roman" w:hAnsi="Times New Roman" w:cs="Times New Roman"/>
          <w:sz w:val="24"/>
          <w:szCs w:val="24"/>
        </w:rPr>
        <w:t xml:space="preserve"> as resistant to s</w:t>
      </w:r>
      <w:r w:rsidR="00F25789" w:rsidRPr="006F644E">
        <w:rPr>
          <w:rFonts w:ascii="Times New Roman" w:hAnsi="Times New Roman" w:cs="Times New Roman"/>
          <w:sz w:val="24"/>
          <w:szCs w:val="24"/>
        </w:rPr>
        <w:t>pectinomycin</w:t>
      </w:r>
      <w:r w:rsidR="00AA2384">
        <w:rPr>
          <w:rFonts w:ascii="Times New Roman" w:hAnsi="Times New Roman" w:cs="Times New Roman"/>
          <w:sz w:val="24"/>
          <w:szCs w:val="24"/>
        </w:rPr>
        <w:t xml:space="preserve">, however, </w:t>
      </w:r>
      <w:r w:rsidR="000E6350" w:rsidRPr="006F644E">
        <w:rPr>
          <w:rFonts w:ascii="Times New Roman" w:hAnsi="Times New Roman" w:cs="Times New Roman"/>
          <w:sz w:val="24"/>
          <w:szCs w:val="24"/>
        </w:rPr>
        <w:t xml:space="preserve">they were above limit of detection </w:t>
      </w:r>
      <w:r w:rsidR="008C043B">
        <w:rPr>
          <w:rFonts w:ascii="Times New Roman" w:hAnsi="Times New Roman" w:cs="Times New Roman"/>
          <w:sz w:val="24"/>
          <w:szCs w:val="24"/>
        </w:rPr>
        <w:t xml:space="preserve">due to their high-level resistance </w:t>
      </w:r>
      <w:r w:rsidR="00AA2384">
        <w:rPr>
          <w:rFonts w:ascii="Times New Roman" w:hAnsi="Times New Roman" w:cs="Times New Roman"/>
          <w:sz w:val="24"/>
          <w:szCs w:val="24"/>
        </w:rPr>
        <w:t xml:space="preserve">and, accordingly, could not be </w:t>
      </w:r>
      <w:r w:rsidR="000E6350" w:rsidRPr="006F644E">
        <w:rPr>
          <w:rFonts w:ascii="Times New Roman" w:hAnsi="Times New Roman" w:cs="Times New Roman"/>
          <w:sz w:val="24"/>
          <w:szCs w:val="24"/>
        </w:rPr>
        <w:t>included in the comparison with Etest</w:t>
      </w:r>
      <w:commentRangeEnd w:id="494"/>
      <w:r w:rsidR="00A17CFE">
        <w:rPr>
          <w:rStyle w:val="CommentReference"/>
        </w:rPr>
        <w:commentReference w:id="494"/>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For spectinomycin</w:t>
      </w:r>
      <w:del w:id="495" w:author="sunny" w:date="2016-12-08T02:10:00Z">
        <w:r w:rsidR="00A17CFE" w:rsidDel="00ED3701">
          <w:rPr>
            <w:rFonts w:ascii="Times New Roman" w:hAnsi="Times New Roman" w:cs="Times New Roman"/>
            <w:sz w:val="24"/>
            <w:szCs w:val="24"/>
          </w:rPr>
          <w:delText>?</w:delText>
        </w:r>
      </w:del>
      <w:r w:rsidR="00A17CFE">
        <w:rPr>
          <w:rFonts w:ascii="Times New Roman" w:hAnsi="Times New Roman" w:cs="Times New Roman"/>
          <w:sz w:val="24"/>
          <w:szCs w:val="24"/>
        </w:rPr>
        <w:t xml:space="preserve">, </w:t>
      </w:r>
      <w:commentRangeStart w:id="496"/>
      <w:commentRangeStart w:id="497"/>
      <w:r w:rsidR="000E6350" w:rsidRPr="006F644E">
        <w:rPr>
          <w:rFonts w:ascii="Times New Roman" w:hAnsi="Times New Roman" w:cs="Times New Roman"/>
          <w:sz w:val="24"/>
          <w:szCs w:val="24"/>
        </w:rPr>
        <w:t>tetracycline and penicillin G</w:t>
      </w:r>
      <w:r w:rsidR="00A17CFE">
        <w:rPr>
          <w:rFonts w:ascii="Times New Roman" w:hAnsi="Times New Roman" w:cs="Times New Roman"/>
          <w:sz w:val="24"/>
          <w:szCs w:val="24"/>
        </w:rPr>
        <w:t>,</w:t>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no </w:t>
      </w:r>
      <w:r w:rsidR="000E6350" w:rsidRPr="006F644E">
        <w:rPr>
          <w:rFonts w:ascii="Times New Roman" w:hAnsi="Times New Roman" w:cs="Times New Roman"/>
          <w:sz w:val="24"/>
          <w:szCs w:val="24"/>
        </w:rPr>
        <w:t>major errors</w:t>
      </w:r>
      <w:commentRangeEnd w:id="496"/>
      <w:commentRangeEnd w:id="497"/>
      <w:r w:rsidR="00A17CFE">
        <w:rPr>
          <w:rFonts w:ascii="Times New Roman" w:hAnsi="Times New Roman" w:cs="Times New Roman"/>
          <w:sz w:val="24"/>
          <w:szCs w:val="24"/>
        </w:rPr>
        <w:t xml:space="preserve"> were identified</w:t>
      </w:r>
      <w:r w:rsidR="00A17CFE">
        <w:rPr>
          <w:rStyle w:val="CommentReference"/>
        </w:rPr>
        <w:commentReference w:id="496"/>
      </w:r>
      <w:r w:rsidR="00ED3701">
        <w:rPr>
          <w:rStyle w:val="CommentReference"/>
        </w:rPr>
        <w:commentReference w:id="497"/>
      </w:r>
      <w:r w:rsidR="000E6350" w:rsidRPr="006F644E">
        <w:rPr>
          <w:rFonts w:ascii="Times New Roman" w:hAnsi="Times New Roman" w:cs="Times New Roman"/>
          <w:sz w:val="24"/>
          <w:szCs w:val="24"/>
        </w:rPr>
        <w:t xml:space="preserve">. </w:t>
      </w:r>
      <w:r w:rsidR="008C043B">
        <w:rPr>
          <w:rStyle w:val="CommentReference"/>
        </w:rPr>
        <w:commentReference w:id="498"/>
      </w:r>
      <w:r w:rsidR="00ED3701">
        <w:rPr>
          <w:rStyle w:val="CommentReference"/>
        </w:rPr>
        <w:commentReference w:id="499"/>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A17CFE" w:rsidRPr="006F644E">
        <w:rPr>
          <w:rFonts w:ascii="Times New Roman" w:hAnsi="Times New Roman" w:cs="Times New Roman"/>
          <w:sz w:val="24"/>
          <w:szCs w:val="24"/>
        </w:rPr>
        <w:t xml:space="preserve">ceftriaxone (29%), </w:t>
      </w:r>
      <w:r w:rsidR="00A17CFE" w:rsidRPr="006F644E">
        <w:rPr>
          <w:rFonts w:ascii="Times New Roman" w:hAnsi="Times New Roman" w:cs="Times New Roman"/>
          <w:sz w:val="24"/>
          <w:szCs w:val="24"/>
        </w:rPr>
        <w:lastRenderedPageBreak/>
        <w:t xml:space="preserve">cefixime (22%), </w:t>
      </w:r>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(6</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ciprofloxacin (1%) and tetracycline (1%)</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False negative misclassifications (R to S)</w:t>
      </w:r>
      <w:r w:rsidR="008C043B">
        <w:rPr>
          <w:rFonts w:ascii="Times New Roman" w:hAnsi="Times New Roman" w:cs="Times New Roman"/>
          <w:sz w:val="24"/>
          <w:szCs w:val="24"/>
        </w:rPr>
        <w:t>, i.e. very major errors,</w:t>
      </w:r>
      <w:r w:rsidR="002B45F7"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were very rare and only identified for </w:t>
      </w:r>
      <w:r w:rsidR="00A17CFE" w:rsidRPr="006F644E">
        <w:rPr>
          <w:rFonts w:ascii="Times New Roman" w:hAnsi="Times New Roman" w:cs="Times New Roman"/>
          <w:sz w:val="24"/>
          <w:szCs w:val="24"/>
        </w:rPr>
        <w:t>ceftriaxone (1%)</w:t>
      </w:r>
      <w:r w:rsidR="00A17CFE">
        <w:rPr>
          <w:rFonts w:ascii="Times New Roman" w:hAnsi="Times New Roman" w:cs="Times New Roman"/>
          <w:sz w:val="24"/>
          <w:szCs w:val="24"/>
        </w:rPr>
        <w:t xml:space="preserve"> and </w:t>
      </w:r>
      <w:r w:rsidR="002B45F7" w:rsidRPr="006F644E">
        <w:rPr>
          <w:rFonts w:ascii="Times New Roman" w:hAnsi="Times New Roman" w:cs="Times New Roman"/>
          <w:sz w:val="24"/>
          <w:szCs w:val="24"/>
        </w:rPr>
        <w:t xml:space="preserve">azithromycin (1%). </w:t>
      </w:r>
      <w:commentRangeStart w:id="500"/>
      <w:r w:rsidR="002B45F7" w:rsidRPr="006F644E">
        <w:rPr>
          <w:rFonts w:ascii="Times New Roman" w:hAnsi="Times New Roman" w:cs="Times New Roman"/>
          <w:sz w:val="24"/>
          <w:szCs w:val="24"/>
        </w:rPr>
        <w:t xml:space="preserve">A high </w:t>
      </w:r>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 xml:space="preserve">of misclassifications (38 cases) </w:t>
      </w:r>
      <w:commentRangeEnd w:id="500"/>
      <w:r w:rsidR="00C36A1F">
        <w:rPr>
          <w:rStyle w:val="CommentReference"/>
        </w:rPr>
        <w:commentReference w:id="500"/>
      </w:r>
      <w:r w:rsidR="002B45F7" w:rsidRPr="006F644E">
        <w:rPr>
          <w:rFonts w:ascii="Times New Roman" w:hAnsi="Times New Roman" w:cs="Times New Roman"/>
          <w:sz w:val="24"/>
          <w:szCs w:val="24"/>
        </w:rPr>
        <w:t xml:space="preserve">was </w:t>
      </w:r>
      <w:r w:rsidR="00C36A1F">
        <w:rPr>
          <w:rFonts w:ascii="Times New Roman" w:hAnsi="Times New Roman" w:cs="Times New Roman"/>
          <w:sz w:val="24"/>
          <w:szCs w:val="24"/>
        </w:rPr>
        <w:t xml:space="preserve">due to MIC </w:t>
      </w:r>
      <w:r w:rsidR="002B45F7" w:rsidRPr="006F644E">
        <w:rPr>
          <w:rFonts w:ascii="Times New Roman" w:hAnsi="Times New Roman" w:cs="Times New Roman"/>
          <w:sz w:val="24"/>
          <w:szCs w:val="24"/>
        </w:rPr>
        <w:t xml:space="preserve">values close to the </w:t>
      </w:r>
      <w:r w:rsidR="00C36A1F">
        <w:rPr>
          <w:rFonts w:ascii="Times New Roman" w:hAnsi="Times New Roman" w:cs="Times New Roman"/>
          <w:sz w:val="24"/>
          <w:szCs w:val="24"/>
        </w:rPr>
        <w:t xml:space="preserve">susceptibility or resistance </w:t>
      </w:r>
      <w:r w:rsidR="002B45F7" w:rsidRPr="006F644E">
        <w:rPr>
          <w:rFonts w:ascii="Times New Roman" w:hAnsi="Times New Roman" w:cs="Times New Roman"/>
          <w:sz w:val="24"/>
          <w:szCs w:val="24"/>
        </w:rPr>
        <w:t xml:space="preserve">breakpoints </w:t>
      </w:r>
      <w:r w:rsidR="00C36A1F">
        <w:rPr>
          <w:rFonts w:ascii="Times New Roman" w:hAnsi="Times New Roman" w:cs="Times New Roman"/>
          <w:sz w:val="24"/>
          <w:szCs w:val="24"/>
        </w:rPr>
        <w:t xml:space="preserve">and </w:t>
      </w:r>
      <w:r w:rsidR="002B45F7" w:rsidRPr="006F644E">
        <w:rPr>
          <w:rFonts w:ascii="Times New Roman" w:hAnsi="Times New Roman" w:cs="Times New Roman"/>
          <w:sz w:val="24"/>
          <w:szCs w:val="24"/>
        </w:rPr>
        <w:t xml:space="preserve">had </w:t>
      </w:r>
      <w:r w:rsidR="00B6403F">
        <w:rPr>
          <w:rFonts w:ascii="Times New Roman" w:hAnsi="Times New Roman" w:cs="Times New Roman"/>
          <w:sz w:val="24"/>
          <w:szCs w:val="24"/>
        </w:rPr>
        <w:t xml:space="preserve">CIs </w:t>
      </w:r>
      <w:r w:rsidR="002B45F7" w:rsidRPr="006F644E">
        <w:rPr>
          <w:rFonts w:ascii="Times New Roman" w:hAnsi="Times New Roman" w:cs="Times New Roman"/>
          <w:sz w:val="24"/>
          <w:szCs w:val="24"/>
        </w:rPr>
        <w:t>spanning two categories</w:t>
      </w:r>
      <w:r w:rsidR="00390A2C">
        <w:rPr>
          <w:rFonts w:ascii="Times New Roman" w:hAnsi="Times New Roman" w:cs="Times New Roman"/>
          <w:sz w:val="24"/>
          <w:szCs w:val="24"/>
        </w:rPr>
        <w:t xml:space="preserve"> (Figure 2)</w:t>
      </w:r>
      <w:r w:rsidR="002B45F7" w:rsidRPr="006F644E">
        <w:rPr>
          <w:rFonts w:ascii="Times New Roman" w:hAnsi="Times New Roman" w:cs="Times New Roman"/>
          <w:sz w:val="24"/>
          <w:szCs w:val="24"/>
        </w:rPr>
        <w:t>. Overall the sensitivity of the assay</w:t>
      </w:r>
      <w:r w:rsidR="00C232A3">
        <w:rPr>
          <w:rFonts w:ascii="Times New Roman" w:hAnsi="Times New Roman" w:cs="Times New Roman"/>
          <w:sz w:val="24"/>
          <w:szCs w:val="24"/>
        </w:rPr>
        <w:t>, i.e. correctly classifying resistant strains,</w:t>
      </w:r>
      <w:r w:rsidR="002B45F7" w:rsidRPr="006F644E">
        <w:rPr>
          <w:rFonts w:ascii="Times New Roman" w:hAnsi="Times New Roman" w:cs="Times New Roman"/>
          <w:sz w:val="24"/>
          <w:szCs w:val="24"/>
        </w:rPr>
        <w:t xml:space="preserve"> was </w:t>
      </w:r>
      <w:r w:rsidR="00FE6559" w:rsidRPr="006F644E">
        <w:rPr>
          <w:rFonts w:ascii="Times New Roman" w:hAnsi="Times New Roman" w:cs="Times New Roman"/>
          <w:sz w:val="24"/>
          <w:szCs w:val="24"/>
        </w:rPr>
        <w:t xml:space="preserve">99.4% (95% CI: 97.9-99.3) and the specificity </w:t>
      </w:r>
      <w:r w:rsidR="00C36A1F">
        <w:rPr>
          <w:rFonts w:ascii="Times New Roman" w:hAnsi="Times New Roman" w:cs="Times New Roman"/>
          <w:sz w:val="24"/>
          <w:szCs w:val="24"/>
        </w:rPr>
        <w:t xml:space="preserve">was </w:t>
      </w:r>
      <w:r w:rsidR="00FE6559" w:rsidRPr="006F644E">
        <w:rPr>
          <w:rFonts w:ascii="Times New Roman" w:hAnsi="Times New Roman" w:cs="Times New Roman"/>
          <w:sz w:val="24"/>
          <w:szCs w:val="24"/>
        </w:rPr>
        <w:t>72.5% (95% CI: 66.7-77.8).</w:t>
      </w:r>
    </w:p>
    <w:p w14:paraId="0C6438C4" w14:textId="77777777" w:rsidR="00046D65" w:rsidRDefault="00046D65">
      <w:pPr>
        <w:spacing w:after="0" w:line="480" w:lineRule="auto"/>
        <w:jc w:val="both"/>
        <w:rPr>
          <w:ins w:id="501" w:author="Unemo Magnus, USÖ Labmed länsklinik" w:date="2016-11-14T17:58:00Z"/>
          <w:rFonts w:ascii="Times New Roman" w:hAnsi="Times New Roman" w:cs="Times New Roman"/>
          <w:b/>
          <w:sz w:val="24"/>
          <w:szCs w:val="24"/>
        </w:rPr>
        <w:pPrChange w:id="502" w:author="Unemo Magnus, USÖ Labmed länsklinik" w:date="2016-11-14T17:51:00Z">
          <w:pPr>
            <w:spacing w:line="480" w:lineRule="auto"/>
            <w:jc w:val="both"/>
          </w:pPr>
        </w:pPrChange>
      </w:pPr>
    </w:p>
    <w:p w14:paraId="54F51D47" w14:textId="1A6ABCF5" w:rsidR="003B02B6" w:rsidRPr="000A480A" w:rsidRDefault="003B02B6" w:rsidP="000A480A">
      <w:pPr>
        <w:spacing w:after="0" w:line="480" w:lineRule="auto"/>
        <w:jc w:val="both"/>
        <w:rPr>
          <w:rFonts w:ascii="Times New Roman" w:hAnsi="Times New Roman" w:cs="Times New Roman"/>
          <w:b/>
          <w:i/>
          <w:sz w:val="24"/>
          <w:szCs w:val="24"/>
        </w:rPr>
      </w:pPr>
      <w:commentRangeStart w:id="503"/>
      <w:commentRangeStart w:id="504"/>
      <w:r w:rsidRPr="000A480A">
        <w:rPr>
          <w:rFonts w:ascii="Times New Roman" w:hAnsi="Times New Roman" w:cs="Times New Roman"/>
          <w:b/>
          <w:i/>
          <w:sz w:val="24"/>
          <w:szCs w:val="24"/>
        </w:rPr>
        <w:t xml:space="preserve">Hill </w:t>
      </w:r>
      <w:r w:rsidR="006F7E29" w:rsidRPr="000A480A">
        <w:rPr>
          <w:rFonts w:ascii="Times New Roman" w:hAnsi="Times New Roman" w:cs="Times New Roman"/>
          <w:b/>
          <w:i/>
          <w:sz w:val="24"/>
          <w:szCs w:val="24"/>
        </w:rPr>
        <w:t>coefficients</w:t>
      </w:r>
      <w:commentRangeEnd w:id="503"/>
      <w:r w:rsidR="005859C1">
        <w:rPr>
          <w:rStyle w:val="CommentReference"/>
        </w:rPr>
        <w:commentReference w:id="503"/>
      </w:r>
      <w:commentRangeEnd w:id="504"/>
      <w:r w:rsidR="00FB7C9D">
        <w:rPr>
          <w:rStyle w:val="CommentReference"/>
        </w:rPr>
        <w:commentReference w:id="504"/>
      </w:r>
    </w:p>
    <w:p w14:paraId="22A0A5C3" w14:textId="69E26F52" w:rsidR="00593594" w:rsidRPr="006F644E" w:rsidRDefault="00B0573F"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6F7E29" w:rsidRPr="006F644E">
        <w:rPr>
          <w:rFonts w:ascii="Times New Roman" w:hAnsi="Times New Roman" w:cs="Times New Roman"/>
          <w:sz w:val="24"/>
          <w:szCs w:val="24"/>
        </w:rPr>
        <w:t>coefficients</w:t>
      </w:r>
      <w:r w:rsidRPr="006F644E">
        <w:rPr>
          <w:rFonts w:ascii="Times New Roman" w:hAnsi="Times New Roman" w:cs="Times New Roman"/>
          <w:sz w:val="24"/>
          <w:szCs w:val="24"/>
        </w:rPr>
        <w:t xml:space="preserve"> of the pharmacodynamic functions were compared across all samples. The me</w:t>
      </w:r>
      <w:r w:rsidR="0073312A" w:rsidRPr="006F644E">
        <w:rPr>
          <w:rFonts w:ascii="Times New Roman" w:hAnsi="Times New Roman" w:cs="Times New Roman"/>
          <w:sz w:val="24"/>
          <w:szCs w:val="24"/>
        </w:rPr>
        <w:t>an</w:t>
      </w:r>
      <w:r w:rsidRPr="006F644E">
        <w:rPr>
          <w:rFonts w:ascii="Times New Roman" w:hAnsi="Times New Roman" w:cs="Times New Roman"/>
          <w:sz w:val="24"/>
          <w:szCs w:val="24"/>
        </w:rPr>
        <w:t xml:space="preserve"> of this parameter gradually </w:t>
      </w:r>
      <w:r w:rsidR="00C4260D" w:rsidRPr="006F644E">
        <w:rPr>
          <w:rFonts w:ascii="Times New Roman" w:hAnsi="Times New Roman" w:cs="Times New Roman"/>
          <w:sz w:val="24"/>
          <w:szCs w:val="24"/>
        </w:rPr>
        <w:t>increased</w:t>
      </w:r>
      <w:r w:rsidRPr="006F644E">
        <w:rPr>
          <w:rFonts w:ascii="Times New Roman" w:hAnsi="Times New Roman" w:cs="Times New Roman"/>
          <w:sz w:val="24"/>
          <w:szCs w:val="24"/>
        </w:rPr>
        <w:t xml:space="preserve"> from </w:t>
      </w:r>
      <w:commentRangeStart w:id="505"/>
      <w:r w:rsidRPr="006F644E">
        <w:rPr>
          <w:rFonts w:ascii="Times New Roman" w:hAnsi="Times New Roman" w:cs="Times New Roman"/>
          <w:sz w:val="24"/>
          <w:szCs w:val="24"/>
        </w:rPr>
        <w:t>ceftriaxone</w:t>
      </w:r>
      <w:r w:rsidR="002A3CD9" w:rsidRPr="006F644E">
        <w:rPr>
          <w:rFonts w:ascii="Times New Roman" w:hAnsi="Times New Roman" w:cs="Times New Roman"/>
          <w:sz w:val="24"/>
          <w:szCs w:val="24"/>
        </w:rPr>
        <w:t xml:space="preserve"> (1.</w:t>
      </w:r>
      <w:r w:rsidR="009A4AFC" w:rsidRPr="006F644E">
        <w:rPr>
          <w:rFonts w:ascii="Times New Roman" w:hAnsi="Times New Roman" w:cs="Times New Roman"/>
          <w:sz w:val="24"/>
          <w:szCs w:val="24"/>
        </w:rPr>
        <w:t>8</w:t>
      </w:r>
      <w:r w:rsidR="002A3CD9" w:rsidRPr="006F644E">
        <w:rPr>
          <w:rFonts w:ascii="Times New Roman" w:hAnsi="Times New Roman" w:cs="Times New Roman"/>
          <w:sz w:val="24"/>
          <w:szCs w:val="24"/>
        </w:rPr>
        <w:t>) to</w:t>
      </w:r>
      <w:r w:rsidRPr="006F644E">
        <w:rPr>
          <w:rFonts w:ascii="Times New Roman" w:hAnsi="Times New Roman" w:cs="Times New Roman"/>
          <w:sz w:val="24"/>
          <w:szCs w:val="24"/>
        </w:rPr>
        <w:t xml:space="preserve"> cefixime</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2</w:t>
      </w:r>
      <w:r w:rsidR="002A3CD9"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tetracycline (2.1</w:t>
      </w:r>
      <w:r w:rsidR="002A3CD9" w:rsidRPr="006F644E">
        <w:rPr>
          <w:rFonts w:ascii="Times New Roman" w:hAnsi="Times New Roman" w:cs="Times New Roman"/>
          <w:sz w:val="24"/>
          <w:szCs w:val="24"/>
        </w:rPr>
        <w:t>), penicillin G (2.</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azithromycin (2.5</w:t>
      </w:r>
      <w:r w:rsidR="002A3CD9" w:rsidRPr="006F644E">
        <w:rPr>
          <w:rFonts w:ascii="Times New Roman" w:hAnsi="Times New Roman" w:cs="Times New Roman"/>
          <w:sz w:val="24"/>
          <w:szCs w:val="24"/>
        </w:rPr>
        <w:t xml:space="preserve">), spectinomycin </w:t>
      </w:r>
      <w:commentRangeEnd w:id="505"/>
      <w:r w:rsidR="005859C1">
        <w:rPr>
          <w:rStyle w:val="CommentReference"/>
        </w:rPr>
        <w:commentReference w:id="505"/>
      </w:r>
      <w:r w:rsidR="002A3CD9" w:rsidRPr="006F644E">
        <w:rPr>
          <w:rFonts w:ascii="Times New Roman" w:hAnsi="Times New Roman" w:cs="Times New Roman"/>
          <w:sz w:val="24"/>
          <w:szCs w:val="24"/>
        </w:rPr>
        <w:t>(2.</w:t>
      </w:r>
      <w:r w:rsidR="009A4AFC" w:rsidRPr="006F644E">
        <w:rPr>
          <w:rFonts w:ascii="Times New Roman" w:hAnsi="Times New Roman" w:cs="Times New Roman"/>
          <w:sz w:val="24"/>
          <w:szCs w:val="24"/>
        </w:rPr>
        <w:t>9</w:t>
      </w:r>
      <w:r w:rsidR="002A3CD9" w:rsidRPr="006F644E">
        <w:rPr>
          <w:rFonts w:ascii="Times New Roman" w:hAnsi="Times New Roman" w:cs="Times New Roman"/>
          <w:sz w:val="24"/>
          <w:szCs w:val="24"/>
        </w:rPr>
        <w:t xml:space="preserve">) and </w:t>
      </w:r>
      <w:r w:rsidR="00E016A1" w:rsidRPr="006F644E">
        <w:rPr>
          <w:rFonts w:ascii="Times New Roman" w:hAnsi="Times New Roman" w:cs="Times New Roman"/>
          <w:sz w:val="24"/>
          <w:szCs w:val="24"/>
        </w:rPr>
        <w:t xml:space="preserve">was highest for </w:t>
      </w:r>
      <w:r w:rsidR="002A3CD9" w:rsidRPr="006F644E">
        <w:rPr>
          <w:rFonts w:ascii="Times New Roman" w:hAnsi="Times New Roman" w:cs="Times New Roman"/>
          <w:sz w:val="24"/>
          <w:szCs w:val="24"/>
        </w:rPr>
        <w:t>gentamicin (3.</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commentRangeStart w:id="506"/>
      <w:r w:rsidR="00C4260D" w:rsidRPr="006F644E">
        <w:rPr>
          <w:rFonts w:ascii="Times New Roman" w:hAnsi="Times New Roman" w:cs="Times New Roman"/>
          <w:sz w:val="24"/>
          <w:szCs w:val="24"/>
        </w:rPr>
        <w:t xml:space="preserve">A pairwise </w:t>
      </w:r>
      <w:r w:rsidR="00C4260D" w:rsidRPr="000A480A">
        <w:rPr>
          <w:rFonts w:ascii="Times New Roman" w:hAnsi="Times New Roman" w:cs="Times New Roman"/>
          <w:i/>
          <w:sz w:val="24"/>
          <w:szCs w:val="24"/>
        </w:rPr>
        <w:t>t</w:t>
      </w:r>
      <w:r w:rsidR="00C4260D" w:rsidRPr="006F644E">
        <w:rPr>
          <w:rFonts w:ascii="Times New Roman" w:hAnsi="Times New Roman" w:cs="Times New Roman"/>
          <w:sz w:val="24"/>
          <w:szCs w:val="24"/>
        </w:rPr>
        <w:t xml:space="preserve">-test showed that the differences between </w:t>
      </w:r>
      <w:r w:rsidR="009A4AFC" w:rsidRPr="006F644E">
        <w:rPr>
          <w:rFonts w:ascii="Times New Roman" w:hAnsi="Times New Roman" w:cs="Times New Roman"/>
          <w:sz w:val="24"/>
          <w:szCs w:val="24"/>
        </w:rPr>
        <w:t>the antimicrobials</w:t>
      </w:r>
      <w:r w:rsidR="00C4260D" w:rsidRPr="006F644E">
        <w:rPr>
          <w:rFonts w:ascii="Times New Roman" w:hAnsi="Times New Roman" w:cs="Times New Roman"/>
          <w:sz w:val="24"/>
          <w:szCs w:val="24"/>
        </w:rPr>
        <w:t xml:space="preserve"> were significant </w:t>
      </w:r>
      <w:r w:rsidR="009A4AFC" w:rsidRPr="006F644E">
        <w:rPr>
          <w:rFonts w:ascii="Times New Roman" w:hAnsi="Times New Roman" w:cs="Times New Roman"/>
          <w:sz w:val="24"/>
          <w:szCs w:val="24"/>
        </w:rPr>
        <w:t xml:space="preserve">when the distance between the means was larger than 0.5 </w:t>
      </w:r>
      <w:commentRangeEnd w:id="506"/>
      <w:r w:rsidR="00BF79C7">
        <w:rPr>
          <w:rStyle w:val="CommentReference"/>
        </w:rPr>
        <w:commentReference w:id="506"/>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A)</w:t>
      </w:r>
      <w:r w:rsidR="00C4260D"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The differences between susceptible and resistant strains were not significant. </w:t>
      </w:r>
      <w:r w:rsidR="00C4260D" w:rsidRPr="006F644E">
        <w:rPr>
          <w:rFonts w:ascii="Times New Roman" w:hAnsi="Times New Roman" w:cs="Times New Roman"/>
          <w:sz w:val="24"/>
          <w:szCs w:val="24"/>
        </w:rPr>
        <w:t>Furthermore</w:t>
      </w:r>
      <w:r w:rsidR="00462474" w:rsidRPr="006F644E">
        <w:rPr>
          <w:rFonts w:ascii="Times New Roman" w:hAnsi="Times New Roman" w:cs="Times New Roman"/>
          <w:sz w:val="24"/>
          <w:szCs w:val="24"/>
        </w:rPr>
        <w:t>,</w:t>
      </w:r>
      <w:r w:rsidR="00C4260D" w:rsidRPr="006F644E">
        <w:rPr>
          <w:rFonts w:ascii="Times New Roman" w:hAnsi="Times New Roman" w:cs="Times New Roman"/>
          <w:sz w:val="24"/>
          <w:szCs w:val="24"/>
        </w:rPr>
        <w:t xml:space="preserve"> hierarchical</w:t>
      </w:r>
      <w:r w:rsidRPr="006F644E">
        <w:rPr>
          <w:rFonts w:ascii="Times New Roman" w:hAnsi="Times New Roman" w:cs="Times New Roman"/>
          <w:sz w:val="24"/>
          <w:szCs w:val="24"/>
        </w:rPr>
        <w:t xml:space="preserve"> clustering </w:t>
      </w:r>
      <w:r w:rsidR="00BF754E" w:rsidRPr="006F644E">
        <w:rPr>
          <w:rFonts w:ascii="Times New Roman" w:hAnsi="Times New Roman" w:cs="Times New Roman"/>
          <w:sz w:val="24"/>
          <w:szCs w:val="24"/>
        </w:rPr>
        <w:t>found</w:t>
      </w:r>
      <w:r w:rsidR="00551DC0" w:rsidRPr="006F644E">
        <w:rPr>
          <w:rFonts w:ascii="Times New Roman" w:hAnsi="Times New Roman" w:cs="Times New Roman"/>
          <w:sz w:val="24"/>
          <w:szCs w:val="24"/>
        </w:rPr>
        <w:t xml:space="preserve"> three main clusters</w:t>
      </w:r>
      <w:r w:rsidR="00BF754E"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B</w:t>
      </w:r>
      <w:r w:rsidR="00BF754E" w:rsidRPr="006F644E">
        <w:rPr>
          <w:rFonts w:ascii="Times New Roman" w:hAnsi="Times New Roman" w:cs="Times New Roman"/>
          <w:sz w:val="24"/>
          <w:szCs w:val="24"/>
        </w:rPr>
        <w:t>)</w:t>
      </w:r>
      <w:r w:rsidR="00551DC0"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T</w:t>
      </w:r>
      <w:r w:rsidR="00C4260D" w:rsidRPr="006F644E">
        <w:rPr>
          <w:rFonts w:ascii="Times New Roman" w:hAnsi="Times New Roman" w:cs="Times New Roman"/>
          <w:sz w:val="24"/>
          <w:szCs w:val="24"/>
        </w:rPr>
        <w:t xml:space="preserve">he </w:t>
      </w:r>
      <w:r w:rsidR="009911EF">
        <w:rPr>
          <w:rFonts w:ascii="Times New Roman" w:hAnsi="Times New Roman" w:cs="Times New Roman"/>
          <w:sz w:val="24"/>
          <w:szCs w:val="24"/>
        </w:rPr>
        <w:sym w:font="Symbol" w:char="F062"/>
      </w:r>
      <w:r w:rsidR="009911EF">
        <w:rPr>
          <w:rFonts w:ascii="Times New Roman" w:hAnsi="Times New Roman" w:cs="Times New Roman"/>
          <w:sz w:val="24"/>
          <w:szCs w:val="24"/>
        </w:rPr>
        <w:t>-</w:t>
      </w:r>
      <w:r w:rsidRPr="006F644E">
        <w:rPr>
          <w:rFonts w:ascii="Times New Roman" w:hAnsi="Times New Roman" w:cs="Times New Roman"/>
          <w:sz w:val="24"/>
          <w:szCs w:val="24"/>
        </w:rPr>
        <w:t xml:space="preserve">lactams ceftriaxone, cefixime and </w:t>
      </w:r>
      <w:r w:rsidR="00C4260D" w:rsidRPr="006F644E">
        <w:rPr>
          <w:rFonts w:ascii="Times New Roman" w:hAnsi="Times New Roman" w:cs="Times New Roman"/>
          <w:sz w:val="24"/>
          <w:szCs w:val="24"/>
        </w:rPr>
        <w:t>penicillin G</w:t>
      </w:r>
      <w:r w:rsidR="009A4AFC" w:rsidRPr="006F644E">
        <w:rPr>
          <w:rFonts w:ascii="Times New Roman" w:hAnsi="Times New Roman" w:cs="Times New Roman"/>
          <w:sz w:val="24"/>
          <w:szCs w:val="24"/>
        </w:rPr>
        <w:t xml:space="preserve"> were found in one cluster</w:t>
      </w:r>
      <w:r w:rsidR="00C4260D"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Ciprofloxacin and </w:t>
      </w:r>
      <w:r w:rsidR="009A4AFC" w:rsidRPr="006F644E">
        <w:rPr>
          <w:rFonts w:ascii="Times New Roman" w:hAnsi="Times New Roman" w:cs="Times New Roman"/>
          <w:sz w:val="24"/>
          <w:szCs w:val="24"/>
        </w:rPr>
        <w:t>gentamicin</w:t>
      </w:r>
      <w:r w:rsidR="00551DC0" w:rsidRPr="006F644E">
        <w:rPr>
          <w:rFonts w:ascii="Times New Roman" w:hAnsi="Times New Roman" w:cs="Times New Roman"/>
          <w:sz w:val="24"/>
          <w:szCs w:val="24"/>
        </w:rPr>
        <w:t xml:space="preserve"> were found in </w:t>
      </w:r>
      <w:r w:rsidR="009A4AFC" w:rsidRPr="006F644E">
        <w:rPr>
          <w:rFonts w:ascii="Times New Roman" w:hAnsi="Times New Roman" w:cs="Times New Roman"/>
          <w:sz w:val="24"/>
          <w:szCs w:val="24"/>
        </w:rPr>
        <w:t>a</w:t>
      </w:r>
      <w:r w:rsidR="00551DC0" w:rsidRPr="006F644E">
        <w:rPr>
          <w:rFonts w:ascii="Times New Roman" w:hAnsi="Times New Roman" w:cs="Times New Roman"/>
          <w:sz w:val="24"/>
          <w:szCs w:val="24"/>
        </w:rPr>
        <w:t xml:space="preserve"> second cluster</w:t>
      </w:r>
      <w:r w:rsidR="009A4AFC" w:rsidRPr="006F644E">
        <w:rPr>
          <w:rFonts w:ascii="Times New Roman" w:hAnsi="Times New Roman" w:cs="Times New Roman"/>
          <w:sz w:val="24"/>
          <w:szCs w:val="24"/>
        </w:rPr>
        <w:t xml:space="preserve"> and azithromycin, tetracycline and spectinomycin</w:t>
      </w:r>
      <w:r w:rsidR="00310B24" w:rsidRPr="006F644E">
        <w:rPr>
          <w:rFonts w:ascii="Times New Roman" w:hAnsi="Times New Roman" w:cs="Times New Roman"/>
          <w:sz w:val="24"/>
          <w:szCs w:val="24"/>
        </w:rPr>
        <w:t xml:space="preserve"> in a third cluster</w:t>
      </w:r>
      <w:r w:rsidR="009A4AFC" w:rsidRPr="006F644E">
        <w:rPr>
          <w:rFonts w:ascii="Times New Roman" w:hAnsi="Times New Roman" w:cs="Times New Roman"/>
          <w:sz w:val="24"/>
          <w:szCs w:val="24"/>
        </w:rPr>
        <w:t>.</w:t>
      </w:r>
      <w:r w:rsidR="00C96726"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507"/>
      <w:r w:rsidRPr="006F644E">
        <w:rPr>
          <w:rFonts w:ascii="Times New Roman" w:hAnsi="Times New Roman" w:cs="Times New Roman"/>
          <w:b/>
          <w:sz w:val="24"/>
          <w:szCs w:val="24"/>
        </w:rPr>
        <w:t>Discussion</w:t>
      </w:r>
      <w:commentRangeEnd w:id="507"/>
      <w:r w:rsidR="008D7C42">
        <w:rPr>
          <w:rStyle w:val="CommentReference"/>
        </w:rPr>
        <w:commentReference w:id="507"/>
      </w:r>
    </w:p>
    <w:p w14:paraId="473475AC" w14:textId="3B7C282C" w:rsidR="00807F60" w:rsidRDefault="00497D73"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 </w:t>
      </w:r>
      <w:r w:rsidR="00AD378B">
        <w:rPr>
          <w:rFonts w:ascii="Times New Roman" w:hAnsi="Times New Roman" w:cs="Times New Roman"/>
          <w:sz w:val="24"/>
          <w:szCs w:val="24"/>
        </w:rPr>
        <w:t xml:space="preserve">(about 7.5 hours) </w:t>
      </w:r>
      <w:commentRangeStart w:id="508"/>
      <w:r w:rsidR="00E932A8" w:rsidRPr="006F644E">
        <w:rPr>
          <w:rFonts w:ascii="Times New Roman" w:hAnsi="Times New Roman" w:cs="Times New Roman"/>
          <w:sz w:val="24"/>
          <w:szCs w:val="24"/>
        </w:rPr>
        <w:t xml:space="preserve">considerably shorter 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508"/>
      <w:r w:rsidR="00B71F1F">
        <w:rPr>
          <w:rStyle w:val="CommentReference"/>
        </w:rPr>
        <w:commentReference w:id="508"/>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w:t>
      </w:r>
      <w:r w:rsidR="00AD378B">
        <w:rPr>
          <w:rFonts w:ascii="Times New Roman" w:hAnsi="Times New Roman" w:cs="Times New Roman"/>
          <w:sz w:val="24"/>
          <w:szCs w:val="24"/>
        </w:rPr>
        <w:t xml:space="preserve">additionally </w:t>
      </w:r>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therefore are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allows 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509"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510"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scale and therefore allows calculat</w:t>
      </w:r>
      <w:r w:rsidR="009E4A85">
        <w:rPr>
          <w:rFonts w:ascii="Times New Roman" w:hAnsi="Times New Roman" w:cs="Times New Roman"/>
          <w:sz w:val="24"/>
          <w:szCs w:val="24"/>
        </w:rPr>
        <w:t>ion of</w:t>
      </w:r>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lastRenderedPageBreak/>
        <w:t xml:space="preserve">precise estimate </w:t>
      </w:r>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r w:rsidR="00B6403F">
        <w:rPr>
          <w:rFonts w:ascii="Times New Roman" w:hAnsi="Times New Roman" w:cs="Times New Roman"/>
          <w:sz w:val="24"/>
          <w:szCs w:val="24"/>
        </w:rPr>
        <w:t>CI</w:t>
      </w:r>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Continuous values from dose-response curves are inherently difficult to compare to resistance breakpoints 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based methods.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categories. </w:t>
      </w:r>
      <w:commentRangeStart w:id="511"/>
      <w:commentRangeStart w:id="512"/>
      <w:r w:rsidR="00FE2A24" w:rsidRPr="006F644E">
        <w:rPr>
          <w:rFonts w:ascii="Times New Roman" w:hAnsi="Times New Roman" w:cs="Times New Roman"/>
          <w:sz w:val="24"/>
          <w:szCs w:val="24"/>
        </w:rPr>
        <w:t xml:space="preserve">The performance of the assay was excellent for ciprofloxacin (one false positive case), penicillin G (no major errors) and tetracycline (one false positive value very close to the resistance breakpoint). </w:t>
      </w:r>
      <w:commentRangeEnd w:id="511"/>
      <w:r w:rsidR="006F367B">
        <w:rPr>
          <w:rStyle w:val="CommentReference"/>
        </w:rPr>
        <w:commentReference w:id="511"/>
      </w:r>
      <w:commentRangeEnd w:id="512"/>
      <w:r w:rsidR="00673301">
        <w:rPr>
          <w:rStyle w:val="CommentReference"/>
        </w:rPr>
        <w:commentReference w:id="512"/>
      </w:r>
      <w:r w:rsidR="00FE2A24" w:rsidRPr="006F644E">
        <w:rPr>
          <w:rFonts w:ascii="Times New Roman" w:hAnsi="Times New Roman" w:cs="Times New Roman"/>
          <w:sz w:val="24"/>
          <w:szCs w:val="24"/>
        </w:rPr>
        <w:t>For azithromycin</w:t>
      </w:r>
      <w:r w:rsidR="009E4A85">
        <w:rPr>
          <w:rFonts w:ascii="Times New Roman" w:hAnsi="Times New Roman" w:cs="Times New Roman"/>
          <w:sz w:val="24"/>
          <w:szCs w:val="24"/>
        </w:rPr>
        <w:t>,</w:t>
      </w:r>
      <w:r w:rsidR="00FE2A24" w:rsidRPr="006F644E">
        <w:rPr>
          <w:rFonts w:ascii="Times New Roman" w:hAnsi="Times New Roman" w:cs="Times New Roman"/>
          <w:sz w:val="24"/>
          <w:szCs w:val="24"/>
        </w:rPr>
        <w:t xml:space="preserve"> cefixime and ceftriaxone many false positive results </w:t>
      </w:r>
      <w:r w:rsidR="006F367B">
        <w:rPr>
          <w:rFonts w:ascii="Times New Roman" w:hAnsi="Times New Roman" w:cs="Times New Roman"/>
          <w:sz w:val="24"/>
          <w:szCs w:val="24"/>
        </w:rPr>
        <w:t xml:space="preserve">and consequently an overestimation of the resistance </w:t>
      </w:r>
      <w:r w:rsidR="00FE2A24" w:rsidRPr="006F644E">
        <w:rPr>
          <w:rFonts w:ascii="Times New Roman" w:hAnsi="Times New Roman" w:cs="Times New Roman"/>
          <w:sz w:val="24"/>
          <w:szCs w:val="24"/>
        </w:rPr>
        <w:t>were obtained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6F367B">
        <w:rPr>
          <w:rFonts w:ascii="Times New Roman" w:hAnsi="Times New Roman" w:cs="Times New Roman"/>
          <w:sz w:val="24"/>
          <w:szCs w:val="24"/>
        </w:rPr>
        <w:t>However, few resistant strains were misclassified as susceptible, which define</w:t>
      </w:r>
      <w:r w:rsidR="008D7C42">
        <w:rPr>
          <w:rFonts w:ascii="Times New Roman" w:hAnsi="Times New Roman" w:cs="Times New Roman"/>
          <w:sz w:val="24"/>
          <w:szCs w:val="24"/>
        </w:rPr>
        <w:t>s</w:t>
      </w:r>
      <w:r w:rsidR="006F367B">
        <w:rPr>
          <w:rFonts w:ascii="Times New Roman" w:hAnsi="Times New Roman" w:cs="Times New Roman"/>
          <w:sz w:val="24"/>
          <w:szCs w:val="24"/>
        </w:rPr>
        <w:t xml:space="preserve"> very major errors, and the overall sensitivity in the correct classification of resistant strains </w:t>
      </w:r>
      <w:r w:rsidR="00956798">
        <w:rPr>
          <w:rFonts w:ascii="Times New Roman" w:hAnsi="Times New Roman" w:cs="Times New Roman"/>
          <w:sz w:val="24"/>
          <w:szCs w:val="24"/>
        </w:rPr>
        <w:t>was</w:t>
      </w:r>
      <w:r w:rsidR="006F367B">
        <w:rPr>
          <w:rFonts w:ascii="Times New Roman" w:hAnsi="Times New Roman" w:cs="Times New Roman"/>
          <w:sz w:val="24"/>
          <w:szCs w:val="24"/>
        </w:rPr>
        <w:t xml:space="preserve"> very high (99.4%). Nevertheless, </w:t>
      </w:r>
      <w:r w:rsidR="00836117">
        <w:rPr>
          <w:rFonts w:ascii="Times New Roman" w:hAnsi="Times New Roman" w:cs="Times New Roman"/>
          <w:sz w:val="24"/>
          <w:szCs w:val="24"/>
        </w:rPr>
        <w:t>the</w:t>
      </w:r>
      <w:r w:rsidR="00836117" w:rsidRPr="006F644E">
        <w:rPr>
          <w:rFonts w:ascii="Times New Roman" w:hAnsi="Times New Roman" w:cs="Times New Roman"/>
          <w:sz w:val="24"/>
          <w:szCs w:val="24"/>
        </w:rPr>
        <w:t xml:space="preserve"> </w:t>
      </w:r>
      <w:r w:rsidR="00836117">
        <w:rPr>
          <w:rFonts w:ascii="Times New Roman" w:hAnsi="Times New Roman" w:cs="Times New Roman"/>
          <w:sz w:val="24"/>
          <w:szCs w:val="24"/>
        </w:rPr>
        <w:t xml:space="preserve">specificity was only 72.5%, </w:t>
      </w:r>
      <w:r w:rsidR="00956798">
        <w:rPr>
          <w:rFonts w:ascii="Times New Roman" w:hAnsi="Times New Roman" w:cs="Times New Roman"/>
          <w:sz w:val="24"/>
          <w:szCs w:val="24"/>
        </w:rPr>
        <w:t xml:space="preserve">the </w:t>
      </w:r>
      <w:r w:rsidR="00954C68" w:rsidRPr="006F644E">
        <w:rPr>
          <w:rFonts w:ascii="Times New Roman" w:hAnsi="Times New Roman" w:cs="Times New Roman"/>
          <w:sz w:val="24"/>
          <w:szCs w:val="24"/>
        </w:rPr>
        <w:t xml:space="preserve">essential agreement with Etest was </w:t>
      </w:r>
      <w:r w:rsidR="00954C68">
        <w:rPr>
          <w:rFonts w:ascii="Times New Roman" w:hAnsi="Times New Roman" w:cs="Times New Roman"/>
          <w:sz w:val="24"/>
          <w:szCs w:val="24"/>
        </w:rPr>
        <w:t xml:space="preserve">suboptimal, </w:t>
      </w:r>
      <w:r w:rsidR="00836117">
        <w:rPr>
          <w:rFonts w:ascii="Times New Roman" w:hAnsi="Times New Roman" w:cs="Times New Roman"/>
          <w:sz w:val="24"/>
          <w:szCs w:val="24"/>
        </w:rPr>
        <w:t xml:space="preserve">and </w:t>
      </w:r>
      <w:r w:rsidR="00954C68" w:rsidRPr="006F644E">
        <w:rPr>
          <w:rFonts w:ascii="Times New Roman" w:hAnsi="Times New Roman" w:cs="Times New Roman"/>
          <w:sz w:val="24"/>
          <w:szCs w:val="24"/>
        </w:rPr>
        <w:t xml:space="preserve">the </w:t>
      </w:r>
      <w:r w:rsidR="00954C68">
        <w:rPr>
          <w:rFonts w:ascii="Times New Roman" w:hAnsi="Times New Roman" w:cs="Times New Roman"/>
          <w:sz w:val="24"/>
          <w:szCs w:val="24"/>
        </w:rPr>
        <w:t>CIs</w:t>
      </w:r>
      <w:r w:rsidR="00954C68" w:rsidRPr="006F644E">
        <w:rPr>
          <w:rFonts w:ascii="Times New Roman" w:hAnsi="Times New Roman" w:cs="Times New Roman"/>
          <w:sz w:val="24"/>
          <w:szCs w:val="24"/>
        </w:rPr>
        <w:t xml:space="preserve"> of the dose</w:t>
      </w:r>
      <w:r w:rsidR="00954C68">
        <w:rPr>
          <w:rFonts w:ascii="Times New Roman" w:hAnsi="Times New Roman" w:cs="Times New Roman"/>
          <w:sz w:val="24"/>
          <w:szCs w:val="24"/>
        </w:rPr>
        <w:t>-</w:t>
      </w:r>
      <w:r w:rsidR="00954C68" w:rsidRPr="006F644E">
        <w:rPr>
          <w:rFonts w:ascii="Times New Roman" w:hAnsi="Times New Roman" w:cs="Times New Roman"/>
          <w:sz w:val="24"/>
          <w:szCs w:val="24"/>
        </w:rPr>
        <w:t xml:space="preserve">response curves </w:t>
      </w:r>
      <w:r w:rsidR="002B4A68">
        <w:rPr>
          <w:rFonts w:ascii="Times New Roman" w:hAnsi="Times New Roman" w:cs="Times New Roman"/>
          <w:sz w:val="24"/>
          <w:szCs w:val="24"/>
        </w:rPr>
        <w:t xml:space="preserve">were </w:t>
      </w:r>
      <w:r w:rsidR="00954C68" w:rsidRPr="006F644E">
        <w:rPr>
          <w:rFonts w:ascii="Times New Roman" w:hAnsi="Times New Roman" w:cs="Times New Roman"/>
          <w:sz w:val="24"/>
          <w:szCs w:val="24"/>
        </w:rPr>
        <w:t>large in some cases</w:t>
      </w:r>
      <w:r w:rsidR="00956798">
        <w:rPr>
          <w:rFonts w:ascii="Times New Roman" w:hAnsi="Times New Roman" w:cs="Times New Roman"/>
          <w:sz w:val="24"/>
          <w:szCs w:val="24"/>
        </w:rPr>
        <w:t xml:space="preserve">, which if possible would be valuable to improve.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0E62D0" w:rsidRPr="006F644E">
        <w:rPr>
          <w:rFonts w:ascii="Times New Roman" w:hAnsi="Times New Roman" w:cs="Times New Roman"/>
          <w:sz w:val="24"/>
          <w:szCs w:val="24"/>
        </w:rPr>
        <w:t xml:space="preserve"> </w:t>
      </w:r>
    </w:p>
    <w:p w14:paraId="48F329DB" w14:textId="62EFA1D3" w:rsidR="00FE2A24" w:rsidRPr="006F644E" w:rsidRDefault="00807F60"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r>
        <w:rPr>
          <w:rFonts w:ascii="Times New Roman" w:hAnsi="Times New Roman" w:cs="Times New Roman"/>
          <w:sz w:val="24"/>
          <w:szCs w:val="24"/>
        </w:rPr>
        <w:t>is also 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 While </w:t>
      </w:r>
      <w:r w:rsidR="00954C68">
        <w:rPr>
          <w:rFonts w:ascii="Times New Roman" w:hAnsi="Times New Roman" w:cs="Times New Roman"/>
          <w:sz w:val="24"/>
          <w:szCs w:val="24"/>
        </w:rPr>
        <w:t xml:space="preserve">the measured </w:t>
      </w:r>
      <w:r w:rsidR="00C07B67" w:rsidRPr="00176302">
        <w:rPr>
          <w:rFonts w:ascii="Times New Roman" w:hAnsi="Times New Roman" w:cs="Times New Roman"/>
          <w:i/>
          <w:sz w:val="24"/>
          <w:szCs w:val="24"/>
          <w:rPrChange w:id="513" w:author="sunny" w:date="2016-12-08T23:30:00Z">
            <w:rPr>
              <w:rFonts w:ascii="Times New Roman" w:hAnsi="Times New Roman" w:cs="Times New Roman"/>
              <w:sz w:val="24"/>
              <w:szCs w:val="24"/>
            </w:rPr>
          </w:rPrChange>
        </w:rPr>
        <w:t>EC</w:t>
      </w:r>
      <w:r w:rsidR="00BD001F" w:rsidRPr="00176302">
        <w:rPr>
          <w:rFonts w:ascii="Times New Roman" w:hAnsi="Times New Roman" w:cs="Times New Roman"/>
          <w:i/>
          <w:sz w:val="24"/>
          <w:szCs w:val="24"/>
          <w:vertAlign w:val="subscript"/>
          <w:rPrChange w:id="514" w:author="sunny" w:date="2016-12-08T23:30:00Z">
            <w:rPr>
              <w:rFonts w:ascii="Times New Roman" w:hAnsi="Times New Roman" w:cs="Times New Roman"/>
              <w:sz w:val="24"/>
              <w:szCs w:val="24"/>
              <w:vertAlign w:val="subscript"/>
            </w:rPr>
          </w:rPrChange>
        </w:rPr>
        <w:t>50</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 xml:space="preserve">values </w:t>
      </w:r>
      <w:r w:rsidR="00954C68">
        <w:rPr>
          <w:rFonts w:ascii="Times New Roman" w:hAnsi="Times New Roman" w:cs="Times New Roman"/>
          <w:sz w:val="24"/>
          <w:szCs w:val="24"/>
        </w:rPr>
        <w:t>were</w:t>
      </w:r>
      <w:r w:rsidR="00954C68" w:rsidRPr="006F644E">
        <w:rPr>
          <w:rFonts w:ascii="Times New Roman" w:hAnsi="Times New Roman" w:cs="Times New Roman"/>
          <w:sz w:val="24"/>
          <w:szCs w:val="24"/>
        </w:rPr>
        <w:t xml:space="preserve"> </w:t>
      </w:r>
      <w:r w:rsidR="00954C68">
        <w:rPr>
          <w:rFonts w:ascii="Times New Roman" w:hAnsi="Times New Roman" w:cs="Times New Roman"/>
          <w:sz w:val="24"/>
          <w:szCs w:val="24"/>
        </w:rPr>
        <w:t>substantially</w:t>
      </w:r>
      <w:r w:rsidR="00954C6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lower than </w:t>
      </w:r>
      <w:r w:rsidR="00954C68">
        <w:rPr>
          <w:rFonts w:ascii="Times New Roman" w:hAnsi="Times New Roman" w:cs="Times New Roman"/>
          <w:sz w:val="24"/>
          <w:szCs w:val="24"/>
        </w:rPr>
        <w:t xml:space="preserve">the Etest </w:t>
      </w:r>
      <w:r w:rsidR="00A7720A" w:rsidRPr="006F644E">
        <w:rPr>
          <w:rFonts w:ascii="Times New Roman" w:hAnsi="Times New Roman" w:cs="Times New Roman"/>
          <w:sz w:val="24"/>
          <w:szCs w:val="24"/>
        </w:rPr>
        <w:t>MIC</w:t>
      </w:r>
      <w:r w:rsidR="00954C68">
        <w:rPr>
          <w:rFonts w:ascii="Times New Roman" w:hAnsi="Times New Roman" w:cs="Times New Roman"/>
          <w:sz w:val="24"/>
          <w:szCs w:val="24"/>
        </w:rPr>
        <w:t>s,</w:t>
      </w:r>
      <w:r w:rsidR="00A7720A" w:rsidRPr="006F644E">
        <w:rPr>
          <w:rFonts w:ascii="Times New Roman" w:hAnsi="Times New Roman" w:cs="Times New Roman"/>
          <w:sz w:val="24"/>
          <w:szCs w:val="24"/>
        </w:rPr>
        <w:t xml:space="preserve"> they correlate</w:t>
      </w:r>
      <w:r w:rsidR="00954C68">
        <w:rPr>
          <w:rFonts w:ascii="Times New Roman" w:hAnsi="Times New Roman" w:cs="Times New Roman"/>
          <w:sz w:val="24"/>
          <w:szCs w:val="24"/>
        </w:rPr>
        <w:t>d</w:t>
      </w:r>
      <w:r w:rsidR="00A7720A" w:rsidRPr="006F644E">
        <w:rPr>
          <w:rFonts w:ascii="Times New Roman" w:hAnsi="Times New Roman" w:cs="Times New Roman"/>
          <w:sz w:val="24"/>
          <w:szCs w:val="24"/>
        </w:rPr>
        <w:t xml:space="preserve"> very</w:t>
      </w:r>
      <w:r w:rsidR="00A23B49" w:rsidRPr="006F644E">
        <w:rPr>
          <w:rFonts w:ascii="Times New Roman" w:hAnsi="Times New Roman" w:cs="Times New Roman"/>
          <w:sz w:val="24"/>
          <w:szCs w:val="24"/>
        </w:rPr>
        <w:t xml:space="preserve"> well</w:t>
      </w:r>
      <w:r w:rsidR="00BD001F" w:rsidRPr="006F644E">
        <w:rPr>
          <w:rFonts w:ascii="Times New Roman" w:hAnsi="Times New Roman" w:cs="Times New Roman"/>
          <w:sz w:val="24"/>
          <w:szCs w:val="24"/>
        </w:rPr>
        <w:t xml:space="preserve"> and </w:t>
      </w:r>
      <w:r w:rsidR="00954C68">
        <w:rPr>
          <w:rFonts w:ascii="Times New Roman" w:hAnsi="Times New Roman" w:cs="Times New Roman"/>
          <w:sz w:val="24"/>
          <w:szCs w:val="24"/>
        </w:rPr>
        <w:t>could</w:t>
      </w:r>
      <w:r w:rsidR="00954C68" w:rsidRPr="006F644E">
        <w:rPr>
          <w:rFonts w:ascii="Times New Roman" w:hAnsi="Times New Roman" w:cs="Times New Roman"/>
          <w:sz w:val="24"/>
          <w:szCs w:val="24"/>
        </w:rPr>
        <w:t xml:space="preserve"> </w:t>
      </w:r>
      <w:r w:rsidR="00BD001F" w:rsidRPr="006F644E">
        <w:rPr>
          <w:rFonts w:ascii="Times New Roman" w:hAnsi="Times New Roman" w:cs="Times New Roman"/>
          <w:sz w:val="24"/>
          <w:szCs w:val="24"/>
        </w:rPr>
        <w:t>be linearly transformed into one another</w:t>
      </w:r>
      <w:r w:rsidR="00D11E58" w:rsidRPr="006F644E">
        <w:rPr>
          <w:rFonts w:ascii="Times New Roman" w:hAnsi="Times New Roman" w:cs="Times New Roman"/>
          <w:sz w:val="24"/>
          <w:szCs w:val="24"/>
        </w:rPr>
        <w:t>.</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four parameter dose-response </w:t>
      </w:r>
      <w:r w:rsidR="0042419C" w:rsidRPr="006F644E">
        <w:rPr>
          <w:rFonts w:ascii="Times New Roman" w:hAnsi="Times New Roman" w:cs="Times New Roman"/>
          <w:sz w:val="24"/>
          <w:szCs w:val="24"/>
        </w:rPr>
        <w:lastRenderedPageBreak/>
        <w:t>model might not optimally capture the antimicrobial effect and dose</w:t>
      </w:r>
      <w:r w:rsidR="009D6496">
        <w:rPr>
          <w:rFonts w:ascii="Times New Roman" w:hAnsi="Times New Roman" w:cs="Times New Roman"/>
          <w:sz w:val="24"/>
          <w:szCs w:val="24"/>
        </w:rPr>
        <w:t>-</w:t>
      </w:r>
      <w:r w:rsidR="0042419C" w:rsidRPr="006F644E">
        <w:rPr>
          <w:rFonts w:ascii="Times New Roman" w:hAnsi="Times New Roman" w:cs="Times New Roman"/>
          <w:sz w:val="24"/>
          <w:szCs w:val="24"/>
        </w:rPr>
        <w:t>response curves with multiple inflection points have been described</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ins w:id="515" w:author="sunny" w:date="2016-12-16T13:06:00Z">
        <w:r w:rsidR="004D63EC">
          <w:rPr>
            <w:rFonts w:ascii="Times New Roman" w:hAnsi="Times New Roman" w:cs="Times New Roman"/>
            <w:sz w:val="24"/>
            <w:szCs w:val="24"/>
          </w:rPr>
          <w:instrText xml:space="preserve"> ADDIN ZOTERO_ITEM CSL_CITATION {"citationID":"1iplc35g25","properties":{"formattedCitation":"{\\rtf \\super 22,39\\nosupersub{}}","plainCitation":"22,39"},"citationItems":[{"id":250,"uris":["http://zotero.org/users/1321783/items/ETF2UWTJ"],"uri":["http://zotero.org/users/1321783/items/ETF2UWTJ"],"itemData":{"id":250,"type":"article-journal","title":"An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516" w:author="sunny" w:date="2016-12-16T13:06:00Z">
        <w:r w:rsidR="00AB7E40" w:rsidDel="004D63EC">
          <w:rPr>
            <w:rFonts w:ascii="Times New Roman" w:hAnsi="Times New Roman" w:cs="Times New Roman"/>
            <w:sz w:val="24"/>
            <w:szCs w:val="24"/>
          </w:rPr>
          <w:del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42419C" w:rsidRPr="006F644E">
        <w:rPr>
          <w:rFonts w:ascii="Times New Roman" w:hAnsi="Times New Roman" w:cs="Times New Roman"/>
          <w:sz w:val="24"/>
          <w:szCs w:val="24"/>
        </w:rPr>
        <w:fldChar w:fldCharType="separate"/>
      </w:r>
      <w:ins w:id="517" w:author="sunny" w:date="2016-12-16T13:06:00Z">
        <w:r w:rsidR="004D63EC" w:rsidRPr="004D63EC">
          <w:rPr>
            <w:rFonts w:ascii="Times New Roman" w:hAnsi="Times New Roman" w:cs="Times New Roman"/>
            <w:sz w:val="24"/>
            <w:szCs w:val="24"/>
            <w:vertAlign w:val="superscript"/>
            <w:rPrChange w:id="518" w:author="sunny" w:date="2016-12-16T13:06:00Z">
              <w:rPr>
                <w:rFonts w:ascii="Times New Roman" w:hAnsi="Times New Roman" w:cs="Times New Roman"/>
                <w:sz w:val="24"/>
                <w:szCs w:val="24"/>
                <w:vertAlign w:val="superscript"/>
              </w:rPr>
            </w:rPrChange>
          </w:rPr>
          <w:t>22,39</w:t>
        </w:r>
      </w:ins>
      <w:del w:id="519" w:author="sunny" w:date="2016-12-16T13:06:00Z">
        <w:r w:rsidR="00AB7E40" w:rsidRPr="00AB7E40" w:rsidDel="004D63EC">
          <w:rPr>
            <w:rFonts w:ascii="Times New Roman" w:hAnsi="Times New Roman" w:cs="Times New Roman"/>
            <w:sz w:val="24"/>
            <w:szCs w:val="24"/>
            <w:vertAlign w:val="superscript"/>
          </w:rPr>
          <w:delText>22,40</w:delText>
        </w:r>
      </w:del>
      <w:r w:rsidR="0042419C" w:rsidRPr="006F644E">
        <w:rPr>
          <w:rFonts w:ascii="Times New Roman" w:hAnsi="Times New Roman" w:cs="Times New Roman"/>
          <w:sz w:val="24"/>
          <w:szCs w:val="24"/>
        </w:rPr>
        <w:fldChar w:fldCharType="end"/>
      </w:r>
    </w:p>
    <w:p w14:paraId="203C234F" w14:textId="34C34644" w:rsidR="00310B24" w:rsidRPr="006F644E" w:rsidRDefault="00310B24"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Pr="00176302">
        <w:rPr>
          <w:rFonts w:ascii="Times New Roman" w:hAnsi="Times New Roman" w:cs="Times New Roman"/>
          <w:i/>
          <w:sz w:val="24"/>
          <w:szCs w:val="24"/>
          <w:rPrChange w:id="520" w:author="sunny" w:date="2016-12-08T23:30: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521" w:author="sunny" w:date="2016-12-08T23:30: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and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coefficient were the two parameters that differed between the antimicrobials.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coefficient can potentially provide information about the pharmacodynamic properties of an antimicrobial and has been used in modelling studies of single and dual antimicrobial effects</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ins w:id="522" w:author="sunny" w:date="2016-12-16T13:06:00Z">
        <w:r w:rsidR="004D63EC">
          <w:rPr>
            <w:rFonts w:ascii="Times New Roman" w:hAnsi="Times New Roman" w:cs="Times New Roman"/>
            <w:sz w:val="24"/>
            <w:szCs w:val="24"/>
          </w:rPr>
          <w:instrText xml:space="preserve"> ADDIN ZOTERO_ITEM CSL_CITATION {"citationID":"bh6yzCiW","properties":{"formattedCitation":"{\\rtf \\super 21,22,40\\uc0\\u8211{}42\\nosupersub{}}","plainCitation":"21,22,40–42"},"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ins>
      <w:del w:id="523" w:author="sunny" w:date="2016-12-16T13:06:00Z">
        <w:r w:rsidR="00AB7E40" w:rsidDel="004D63EC">
          <w:rPr>
            <w:rFonts w:ascii="Times New Roman" w:hAnsi="Times New Roman" w:cs="Times New Roman"/>
            <w:sz w:val="24"/>
            <w:szCs w:val="24"/>
          </w:rPr>
          <w:del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delInstrText>
        </w:r>
      </w:del>
      <w:r w:rsidR="0042419C" w:rsidRPr="006F644E">
        <w:rPr>
          <w:rFonts w:ascii="Times New Roman" w:hAnsi="Times New Roman" w:cs="Times New Roman"/>
          <w:sz w:val="24"/>
          <w:szCs w:val="24"/>
        </w:rPr>
        <w:fldChar w:fldCharType="separate"/>
      </w:r>
      <w:ins w:id="524" w:author="sunny" w:date="2016-12-16T13:06:00Z">
        <w:r w:rsidR="004D63EC" w:rsidRPr="004D63EC">
          <w:rPr>
            <w:rFonts w:ascii="Times New Roman" w:hAnsi="Times New Roman" w:cs="Times New Roman"/>
            <w:sz w:val="24"/>
            <w:szCs w:val="24"/>
            <w:vertAlign w:val="superscript"/>
            <w:rPrChange w:id="525" w:author="sunny" w:date="2016-12-16T13:06:00Z">
              <w:rPr>
                <w:rFonts w:ascii="Times New Roman" w:hAnsi="Times New Roman" w:cs="Times New Roman"/>
                <w:sz w:val="24"/>
                <w:szCs w:val="24"/>
                <w:vertAlign w:val="superscript"/>
              </w:rPr>
            </w:rPrChange>
          </w:rPr>
          <w:t>21,22,40–42</w:t>
        </w:r>
      </w:ins>
      <w:del w:id="526" w:author="sunny" w:date="2016-12-16T13:06:00Z">
        <w:r w:rsidR="00AB7E40" w:rsidRPr="00AB7E40" w:rsidDel="004D63EC">
          <w:rPr>
            <w:rFonts w:ascii="Times New Roman" w:hAnsi="Times New Roman" w:cs="Times New Roman"/>
            <w:sz w:val="24"/>
            <w:szCs w:val="24"/>
            <w:vertAlign w:val="superscript"/>
          </w:rPr>
          <w:delText>21,22,41–43</w:delText>
        </w:r>
      </w:del>
      <w:r w:rsidR="0042419C"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However</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the interpretation and significance of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has been unclear in previous studies and laborious colony counting limited these studies to few strains (1-8 strains). </w:t>
      </w:r>
      <w:commentRangeStart w:id="527"/>
      <w:r w:rsidRPr="00AD378B">
        <w:rPr>
          <w:rFonts w:ascii="Times New Roman" w:hAnsi="Times New Roman" w:cs="Times New Roman"/>
          <w:sz w:val="24"/>
          <w:szCs w:val="24"/>
        </w:rPr>
        <w:t xml:space="preserve">Theoretically a steep Hill slope indicates that small increases in antimicrobial concentrations </w:t>
      </w:r>
      <w:r w:rsidR="00E33509">
        <w:rPr>
          <w:rFonts w:ascii="Times New Roman" w:hAnsi="Times New Roman" w:cs="Times New Roman"/>
          <w:sz w:val="24"/>
          <w:szCs w:val="24"/>
        </w:rPr>
        <w:t>result</w:t>
      </w:r>
      <w:r w:rsidR="00E33509" w:rsidRPr="00AD378B">
        <w:rPr>
          <w:rFonts w:ascii="Times New Roman" w:hAnsi="Times New Roman" w:cs="Times New Roman"/>
          <w:sz w:val="24"/>
          <w:szCs w:val="24"/>
        </w:rPr>
        <w:t xml:space="preserve"> </w:t>
      </w:r>
      <w:r w:rsidRPr="00AD378B">
        <w:rPr>
          <w:rFonts w:ascii="Times New Roman" w:hAnsi="Times New Roman" w:cs="Times New Roman"/>
          <w:sz w:val="24"/>
          <w:szCs w:val="24"/>
        </w:rPr>
        <w:t xml:space="preserve">in more effective killing or in terms of enzyme kinetics increased cooperativity of ligand binding. </w:t>
      </w:r>
      <w:commentRangeEnd w:id="527"/>
      <w:r w:rsidR="00AD378B">
        <w:rPr>
          <w:rStyle w:val="CommentReference"/>
        </w:rPr>
        <w:commentReference w:id="527"/>
      </w:r>
      <w:r w:rsidRPr="006F644E">
        <w:rPr>
          <w:rFonts w:ascii="Times New Roman" w:hAnsi="Times New Roman" w:cs="Times New Roman"/>
          <w:sz w:val="24"/>
          <w:szCs w:val="24"/>
        </w:rPr>
        <w:t xml:space="preserve">Cefixime, ceftriaxone and penicillin G had significantly </w:t>
      </w:r>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slopes than </w:t>
      </w:r>
      <w:commentRangeStart w:id="528"/>
      <w:r w:rsidRPr="006F644E">
        <w:rPr>
          <w:rFonts w:ascii="Times New Roman" w:hAnsi="Times New Roman" w:cs="Times New Roman"/>
          <w:sz w:val="24"/>
          <w:szCs w:val="24"/>
        </w:rPr>
        <w:t>the other antimicrobials</w:t>
      </w:r>
      <w:commentRangeEnd w:id="528"/>
      <w:r w:rsidR="00E33509">
        <w:rPr>
          <w:rStyle w:val="CommentReference"/>
        </w:rPr>
        <w:commentReference w:id="528"/>
      </w:r>
      <w:r w:rsidRPr="006F644E">
        <w:rPr>
          <w:rFonts w:ascii="Times New Roman" w:hAnsi="Times New Roman" w:cs="Times New Roman"/>
          <w:sz w:val="24"/>
          <w:szCs w:val="24"/>
        </w:rPr>
        <w:t xml:space="preserve">. These antimicrobials act slower than the other antimicrobials and it is likely that the maximal effect is not exhibited yet </w:t>
      </w:r>
      <w:r w:rsidR="009E4A85">
        <w:rPr>
          <w:rFonts w:ascii="Times New Roman" w:hAnsi="Times New Roman" w:cs="Times New Roman"/>
          <w:sz w:val="24"/>
          <w:szCs w:val="24"/>
        </w:rPr>
        <w:t>by</w:t>
      </w:r>
      <w:r w:rsidR="009E4A8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six hours. In </w:t>
      </w:r>
      <w:commentRangeStart w:id="529"/>
      <w:r w:rsidRPr="006F644E">
        <w:rPr>
          <w:rFonts w:ascii="Times New Roman" w:hAnsi="Times New Roman" w:cs="Times New Roman"/>
          <w:sz w:val="24"/>
          <w:szCs w:val="24"/>
        </w:rPr>
        <w:t>future studies</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w:t>
      </w:r>
      <w:r w:rsidR="00E33509">
        <w:rPr>
          <w:rFonts w:ascii="Times New Roman" w:hAnsi="Times New Roman" w:cs="Times New Roman"/>
          <w:sz w:val="24"/>
          <w:szCs w:val="24"/>
        </w:rPr>
        <w:t xml:space="preserve">it might be valuable to extend the time for endpoint as well as monitor </w:t>
      </w: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w:t>
      </w:r>
      <w:commentRangeEnd w:id="529"/>
      <w:r w:rsidR="00E33509">
        <w:rPr>
          <w:rStyle w:val="CommentReference"/>
        </w:rPr>
        <w:commentReference w:id="529"/>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 xml:space="preserve">DAR-Go (RApid Diagnosis of Antibiotic Resistance in Gonorrhoea; funded by the Swiss Platform for Translational </w:t>
      </w:r>
      <w:r w:rsidRPr="006F644E">
        <w:rPr>
          <w:rFonts w:ascii="Times New Roman" w:hAnsi="Times New Roman" w:cs="Times New Roman"/>
          <w:sz w:val="24"/>
          <w:szCs w:val="24"/>
        </w:rPr>
        <w:lastRenderedPageBreak/>
        <w:t>Medicine), and the Örebro County Council Research Committee and the Foundation for Medical Research at Örebro University Hospital, Sweden.</w:t>
      </w:r>
    </w:p>
    <w:p w14:paraId="309D1602" w14:textId="77777777" w:rsidR="00677C2F" w:rsidRDefault="00677C2F">
      <w:pPr>
        <w:spacing w:after="0" w:line="480" w:lineRule="auto"/>
        <w:rPr>
          <w:ins w:id="530" w:author="Unemo Magnus, USÖ Labmed länsklinik" w:date="2016-11-14T18:37:00Z"/>
          <w:rFonts w:ascii="Times New Roman" w:hAnsi="Times New Roman" w:cs="Times New Roman"/>
          <w:b/>
          <w:sz w:val="24"/>
          <w:szCs w:val="24"/>
          <w:lang w:val="de-CH"/>
        </w:rPr>
        <w:pPrChange w:id="531"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532" w:author="Unemo Magnus, USÖ Labmed länsklinik" w:date="2016-11-14T17:51:00Z">
          <w:pPr>
            <w:spacing w:line="480" w:lineRule="auto"/>
          </w:pPr>
        </w:pPrChange>
      </w:pPr>
      <w:commentRangeStart w:id="533"/>
      <w:r w:rsidRPr="006F644E">
        <w:rPr>
          <w:rFonts w:ascii="Times New Roman" w:hAnsi="Times New Roman" w:cs="Times New Roman"/>
          <w:b/>
          <w:sz w:val="24"/>
          <w:szCs w:val="24"/>
          <w:lang w:val="de-CH"/>
        </w:rPr>
        <w:t>References</w:t>
      </w:r>
      <w:commentRangeEnd w:id="533"/>
      <w:r w:rsidR="003E0CDD">
        <w:rPr>
          <w:rStyle w:val="CommentReference"/>
        </w:rPr>
        <w:commentReference w:id="533"/>
      </w:r>
    </w:p>
    <w:p w14:paraId="16FE7BA5" w14:textId="77777777" w:rsidR="004D63EC" w:rsidRDefault="000B46D8" w:rsidP="004D63EC">
      <w:pPr>
        <w:pStyle w:val="Bibliography"/>
        <w:rPr>
          <w:ins w:id="534" w:author="sunny" w:date="2016-12-16T13:06:00Z"/>
          <w:rFonts w:ascii="Times New Roman" w:hAnsi="Times New Roman" w:cs="Times New Roman"/>
          <w:sz w:val="24"/>
          <w:szCs w:val="24"/>
        </w:rPr>
        <w:pPrChange w:id="535" w:author="sunny" w:date="2016-12-16T13:06:00Z">
          <w:pPr>
            <w:widowControl w:val="0"/>
            <w:autoSpaceDE w:val="0"/>
            <w:autoSpaceDN w:val="0"/>
            <w:adjustRightInd w:val="0"/>
            <w:spacing w:after="0" w:line="240" w:lineRule="auto"/>
          </w:pPr>
        </w:pPrChange>
      </w:pPr>
      <w:r w:rsidRPr="006F644E">
        <w:fldChar w:fldCharType="begin"/>
      </w:r>
      <w:ins w:id="536" w:author="sunny" w:date="2016-12-16T13:05:00Z">
        <w:r w:rsidR="00C47E0B">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 CSL_BIBLIOGRAPHY </w:instrText>
        </w:r>
      </w:ins>
      <w:del w:id="537" w:author="sunny" w:date="2016-12-06T17:18:00Z">
        <w:r w:rsidR="0054156B" w:rsidRPr="006F644E" w:rsidDel="007E01ED">
          <w:rPr>
            <w:lang w:val="de-CH"/>
          </w:rPr>
          <w:delInstrText xml:space="preserve"> ADDIN ZOTERO_BIBL {"custom":[]} CSL_BIBLIOGRAPHY </w:delInstrText>
        </w:r>
      </w:del>
      <w:r w:rsidRPr="006F644E">
        <w:fldChar w:fldCharType="separate"/>
      </w:r>
      <w:ins w:id="538" w:author="sunny" w:date="2016-12-16T13:06:00Z">
        <w:r w:rsidR="004D63EC">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3BDA1693" w14:textId="77777777" w:rsidR="004D63EC" w:rsidRDefault="004D63EC" w:rsidP="004D63EC">
      <w:pPr>
        <w:pStyle w:val="Bibliography"/>
        <w:rPr>
          <w:ins w:id="539" w:author="sunny" w:date="2016-12-16T13:06:00Z"/>
          <w:rFonts w:ascii="Times New Roman" w:hAnsi="Times New Roman" w:cs="Times New Roman"/>
          <w:sz w:val="24"/>
          <w:szCs w:val="24"/>
        </w:rPr>
        <w:pPrChange w:id="540" w:author="sunny" w:date="2016-12-16T13:06:00Z">
          <w:pPr>
            <w:widowControl w:val="0"/>
            <w:autoSpaceDE w:val="0"/>
            <w:autoSpaceDN w:val="0"/>
            <w:adjustRightInd w:val="0"/>
            <w:spacing w:after="0" w:line="240" w:lineRule="auto"/>
          </w:pPr>
        </w:pPrChange>
      </w:pPr>
      <w:ins w:id="541" w:author="sunny" w:date="2016-12-16T13:06: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38A0D0A2" w14:textId="77777777" w:rsidR="004D63EC" w:rsidRDefault="004D63EC" w:rsidP="004D63EC">
      <w:pPr>
        <w:pStyle w:val="Bibliography"/>
        <w:rPr>
          <w:ins w:id="542" w:author="sunny" w:date="2016-12-16T13:06:00Z"/>
          <w:rFonts w:ascii="Times New Roman" w:hAnsi="Times New Roman" w:cs="Times New Roman"/>
          <w:sz w:val="24"/>
          <w:szCs w:val="24"/>
        </w:rPr>
        <w:pPrChange w:id="543" w:author="sunny" w:date="2016-12-16T13:06:00Z">
          <w:pPr>
            <w:widowControl w:val="0"/>
            <w:autoSpaceDE w:val="0"/>
            <w:autoSpaceDN w:val="0"/>
            <w:adjustRightInd w:val="0"/>
            <w:spacing w:after="0" w:line="240" w:lineRule="auto"/>
          </w:pPr>
        </w:pPrChange>
      </w:pPr>
      <w:ins w:id="544" w:author="sunny" w:date="2016-12-16T13:06: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0C70986B" w14:textId="77777777" w:rsidR="004D63EC" w:rsidRDefault="004D63EC" w:rsidP="004D63EC">
      <w:pPr>
        <w:pStyle w:val="Bibliography"/>
        <w:rPr>
          <w:ins w:id="545" w:author="sunny" w:date="2016-12-16T13:06:00Z"/>
          <w:rFonts w:ascii="Times New Roman" w:hAnsi="Times New Roman" w:cs="Times New Roman"/>
          <w:sz w:val="24"/>
          <w:szCs w:val="24"/>
        </w:rPr>
        <w:pPrChange w:id="546" w:author="sunny" w:date="2016-12-16T13:06:00Z">
          <w:pPr>
            <w:widowControl w:val="0"/>
            <w:autoSpaceDE w:val="0"/>
            <w:autoSpaceDN w:val="0"/>
            <w:adjustRightInd w:val="0"/>
            <w:spacing w:after="0" w:line="240" w:lineRule="auto"/>
          </w:pPr>
        </w:pPrChange>
      </w:pPr>
      <w:ins w:id="547" w:author="sunny" w:date="2016-12-16T13:06: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5693F1E0" w14:textId="77777777" w:rsidR="004D63EC" w:rsidRDefault="004D63EC" w:rsidP="004D63EC">
      <w:pPr>
        <w:pStyle w:val="Bibliography"/>
        <w:rPr>
          <w:ins w:id="548" w:author="sunny" w:date="2016-12-16T13:06:00Z"/>
          <w:rFonts w:ascii="Times New Roman" w:hAnsi="Times New Roman" w:cs="Times New Roman"/>
          <w:sz w:val="24"/>
          <w:szCs w:val="24"/>
        </w:rPr>
        <w:pPrChange w:id="549" w:author="sunny" w:date="2016-12-16T13:06:00Z">
          <w:pPr>
            <w:widowControl w:val="0"/>
            <w:autoSpaceDE w:val="0"/>
            <w:autoSpaceDN w:val="0"/>
            <w:adjustRightInd w:val="0"/>
            <w:spacing w:after="0" w:line="240" w:lineRule="auto"/>
          </w:pPr>
        </w:pPrChange>
      </w:pPr>
      <w:ins w:id="550" w:author="sunny" w:date="2016-12-16T13:06: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04B2F047" w14:textId="77777777" w:rsidR="004D63EC" w:rsidRDefault="004D63EC" w:rsidP="004D63EC">
      <w:pPr>
        <w:pStyle w:val="Bibliography"/>
        <w:rPr>
          <w:ins w:id="551" w:author="sunny" w:date="2016-12-16T13:06:00Z"/>
          <w:rFonts w:ascii="Times New Roman" w:hAnsi="Times New Roman" w:cs="Times New Roman"/>
          <w:sz w:val="24"/>
          <w:szCs w:val="24"/>
        </w:rPr>
        <w:pPrChange w:id="552" w:author="sunny" w:date="2016-12-16T13:06:00Z">
          <w:pPr>
            <w:widowControl w:val="0"/>
            <w:autoSpaceDE w:val="0"/>
            <w:autoSpaceDN w:val="0"/>
            <w:adjustRightInd w:val="0"/>
            <w:spacing w:after="0" w:line="240" w:lineRule="auto"/>
          </w:pPr>
        </w:pPrChange>
      </w:pPr>
      <w:ins w:id="553" w:author="sunny" w:date="2016-12-16T13:06: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5FB8755C" w14:textId="77777777" w:rsidR="004D63EC" w:rsidRDefault="004D63EC" w:rsidP="004D63EC">
      <w:pPr>
        <w:pStyle w:val="Bibliography"/>
        <w:rPr>
          <w:ins w:id="554" w:author="sunny" w:date="2016-12-16T13:06:00Z"/>
          <w:rFonts w:ascii="Times New Roman" w:hAnsi="Times New Roman" w:cs="Times New Roman"/>
          <w:sz w:val="24"/>
          <w:szCs w:val="24"/>
        </w:rPr>
        <w:pPrChange w:id="555" w:author="sunny" w:date="2016-12-16T13:06:00Z">
          <w:pPr>
            <w:widowControl w:val="0"/>
            <w:autoSpaceDE w:val="0"/>
            <w:autoSpaceDN w:val="0"/>
            <w:adjustRightInd w:val="0"/>
            <w:spacing w:after="0" w:line="240" w:lineRule="auto"/>
          </w:pPr>
        </w:pPrChange>
      </w:pPr>
      <w:ins w:id="556" w:author="sunny" w:date="2016-12-16T13:06: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427B32A6" w14:textId="77777777" w:rsidR="004D63EC" w:rsidRDefault="004D63EC" w:rsidP="004D63EC">
      <w:pPr>
        <w:pStyle w:val="Bibliography"/>
        <w:rPr>
          <w:ins w:id="557" w:author="sunny" w:date="2016-12-16T13:06:00Z"/>
          <w:rFonts w:ascii="Times New Roman" w:hAnsi="Times New Roman" w:cs="Times New Roman"/>
          <w:sz w:val="24"/>
          <w:szCs w:val="24"/>
        </w:rPr>
        <w:pPrChange w:id="558" w:author="sunny" w:date="2016-12-16T13:06:00Z">
          <w:pPr>
            <w:widowControl w:val="0"/>
            <w:autoSpaceDE w:val="0"/>
            <w:autoSpaceDN w:val="0"/>
            <w:adjustRightInd w:val="0"/>
            <w:spacing w:after="0" w:line="240" w:lineRule="auto"/>
          </w:pPr>
        </w:pPrChange>
      </w:pPr>
      <w:ins w:id="559" w:author="sunny" w:date="2016-12-16T13:06:00Z">
        <w:r>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ins>
    </w:p>
    <w:p w14:paraId="0B52D72F" w14:textId="77777777" w:rsidR="004D63EC" w:rsidRDefault="004D63EC" w:rsidP="004D63EC">
      <w:pPr>
        <w:pStyle w:val="Bibliography"/>
        <w:rPr>
          <w:ins w:id="560" w:author="sunny" w:date="2016-12-16T13:06:00Z"/>
          <w:rFonts w:ascii="Times New Roman" w:hAnsi="Times New Roman" w:cs="Times New Roman"/>
          <w:sz w:val="24"/>
          <w:szCs w:val="24"/>
        </w:rPr>
        <w:pPrChange w:id="561" w:author="sunny" w:date="2016-12-16T13:06:00Z">
          <w:pPr>
            <w:widowControl w:val="0"/>
            <w:autoSpaceDE w:val="0"/>
            <w:autoSpaceDN w:val="0"/>
            <w:adjustRightInd w:val="0"/>
            <w:spacing w:after="0" w:line="240" w:lineRule="auto"/>
          </w:pPr>
        </w:pPrChange>
      </w:pPr>
      <w:ins w:id="562" w:author="sunny" w:date="2016-12-16T13:06:00Z">
        <w:r>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ins>
    </w:p>
    <w:p w14:paraId="0415E77E" w14:textId="77777777" w:rsidR="004D63EC" w:rsidRDefault="004D63EC" w:rsidP="004D63EC">
      <w:pPr>
        <w:pStyle w:val="Bibliography"/>
        <w:rPr>
          <w:ins w:id="563" w:author="sunny" w:date="2016-12-16T13:06:00Z"/>
          <w:rFonts w:ascii="Times New Roman" w:hAnsi="Times New Roman" w:cs="Times New Roman"/>
          <w:sz w:val="24"/>
          <w:szCs w:val="24"/>
        </w:rPr>
        <w:pPrChange w:id="564" w:author="sunny" w:date="2016-12-16T13:06:00Z">
          <w:pPr>
            <w:widowControl w:val="0"/>
            <w:autoSpaceDE w:val="0"/>
            <w:autoSpaceDN w:val="0"/>
            <w:adjustRightInd w:val="0"/>
            <w:spacing w:after="0" w:line="240" w:lineRule="auto"/>
          </w:pPr>
        </w:pPrChange>
      </w:pPr>
      <w:ins w:id="565" w:author="sunny" w:date="2016-12-16T13:06: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Pr>
            <w:rFonts w:ascii="Times New Roman" w:hAnsi="Times New Roman" w:cs="Times New Roman"/>
            <w:i/>
            <w:iCs/>
            <w:sz w:val="24"/>
            <w:szCs w:val="24"/>
          </w:rPr>
          <w:t>J Clin Microbiol</w:t>
        </w:r>
        <w:r>
          <w:rPr>
            <w:rFonts w:ascii="Times New Roman" w:hAnsi="Times New Roman" w:cs="Times New Roman"/>
            <w:sz w:val="24"/>
            <w:szCs w:val="24"/>
          </w:rPr>
          <w:t xml:space="preserve"> 1992; </w:t>
        </w:r>
        <w:r>
          <w:rPr>
            <w:rFonts w:ascii="Times New Roman" w:hAnsi="Times New Roman" w:cs="Times New Roman"/>
            <w:b/>
            <w:bCs/>
            <w:sz w:val="24"/>
            <w:szCs w:val="24"/>
          </w:rPr>
          <w:t>30</w:t>
        </w:r>
        <w:r>
          <w:rPr>
            <w:rFonts w:ascii="Times New Roman" w:hAnsi="Times New Roman" w:cs="Times New Roman"/>
            <w:sz w:val="24"/>
            <w:szCs w:val="24"/>
          </w:rPr>
          <w:t>: 1568–71.</w:t>
        </w:r>
      </w:ins>
    </w:p>
    <w:p w14:paraId="575E6FD7" w14:textId="77777777" w:rsidR="004D63EC" w:rsidRDefault="004D63EC" w:rsidP="004D63EC">
      <w:pPr>
        <w:pStyle w:val="Bibliography"/>
        <w:rPr>
          <w:ins w:id="566" w:author="sunny" w:date="2016-12-16T13:06:00Z"/>
          <w:rFonts w:ascii="Times New Roman" w:hAnsi="Times New Roman" w:cs="Times New Roman"/>
          <w:sz w:val="24"/>
          <w:szCs w:val="24"/>
        </w:rPr>
        <w:pPrChange w:id="567" w:author="sunny" w:date="2016-12-16T13:06:00Z">
          <w:pPr>
            <w:widowControl w:val="0"/>
            <w:autoSpaceDE w:val="0"/>
            <w:autoSpaceDN w:val="0"/>
            <w:adjustRightInd w:val="0"/>
            <w:spacing w:after="0" w:line="240" w:lineRule="auto"/>
          </w:pPr>
        </w:pPrChange>
      </w:pPr>
      <w:ins w:id="568" w:author="sunny" w:date="2016-12-16T13:06:00Z">
        <w:r>
          <w:rPr>
            <w:rFonts w:ascii="Times New Roman" w:hAnsi="Times New Roman" w:cs="Times New Roman"/>
            <w:sz w:val="24"/>
            <w:szCs w:val="24"/>
          </w:rPr>
          <w:lastRenderedPageBreak/>
          <w:t xml:space="preserve">11. Godsey JH, Bascomb S, Bonnette T, </w:t>
        </w:r>
        <w:r>
          <w:rPr>
            <w:rFonts w:ascii="Times New Roman" w:hAnsi="Times New Roman" w:cs="Times New Roman"/>
            <w:i/>
            <w:iCs/>
            <w:sz w:val="24"/>
            <w:szCs w:val="24"/>
          </w:rPr>
          <w:t>et al.</w:t>
        </w:r>
        <w:r>
          <w:rPr>
            <w:rFonts w:ascii="Times New Roman" w:hAnsi="Times New Roman" w:cs="Times New Roman"/>
            <w:sz w:val="24"/>
            <w:szCs w:val="24"/>
          </w:rPr>
          <w:t xml:space="preserve"> 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CF5653E" w14:textId="77777777" w:rsidR="004D63EC" w:rsidRDefault="004D63EC" w:rsidP="004D63EC">
      <w:pPr>
        <w:pStyle w:val="Bibliography"/>
        <w:rPr>
          <w:ins w:id="569" w:author="sunny" w:date="2016-12-16T13:06:00Z"/>
          <w:rFonts w:ascii="Times New Roman" w:hAnsi="Times New Roman" w:cs="Times New Roman"/>
          <w:sz w:val="24"/>
          <w:szCs w:val="24"/>
        </w:rPr>
        <w:pPrChange w:id="570" w:author="sunny" w:date="2016-12-16T13:06:00Z">
          <w:pPr>
            <w:widowControl w:val="0"/>
            <w:autoSpaceDE w:val="0"/>
            <w:autoSpaceDN w:val="0"/>
            <w:adjustRightInd w:val="0"/>
            <w:spacing w:after="0" w:line="240" w:lineRule="auto"/>
          </w:pPr>
        </w:pPrChange>
      </w:pPr>
      <w:ins w:id="571" w:author="sunny" w:date="2016-12-16T13:06:00Z">
        <w:r>
          <w:rPr>
            <w:rFonts w:ascii="Times New Roman" w:hAnsi="Times New Roman" w:cs="Times New Roman"/>
            <w:sz w:val="24"/>
            <w:szCs w:val="24"/>
          </w:rPr>
          <w:t>10. Reller LB, Weinstein M, Jorgensen JH et al. Antimicrobial susceptibility testing: a review of general principles and contemporary practices. Clin Infect Dis 2009; 49: 1749–55.</w:t>
        </w:r>
      </w:ins>
    </w:p>
    <w:p w14:paraId="4D39E911" w14:textId="77777777" w:rsidR="004D63EC" w:rsidRDefault="004D63EC" w:rsidP="004D63EC">
      <w:pPr>
        <w:pStyle w:val="Bibliography"/>
        <w:rPr>
          <w:ins w:id="572" w:author="sunny" w:date="2016-12-16T13:06:00Z"/>
          <w:rFonts w:ascii="Times New Roman" w:hAnsi="Times New Roman" w:cs="Times New Roman"/>
          <w:sz w:val="24"/>
          <w:szCs w:val="24"/>
        </w:rPr>
        <w:pPrChange w:id="573" w:author="sunny" w:date="2016-12-16T13:06:00Z">
          <w:pPr>
            <w:widowControl w:val="0"/>
            <w:autoSpaceDE w:val="0"/>
            <w:autoSpaceDN w:val="0"/>
            <w:adjustRightInd w:val="0"/>
            <w:spacing w:after="0" w:line="240" w:lineRule="auto"/>
          </w:pPr>
        </w:pPrChange>
      </w:pPr>
      <w:ins w:id="574" w:author="sunny" w:date="2016-12-16T13:06:00Z">
        <w:r>
          <w:rPr>
            <w:rFonts w:ascii="Times New Roman" w:hAnsi="Times New Roman" w:cs="Times New Roman"/>
            <w:sz w:val="24"/>
            <w:szCs w:val="24"/>
          </w:rPr>
          <w:t>11. Wiegand I, Hilpert K, Hancock REW. Agar and broth dilution methods to determine the minimal inhibitory concentration (MIC) of antimicrobial substances. Nat Protoc 2008; 3: 163–75.</w:t>
        </w:r>
      </w:ins>
    </w:p>
    <w:p w14:paraId="41AF2072" w14:textId="77777777" w:rsidR="004D63EC" w:rsidRDefault="004D63EC" w:rsidP="004D63EC">
      <w:pPr>
        <w:pStyle w:val="Bibliography"/>
        <w:rPr>
          <w:ins w:id="575" w:author="sunny" w:date="2016-12-16T13:06:00Z"/>
          <w:rFonts w:ascii="Times New Roman" w:hAnsi="Times New Roman" w:cs="Times New Roman"/>
          <w:sz w:val="24"/>
          <w:szCs w:val="24"/>
        </w:rPr>
        <w:pPrChange w:id="576" w:author="sunny" w:date="2016-12-16T13:06:00Z">
          <w:pPr>
            <w:widowControl w:val="0"/>
            <w:autoSpaceDE w:val="0"/>
            <w:autoSpaceDN w:val="0"/>
            <w:adjustRightInd w:val="0"/>
            <w:spacing w:after="0" w:line="240" w:lineRule="auto"/>
          </w:pPr>
        </w:pPrChange>
      </w:pPr>
      <w:ins w:id="577" w:author="sunny" w:date="2016-12-16T13:06:00Z">
        <w:r>
          <w:rPr>
            <w:rFonts w:ascii="Times New Roman" w:hAnsi="Times New Roman" w:cs="Times New Roman"/>
            <w:sz w:val="24"/>
            <w:szCs w:val="24"/>
          </w:rPr>
          <w:t>12. Takei M, Yamaguchi Y, Fukuda H et al. Cultivation of Neisseria gonorrhoeae in liquid media and determination of its in vitro susceptibilities to quinolones. J Clin Microbiol 2005; 43: 4321–7.</w:t>
        </w:r>
      </w:ins>
    </w:p>
    <w:p w14:paraId="767C8523" w14:textId="77777777" w:rsidR="004D63EC" w:rsidRDefault="004D63EC" w:rsidP="004D63EC">
      <w:pPr>
        <w:pStyle w:val="Bibliography"/>
        <w:rPr>
          <w:ins w:id="578" w:author="sunny" w:date="2016-12-16T13:06:00Z"/>
          <w:rFonts w:ascii="Times New Roman" w:hAnsi="Times New Roman" w:cs="Times New Roman"/>
          <w:sz w:val="24"/>
          <w:szCs w:val="24"/>
        </w:rPr>
        <w:pPrChange w:id="579" w:author="sunny" w:date="2016-12-16T13:06:00Z">
          <w:pPr>
            <w:widowControl w:val="0"/>
            <w:autoSpaceDE w:val="0"/>
            <w:autoSpaceDN w:val="0"/>
            <w:adjustRightInd w:val="0"/>
            <w:spacing w:after="0" w:line="240" w:lineRule="auto"/>
          </w:pPr>
        </w:pPrChange>
      </w:pPr>
      <w:ins w:id="580" w:author="sunny" w:date="2016-12-16T13:06: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220C73BF" w14:textId="77777777" w:rsidR="004D63EC" w:rsidRDefault="004D63EC" w:rsidP="004D63EC">
      <w:pPr>
        <w:pStyle w:val="Bibliography"/>
        <w:rPr>
          <w:ins w:id="581" w:author="sunny" w:date="2016-12-16T13:06:00Z"/>
          <w:rFonts w:ascii="Times New Roman" w:hAnsi="Times New Roman" w:cs="Times New Roman"/>
          <w:sz w:val="24"/>
          <w:szCs w:val="24"/>
        </w:rPr>
        <w:pPrChange w:id="582" w:author="sunny" w:date="2016-12-16T13:06:00Z">
          <w:pPr>
            <w:widowControl w:val="0"/>
            <w:autoSpaceDE w:val="0"/>
            <w:autoSpaceDN w:val="0"/>
            <w:adjustRightInd w:val="0"/>
            <w:spacing w:after="0" w:line="240" w:lineRule="auto"/>
          </w:pPr>
        </w:pPrChange>
      </w:pPr>
      <w:ins w:id="583" w:author="sunny" w:date="2016-12-16T13:06: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52C12CBE" w14:textId="77777777" w:rsidR="004D63EC" w:rsidRDefault="004D63EC" w:rsidP="004D63EC">
      <w:pPr>
        <w:pStyle w:val="Bibliography"/>
        <w:rPr>
          <w:ins w:id="584" w:author="sunny" w:date="2016-12-16T13:06:00Z"/>
          <w:rFonts w:ascii="Times New Roman" w:hAnsi="Times New Roman" w:cs="Times New Roman"/>
          <w:sz w:val="24"/>
          <w:szCs w:val="24"/>
        </w:rPr>
        <w:pPrChange w:id="585" w:author="sunny" w:date="2016-12-16T13:06:00Z">
          <w:pPr>
            <w:widowControl w:val="0"/>
            <w:autoSpaceDE w:val="0"/>
            <w:autoSpaceDN w:val="0"/>
            <w:adjustRightInd w:val="0"/>
            <w:spacing w:after="0" w:line="240" w:lineRule="auto"/>
          </w:pPr>
        </w:pPrChange>
      </w:pPr>
      <w:ins w:id="586" w:author="sunny" w:date="2016-12-16T13:06: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57DE645E" w14:textId="77777777" w:rsidR="004D63EC" w:rsidRDefault="004D63EC" w:rsidP="004D63EC">
      <w:pPr>
        <w:pStyle w:val="Bibliography"/>
        <w:rPr>
          <w:ins w:id="587" w:author="sunny" w:date="2016-12-16T13:06:00Z"/>
          <w:rFonts w:ascii="Times New Roman" w:hAnsi="Times New Roman" w:cs="Times New Roman"/>
          <w:sz w:val="24"/>
          <w:szCs w:val="24"/>
        </w:rPr>
        <w:pPrChange w:id="588" w:author="sunny" w:date="2016-12-16T13:06:00Z">
          <w:pPr>
            <w:widowControl w:val="0"/>
            <w:autoSpaceDE w:val="0"/>
            <w:autoSpaceDN w:val="0"/>
            <w:adjustRightInd w:val="0"/>
            <w:spacing w:after="0" w:line="240" w:lineRule="auto"/>
          </w:pPr>
        </w:pPrChange>
      </w:pPr>
      <w:ins w:id="589" w:author="sunny" w:date="2016-12-16T13:06:00Z">
        <w:r>
          <w:rPr>
            <w:rFonts w:ascii="Times New Roman" w:hAnsi="Times New Roman" w:cs="Times New Roman"/>
            <w:sz w:val="24"/>
            <w:szCs w:val="24"/>
          </w:rPr>
          <w:t>16. Elmros T, Burman LG, Bloom GD. Autolysis of Neisseria gonorrhoeae. J Bacteriol 1976; 126: 969–76.</w:t>
        </w:r>
      </w:ins>
    </w:p>
    <w:p w14:paraId="09BD40D8" w14:textId="77777777" w:rsidR="004D63EC" w:rsidRDefault="004D63EC" w:rsidP="004D63EC">
      <w:pPr>
        <w:pStyle w:val="Bibliography"/>
        <w:rPr>
          <w:ins w:id="590" w:author="sunny" w:date="2016-12-16T13:06:00Z"/>
          <w:rFonts w:ascii="Times New Roman" w:hAnsi="Times New Roman" w:cs="Times New Roman"/>
          <w:sz w:val="24"/>
          <w:szCs w:val="24"/>
        </w:rPr>
        <w:pPrChange w:id="591" w:author="sunny" w:date="2016-12-16T13:06:00Z">
          <w:pPr>
            <w:widowControl w:val="0"/>
            <w:autoSpaceDE w:val="0"/>
            <w:autoSpaceDN w:val="0"/>
            <w:adjustRightInd w:val="0"/>
            <w:spacing w:after="0" w:line="240" w:lineRule="auto"/>
          </w:pPr>
        </w:pPrChange>
      </w:pPr>
      <w:ins w:id="592" w:author="sunny" w:date="2016-12-16T13:06:00Z">
        <w:r>
          <w:rPr>
            <w:rFonts w:ascii="Times New Roman" w:hAnsi="Times New Roman" w:cs="Times New Roman"/>
            <w:sz w:val="24"/>
            <w:szCs w:val="24"/>
          </w:rPr>
          <w:t>17. Chan YA, Hackett KT, Dillard JP. The lytic transglycosylases of Neisseria gonorrhoeae. Microb Drug Resist 2012; 18: 271–9.</w:t>
        </w:r>
      </w:ins>
    </w:p>
    <w:p w14:paraId="3C6D5804" w14:textId="77777777" w:rsidR="004D63EC" w:rsidRDefault="004D63EC" w:rsidP="004D63EC">
      <w:pPr>
        <w:pStyle w:val="Bibliography"/>
        <w:rPr>
          <w:ins w:id="593" w:author="sunny" w:date="2016-12-16T13:06:00Z"/>
          <w:rFonts w:ascii="Times New Roman" w:hAnsi="Times New Roman" w:cs="Times New Roman"/>
          <w:sz w:val="24"/>
          <w:szCs w:val="24"/>
        </w:rPr>
        <w:pPrChange w:id="594" w:author="sunny" w:date="2016-12-16T13:06:00Z">
          <w:pPr>
            <w:widowControl w:val="0"/>
            <w:autoSpaceDE w:val="0"/>
            <w:autoSpaceDN w:val="0"/>
            <w:adjustRightInd w:val="0"/>
            <w:spacing w:after="0" w:line="240" w:lineRule="auto"/>
          </w:pPr>
        </w:pPrChange>
      </w:pPr>
      <w:ins w:id="595" w:author="sunny" w:date="2016-12-16T13:06: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49D6581C" w14:textId="77777777" w:rsidR="004D63EC" w:rsidRDefault="004D63EC" w:rsidP="004D63EC">
      <w:pPr>
        <w:pStyle w:val="Bibliography"/>
        <w:rPr>
          <w:ins w:id="596" w:author="sunny" w:date="2016-12-16T13:06:00Z"/>
          <w:rFonts w:ascii="Times New Roman" w:hAnsi="Times New Roman" w:cs="Times New Roman"/>
          <w:sz w:val="24"/>
          <w:szCs w:val="24"/>
        </w:rPr>
        <w:pPrChange w:id="597" w:author="sunny" w:date="2016-12-16T13:06:00Z">
          <w:pPr>
            <w:widowControl w:val="0"/>
            <w:autoSpaceDE w:val="0"/>
            <w:autoSpaceDN w:val="0"/>
            <w:adjustRightInd w:val="0"/>
            <w:spacing w:after="0" w:line="240" w:lineRule="auto"/>
          </w:pPr>
        </w:pPrChange>
      </w:pPr>
      <w:ins w:id="598" w:author="sunny" w:date="2016-12-16T13:06: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3EFF0F07" w14:textId="77777777" w:rsidR="004D63EC" w:rsidRDefault="004D63EC" w:rsidP="004D63EC">
      <w:pPr>
        <w:pStyle w:val="Bibliography"/>
        <w:rPr>
          <w:ins w:id="599" w:author="sunny" w:date="2016-12-16T13:06:00Z"/>
          <w:rFonts w:ascii="Times New Roman" w:hAnsi="Times New Roman" w:cs="Times New Roman"/>
          <w:sz w:val="24"/>
          <w:szCs w:val="24"/>
        </w:rPr>
        <w:pPrChange w:id="600" w:author="sunny" w:date="2016-12-16T13:06:00Z">
          <w:pPr>
            <w:widowControl w:val="0"/>
            <w:autoSpaceDE w:val="0"/>
            <w:autoSpaceDN w:val="0"/>
            <w:adjustRightInd w:val="0"/>
            <w:spacing w:after="0" w:line="240" w:lineRule="auto"/>
          </w:pPr>
        </w:pPrChange>
      </w:pPr>
      <w:ins w:id="601" w:author="sunny" w:date="2016-12-16T13:06: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59F045C0" w14:textId="77777777" w:rsidR="004D63EC" w:rsidRDefault="004D63EC" w:rsidP="004D63EC">
      <w:pPr>
        <w:pStyle w:val="Bibliography"/>
        <w:rPr>
          <w:ins w:id="602" w:author="sunny" w:date="2016-12-16T13:06:00Z"/>
          <w:rFonts w:ascii="Times New Roman" w:hAnsi="Times New Roman" w:cs="Times New Roman"/>
          <w:sz w:val="24"/>
          <w:szCs w:val="24"/>
        </w:rPr>
        <w:pPrChange w:id="603" w:author="sunny" w:date="2016-12-16T13:06:00Z">
          <w:pPr>
            <w:widowControl w:val="0"/>
            <w:autoSpaceDE w:val="0"/>
            <w:autoSpaceDN w:val="0"/>
            <w:adjustRightInd w:val="0"/>
            <w:spacing w:after="0" w:line="240" w:lineRule="auto"/>
          </w:pPr>
        </w:pPrChange>
      </w:pPr>
      <w:ins w:id="604" w:author="sunny" w:date="2016-12-16T13:06: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71B0B827" w14:textId="77777777" w:rsidR="004D63EC" w:rsidRDefault="004D63EC" w:rsidP="004D63EC">
      <w:pPr>
        <w:pStyle w:val="Bibliography"/>
        <w:rPr>
          <w:ins w:id="605" w:author="sunny" w:date="2016-12-16T13:06:00Z"/>
          <w:rFonts w:ascii="Times New Roman" w:hAnsi="Times New Roman" w:cs="Times New Roman"/>
          <w:sz w:val="24"/>
          <w:szCs w:val="24"/>
        </w:rPr>
        <w:pPrChange w:id="606" w:author="sunny" w:date="2016-12-16T13:06:00Z">
          <w:pPr>
            <w:widowControl w:val="0"/>
            <w:autoSpaceDE w:val="0"/>
            <w:autoSpaceDN w:val="0"/>
            <w:adjustRightInd w:val="0"/>
            <w:spacing w:after="0" w:line="240" w:lineRule="auto"/>
          </w:pPr>
        </w:pPrChange>
      </w:pPr>
      <w:ins w:id="607" w:author="sunny" w:date="2016-12-16T13:06:00Z">
        <w:r>
          <w:rPr>
            <w:rFonts w:ascii="Times New Roman" w:hAnsi="Times New Roman" w:cs="Times New Roman"/>
            <w:sz w:val="24"/>
            <w:szCs w:val="24"/>
          </w:rPr>
          <w:t>21. Slob W. Benchmark dose and the three Rs. Part I. Getting more information from the same number of animals. Crit Rev Toxicol 2014; 44: 557–67.</w:t>
        </w:r>
      </w:ins>
    </w:p>
    <w:p w14:paraId="2395B578" w14:textId="77777777" w:rsidR="004D63EC" w:rsidRDefault="004D63EC" w:rsidP="004D63EC">
      <w:pPr>
        <w:pStyle w:val="Bibliography"/>
        <w:rPr>
          <w:ins w:id="608" w:author="sunny" w:date="2016-12-16T13:06:00Z"/>
          <w:rFonts w:ascii="Times New Roman" w:hAnsi="Times New Roman" w:cs="Times New Roman"/>
          <w:sz w:val="24"/>
          <w:szCs w:val="24"/>
        </w:rPr>
        <w:pPrChange w:id="609" w:author="sunny" w:date="2016-12-16T13:06:00Z">
          <w:pPr>
            <w:widowControl w:val="0"/>
            <w:autoSpaceDE w:val="0"/>
            <w:autoSpaceDN w:val="0"/>
            <w:adjustRightInd w:val="0"/>
            <w:spacing w:after="0" w:line="240" w:lineRule="auto"/>
          </w:pPr>
        </w:pPrChange>
      </w:pPr>
      <w:ins w:id="610" w:author="sunny" w:date="2016-12-16T13:06:00Z">
        <w:r>
          <w:rPr>
            <w:rFonts w:ascii="Times New Roman" w:hAnsi="Times New Roman" w:cs="Times New Roman"/>
            <w:sz w:val="24"/>
            <w:szCs w:val="24"/>
          </w:rPr>
          <w:lastRenderedPageBreak/>
          <w:t>22. Slob W. Benchmark dose and the three Rs. Part II. Consequences for study design and animal use. Crit Rev Toxicol 2014; 44: 568–80.</w:t>
        </w:r>
      </w:ins>
    </w:p>
    <w:p w14:paraId="415F7577" w14:textId="77777777" w:rsidR="004D63EC" w:rsidRDefault="004D63EC" w:rsidP="004D63EC">
      <w:pPr>
        <w:pStyle w:val="Bibliography"/>
        <w:rPr>
          <w:ins w:id="611" w:author="sunny" w:date="2016-12-16T13:06:00Z"/>
          <w:rFonts w:ascii="Times New Roman" w:hAnsi="Times New Roman" w:cs="Times New Roman"/>
          <w:sz w:val="24"/>
          <w:szCs w:val="24"/>
        </w:rPr>
        <w:pPrChange w:id="612" w:author="sunny" w:date="2016-12-16T13:06:00Z">
          <w:pPr>
            <w:widowControl w:val="0"/>
            <w:autoSpaceDE w:val="0"/>
            <w:autoSpaceDN w:val="0"/>
            <w:adjustRightInd w:val="0"/>
            <w:spacing w:after="0" w:line="240" w:lineRule="auto"/>
          </w:pPr>
        </w:pPrChange>
      </w:pPr>
      <w:ins w:id="613" w:author="sunny" w:date="2016-12-16T13:06: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062A2AE7" w14:textId="77777777" w:rsidR="004D63EC" w:rsidRDefault="004D63EC" w:rsidP="004D63EC">
      <w:pPr>
        <w:pStyle w:val="Bibliography"/>
        <w:rPr>
          <w:ins w:id="614" w:author="sunny" w:date="2016-12-16T13:06:00Z"/>
          <w:rFonts w:ascii="Times New Roman" w:hAnsi="Times New Roman" w:cs="Times New Roman"/>
          <w:sz w:val="24"/>
          <w:szCs w:val="24"/>
        </w:rPr>
        <w:pPrChange w:id="615" w:author="sunny" w:date="2016-12-16T13:06:00Z">
          <w:pPr>
            <w:widowControl w:val="0"/>
            <w:autoSpaceDE w:val="0"/>
            <w:autoSpaceDN w:val="0"/>
            <w:adjustRightInd w:val="0"/>
            <w:spacing w:after="0" w:line="240" w:lineRule="auto"/>
          </w:pPr>
        </w:pPrChange>
      </w:pPr>
      <w:ins w:id="616" w:author="sunny" w:date="2016-12-16T13:06:00Z">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ins>
    </w:p>
    <w:p w14:paraId="1ABC9D23" w14:textId="77777777" w:rsidR="004D63EC" w:rsidRDefault="004D63EC" w:rsidP="004D63EC">
      <w:pPr>
        <w:pStyle w:val="Bibliography"/>
        <w:rPr>
          <w:ins w:id="617" w:author="sunny" w:date="2016-12-16T13:06:00Z"/>
          <w:rFonts w:ascii="Times New Roman" w:hAnsi="Times New Roman" w:cs="Times New Roman"/>
          <w:sz w:val="24"/>
          <w:szCs w:val="24"/>
        </w:rPr>
        <w:pPrChange w:id="618" w:author="sunny" w:date="2016-12-16T13:06:00Z">
          <w:pPr>
            <w:widowControl w:val="0"/>
            <w:autoSpaceDE w:val="0"/>
            <w:autoSpaceDN w:val="0"/>
            <w:adjustRightInd w:val="0"/>
            <w:spacing w:after="0" w:line="240" w:lineRule="auto"/>
          </w:pPr>
        </w:pPrChange>
      </w:pPr>
      <w:ins w:id="619" w:author="sunny" w:date="2016-12-16T13:06: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50E50A8D" w14:textId="77777777" w:rsidR="004D63EC" w:rsidRDefault="004D63EC" w:rsidP="004D63EC">
      <w:pPr>
        <w:pStyle w:val="Bibliography"/>
        <w:rPr>
          <w:ins w:id="620" w:author="sunny" w:date="2016-12-16T13:06:00Z"/>
          <w:rFonts w:ascii="Times New Roman" w:hAnsi="Times New Roman" w:cs="Times New Roman"/>
          <w:sz w:val="24"/>
          <w:szCs w:val="24"/>
        </w:rPr>
        <w:pPrChange w:id="621" w:author="sunny" w:date="2016-12-16T13:06:00Z">
          <w:pPr>
            <w:widowControl w:val="0"/>
            <w:autoSpaceDE w:val="0"/>
            <w:autoSpaceDN w:val="0"/>
            <w:adjustRightInd w:val="0"/>
            <w:spacing w:after="0" w:line="240" w:lineRule="auto"/>
          </w:pPr>
        </w:pPrChange>
      </w:pPr>
      <w:ins w:id="622" w:author="sunny" w:date="2016-12-16T13:06: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7DD29DF5" w14:textId="77777777" w:rsidR="004D63EC" w:rsidRDefault="004D63EC" w:rsidP="004D63EC">
      <w:pPr>
        <w:pStyle w:val="Bibliography"/>
        <w:rPr>
          <w:ins w:id="623" w:author="sunny" w:date="2016-12-16T13:06:00Z"/>
          <w:rFonts w:ascii="Times New Roman" w:hAnsi="Times New Roman" w:cs="Times New Roman"/>
          <w:sz w:val="24"/>
          <w:szCs w:val="24"/>
        </w:rPr>
        <w:pPrChange w:id="624" w:author="sunny" w:date="2016-12-16T13:06:00Z">
          <w:pPr>
            <w:widowControl w:val="0"/>
            <w:autoSpaceDE w:val="0"/>
            <w:autoSpaceDN w:val="0"/>
            <w:adjustRightInd w:val="0"/>
            <w:spacing w:after="0" w:line="240" w:lineRule="auto"/>
          </w:pPr>
        </w:pPrChange>
      </w:pPr>
      <w:ins w:id="625" w:author="sunny" w:date="2016-12-16T13:06:00Z">
        <w:r>
          <w:rPr>
            <w:rFonts w:ascii="Times New Roman" w:hAnsi="Times New Roman" w:cs="Times New Roman"/>
            <w:sz w:val="24"/>
            <w:szCs w:val="24"/>
          </w:rPr>
          <w:t>27. Khalifa RA, Nasser MS, Gomaa AA et al. Resazurin microtiter assay plate method for detection of susceptibility of multidrug resistant Mycobacterium tuberculosis to second-line anti-tuberculous drugs. Egypt J Chest Dis Tuberc 2013; 62: 241–7.</w:t>
        </w:r>
      </w:ins>
    </w:p>
    <w:p w14:paraId="1402BEEF" w14:textId="77777777" w:rsidR="004D63EC" w:rsidRDefault="004D63EC" w:rsidP="004D63EC">
      <w:pPr>
        <w:pStyle w:val="Bibliography"/>
        <w:rPr>
          <w:ins w:id="626" w:author="sunny" w:date="2016-12-16T13:06:00Z"/>
          <w:rFonts w:ascii="Times New Roman" w:hAnsi="Times New Roman" w:cs="Times New Roman"/>
          <w:sz w:val="24"/>
          <w:szCs w:val="24"/>
        </w:rPr>
        <w:pPrChange w:id="627" w:author="sunny" w:date="2016-12-16T13:06:00Z">
          <w:pPr>
            <w:widowControl w:val="0"/>
            <w:autoSpaceDE w:val="0"/>
            <w:autoSpaceDN w:val="0"/>
            <w:adjustRightInd w:val="0"/>
            <w:spacing w:after="0" w:line="240" w:lineRule="auto"/>
          </w:pPr>
        </w:pPrChange>
      </w:pPr>
      <w:ins w:id="628" w:author="sunny" w:date="2016-12-16T13:06:00Z">
        <w:r>
          <w:rPr>
            <w:rFonts w:ascii="Times New Roman" w:hAnsi="Times New Roman" w:cs="Times New Roman"/>
            <w:sz w:val="24"/>
            <w:szCs w:val="24"/>
          </w:rPr>
          <w:t>28. Palomino J-C, Martin A, Camacho M et al. Resazurin microtiter assay plate: simple and inexpensive method for detection of drug resistance in Mycobacterium tuberculosis. Antimicrob Agents Chemother 2002; 46: 2720–2.</w:t>
        </w:r>
      </w:ins>
    </w:p>
    <w:p w14:paraId="4863A546" w14:textId="77777777" w:rsidR="004D63EC" w:rsidRDefault="004D63EC" w:rsidP="004D63EC">
      <w:pPr>
        <w:pStyle w:val="Bibliography"/>
        <w:rPr>
          <w:ins w:id="629" w:author="sunny" w:date="2016-12-16T13:06:00Z"/>
          <w:rFonts w:ascii="Times New Roman" w:hAnsi="Times New Roman" w:cs="Times New Roman"/>
          <w:sz w:val="24"/>
          <w:szCs w:val="24"/>
        </w:rPr>
        <w:pPrChange w:id="630" w:author="sunny" w:date="2016-12-16T13:06:00Z">
          <w:pPr>
            <w:widowControl w:val="0"/>
            <w:autoSpaceDE w:val="0"/>
            <w:autoSpaceDN w:val="0"/>
            <w:adjustRightInd w:val="0"/>
            <w:spacing w:after="0" w:line="240" w:lineRule="auto"/>
          </w:pPr>
        </w:pPrChange>
      </w:pPr>
      <w:ins w:id="631" w:author="sunny" w:date="2016-12-16T13:06:00Z">
        <w:r>
          <w:rPr>
            <w:rFonts w:ascii="Times New Roman" w:hAnsi="Times New Roman" w:cs="Times New Roman"/>
            <w:sz w:val="24"/>
            <w:szCs w:val="24"/>
          </w:rPr>
          <w:t>26. Schmitt DM, Connolly KL, Jerse AE et al. Antibacterial activity of resazurin-based compounds against Neisseria gonorrhoeae in vitro and in vivo. Int J Antimicrob Agents 2016; 48: 367–72. </w:t>
        </w:r>
      </w:ins>
    </w:p>
    <w:p w14:paraId="31C84F17" w14:textId="77777777" w:rsidR="004D63EC" w:rsidRDefault="004D63EC" w:rsidP="004D63EC">
      <w:pPr>
        <w:pStyle w:val="Bibliography"/>
        <w:rPr>
          <w:ins w:id="632" w:author="sunny" w:date="2016-12-16T13:06:00Z"/>
          <w:rFonts w:ascii="Times New Roman" w:hAnsi="Times New Roman" w:cs="Times New Roman"/>
          <w:sz w:val="24"/>
          <w:szCs w:val="24"/>
        </w:rPr>
        <w:pPrChange w:id="633" w:author="sunny" w:date="2016-12-16T13:06:00Z">
          <w:pPr>
            <w:widowControl w:val="0"/>
            <w:autoSpaceDE w:val="0"/>
            <w:autoSpaceDN w:val="0"/>
            <w:adjustRightInd w:val="0"/>
            <w:spacing w:after="0" w:line="240" w:lineRule="auto"/>
          </w:pPr>
        </w:pPrChange>
      </w:pPr>
      <w:ins w:id="634" w:author="sunny" w:date="2016-12-16T13:06:00Z">
        <w:r>
          <w:rPr>
            <w:rFonts w:ascii="Times New Roman" w:hAnsi="Times New Roman" w:cs="Times New Roman"/>
            <w:sz w:val="24"/>
            <w:szCs w:val="24"/>
          </w:rPr>
          <w:t xml:space="preserve">33. Unemo M, Golparian D, Sánchez-Busó L, </w:t>
        </w:r>
        <w:r>
          <w:rPr>
            <w:rFonts w:ascii="Times New Roman" w:hAnsi="Times New Roman" w:cs="Times New Roman"/>
            <w:i/>
            <w:iCs/>
            <w:sz w:val="24"/>
            <w:szCs w:val="24"/>
          </w:rPr>
          <w:t>et al.</w:t>
        </w:r>
        <w:r>
          <w:rPr>
            <w:rFonts w:ascii="Times New Roman" w:hAnsi="Times New Roman" w:cs="Times New Roman"/>
            <w:sz w:val="24"/>
            <w:szCs w:val="24"/>
          </w:rPr>
          <w:t xml:space="preserve"> 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6C8EE4F8" w14:textId="77777777" w:rsidR="004D63EC" w:rsidRDefault="004D63EC" w:rsidP="004D63EC">
      <w:pPr>
        <w:pStyle w:val="Bibliography"/>
        <w:rPr>
          <w:ins w:id="635" w:author="sunny" w:date="2016-12-16T13:06:00Z"/>
          <w:rFonts w:ascii="Times New Roman" w:hAnsi="Times New Roman" w:cs="Times New Roman"/>
          <w:sz w:val="24"/>
          <w:szCs w:val="24"/>
        </w:rPr>
        <w:pPrChange w:id="636" w:author="sunny" w:date="2016-12-16T13:06:00Z">
          <w:pPr>
            <w:widowControl w:val="0"/>
            <w:autoSpaceDE w:val="0"/>
            <w:autoSpaceDN w:val="0"/>
            <w:adjustRightInd w:val="0"/>
            <w:spacing w:after="0" w:line="240" w:lineRule="auto"/>
          </w:pPr>
        </w:pPrChange>
      </w:pPr>
      <w:ins w:id="637" w:author="sunny" w:date="2016-12-16T13:06:00Z">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40F2E01A" w14:textId="77777777" w:rsidR="004D63EC" w:rsidRDefault="004D63EC" w:rsidP="004D63EC">
      <w:pPr>
        <w:pStyle w:val="Bibliography"/>
        <w:rPr>
          <w:ins w:id="638" w:author="sunny" w:date="2016-12-16T13:06:00Z"/>
          <w:rFonts w:ascii="Times New Roman" w:hAnsi="Times New Roman" w:cs="Times New Roman"/>
          <w:sz w:val="24"/>
          <w:szCs w:val="24"/>
        </w:rPr>
        <w:pPrChange w:id="639" w:author="sunny" w:date="2016-12-16T13:06:00Z">
          <w:pPr>
            <w:widowControl w:val="0"/>
            <w:autoSpaceDE w:val="0"/>
            <w:autoSpaceDN w:val="0"/>
            <w:adjustRightInd w:val="0"/>
            <w:spacing w:after="0" w:line="240" w:lineRule="auto"/>
          </w:pPr>
        </w:pPrChange>
      </w:pPr>
      <w:ins w:id="640" w:author="sunny" w:date="2016-12-16T13:06:00Z">
        <w:r>
          <w:rPr>
            <w:rFonts w:ascii="Times New Roman" w:hAnsi="Times New Roman" w:cs="Times New Roman"/>
            <w:sz w:val="24"/>
            <w:szCs w:val="24"/>
          </w:rPr>
          <w:t>35. Anon. Bioassay Analysis Using R | Ritz | Journal of Statistical Software. Available at: https://www.jstatsoft.org/article/view/v012i05. Accessed March 16, 2016.</w:t>
        </w:r>
      </w:ins>
    </w:p>
    <w:p w14:paraId="408C0F66" w14:textId="77777777" w:rsidR="004D63EC" w:rsidRDefault="004D63EC" w:rsidP="004D63EC">
      <w:pPr>
        <w:pStyle w:val="Bibliography"/>
        <w:rPr>
          <w:ins w:id="641" w:author="sunny" w:date="2016-12-16T13:06:00Z"/>
          <w:rFonts w:ascii="Times New Roman" w:hAnsi="Times New Roman" w:cs="Times New Roman"/>
          <w:sz w:val="24"/>
          <w:szCs w:val="24"/>
        </w:rPr>
        <w:pPrChange w:id="642" w:author="sunny" w:date="2016-12-16T13:06:00Z">
          <w:pPr>
            <w:widowControl w:val="0"/>
            <w:autoSpaceDE w:val="0"/>
            <w:autoSpaceDN w:val="0"/>
            <w:adjustRightInd w:val="0"/>
            <w:spacing w:after="0" w:line="240" w:lineRule="auto"/>
          </w:pPr>
        </w:pPrChange>
      </w:pPr>
      <w:ins w:id="643" w:author="sunny" w:date="2016-12-16T13:06:00Z">
        <w:r>
          <w:rPr>
            <w:rFonts w:ascii="Times New Roman" w:hAnsi="Times New Roman" w:cs="Times New Roman"/>
            <w:sz w:val="24"/>
            <w:szCs w:val="24"/>
          </w:rPr>
          <w:t>36. EUCAST. The European Committee on Antimicrobial Susceptibility Testing. Breakpoint tables for interpretation of MICs and zone diameters. 2016.</w:t>
        </w:r>
      </w:ins>
    </w:p>
    <w:p w14:paraId="5837A09B" w14:textId="77777777" w:rsidR="004D63EC" w:rsidRDefault="004D63EC" w:rsidP="004D63EC">
      <w:pPr>
        <w:pStyle w:val="Bibliography"/>
        <w:rPr>
          <w:ins w:id="644" w:author="sunny" w:date="2016-12-16T13:06:00Z"/>
          <w:rFonts w:ascii="Times New Roman" w:hAnsi="Times New Roman" w:cs="Times New Roman"/>
          <w:sz w:val="24"/>
          <w:szCs w:val="24"/>
        </w:rPr>
        <w:pPrChange w:id="645" w:author="sunny" w:date="2016-12-16T13:06:00Z">
          <w:pPr>
            <w:widowControl w:val="0"/>
            <w:autoSpaceDE w:val="0"/>
            <w:autoSpaceDN w:val="0"/>
            <w:adjustRightInd w:val="0"/>
            <w:spacing w:after="0" w:line="240" w:lineRule="auto"/>
          </w:pPr>
        </w:pPrChange>
      </w:pPr>
      <w:ins w:id="646" w:author="sunny" w:date="2016-12-16T13:06:00Z">
        <w:r>
          <w:rPr>
            <w:rFonts w:ascii="Times New Roman" w:hAnsi="Times New Roman" w:cs="Times New Roman"/>
            <w:sz w:val="24"/>
            <w:szCs w:val="24"/>
          </w:rPr>
          <w:t>37.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6919515E" w14:textId="77777777" w:rsidR="004D63EC" w:rsidRDefault="004D63EC" w:rsidP="004D63EC">
      <w:pPr>
        <w:pStyle w:val="Bibliography"/>
        <w:rPr>
          <w:ins w:id="647" w:author="sunny" w:date="2016-12-16T13:06:00Z"/>
          <w:rFonts w:ascii="Times New Roman" w:hAnsi="Times New Roman" w:cs="Times New Roman"/>
          <w:sz w:val="24"/>
          <w:szCs w:val="24"/>
        </w:rPr>
        <w:pPrChange w:id="648" w:author="sunny" w:date="2016-12-16T13:06:00Z">
          <w:pPr>
            <w:widowControl w:val="0"/>
            <w:autoSpaceDE w:val="0"/>
            <w:autoSpaceDN w:val="0"/>
            <w:adjustRightInd w:val="0"/>
            <w:spacing w:after="0" w:line="240" w:lineRule="auto"/>
          </w:pPr>
        </w:pPrChange>
      </w:pPr>
      <w:ins w:id="649" w:author="sunny" w:date="2016-12-16T13:06:00Z">
        <w:r>
          <w:rPr>
            <w:rFonts w:ascii="Times New Roman" w:hAnsi="Times New Roman" w:cs="Times New Roman"/>
            <w:sz w:val="24"/>
            <w:szCs w:val="24"/>
          </w:rPr>
          <w:t xml:space="preserve">38.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B53750B" w14:textId="77777777" w:rsidR="004D63EC" w:rsidRDefault="004D63EC" w:rsidP="004D63EC">
      <w:pPr>
        <w:pStyle w:val="Bibliography"/>
        <w:rPr>
          <w:ins w:id="650" w:author="sunny" w:date="2016-12-16T13:06:00Z"/>
          <w:rFonts w:ascii="Times New Roman" w:hAnsi="Times New Roman" w:cs="Times New Roman"/>
          <w:sz w:val="24"/>
          <w:szCs w:val="24"/>
        </w:rPr>
        <w:pPrChange w:id="651" w:author="sunny" w:date="2016-12-16T13:06:00Z">
          <w:pPr>
            <w:widowControl w:val="0"/>
            <w:autoSpaceDE w:val="0"/>
            <w:autoSpaceDN w:val="0"/>
            <w:adjustRightInd w:val="0"/>
            <w:spacing w:after="0" w:line="240" w:lineRule="auto"/>
          </w:pPr>
        </w:pPrChange>
      </w:pPr>
      <w:ins w:id="652" w:author="sunny" w:date="2016-12-16T13:06:00Z">
        <w:r>
          <w:rPr>
            <w:rFonts w:ascii="Times New Roman" w:hAnsi="Times New Roman" w:cs="Times New Roman"/>
            <w:sz w:val="24"/>
            <w:szCs w:val="24"/>
          </w:rPr>
          <w:lastRenderedPageBreak/>
          <w:t xml:space="preserve">39.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1BBDDE12" w14:textId="77777777" w:rsidR="004D63EC" w:rsidRDefault="004D63EC" w:rsidP="004D63EC">
      <w:pPr>
        <w:pStyle w:val="Bibliography"/>
        <w:rPr>
          <w:ins w:id="653" w:author="sunny" w:date="2016-12-16T13:06:00Z"/>
          <w:rFonts w:ascii="Times New Roman" w:hAnsi="Times New Roman" w:cs="Times New Roman"/>
          <w:sz w:val="24"/>
          <w:szCs w:val="24"/>
        </w:rPr>
        <w:pPrChange w:id="654" w:author="sunny" w:date="2016-12-16T13:06:00Z">
          <w:pPr>
            <w:widowControl w:val="0"/>
            <w:autoSpaceDE w:val="0"/>
            <w:autoSpaceDN w:val="0"/>
            <w:adjustRightInd w:val="0"/>
            <w:spacing w:after="0" w:line="240" w:lineRule="auto"/>
          </w:pPr>
        </w:pPrChange>
      </w:pPr>
      <w:ins w:id="655" w:author="sunny" w:date="2016-12-16T13:06:00Z">
        <w:r>
          <w:rPr>
            <w:rFonts w:ascii="Times New Roman" w:hAnsi="Times New Roman" w:cs="Times New Roman"/>
            <w:sz w:val="24"/>
            <w:szCs w:val="24"/>
          </w:rPr>
          <w:t xml:space="preserve">40.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5DFD1F6B" w14:textId="77777777" w:rsidR="004D63EC" w:rsidRDefault="004D63EC" w:rsidP="004D63EC">
      <w:pPr>
        <w:pStyle w:val="Bibliography"/>
        <w:rPr>
          <w:ins w:id="656" w:author="sunny" w:date="2016-12-16T13:06:00Z"/>
          <w:rFonts w:ascii="Times New Roman" w:hAnsi="Times New Roman" w:cs="Times New Roman"/>
          <w:sz w:val="24"/>
          <w:szCs w:val="24"/>
        </w:rPr>
        <w:pPrChange w:id="657" w:author="sunny" w:date="2016-12-16T13:06:00Z">
          <w:pPr>
            <w:widowControl w:val="0"/>
            <w:autoSpaceDE w:val="0"/>
            <w:autoSpaceDN w:val="0"/>
            <w:adjustRightInd w:val="0"/>
            <w:spacing w:after="0" w:line="240" w:lineRule="auto"/>
          </w:pPr>
        </w:pPrChange>
      </w:pPr>
      <w:ins w:id="658" w:author="sunny" w:date="2016-12-16T13:06:00Z">
        <w:r>
          <w:rPr>
            <w:rFonts w:ascii="Times New Roman" w:hAnsi="Times New Roman" w:cs="Times New Roman"/>
            <w:sz w:val="24"/>
            <w:szCs w:val="24"/>
          </w:rPr>
          <w:t xml:space="preserve">41.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52AB45A1" w14:textId="77777777" w:rsidR="004D63EC" w:rsidRDefault="004D63EC" w:rsidP="004D63EC">
      <w:pPr>
        <w:pStyle w:val="Bibliography"/>
        <w:rPr>
          <w:ins w:id="659" w:author="sunny" w:date="2016-12-16T13:06:00Z"/>
          <w:rFonts w:ascii="Times New Roman" w:hAnsi="Times New Roman" w:cs="Times New Roman"/>
          <w:sz w:val="24"/>
          <w:szCs w:val="24"/>
        </w:rPr>
        <w:pPrChange w:id="660" w:author="sunny" w:date="2016-12-16T13:06:00Z">
          <w:pPr>
            <w:widowControl w:val="0"/>
            <w:autoSpaceDE w:val="0"/>
            <w:autoSpaceDN w:val="0"/>
            <w:adjustRightInd w:val="0"/>
            <w:spacing w:after="0" w:line="240" w:lineRule="auto"/>
          </w:pPr>
        </w:pPrChange>
      </w:pPr>
      <w:ins w:id="661" w:author="sunny" w:date="2016-12-16T13:06:00Z">
        <w:r>
          <w:rPr>
            <w:rFonts w:ascii="Times New Roman" w:hAnsi="Times New Roman" w:cs="Times New Roman"/>
            <w:sz w:val="24"/>
            <w:szCs w:val="24"/>
          </w:rPr>
          <w:t xml:space="preserve">42.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0F9B11B3" w14:textId="77777777" w:rsidR="004D63EC" w:rsidRDefault="004D63EC" w:rsidP="004D63EC">
      <w:pPr>
        <w:pStyle w:val="Bibliography"/>
        <w:rPr>
          <w:ins w:id="662" w:author="sunny" w:date="2016-12-16T13:06:00Z"/>
          <w:rFonts w:ascii="Times New Roman" w:hAnsi="Times New Roman" w:cs="Times New Roman"/>
          <w:sz w:val="24"/>
          <w:szCs w:val="24"/>
        </w:rPr>
        <w:pPrChange w:id="663" w:author="sunny" w:date="2016-12-16T13:06:00Z">
          <w:pPr>
            <w:widowControl w:val="0"/>
            <w:autoSpaceDE w:val="0"/>
            <w:autoSpaceDN w:val="0"/>
            <w:adjustRightInd w:val="0"/>
            <w:spacing w:after="0" w:line="240" w:lineRule="auto"/>
          </w:pPr>
        </w:pPrChange>
      </w:pPr>
      <w:ins w:id="664" w:author="sunny" w:date="2016-12-16T13:06:00Z">
        <w:r>
          <w:rPr>
            <w:rFonts w:ascii="Times New Roman" w:hAnsi="Times New Roman" w:cs="Times New Roman"/>
            <w:sz w:val="24"/>
            <w:szCs w:val="24"/>
          </w:rPr>
          <w:t xml:space="preserve">43.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4B02BC32" w:rsidR="007E01ED" w:rsidDel="00FE2A90" w:rsidRDefault="007E01ED">
      <w:pPr>
        <w:pStyle w:val="Bibliography"/>
        <w:rPr>
          <w:del w:id="665" w:author="sunny" w:date="2016-12-06T17:48:00Z"/>
          <w:rFonts w:ascii="Times New Roman" w:hAnsi="Times New Roman" w:cs="Times New Roman"/>
          <w:sz w:val="24"/>
          <w:szCs w:val="24"/>
        </w:rPr>
        <w:pPrChange w:id="666" w:author="sunny" w:date="2016-12-06T17:28:00Z">
          <w:pPr>
            <w:widowControl w:val="0"/>
            <w:autoSpaceDE w:val="0"/>
            <w:autoSpaceDN w:val="0"/>
            <w:adjustRightInd w:val="0"/>
            <w:spacing w:after="0" w:line="240" w:lineRule="auto"/>
          </w:pPr>
        </w:pPrChange>
      </w:pPr>
      <w:del w:id="667" w:author="sunny" w:date="2016-12-06T17:48:00Z">
        <w:r w:rsidDel="00FE2A90">
          <w:rPr>
            <w:rFonts w:ascii="Times New Roman" w:hAnsi="Times New Roman" w:cs="Times New Roman"/>
            <w:sz w:val="24"/>
            <w:szCs w:val="24"/>
          </w:rPr>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668" w:author="sunny" w:date="2016-12-06T17:48:00Z"/>
          <w:rFonts w:ascii="Times New Roman" w:hAnsi="Times New Roman" w:cs="Times New Roman"/>
          <w:sz w:val="24"/>
          <w:szCs w:val="24"/>
        </w:rPr>
        <w:pPrChange w:id="669" w:author="sunny" w:date="2016-12-06T17:28:00Z">
          <w:pPr>
            <w:widowControl w:val="0"/>
            <w:autoSpaceDE w:val="0"/>
            <w:autoSpaceDN w:val="0"/>
            <w:adjustRightInd w:val="0"/>
            <w:spacing w:after="0" w:line="240" w:lineRule="auto"/>
          </w:pPr>
        </w:pPrChange>
      </w:pPr>
      <w:del w:id="670"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671" w:author="sunny" w:date="2016-12-06T17:48:00Z"/>
          <w:rFonts w:ascii="Times New Roman" w:hAnsi="Times New Roman" w:cs="Times New Roman"/>
          <w:sz w:val="24"/>
          <w:szCs w:val="24"/>
        </w:rPr>
        <w:pPrChange w:id="672" w:author="sunny" w:date="2016-12-06T17:28:00Z">
          <w:pPr>
            <w:widowControl w:val="0"/>
            <w:autoSpaceDE w:val="0"/>
            <w:autoSpaceDN w:val="0"/>
            <w:adjustRightInd w:val="0"/>
            <w:spacing w:after="0" w:line="240" w:lineRule="auto"/>
          </w:pPr>
        </w:pPrChange>
      </w:pPr>
      <w:del w:id="673"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674" w:author="sunny" w:date="2016-12-06T17:48:00Z"/>
          <w:rFonts w:ascii="Times New Roman" w:hAnsi="Times New Roman" w:cs="Times New Roman"/>
          <w:sz w:val="24"/>
          <w:szCs w:val="24"/>
        </w:rPr>
        <w:pPrChange w:id="675" w:author="sunny" w:date="2016-12-06T17:28:00Z">
          <w:pPr>
            <w:widowControl w:val="0"/>
            <w:autoSpaceDE w:val="0"/>
            <w:autoSpaceDN w:val="0"/>
            <w:adjustRightInd w:val="0"/>
            <w:spacing w:after="0" w:line="240" w:lineRule="auto"/>
          </w:pPr>
        </w:pPrChange>
      </w:pPr>
      <w:del w:id="676"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677" w:author="sunny" w:date="2016-12-06T17:48:00Z"/>
          <w:rFonts w:ascii="Times New Roman" w:hAnsi="Times New Roman" w:cs="Times New Roman"/>
          <w:sz w:val="24"/>
          <w:szCs w:val="24"/>
        </w:rPr>
        <w:pPrChange w:id="678" w:author="sunny" w:date="2016-12-06T17:28:00Z">
          <w:pPr>
            <w:widowControl w:val="0"/>
            <w:autoSpaceDE w:val="0"/>
            <w:autoSpaceDN w:val="0"/>
            <w:adjustRightInd w:val="0"/>
            <w:spacing w:after="0" w:line="240" w:lineRule="auto"/>
          </w:pPr>
        </w:pPrChange>
      </w:pPr>
      <w:del w:id="679"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680" w:author="sunny" w:date="2016-12-06T17:48:00Z"/>
          <w:rFonts w:ascii="Times New Roman" w:hAnsi="Times New Roman" w:cs="Times New Roman"/>
          <w:sz w:val="24"/>
          <w:szCs w:val="24"/>
        </w:rPr>
        <w:pPrChange w:id="681" w:author="sunny" w:date="2016-12-06T17:28:00Z">
          <w:pPr>
            <w:widowControl w:val="0"/>
            <w:autoSpaceDE w:val="0"/>
            <w:autoSpaceDN w:val="0"/>
            <w:adjustRightInd w:val="0"/>
            <w:spacing w:after="0" w:line="240" w:lineRule="auto"/>
          </w:pPr>
        </w:pPrChange>
      </w:pPr>
      <w:del w:id="682"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683" w:author="sunny" w:date="2016-12-06T17:48:00Z"/>
          <w:rFonts w:ascii="Times New Roman" w:hAnsi="Times New Roman" w:cs="Times New Roman"/>
          <w:sz w:val="24"/>
          <w:szCs w:val="24"/>
        </w:rPr>
        <w:pPrChange w:id="684" w:author="sunny" w:date="2016-12-06T17:28:00Z">
          <w:pPr>
            <w:widowControl w:val="0"/>
            <w:autoSpaceDE w:val="0"/>
            <w:autoSpaceDN w:val="0"/>
            <w:adjustRightInd w:val="0"/>
            <w:spacing w:after="0" w:line="240" w:lineRule="auto"/>
          </w:pPr>
        </w:pPrChange>
      </w:pPr>
      <w:del w:id="685"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686" w:author="sunny" w:date="2016-12-06T17:48:00Z"/>
          <w:rFonts w:ascii="Times New Roman" w:hAnsi="Times New Roman" w:cs="Times New Roman"/>
          <w:sz w:val="24"/>
          <w:szCs w:val="24"/>
        </w:rPr>
        <w:pPrChange w:id="687" w:author="sunny" w:date="2016-12-06T17:28:00Z">
          <w:pPr>
            <w:widowControl w:val="0"/>
            <w:autoSpaceDE w:val="0"/>
            <w:autoSpaceDN w:val="0"/>
            <w:adjustRightInd w:val="0"/>
            <w:spacing w:after="0" w:line="240" w:lineRule="auto"/>
          </w:pPr>
        </w:pPrChange>
      </w:pPr>
      <w:del w:id="688"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689" w:author="sunny" w:date="2016-12-06T17:48:00Z"/>
          <w:rFonts w:ascii="Times New Roman" w:hAnsi="Times New Roman" w:cs="Times New Roman"/>
          <w:sz w:val="24"/>
          <w:szCs w:val="24"/>
        </w:rPr>
        <w:pPrChange w:id="690" w:author="sunny" w:date="2016-12-06T17:28:00Z">
          <w:pPr>
            <w:widowControl w:val="0"/>
            <w:autoSpaceDE w:val="0"/>
            <w:autoSpaceDN w:val="0"/>
            <w:adjustRightInd w:val="0"/>
            <w:spacing w:after="0" w:line="240" w:lineRule="auto"/>
          </w:pPr>
        </w:pPrChange>
      </w:pPr>
      <w:del w:id="691"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692" w:author="sunny" w:date="2016-12-06T17:48:00Z"/>
          <w:rFonts w:ascii="Times New Roman" w:hAnsi="Times New Roman" w:cs="Times New Roman"/>
          <w:sz w:val="24"/>
          <w:szCs w:val="24"/>
        </w:rPr>
        <w:pPrChange w:id="693" w:author="sunny" w:date="2016-12-06T17:28:00Z">
          <w:pPr>
            <w:widowControl w:val="0"/>
            <w:autoSpaceDE w:val="0"/>
            <w:autoSpaceDN w:val="0"/>
            <w:adjustRightInd w:val="0"/>
            <w:spacing w:after="0" w:line="240" w:lineRule="auto"/>
          </w:pPr>
        </w:pPrChange>
      </w:pPr>
      <w:del w:id="694"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695" w:author="sunny" w:date="2016-12-06T17:48:00Z"/>
          <w:rFonts w:ascii="Times New Roman" w:hAnsi="Times New Roman" w:cs="Times New Roman"/>
          <w:sz w:val="24"/>
          <w:szCs w:val="24"/>
        </w:rPr>
        <w:pPrChange w:id="696" w:author="sunny" w:date="2016-12-06T17:28:00Z">
          <w:pPr>
            <w:widowControl w:val="0"/>
            <w:autoSpaceDE w:val="0"/>
            <w:autoSpaceDN w:val="0"/>
            <w:adjustRightInd w:val="0"/>
            <w:spacing w:after="0" w:line="240" w:lineRule="auto"/>
          </w:pPr>
        </w:pPrChange>
      </w:pPr>
      <w:del w:id="697"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698" w:author="sunny" w:date="2016-12-06T17:48:00Z"/>
          <w:rFonts w:ascii="Times New Roman" w:hAnsi="Times New Roman" w:cs="Times New Roman"/>
          <w:sz w:val="24"/>
          <w:szCs w:val="24"/>
        </w:rPr>
        <w:pPrChange w:id="699" w:author="sunny" w:date="2016-12-06T17:28:00Z">
          <w:pPr>
            <w:widowControl w:val="0"/>
            <w:autoSpaceDE w:val="0"/>
            <w:autoSpaceDN w:val="0"/>
            <w:adjustRightInd w:val="0"/>
            <w:spacing w:after="0" w:line="240" w:lineRule="auto"/>
          </w:pPr>
        </w:pPrChange>
      </w:pPr>
      <w:del w:id="700"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701" w:author="sunny" w:date="2016-12-06T17:48:00Z"/>
          <w:rFonts w:ascii="Times New Roman" w:hAnsi="Times New Roman" w:cs="Times New Roman"/>
          <w:sz w:val="24"/>
          <w:szCs w:val="24"/>
        </w:rPr>
        <w:pPrChange w:id="702" w:author="sunny" w:date="2016-12-06T17:28:00Z">
          <w:pPr>
            <w:widowControl w:val="0"/>
            <w:autoSpaceDE w:val="0"/>
            <w:autoSpaceDN w:val="0"/>
            <w:adjustRightInd w:val="0"/>
            <w:spacing w:after="0" w:line="240" w:lineRule="auto"/>
          </w:pPr>
        </w:pPrChange>
      </w:pPr>
      <w:del w:id="703"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704" w:author="sunny" w:date="2016-12-06T17:48:00Z"/>
          <w:rFonts w:ascii="Times New Roman" w:hAnsi="Times New Roman" w:cs="Times New Roman"/>
          <w:sz w:val="24"/>
          <w:szCs w:val="24"/>
        </w:rPr>
        <w:pPrChange w:id="705" w:author="sunny" w:date="2016-12-06T17:28:00Z">
          <w:pPr>
            <w:widowControl w:val="0"/>
            <w:autoSpaceDE w:val="0"/>
            <w:autoSpaceDN w:val="0"/>
            <w:adjustRightInd w:val="0"/>
            <w:spacing w:after="0" w:line="240" w:lineRule="auto"/>
          </w:pPr>
        </w:pPrChange>
      </w:pPr>
      <w:del w:id="706"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707" w:author="sunny" w:date="2016-12-06T17:48:00Z"/>
          <w:rFonts w:ascii="Times New Roman" w:hAnsi="Times New Roman" w:cs="Times New Roman"/>
          <w:sz w:val="24"/>
          <w:szCs w:val="24"/>
        </w:rPr>
        <w:pPrChange w:id="708" w:author="sunny" w:date="2016-12-06T17:28:00Z">
          <w:pPr>
            <w:widowControl w:val="0"/>
            <w:autoSpaceDE w:val="0"/>
            <w:autoSpaceDN w:val="0"/>
            <w:adjustRightInd w:val="0"/>
            <w:spacing w:after="0" w:line="240" w:lineRule="auto"/>
          </w:pPr>
        </w:pPrChange>
      </w:pPr>
      <w:del w:id="709"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710" w:author="sunny" w:date="2016-12-06T17:48:00Z"/>
          <w:rFonts w:ascii="Times New Roman" w:hAnsi="Times New Roman" w:cs="Times New Roman"/>
          <w:sz w:val="24"/>
          <w:szCs w:val="24"/>
        </w:rPr>
        <w:pPrChange w:id="711" w:author="sunny" w:date="2016-12-06T17:28:00Z">
          <w:pPr>
            <w:widowControl w:val="0"/>
            <w:autoSpaceDE w:val="0"/>
            <w:autoSpaceDN w:val="0"/>
            <w:adjustRightInd w:val="0"/>
            <w:spacing w:after="0" w:line="240" w:lineRule="auto"/>
          </w:pPr>
        </w:pPrChange>
      </w:pPr>
      <w:del w:id="712"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713" w:author="sunny" w:date="2016-12-06T17:48:00Z"/>
          <w:rFonts w:ascii="Times New Roman" w:hAnsi="Times New Roman" w:cs="Times New Roman"/>
          <w:sz w:val="24"/>
          <w:szCs w:val="24"/>
        </w:rPr>
        <w:pPrChange w:id="714" w:author="sunny" w:date="2016-12-06T17:28:00Z">
          <w:pPr>
            <w:widowControl w:val="0"/>
            <w:autoSpaceDE w:val="0"/>
            <w:autoSpaceDN w:val="0"/>
            <w:adjustRightInd w:val="0"/>
            <w:spacing w:after="0" w:line="240" w:lineRule="auto"/>
          </w:pPr>
        </w:pPrChange>
      </w:pPr>
      <w:del w:id="715"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716" w:author="sunny" w:date="2016-12-06T17:48:00Z"/>
          <w:rFonts w:ascii="Times New Roman" w:hAnsi="Times New Roman" w:cs="Times New Roman"/>
          <w:sz w:val="24"/>
          <w:szCs w:val="24"/>
        </w:rPr>
        <w:pPrChange w:id="717" w:author="sunny" w:date="2016-12-06T17:28:00Z">
          <w:pPr>
            <w:widowControl w:val="0"/>
            <w:autoSpaceDE w:val="0"/>
            <w:autoSpaceDN w:val="0"/>
            <w:adjustRightInd w:val="0"/>
            <w:spacing w:after="0" w:line="240" w:lineRule="auto"/>
          </w:pPr>
        </w:pPrChange>
      </w:pPr>
      <w:del w:id="718"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719" w:author="sunny" w:date="2016-12-06T17:48:00Z"/>
          <w:rFonts w:ascii="Times New Roman" w:hAnsi="Times New Roman" w:cs="Times New Roman"/>
          <w:sz w:val="24"/>
          <w:szCs w:val="24"/>
        </w:rPr>
        <w:pPrChange w:id="720" w:author="sunny" w:date="2016-12-06T17:28:00Z">
          <w:pPr>
            <w:widowControl w:val="0"/>
            <w:autoSpaceDE w:val="0"/>
            <w:autoSpaceDN w:val="0"/>
            <w:adjustRightInd w:val="0"/>
            <w:spacing w:after="0" w:line="240" w:lineRule="auto"/>
          </w:pPr>
        </w:pPrChange>
      </w:pPr>
      <w:del w:id="721"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722" w:author="sunny" w:date="2016-12-06T17:48:00Z"/>
          <w:rFonts w:ascii="Times New Roman" w:hAnsi="Times New Roman" w:cs="Times New Roman"/>
          <w:sz w:val="24"/>
          <w:szCs w:val="24"/>
        </w:rPr>
        <w:pPrChange w:id="723" w:author="sunny" w:date="2016-12-06T17:28:00Z">
          <w:pPr>
            <w:widowControl w:val="0"/>
            <w:autoSpaceDE w:val="0"/>
            <w:autoSpaceDN w:val="0"/>
            <w:adjustRightInd w:val="0"/>
            <w:spacing w:after="0" w:line="240" w:lineRule="auto"/>
          </w:pPr>
        </w:pPrChange>
      </w:pPr>
      <w:del w:id="724"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725" w:author="sunny" w:date="2016-12-06T17:48:00Z"/>
          <w:rFonts w:ascii="Times New Roman" w:hAnsi="Times New Roman" w:cs="Times New Roman"/>
          <w:sz w:val="24"/>
          <w:szCs w:val="24"/>
        </w:rPr>
        <w:pPrChange w:id="726" w:author="sunny" w:date="2016-12-06T17:28:00Z">
          <w:pPr>
            <w:widowControl w:val="0"/>
            <w:autoSpaceDE w:val="0"/>
            <w:autoSpaceDN w:val="0"/>
            <w:adjustRightInd w:val="0"/>
            <w:spacing w:after="0" w:line="240" w:lineRule="auto"/>
          </w:pPr>
        </w:pPrChange>
      </w:pPr>
      <w:del w:id="727"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728" w:author="sunny" w:date="2016-12-06T17:48:00Z"/>
          <w:rFonts w:ascii="Times New Roman" w:hAnsi="Times New Roman" w:cs="Times New Roman"/>
          <w:sz w:val="24"/>
          <w:szCs w:val="24"/>
        </w:rPr>
        <w:pPrChange w:id="729" w:author="sunny" w:date="2016-12-06T17:28:00Z">
          <w:pPr>
            <w:widowControl w:val="0"/>
            <w:autoSpaceDE w:val="0"/>
            <w:autoSpaceDN w:val="0"/>
            <w:adjustRightInd w:val="0"/>
            <w:spacing w:after="0" w:line="240" w:lineRule="auto"/>
          </w:pPr>
        </w:pPrChange>
      </w:pPr>
      <w:del w:id="730"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731" w:author="sunny" w:date="2016-12-06T17:48:00Z"/>
          <w:rFonts w:ascii="Times New Roman" w:hAnsi="Times New Roman" w:cs="Times New Roman"/>
          <w:sz w:val="24"/>
          <w:szCs w:val="24"/>
        </w:rPr>
        <w:pPrChange w:id="732" w:author="sunny" w:date="2016-12-06T17:28:00Z">
          <w:pPr>
            <w:widowControl w:val="0"/>
            <w:autoSpaceDE w:val="0"/>
            <w:autoSpaceDN w:val="0"/>
            <w:adjustRightInd w:val="0"/>
            <w:spacing w:after="0" w:line="240" w:lineRule="auto"/>
          </w:pPr>
        </w:pPrChange>
      </w:pPr>
      <w:del w:id="733"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734" w:author="sunny" w:date="2016-12-06T17:48:00Z"/>
          <w:rFonts w:ascii="Times New Roman" w:hAnsi="Times New Roman" w:cs="Times New Roman"/>
          <w:sz w:val="24"/>
          <w:szCs w:val="24"/>
        </w:rPr>
        <w:pPrChange w:id="735" w:author="sunny" w:date="2016-12-06T17:28:00Z">
          <w:pPr>
            <w:widowControl w:val="0"/>
            <w:autoSpaceDE w:val="0"/>
            <w:autoSpaceDN w:val="0"/>
            <w:adjustRightInd w:val="0"/>
            <w:spacing w:after="0" w:line="240" w:lineRule="auto"/>
          </w:pPr>
        </w:pPrChange>
      </w:pPr>
      <w:del w:id="736"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737" w:author="sunny" w:date="2016-12-06T17:48:00Z"/>
          <w:rFonts w:ascii="Times New Roman" w:hAnsi="Times New Roman" w:cs="Times New Roman"/>
          <w:sz w:val="24"/>
          <w:szCs w:val="24"/>
        </w:rPr>
        <w:pPrChange w:id="738" w:author="sunny" w:date="2016-12-06T17:28:00Z">
          <w:pPr>
            <w:widowControl w:val="0"/>
            <w:autoSpaceDE w:val="0"/>
            <w:autoSpaceDN w:val="0"/>
            <w:adjustRightInd w:val="0"/>
            <w:spacing w:after="0" w:line="240" w:lineRule="auto"/>
          </w:pPr>
        </w:pPrChange>
      </w:pPr>
      <w:del w:id="739"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740" w:author="sunny" w:date="2016-12-06T17:48:00Z"/>
          <w:rFonts w:ascii="Times New Roman" w:hAnsi="Times New Roman" w:cs="Times New Roman"/>
          <w:sz w:val="24"/>
          <w:szCs w:val="24"/>
        </w:rPr>
        <w:pPrChange w:id="741" w:author="sunny" w:date="2016-12-06T17:28:00Z">
          <w:pPr>
            <w:widowControl w:val="0"/>
            <w:autoSpaceDE w:val="0"/>
            <w:autoSpaceDN w:val="0"/>
            <w:adjustRightInd w:val="0"/>
            <w:spacing w:after="0" w:line="240" w:lineRule="auto"/>
          </w:pPr>
        </w:pPrChange>
      </w:pPr>
      <w:del w:id="742"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743" w:author="sunny" w:date="2016-12-06T17:48:00Z"/>
          <w:rFonts w:ascii="Times New Roman" w:hAnsi="Times New Roman" w:cs="Times New Roman"/>
          <w:sz w:val="24"/>
          <w:szCs w:val="24"/>
        </w:rPr>
        <w:pPrChange w:id="744" w:author="sunny" w:date="2016-12-06T17:28:00Z">
          <w:pPr>
            <w:widowControl w:val="0"/>
            <w:autoSpaceDE w:val="0"/>
            <w:autoSpaceDN w:val="0"/>
            <w:adjustRightInd w:val="0"/>
            <w:spacing w:after="0" w:line="240" w:lineRule="auto"/>
          </w:pPr>
        </w:pPrChange>
      </w:pPr>
      <w:del w:id="745"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746" w:author="sunny" w:date="2016-12-06T17:48:00Z"/>
          <w:rFonts w:ascii="Times New Roman" w:hAnsi="Times New Roman" w:cs="Times New Roman"/>
          <w:sz w:val="24"/>
          <w:szCs w:val="24"/>
        </w:rPr>
        <w:pPrChange w:id="747" w:author="sunny" w:date="2016-12-06T17:28:00Z">
          <w:pPr>
            <w:widowControl w:val="0"/>
            <w:autoSpaceDE w:val="0"/>
            <w:autoSpaceDN w:val="0"/>
            <w:adjustRightInd w:val="0"/>
            <w:spacing w:after="0" w:line="240" w:lineRule="auto"/>
          </w:pPr>
        </w:pPrChange>
      </w:pPr>
      <w:del w:id="748"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749" w:author="sunny" w:date="2016-12-06T17:48:00Z"/>
          <w:rFonts w:ascii="Times New Roman" w:hAnsi="Times New Roman" w:cs="Times New Roman"/>
          <w:sz w:val="24"/>
          <w:szCs w:val="24"/>
        </w:rPr>
        <w:pPrChange w:id="750" w:author="sunny" w:date="2016-12-06T17:28:00Z">
          <w:pPr>
            <w:widowControl w:val="0"/>
            <w:autoSpaceDE w:val="0"/>
            <w:autoSpaceDN w:val="0"/>
            <w:adjustRightInd w:val="0"/>
            <w:spacing w:after="0" w:line="240" w:lineRule="auto"/>
          </w:pPr>
        </w:pPrChange>
      </w:pPr>
      <w:del w:id="751"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752" w:author="sunny" w:date="2016-12-06T17:48:00Z"/>
          <w:rFonts w:ascii="Times New Roman" w:hAnsi="Times New Roman" w:cs="Times New Roman"/>
          <w:sz w:val="24"/>
          <w:szCs w:val="24"/>
        </w:rPr>
        <w:pPrChange w:id="753" w:author="sunny" w:date="2016-12-06T17:28:00Z">
          <w:pPr>
            <w:widowControl w:val="0"/>
            <w:autoSpaceDE w:val="0"/>
            <w:autoSpaceDN w:val="0"/>
            <w:adjustRightInd w:val="0"/>
            <w:spacing w:after="0" w:line="240" w:lineRule="auto"/>
          </w:pPr>
        </w:pPrChange>
      </w:pPr>
      <w:del w:id="754"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755" w:author="sunny" w:date="2016-12-06T17:48:00Z"/>
          <w:rFonts w:ascii="Times New Roman" w:hAnsi="Times New Roman" w:cs="Times New Roman"/>
          <w:sz w:val="24"/>
          <w:szCs w:val="24"/>
        </w:rPr>
        <w:pPrChange w:id="756" w:author="sunny" w:date="2016-12-06T17:28:00Z">
          <w:pPr>
            <w:widowControl w:val="0"/>
            <w:autoSpaceDE w:val="0"/>
            <w:autoSpaceDN w:val="0"/>
            <w:adjustRightInd w:val="0"/>
            <w:spacing w:after="0" w:line="240" w:lineRule="auto"/>
          </w:pPr>
        </w:pPrChange>
      </w:pPr>
      <w:del w:id="757"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758" w:author="sunny" w:date="2016-12-06T17:48:00Z"/>
          <w:rFonts w:ascii="Times New Roman" w:hAnsi="Times New Roman" w:cs="Times New Roman"/>
          <w:sz w:val="24"/>
          <w:szCs w:val="24"/>
        </w:rPr>
        <w:pPrChange w:id="759" w:author="sunny" w:date="2016-12-06T17:28:00Z">
          <w:pPr>
            <w:widowControl w:val="0"/>
            <w:autoSpaceDE w:val="0"/>
            <w:autoSpaceDN w:val="0"/>
            <w:adjustRightInd w:val="0"/>
            <w:spacing w:after="0" w:line="240" w:lineRule="auto"/>
          </w:pPr>
        </w:pPrChange>
      </w:pPr>
      <w:del w:id="760"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761" w:author="sunny" w:date="2016-12-06T17:48:00Z"/>
          <w:rFonts w:ascii="Times New Roman" w:hAnsi="Times New Roman" w:cs="Times New Roman"/>
          <w:sz w:val="24"/>
          <w:szCs w:val="24"/>
        </w:rPr>
        <w:pPrChange w:id="762" w:author="sunny" w:date="2016-12-06T17:28:00Z">
          <w:pPr>
            <w:widowControl w:val="0"/>
            <w:autoSpaceDE w:val="0"/>
            <w:autoSpaceDN w:val="0"/>
            <w:adjustRightInd w:val="0"/>
            <w:spacing w:after="0" w:line="240" w:lineRule="auto"/>
          </w:pPr>
        </w:pPrChange>
      </w:pPr>
      <w:del w:id="763"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764" w:author="sunny" w:date="2016-12-06T17:48:00Z"/>
          <w:rFonts w:ascii="Times New Roman" w:hAnsi="Times New Roman" w:cs="Times New Roman"/>
          <w:sz w:val="24"/>
          <w:szCs w:val="24"/>
        </w:rPr>
        <w:pPrChange w:id="765" w:author="sunny" w:date="2016-12-06T17:28:00Z">
          <w:pPr>
            <w:widowControl w:val="0"/>
            <w:autoSpaceDE w:val="0"/>
            <w:autoSpaceDN w:val="0"/>
            <w:adjustRightInd w:val="0"/>
            <w:spacing w:after="0" w:line="240" w:lineRule="auto"/>
          </w:pPr>
        </w:pPrChange>
      </w:pPr>
      <w:del w:id="766"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767" w:author="sunny" w:date="2016-12-06T17:48:00Z"/>
          <w:rFonts w:ascii="Times New Roman" w:hAnsi="Times New Roman" w:cs="Times New Roman"/>
          <w:sz w:val="24"/>
          <w:szCs w:val="24"/>
        </w:rPr>
        <w:pPrChange w:id="768" w:author="sunny" w:date="2016-12-06T17:28:00Z">
          <w:pPr>
            <w:widowControl w:val="0"/>
            <w:autoSpaceDE w:val="0"/>
            <w:autoSpaceDN w:val="0"/>
            <w:adjustRightInd w:val="0"/>
            <w:spacing w:after="0" w:line="240" w:lineRule="auto"/>
          </w:pPr>
        </w:pPrChange>
      </w:pPr>
      <w:del w:id="769"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770" w:author="sunny" w:date="2016-12-06T17:48:00Z"/>
          <w:rFonts w:ascii="Times New Roman" w:hAnsi="Times New Roman" w:cs="Times New Roman"/>
          <w:sz w:val="24"/>
          <w:szCs w:val="24"/>
        </w:rPr>
        <w:pPrChange w:id="771" w:author="sunny" w:date="2016-12-06T17:28:00Z">
          <w:pPr>
            <w:widowControl w:val="0"/>
            <w:autoSpaceDE w:val="0"/>
            <w:autoSpaceDN w:val="0"/>
            <w:adjustRightInd w:val="0"/>
            <w:spacing w:after="0" w:line="240" w:lineRule="auto"/>
          </w:pPr>
        </w:pPrChange>
      </w:pPr>
      <w:del w:id="772"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773" w:author="sunny" w:date="2016-12-06T17:48:00Z"/>
          <w:rFonts w:ascii="Times New Roman" w:hAnsi="Times New Roman" w:cs="Times New Roman"/>
          <w:sz w:val="24"/>
          <w:szCs w:val="24"/>
        </w:rPr>
        <w:pPrChange w:id="774" w:author="sunny" w:date="2016-12-06T17:28:00Z">
          <w:pPr>
            <w:widowControl w:val="0"/>
            <w:autoSpaceDE w:val="0"/>
            <w:autoSpaceDN w:val="0"/>
            <w:adjustRightInd w:val="0"/>
            <w:spacing w:after="0" w:line="240" w:lineRule="auto"/>
          </w:pPr>
        </w:pPrChange>
      </w:pPr>
      <w:del w:id="775"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776" w:author="sunny" w:date="2016-12-06T17:48:00Z"/>
          <w:rFonts w:ascii="Times New Roman" w:hAnsi="Times New Roman" w:cs="Times New Roman"/>
          <w:sz w:val="24"/>
          <w:szCs w:val="24"/>
        </w:rPr>
        <w:pPrChange w:id="777" w:author="sunny" w:date="2016-12-06T17:28:00Z">
          <w:pPr>
            <w:widowControl w:val="0"/>
            <w:autoSpaceDE w:val="0"/>
            <w:autoSpaceDN w:val="0"/>
            <w:adjustRightInd w:val="0"/>
            <w:spacing w:after="0" w:line="240" w:lineRule="auto"/>
          </w:pPr>
        </w:pPrChange>
      </w:pPr>
      <w:del w:id="778"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779" w:author="sunny" w:date="2016-12-06T16:14:00Z"/>
          <w:rFonts w:ascii="Times New Roman" w:hAnsi="Times New Roman" w:cs="Times New Roman"/>
          <w:sz w:val="24"/>
          <w:szCs w:val="24"/>
          <w:rPrChange w:id="780" w:author="Unemo Magnus, USÖ Labmed länsklinik" w:date="2016-11-14T17:51:00Z">
            <w:rPr>
              <w:del w:id="781" w:author="sunny" w:date="2016-12-06T16:14:00Z"/>
              <w:rFonts w:ascii="Calibri" w:hAnsi="Calibri"/>
            </w:rPr>
          </w:rPrChange>
        </w:rPr>
        <w:pPrChange w:id="782" w:author="Unemo Magnus, USÖ Labmed länsklinik" w:date="2016-11-14T18:38:00Z">
          <w:pPr>
            <w:pStyle w:val="Bibliography"/>
          </w:pPr>
        </w:pPrChange>
      </w:pPr>
      <w:del w:id="783" w:author="sunny" w:date="2016-12-06T16:14:00Z">
        <w:r w:rsidRPr="006F644E" w:rsidDel="00C63D81">
          <w:rPr>
            <w:rFonts w:ascii="Times New Roman" w:hAnsi="Times New Roman" w:cs="Times New Roman"/>
            <w:sz w:val="24"/>
            <w:szCs w:val="24"/>
            <w:lang w:val="de-CH"/>
            <w:rPrChange w:id="784"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785"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786"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787"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788"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789"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790"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791"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792" w:author="sunny" w:date="2016-12-06T16:14:00Z"/>
          <w:rFonts w:ascii="Times New Roman" w:hAnsi="Times New Roman" w:cs="Times New Roman"/>
          <w:sz w:val="24"/>
          <w:szCs w:val="24"/>
          <w:lang w:val="sv-SE"/>
          <w:rPrChange w:id="793" w:author="Unemo Magnus, USÖ Labmed länsklinik" w:date="2016-11-15T15:02:00Z">
            <w:rPr>
              <w:del w:id="794" w:author="sunny" w:date="2016-12-06T16:14:00Z"/>
              <w:rFonts w:ascii="Calibri" w:hAnsi="Calibri"/>
            </w:rPr>
          </w:rPrChange>
        </w:rPr>
        <w:pPrChange w:id="795" w:author="Unemo Magnus, USÖ Labmed länsklinik" w:date="2016-11-14T18:38:00Z">
          <w:pPr>
            <w:pStyle w:val="Bibliography"/>
          </w:pPr>
        </w:pPrChange>
      </w:pPr>
      <w:del w:id="796" w:author="sunny" w:date="2016-12-06T16:14:00Z">
        <w:r w:rsidRPr="006F644E" w:rsidDel="00C63D81">
          <w:rPr>
            <w:rFonts w:ascii="Times New Roman" w:hAnsi="Times New Roman" w:cs="Times New Roman"/>
            <w:sz w:val="24"/>
            <w:szCs w:val="24"/>
            <w:rPrChange w:id="797" w:author="Unemo Magnus, USÖ Labmed länsklinik" w:date="2016-11-14T17:51:00Z">
              <w:rPr>
                <w:rFonts w:ascii="Calibri" w:hAnsi="Calibri"/>
              </w:rPr>
            </w:rPrChange>
          </w:rPr>
          <w:delText>2. Liu H, Taylor TH, Pettus K</w:delText>
        </w:r>
      </w:del>
      <w:ins w:id="798" w:author="Unemo Magnus, USÖ Labmed länsklinik" w:date="2016-11-14T18:39:00Z">
        <w:del w:id="799"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800" w:author="sunny" w:date="2016-12-06T16:14:00Z">
        <w:r w:rsidRPr="006F644E" w:rsidDel="00C63D81">
          <w:rPr>
            <w:rFonts w:ascii="Times New Roman" w:hAnsi="Times New Roman" w:cs="Times New Roman"/>
            <w:sz w:val="24"/>
            <w:szCs w:val="24"/>
            <w:rPrChange w:id="801" w:author="Unemo Magnus, USÖ Labmed länsklinik" w:date="2016-11-14T17:51:00Z">
              <w:rPr>
                <w:rFonts w:ascii="Calibri" w:hAnsi="Calibri"/>
              </w:rPr>
            </w:rPrChange>
          </w:rPr>
          <w:delText xml:space="preserve">, Trees D. Assessment of Etest as an Alternative </w:delText>
        </w:r>
      </w:del>
      <w:ins w:id="802" w:author="Unemo Magnus, USÖ Labmed länsklinik" w:date="2016-11-14T18:39:00Z">
        <w:del w:id="803"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804" w:author="Unemo Magnus, USÖ Labmed länsklinik" w:date="2016-11-14T17:51:00Z">
                <w:rPr>
                  <w:rFonts w:ascii="Calibri" w:hAnsi="Calibri"/>
                </w:rPr>
              </w:rPrChange>
            </w:rPr>
            <w:delText xml:space="preserve">lternative </w:delText>
          </w:r>
        </w:del>
      </w:ins>
      <w:del w:id="805" w:author="sunny" w:date="2016-12-06T16:14:00Z">
        <w:r w:rsidRPr="006F644E" w:rsidDel="00C63D81">
          <w:rPr>
            <w:rFonts w:ascii="Times New Roman" w:hAnsi="Times New Roman" w:cs="Times New Roman"/>
            <w:sz w:val="24"/>
            <w:szCs w:val="24"/>
            <w:rPrChange w:id="806" w:author="Unemo Magnus, USÖ Labmed länsklinik" w:date="2016-11-14T17:51:00Z">
              <w:rPr>
                <w:rFonts w:ascii="Calibri" w:hAnsi="Calibri"/>
              </w:rPr>
            </w:rPrChange>
          </w:rPr>
          <w:delText xml:space="preserve">to Agar </w:delText>
        </w:r>
      </w:del>
      <w:ins w:id="807" w:author="Unemo Magnus, USÖ Labmed länsklinik" w:date="2016-11-14T18:39:00Z">
        <w:del w:id="808"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809" w:author="Unemo Magnus, USÖ Labmed länsklinik" w:date="2016-11-14T17:51:00Z">
                <w:rPr>
                  <w:rFonts w:ascii="Calibri" w:hAnsi="Calibri"/>
                </w:rPr>
              </w:rPrChange>
            </w:rPr>
            <w:delText xml:space="preserve">gar </w:delText>
          </w:r>
        </w:del>
      </w:ins>
      <w:del w:id="810" w:author="sunny" w:date="2016-12-06T16:14:00Z">
        <w:r w:rsidRPr="006F644E" w:rsidDel="00C63D81">
          <w:rPr>
            <w:rFonts w:ascii="Times New Roman" w:hAnsi="Times New Roman" w:cs="Times New Roman"/>
            <w:sz w:val="24"/>
            <w:szCs w:val="24"/>
            <w:rPrChange w:id="811" w:author="Unemo Magnus, USÖ Labmed länsklinik" w:date="2016-11-14T17:51:00Z">
              <w:rPr>
                <w:rFonts w:ascii="Calibri" w:hAnsi="Calibri"/>
              </w:rPr>
            </w:rPrChange>
          </w:rPr>
          <w:delText xml:space="preserve">Dilution </w:delText>
        </w:r>
      </w:del>
      <w:ins w:id="812" w:author="Unemo Magnus, USÖ Labmed länsklinik" w:date="2016-11-14T18:39:00Z">
        <w:del w:id="813"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814" w:author="Unemo Magnus, USÖ Labmed länsklinik" w:date="2016-11-14T17:51:00Z">
                <w:rPr>
                  <w:rFonts w:ascii="Calibri" w:hAnsi="Calibri"/>
                </w:rPr>
              </w:rPrChange>
            </w:rPr>
            <w:delText xml:space="preserve">ilution </w:delText>
          </w:r>
        </w:del>
      </w:ins>
      <w:del w:id="815" w:author="sunny" w:date="2016-12-06T16:14:00Z">
        <w:r w:rsidRPr="006F644E" w:rsidDel="00C63D81">
          <w:rPr>
            <w:rFonts w:ascii="Times New Roman" w:hAnsi="Times New Roman" w:cs="Times New Roman"/>
            <w:sz w:val="24"/>
            <w:szCs w:val="24"/>
            <w:rPrChange w:id="816" w:author="Unemo Magnus, USÖ Labmed länsklinik" w:date="2016-11-14T17:51:00Z">
              <w:rPr>
                <w:rFonts w:ascii="Calibri" w:hAnsi="Calibri"/>
              </w:rPr>
            </w:rPrChange>
          </w:rPr>
          <w:delText xml:space="preserve">for Antimicrobial </w:delText>
        </w:r>
      </w:del>
      <w:ins w:id="817" w:author="Unemo Magnus, USÖ Labmed länsklinik" w:date="2016-11-14T18:39:00Z">
        <w:del w:id="818"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819" w:author="Unemo Magnus, USÖ Labmed länsklinik" w:date="2016-11-14T17:51:00Z">
                <w:rPr>
                  <w:rFonts w:ascii="Calibri" w:hAnsi="Calibri"/>
                </w:rPr>
              </w:rPrChange>
            </w:rPr>
            <w:delText xml:space="preserve">ntimicrobial </w:delText>
          </w:r>
        </w:del>
      </w:ins>
      <w:del w:id="820" w:author="sunny" w:date="2016-12-06T16:14:00Z">
        <w:r w:rsidRPr="006F644E" w:rsidDel="00C63D81">
          <w:rPr>
            <w:rFonts w:ascii="Times New Roman" w:hAnsi="Times New Roman" w:cs="Times New Roman"/>
            <w:sz w:val="24"/>
            <w:szCs w:val="24"/>
            <w:rPrChange w:id="821" w:author="Unemo Magnus, USÖ Labmed länsklinik" w:date="2016-11-14T17:51:00Z">
              <w:rPr>
                <w:rFonts w:ascii="Calibri" w:hAnsi="Calibri"/>
              </w:rPr>
            </w:rPrChange>
          </w:rPr>
          <w:delText xml:space="preserve">Susceptibility </w:delText>
        </w:r>
      </w:del>
      <w:ins w:id="822" w:author="Unemo Magnus, USÖ Labmed länsklinik" w:date="2016-11-14T18:39:00Z">
        <w:del w:id="823"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824" w:author="Unemo Magnus, USÖ Labmed länsklinik" w:date="2016-11-14T17:51:00Z">
                <w:rPr>
                  <w:rFonts w:ascii="Calibri" w:hAnsi="Calibri"/>
                </w:rPr>
              </w:rPrChange>
            </w:rPr>
            <w:delText xml:space="preserve">usceptibility </w:delText>
          </w:r>
        </w:del>
      </w:ins>
      <w:del w:id="825" w:author="sunny" w:date="2016-12-06T16:14:00Z">
        <w:r w:rsidRPr="006F644E" w:rsidDel="00C63D81">
          <w:rPr>
            <w:rFonts w:ascii="Times New Roman" w:hAnsi="Times New Roman" w:cs="Times New Roman"/>
            <w:sz w:val="24"/>
            <w:szCs w:val="24"/>
            <w:rPrChange w:id="826" w:author="Unemo Magnus, USÖ Labmed länsklinik" w:date="2016-11-14T17:51:00Z">
              <w:rPr>
                <w:rFonts w:ascii="Calibri" w:hAnsi="Calibri"/>
              </w:rPr>
            </w:rPrChange>
          </w:rPr>
          <w:delText xml:space="preserve">Testing </w:delText>
        </w:r>
      </w:del>
      <w:ins w:id="827" w:author="Unemo Magnus, USÖ Labmed länsklinik" w:date="2016-11-14T18:39:00Z">
        <w:del w:id="828"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829" w:author="Unemo Magnus, USÖ Labmed länsklinik" w:date="2016-11-14T17:51:00Z">
                <w:rPr>
                  <w:rFonts w:ascii="Calibri" w:hAnsi="Calibri"/>
                </w:rPr>
              </w:rPrChange>
            </w:rPr>
            <w:delText xml:space="preserve">esting </w:delText>
          </w:r>
        </w:del>
      </w:ins>
      <w:del w:id="830" w:author="sunny" w:date="2016-12-06T16:14:00Z">
        <w:r w:rsidRPr="006F644E" w:rsidDel="00C63D81">
          <w:rPr>
            <w:rFonts w:ascii="Times New Roman" w:hAnsi="Times New Roman" w:cs="Times New Roman"/>
            <w:sz w:val="24"/>
            <w:szCs w:val="24"/>
            <w:rPrChange w:id="831"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832"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833"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834"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835"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836"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837"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838" w:author="sunny" w:date="2016-12-06T16:14:00Z"/>
          <w:rFonts w:ascii="Times New Roman" w:hAnsi="Times New Roman" w:cs="Times New Roman"/>
          <w:sz w:val="24"/>
          <w:szCs w:val="24"/>
          <w:rPrChange w:id="839" w:author="Unemo Magnus, USÖ Labmed länsklinik" w:date="2016-11-14T17:51:00Z">
            <w:rPr>
              <w:del w:id="840" w:author="sunny" w:date="2016-12-06T16:14:00Z"/>
              <w:rFonts w:ascii="Calibri" w:hAnsi="Calibri"/>
            </w:rPr>
          </w:rPrChange>
        </w:rPr>
        <w:pPrChange w:id="841" w:author="Unemo Magnus, USÖ Labmed länsklinik" w:date="2016-11-14T18:38:00Z">
          <w:pPr>
            <w:pStyle w:val="Bibliography"/>
          </w:pPr>
        </w:pPrChange>
      </w:pPr>
      <w:del w:id="842" w:author="sunny" w:date="2016-12-06T16:14:00Z">
        <w:r w:rsidRPr="00AF166B" w:rsidDel="00C63D81">
          <w:rPr>
            <w:rFonts w:ascii="Times New Roman" w:hAnsi="Times New Roman" w:cs="Times New Roman"/>
            <w:sz w:val="24"/>
            <w:szCs w:val="24"/>
            <w:lang w:val="sv-SE"/>
            <w:rPrChange w:id="843" w:author="Unemo Magnus, USÖ Labmed länsklinik" w:date="2016-11-15T15:02:00Z">
              <w:rPr>
                <w:rFonts w:ascii="Calibri" w:hAnsi="Calibri"/>
              </w:rPr>
            </w:rPrChange>
          </w:rPr>
          <w:delText>3. Singh V, Bala M, Kakran M</w:delText>
        </w:r>
      </w:del>
      <w:ins w:id="844" w:author="Unemo Magnus, USÖ Labmed länsklinik" w:date="2016-11-14T18:39:00Z">
        <w:del w:id="845" w:author="sunny" w:date="2016-12-06T16:14:00Z">
          <w:r w:rsidR="003E0CDD" w:rsidRPr="00AF166B" w:rsidDel="00C63D81">
            <w:rPr>
              <w:rFonts w:ascii="Times New Roman" w:hAnsi="Times New Roman" w:cs="Times New Roman"/>
              <w:sz w:val="24"/>
              <w:szCs w:val="24"/>
              <w:lang w:val="sv-SE"/>
              <w:rPrChange w:id="846"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847" w:author="Unemo Magnus, USÖ Labmed länsklinik" w:date="2016-11-15T15:02:00Z">
                <w:rPr>
                  <w:rFonts w:ascii="Times New Roman" w:hAnsi="Times New Roman" w:cs="Times New Roman"/>
                  <w:i/>
                  <w:sz w:val="24"/>
                  <w:szCs w:val="24"/>
                </w:rPr>
              </w:rPrChange>
            </w:rPr>
            <w:delText>et al</w:delText>
          </w:r>
        </w:del>
      </w:ins>
      <w:del w:id="848" w:author="sunny" w:date="2016-12-06T16:14:00Z">
        <w:r w:rsidRPr="00AF166B" w:rsidDel="00C63D81">
          <w:rPr>
            <w:rFonts w:ascii="Times New Roman" w:hAnsi="Times New Roman" w:cs="Times New Roman"/>
            <w:sz w:val="24"/>
            <w:szCs w:val="24"/>
            <w:lang w:val="sv-SE"/>
            <w:rPrChange w:id="849"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850"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851"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852"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853"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854"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855"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856"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857" w:author="sunny" w:date="2016-12-06T16:14:00Z"/>
          <w:rFonts w:ascii="Times New Roman" w:hAnsi="Times New Roman" w:cs="Times New Roman"/>
          <w:sz w:val="24"/>
          <w:szCs w:val="24"/>
          <w:rPrChange w:id="858" w:author="Unemo Magnus, USÖ Labmed länsklinik" w:date="2016-11-14T17:51:00Z">
            <w:rPr>
              <w:del w:id="859" w:author="sunny" w:date="2016-12-06T16:14:00Z"/>
              <w:rFonts w:ascii="Calibri" w:hAnsi="Calibri"/>
            </w:rPr>
          </w:rPrChange>
        </w:rPr>
        <w:pPrChange w:id="860" w:author="Unemo Magnus, USÖ Labmed länsklinik" w:date="2016-11-14T18:38:00Z">
          <w:pPr>
            <w:pStyle w:val="Bibliography"/>
          </w:pPr>
        </w:pPrChange>
      </w:pPr>
      <w:del w:id="861" w:author="sunny" w:date="2016-12-06T16:14:00Z">
        <w:r w:rsidRPr="006F644E" w:rsidDel="00C63D81">
          <w:rPr>
            <w:rFonts w:ascii="Times New Roman" w:hAnsi="Times New Roman" w:cs="Times New Roman"/>
            <w:sz w:val="24"/>
            <w:szCs w:val="24"/>
            <w:rPrChange w:id="862"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863"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864"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865"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866"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867"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868"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869"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870"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871" w:author="sunny" w:date="2016-12-06T16:14:00Z"/>
          <w:rFonts w:ascii="Times New Roman" w:hAnsi="Times New Roman" w:cs="Times New Roman"/>
          <w:sz w:val="24"/>
          <w:szCs w:val="24"/>
          <w:rPrChange w:id="872" w:author="Unemo Magnus, USÖ Labmed länsklinik" w:date="2016-11-14T17:51:00Z">
            <w:rPr>
              <w:del w:id="873" w:author="sunny" w:date="2016-12-06T16:14:00Z"/>
              <w:rFonts w:ascii="Calibri" w:hAnsi="Calibri"/>
            </w:rPr>
          </w:rPrChange>
        </w:rPr>
        <w:pPrChange w:id="874" w:author="Unemo Magnus, USÖ Labmed länsklinik" w:date="2016-11-14T18:38:00Z">
          <w:pPr>
            <w:pStyle w:val="Bibliography"/>
          </w:pPr>
        </w:pPrChange>
      </w:pPr>
      <w:del w:id="875" w:author="sunny" w:date="2016-12-06T16:14:00Z">
        <w:r w:rsidRPr="006F644E" w:rsidDel="00C63D81">
          <w:rPr>
            <w:rFonts w:ascii="Times New Roman" w:hAnsi="Times New Roman" w:cs="Times New Roman"/>
            <w:sz w:val="24"/>
            <w:szCs w:val="24"/>
            <w:rPrChange w:id="876"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877"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878"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879"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880"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881"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882"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883"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884"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885" w:author="sunny" w:date="2016-12-06T16:14:00Z"/>
          <w:rFonts w:ascii="Times New Roman" w:hAnsi="Times New Roman" w:cs="Times New Roman"/>
          <w:sz w:val="24"/>
          <w:szCs w:val="24"/>
          <w:lang w:val="de-CH"/>
          <w:rPrChange w:id="886" w:author="Unemo Magnus, USÖ Labmed länsklinik" w:date="2016-11-14T17:51:00Z">
            <w:rPr>
              <w:del w:id="887" w:author="sunny" w:date="2016-12-06T16:14:00Z"/>
              <w:rFonts w:ascii="Calibri" w:hAnsi="Calibri"/>
              <w:lang w:val="de-CH"/>
            </w:rPr>
          </w:rPrChange>
        </w:rPr>
        <w:pPrChange w:id="888" w:author="Unemo Magnus, USÖ Labmed länsklinik" w:date="2016-11-14T18:38:00Z">
          <w:pPr>
            <w:pStyle w:val="Bibliography"/>
          </w:pPr>
        </w:pPrChange>
      </w:pPr>
      <w:del w:id="889" w:author="sunny" w:date="2016-12-06T16:14:00Z">
        <w:r w:rsidRPr="006F644E" w:rsidDel="00C63D81">
          <w:rPr>
            <w:rFonts w:ascii="Times New Roman" w:hAnsi="Times New Roman" w:cs="Times New Roman"/>
            <w:sz w:val="24"/>
            <w:szCs w:val="24"/>
            <w:rPrChange w:id="890" w:author="Unemo Magnus, USÖ Labmed länsklinik" w:date="2016-11-14T17:51:00Z">
              <w:rPr>
                <w:rFonts w:ascii="Calibri" w:hAnsi="Calibri"/>
              </w:rPr>
            </w:rPrChange>
          </w:rPr>
          <w:delText>6. Ison CA, Martin IMC, Lowndes CM</w:delText>
        </w:r>
      </w:del>
      <w:ins w:id="891" w:author="Unemo Magnus, USÖ Labmed länsklinik" w:date="2016-11-14T18:40:00Z">
        <w:del w:id="892"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893" w:author="sunny" w:date="2016-12-06T16:14:00Z">
        <w:r w:rsidRPr="006F644E" w:rsidDel="00C63D81">
          <w:rPr>
            <w:rFonts w:ascii="Times New Roman" w:hAnsi="Times New Roman" w:cs="Times New Roman"/>
            <w:sz w:val="24"/>
            <w:szCs w:val="24"/>
            <w:rPrChange w:id="894"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895"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896"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897"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898"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899"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900"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901" w:author="sunny" w:date="2016-12-06T16:14:00Z"/>
          <w:rFonts w:ascii="Times New Roman" w:hAnsi="Times New Roman" w:cs="Times New Roman"/>
          <w:sz w:val="24"/>
          <w:szCs w:val="24"/>
          <w:rPrChange w:id="902" w:author="Unemo Magnus, USÖ Labmed länsklinik" w:date="2016-11-14T17:51:00Z">
            <w:rPr>
              <w:del w:id="903" w:author="sunny" w:date="2016-12-06T16:14:00Z"/>
              <w:rFonts w:ascii="Calibri" w:hAnsi="Calibri"/>
            </w:rPr>
          </w:rPrChange>
        </w:rPr>
        <w:pPrChange w:id="904" w:author="Unemo Magnus, USÖ Labmed länsklinik" w:date="2016-11-14T18:38:00Z">
          <w:pPr>
            <w:pStyle w:val="Bibliography"/>
          </w:pPr>
        </w:pPrChange>
      </w:pPr>
      <w:del w:id="905" w:author="sunny" w:date="2016-12-06T16:14:00Z">
        <w:r w:rsidRPr="006F644E" w:rsidDel="00C63D81">
          <w:rPr>
            <w:rFonts w:ascii="Times New Roman" w:hAnsi="Times New Roman" w:cs="Times New Roman"/>
            <w:sz w:val="24"/>
            <w:szCs w:val="24"/>
            <w:lang w:val="de-CH"/>
            <w:rPrChange w:id="906" w:author="Unemo Magnus, USÖ Labmed länsklinik" w:date="2016-11-14T17:51:00Z">
              <w:rPr>
                <w:rFonts w:ascii="Calibri" w:hAnsi="Calibri"/>
                <w:lang w:val="de-CH"/>
              </w:rPr>
            </w:rPrChange>
          </w:rPr>
          <w:delText>7. Reller LB, Weinstein M, Jorgensen JH</w:delText>
        </w:r>
      </w:del>
      <w:ins w:id="907" w:author="Unemo Magnus, USÖ Labmed länsklinik" w:date="2016-11-14T18:41:00Z">
        <w:del w:id="908"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909" w:author="Unemo Magnus, USÖ Labmed länsklinik" w:date="2016-11-15T15:02:00Z">
                <w:rPr>
                  <w:rFonts w:ascii="Times New Roman" w:hAnsi="Times New Roman" w:cs="Times New Roman"/>
                  <w:i/>
                  <w:sz w:val="24"/>
                  <w:szCs w:val="24"/>
                </w:rPr>
              </w:rPrChange>
            </w:rPr>
            <w:delText>et al</w:delText>
          </w:r>
        </w:del>
      </w:ins>
      <w:del w:id="910" w:author="sunny" w:date="2016-12-06T16:14:00Z">
        <w:r w:rsidRPr="006F644E" w:rsidDel="00C63D81">
          <w:rPr>
            <w:rFonts w:ascii="Times New Roman" w:hAnsi="Times New Roman" w:cs="Times New Roman"/>
            <w:sz w:val="24"/>
            <w:szCs w:val="24"/>
            <w:lang w:val="de-CH"/>
            <w:rPrChange w:id="911"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912" w:author="Unemo Magnus, USÖ Labmed länsklinik" w:date="2016-11-14T17:51:00Z">
              <w:rPr>
                <w:rFonts w:ascii="Calibri" w:hAnsi="Calibri"/>
              </w:rPr>
            </w:rPrChange>
          </w:rPr>
          <w:delText xml:space="preserve">Antimicrobial Susceptibility </w:delText>
        </w:r>
      </w:del>
      <w:ins w:id="913" w:author="Unemo Magnus, USÖ Labmed länsklinik" w:date="2016-11-14T18:41:00Z">
        <w:del w:id="914"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915" w:author="Unemo Magnus, USÖ Labmed länsklinik" w:date="2016-11-14T17:51:00Z">
                <w:rPr>
                  <w:rFonts w:ascii="Calibri" w:hAnsi="Calibri"/>
                </w:rPr>
              </w:rPrChange>
            </w:rPr>
            <w:delText xml:space="preserve">usceptibility </w:delText>
          </w:r>
        </w:del>
      </w:ins>
      <w:del w:id="916" w:author="sunny" w:date="2016-12-06T16:14:00Z">
        <w:r w:rsidRPr="006F644E" w:rsidDel="00C63D81">
          <w:rPr>
            <w:rFonts w:ascii="Times New Roman" w:hAnsi="Times New Roman" w:cs="Times New Roman"/>
            <w:sz w:val="24"/>
            <w:szCs w:val="24"/>
            <w:rPrChange w:id="917" w:author="Unemo Magnus, USÖ Labmed länsklinik" w:date="2016-11-14T17:51:00Z">
              <w:rPr>
                <w:rFonts w:ascii="Calibri" w:hAnsi="Calibri"/>
              </w:rPr>
            </w:rPrChange>
          </w:rPr>
          <w:delText>Testing</w:delText>
        </w:r>
      </w:del>
      <w:ins w:id="918" w:author="Unemo Magnus, USÖ Labmed länsklinik" w:date="2016-11-14T18:41:00Z">
        <w:del w:id="919"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920" w:author="Unemo Magnus, USÖ Labmed länsklinik" w:date="2016-11-14T17:51:00Z">
                <w:rPr>
                  <w:rFonts w:ascii="Calibri" w:hAnsi="Calibri"/>
                </w:rPr>
              </w:rPrChange>
            </w:rPr>
            <w:delText>esting</w:delText>
          </w:r>
        </w:del>
      </w:ins>
      <w:del w:id="921" w:author="sunny" w:date="2016-12-06T16:14:00Z">
        <w:r w:rsidRPr="006F644E" w:rsidDel="00C63D81">
          <w:rPr>
            <w:rFonts w:ascii="Times New Roman" w:hAnsi="Times New Roman" w:cs="Times New Roman"/>
            <w:sz w:val="24"/>
            <w:szCs w:val="24"/>
            <w:rPrChange w:id="922" w:author="Unemo Magnus, USÖ Labmed länsklinik" w:date="2016-11-14T17:51:00Z">
              <w:rPr>
                <w:rFonts w:ascii="Calibri" w:hAnsi="Calibri"/>
              </w:rPr>
            </w:rPrChange>
          </w:rPr>
          <w:delText xml:space="preserve">: A </w:delText>
        </w:r>
      </w:del>
      <w:ins w:id="923" w:author="Unemo Magnus, USÖ Labmed länsklinik" w:date="2016-11-14T18:41:00Z">
        <w:del w:id="924"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925" w:author="Unemo Magnus, USÖ Labmed länsklinik" w:date="2016-11-14T17:51:00Z">
                <w:rPr>
                  <w:rFonts w:ascii="Calibri" w:hAnsi="Calibri"/>
                </w:rPr>
              </w:rPrChange>
            </w:rPr>
            <w:delText xml:space="preserve"> </w:delText>
          </w:r>
        </w:del>
      </w:ins>
      <w:del w:id="926" w:author="sunny" w:date="2016-12-06T16:14:00Z">
        <w:r w:rsidRPr="006F644E" w:rsidDel="00C63D81">
          <w:rPr>
            <w:rFonts w:ascii="Times New Roman" w:hAnsi="Times New Roman" w:cs="Times New Roman"/>
            <w:sz w:val="24"/>
            <w:szCs w:val="24"/>
            <w:rPrChange w:id="927" w:author="Unemo Magnus, USÖ Labmed länsklinik" w:date="2016-11-14T17:51:00Z">
              <w:rPr>
                <w:rFonts w:ascii="Calibri" w:hAnsi="Calibri"/>
              </w:rPr>
            </w:rPrChange>
          </w:rPr>
          <w:delText xml:space="preserve">Review </w:delText>
        </w:r>
      </w:del>
      <w:ins w:id="928" w:author="Unemo Magnus, USÖ Labmed länsklinik" w:date="2016-11-14T18:41:00Z">
        <w:del w:id="929"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930" w:author="Unemo Magnus, USÖ Labmed länsklinik" w:date="2016-11-14T17:51:00Z">
                <w:rPr>
                  <w:rFonts w:ascii="Calibri" w:hAnsi="Calibri"/>
                </w:rPr>
              </w:rPrChange>
            </w:rPr>
            <w:delText xml:space="preserve">eview </w:delText>
          </w:r>
        </w:del>
      </w:ins>
      <w:del w:id="931" w:author="sunny" w:date="2016-12-06T16:14:00Z">
        <w:r w:rsidRPr="006F644E" w:rsidDel="00C63D81">
          <w:rPr>
            <w:rFonts w:ascii="Times New Roman" w:hAnsi="Times New Roman" w:cs="Times New Roman"/>
            <w:sz w:val="24"/>
            <w:szCs w:val="24"/>
            <w:rPrChange w:id="932" w:author="Unemo Magnus, USÖ Labmed länsklinik" w:date="2016-11-14T17:51:00Z">
              <w:rPr>
                <w:rFonts w:ascii="Calibri" w:hAnsi="Calibri"/>
              </w:rPr>
            </w:rPrChange>
          </w:rPr>
          <w:delText xml:space="preserve">of General </w:delText>
        </w:r>
      </w:del>
      <w:ins w:id="933" w:author="Unemo Magnus, USÖ Labmed länsklinik" w:date="2016-11-14T18:41:00Z">
        <w:del w:id="934"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935" w:author="Unemo Magnus, USÖ Labmed länsklinik" w:date="2016-11-14T17:51:00Z">
                <w:rPr>
                  <w:rFonts w:ascii="Calibri" w:hAnsi="Calibri"/>
                </w:rPr>
              </w:rPrChange>
            </w:rPr>
            <w:delText xml:space="preserve">eneral </w:delText>
          </w:r>
        </w:del>
      </w:ins>
      <w:del w:id="936" w:author="sunny" w:date="2016-12-06T16:14:00Z">
        <w:r w:rsidRPr="006F644E" w:rsidDel="00C63D81">
          <w:rPr>
            <w:rFonts w:ascii="Times New Roman" w:hAnsi="Times New Roman" w:cs="Times New Roman"/>
            <w:sz w:val="24"/>
            <w:szCs w:val="24"/>
            <w:rPrChange w:id="937" w:author="Unemo Magnus, USÖ Labmed länsklinik" w:date="2016-11-14T17:51:00Z">
              <w:rPr>
                <w:rFonts w:ascii="Calibri" w:hAnsi="Calibri"/>
              </w:rPr>
            </w:rPrChange>
          </w:rPr>
          <w:delText xml:space="preserve">Principles </w:delText>
        </w:r>
      </w:del>
      <w:ins w:id="938" w:author="Unemo Magnus, USÖ Labmed länsklinik" w:date="2016-11-14T18:41:00Z">
        <w:del w:id="939"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940" w:author="Unemo Magnus, USÖ Labmed länsklinik" w:date="2016-11-14T17:51:00Z">
                <w:rPr>
                  <w:rFonts w:ascii="Calibri" w:hAnsi="Calibri"/>
                </w:rPr>
              </w:rPrChange>
            </w:rPr>
            <w:delText xml:space="preserve">rinciples </w:delText>
          </w:r>
        </w:del>
      </w:ins>
      <w:del w:id="941" w:author="sunny" w:date="2016-12-06T16:14:00Z">
        <w:r w:rsidRPr="006F644E" w:rsidDel="00C63D81">
          <w:rPr>
            <w:rFonts w:ascii="Times New Roman" w:hAnsi="Times New Roman" w:cs="Times New Roman"/>
            <w:sz w:val="24"/>
            <w:szCs w:val="24"/>
            <w:rPrChange w:id="942" w:author="Unemo Magnus, USÖ Labmed länsklinik" w:date="2016-11-14T17:51:00Z">
              <w:rPr>
                <w:rFonts w:ascii="Calibri" w:hAnsi="Calibri"/>
              </w:rPr>
            </w:rPrChange>
          </w:rPr>
          <w:delText xml:space="preserve">and Contemporary </w:delText>
        </w:r>
      </w:del>
      <w:ins w:id="943" w:author="Unemo Magnus, USÖ Labmed länsklinik" w:date="2016-11-14T18:41:00Z">
        <w:del w:id="944"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945" w:author="Unemo Magnus, USÖ Labmed länsklinik" w:date="2016-11-14T17:51:00Z">
                <w:rPr>
                  <w:rFonts w:ascii="Calibri" w:hAnsi="Calibri"/>
                </w:rPr>
              </w:rPrChange>
            </w:rPr>
            <w:delText xml:space="preserve">ontemporary </w:delText>
          </w:r>
        </w:del>
      </w:ins>
      <w:del w:id="946" w:author="sunny" w:date="2016-12-06T16:14:00Z">
        <w:r w:rsidRPr="006F644E" w:rsidDel="00C63D81">
          <w:rPr>
            <w:rFonts w:ascii="Times New Roman" w:hAnsi="Times New Roman" w:cs="Times New Roman"/>
            <w:sz w:val="24"/>
            <w:szCs w:val="24"/>
            <w:rPrChange w:id="947" w:author="Unemo Magnus, USÖ Labmed länsklinik" w:date="2016-11-14T17:51:00Z">
              <w:rPr>
                <w:rFonts w:ascii="Calibri" w:hAnsi="Calibri"/>
              </w:rPr>
            </w:rPrChange>
          </w:rPr>
          <w:delText>Practices</w:delText>
        </w:r>
      </w:del>
      <w:ins w:id="948" w:author="Unemo Magnus, USÖ Labmed länsklinik" w:date="2016-11-14T18:41:00Z">
        <w:del w:id="949"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950" w:author="Unemo Magnus, USÖ Labmed länsklinik" w:date="2016-11-14T17:51:00Z">
                <w:rPr>
                  <w:rFonts w:ascii="Calibri" w:hAnsi="Calibri"/>
                </w:rPr>
              </w:rPrChange>
            </w:rPr>
            <w:delText>ractices</w:delText>
          </w:r>
        </w:del>
      </w:ins>
      <w:del w:id="951" w:author="sunny" w:date="2016-12-06T16:14:00Z">
        <w:r w:rsidRPr="006F644E" w:rsidDel="00C63D81">
          <w:rPr>
            <w:rFonts w:ascii="Times New Roman" w:hAnsi="Times New Roman" w:cs="Times New Roman"/>
            <w:sz w:val="24"/>
            <w:szCs w:val="24"/>
            <w:rPrChange w:id="95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53"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954"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955"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956"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957" w:author="sunny" w:date="2016-12-06T16:14:00Z"/>
          <w:rFonts w:ascii="Times New Roman" w:hAnsi="Times New Roman" w:cs="Times New Roman"/>
          <w:sz w:val="24"/>
          <w:szCs w:val="24"/>
          <w:lang w:val="sv-SE"/>
          <w:rPrChange w:id="958" w:author="Unemo Magnus, USÖ Labmed länsklinik" w:date="2016-11-15T15:02:00Z">
            <w:rPr>
              <w:del w:id="959" w:author="sunny" w:date="2016-12-06T16:14:00Z"/>
              <w:rFonts w:ascii="Calibri" w:hAnsi="Calibri"/>
            </w:rPr>
          </w:rPrChange>
        </w:rPr>
        <w:pPrChange w:id="960" w:author="Unemo Magnus, USÖ Labmed länsklinik" w:date="2016-11-14T18:38:00Z">
          <w:pPr>
            <w:pStyle w:val="Bibliography"/>
          </w:pPr>
        </w:pPrChange>
      </w:pPr>
      <w:del w:id="961" w:author="sunny" w:date="2016-12-06T16:14:00Z">
        <w:r w:rsidRPr="006F644E" w:rsidDel="00C63D81">
          <w:rPr>
            <w:rFonts w:ascii="Times New Roman" w:hAnsi="Times New Roman" w:cs="Times New Roman"/>
            <w:sz w:val="24"/>
            <w:szCs w:val="24"/>
            <w:rPrChange w:id="962"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963"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964"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965"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966"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967" w:author="sunny" w:date="2016-12-06T16:14:00Z"/>
          <w:rFonts w:ascii="Times New Roman" w:hAnsi="Times New Roman" w:cs="Times New Roman"/>
          <w:sz w:val="24"/>
          <w:szCs w:val="24"/>
          <w:rPrChange w:id="968" w:author="Unemo Magnus, USÖ Labmed länsklinik" w:date="2016-11-14T17:51:00Z">
            <w:rPr>
              <w:del w:id="969" w:author="sunny" w:date="2016-12-06T16:14:00Z"/>
              <w:rFonts w:ascii="Calibri" w:hAnsi="Calibri"/>
            </w:rPr>
          </w:rPrChange>
        </w:rPr>
        <w:pPrChange w:id="970" w:author="Unemo Magnus, USÖ Labmed länsklinik" w:date="2016-11-14T18:38:00Z">
          <w:pPr>
            <w:pStyle w:val="Bibliography"/>
          </w:pPr>
        </w:pPrChange>
      </w:pPr>
      <w:del w:id="971" w:author="sunny" w:date="2016-12-06T16:14:00Z">
        <w:r w:rsidRPr="00AF166B" w:rsidDel="00C63D81">
          <w:rPr>
            <w:rFonts w:ascii="Times New Roman" w:hAnsi="Times New Roman" w:cs="Times New Roman"/>
            <w:sz w:val="24"/>
            <w:szCs w:val="24"/>
            <w:lang w:val="sv-SE"/>
            <w:rPrChange w:id="972" w:author="Unemo Magnus, USÖ Labmed länsklinik" w:date="2016-11-15T15:02:00Z">
              <w:rPr>
                <w:rFonts w:ascii="Calibri" w:hAnsi="Calibri"/>
              </w:rPr>
            </w:rPrChange>
          </w:rPr>
          <w:delText>9. Takei M, Yamaguchi Y, Fukuda H</w:delText>
        </w:r>
      </w:del>
      <w:ins w:id="973" w:author="Unemo Magnus, USÖ Labmed länsklinik" w:date="2016-11-14T18:41:00Z">
        <w:del w:id="974" w:author="sunny" w:date="2016-12-06T16:14:00Z">
          <w:r w:rsidR="003E0CDD" w:rsidRPr="00AF166B" w:rsidDel="00C63D81">
            <w:rPr>
              <w:rFonts w:ascii="Times New Roman" w:hAnsi="Times New Roman" w:cs="Times New Roman"/>
              <w:sz w:val="24"/>
              <w:szCs w:val="24"/>
              <w:lang w:val="sv-SE"/>
              <w:rPrChange w:id="975"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976" w:author="Unemo Magnus, USÖ Labmed länsklinik" w:date="2016-11-15T15:02:00Z">
                <w:rPr>
                  <w:rFonts w:ascii="Times New Roman" w:hAnsi="Times New Roman" w:cs="Times New Roman"/>
                  <w:i/>
                  <w:sz w:val="24"/>
                  <w:szCs w:val="24"/>
                </w:rPr>
              </w:rPrChange>
            </w:rPr>
            <w:delText>et al</w:delText>
          </w:r>
        </w:del>
      </w:ins>
      <w:del w:id="977" w:author="sunny" w:date="2016-12-06T16:14:00Z">
        <w:r w:rsidRPr="00AF166B" w:rsidDel="00C63D81">
          <w:rPr>
            <w:rFonts w:ascii="Times New Roman" w:hAnsi="Times New Roman" w:cs="Times New Roman"/>
            <w:sz w:val="24"/>
            <w:szCs w:val="24"/>
            <w:lang w:val="sv-SE"/>
            <w:rPrChange w:id="978"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979"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980"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981"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982"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983"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984"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985"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986" w:author="sunny" w:date="2016-12-06T16:14:00Z"/>
          <w:rFonts w:ascii="Times New Roman" w:hAnsi="Times New Roman" w:cs="Times New Roman"/>
          <w:sz w:val="24"/>
          <w:szCs w:val="24"/>
          <w:rPrChange w:id="987" w:author="Unemo Magnus, USÖ Labmed länsklinik" w:date="2016-11-14T17:51:00Z">
            <w:rPr>
              <w:del w:id="988" w:author="sunny" w:date="2016-12-06T16:14:00Z"/>
              <w:rFonts w:ascii="Calibri" w:hAnsi="Calibri"/>
            </w:rPr>
          </w:rPrChange>
        </w:rPr>
        <w:pPrChange w:id="989" w:author="Unemo Magnus, USÖ Labmed länsklinik" w:date="2016-11-14T18:38:00Z">
          <w:pPr>
            <w:pStyle w:val="Bibliography"/>
          </w:pPr>
        </w:pPrChange>
      </w:pPr>
      <w:del w:id="990" w:author="sunny" w:date="2016-12-06T16:14:00Z">
        <w:r w:rsidRPr="006F644E" w:rsidDel="00C63D81">
          <w:rPr>
            <w:rFonts w:ascii="Times New Roman" w:hAnsi="Times New Roman" w:cs="Times New Roman"/>
            <w:sz w:val="24"/>
            <w:szCs w:val="24"/>
            <w:rPrChange w:id="991"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992"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99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94"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995"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996"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997"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998" w:author="sunny" w:date="2016-12-06T16:14:00Z"/>
          <w:rFonts w:ascii="Times New Roman" w:hAnsi="Times New Roman" w:cs="Times New Roman"/>
          <w:sz w:val="24"/>
          <w:szCs w:val="24"/>
          <w:rPrChange w:id="999" w:author="Unemo Magnus, USÖ Labmed länsklinik" w:date="2016-11-14T17:51:00Z">
            <w:rPr>
              <w:del w:id="1000" w:author="sunny" w:date="2016-12-06T16:14:00Z"/>
              <w:rFonts w:ascii="Calibri" w:hAnsi="Calibri"/>
            </w:rPr>
          </w:rPrChange>
        </w:rPr>
        <w:pPrChange w:id="1001" w:author="Unemo Magnus, USÖ Labmed länsklinik" w:date="2016-11-14T18:38:00Z">
          <w:pPr>
            <w:pStyle w:val="Bibliography"/>
          </w:pPr>
        </w:pPrChange>
      </w:pPr>
      <w:del w:id="1002" w:author="sunny" w:date="2016-12-06T16:14:00Z">
        <w:r w:rsidRPr="006F644E" w:rsidDel="00C63D81">
          <w:rPr>
            <w:rFonts w:ascii="Times New Roman" w:hAnsi="Times New Roman" w:cs="Times New Roman"/>
            <w:sz w:val="24"/>
            <w:szCs w:val="24"/>
            <w:rPrChange w:id="1003"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1004"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00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006"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007"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1008"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1009"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1010" w:author="sunny" w:date="2016-12-06T16:14:00Z"/>
          <w:rFonts w:ascii="Times New Roman" w:hAnsi="Times New Roman" w:cs="Times New Roman"/>
          <w:sz w:val="24"/>
          <w:szCs w:val="24"/>
          <w:rPrChange w:id="1011" w:author="Unemo Magnus, USÖ Labmed länsklinik" w:date="2016-11-14T17:51:00Z">
            <w:rPr>
              <w:del w:id="1012" w:author="sunny" w:date="2016-12-06T16:14:00Z"/>
              <w:rFonts w:ascii="Calibri" w:hAnsi="Calibri"/>
            </w:rPr>
          </w:rPrChange>
        </w:rPr>
        <w:pPrChange w:id="1013" w:author="Unemo Magnus, USÖ Labmed länsklinik" w:date="2016-11-14T18:38:00Z">
          <w:pPr>
            <w:pStyle w:val="Bibliography"/>
          </w:pPr>
        </w:pPrChange>
      </w:pPr>
      <w:del w:id="1014" w:author="sunny" w:date="2016-12-06T16:14:00Z">
        <w:r w:rsidRPr="006F644E" w:rsidDel="00C63D81">
          <w:rPr>
            <w:rFonts w:ascii="Times New Roman" w:hAnsi="Times New Roman" w:cs="Times New Roman"/>
            <w:sz w:val="24"/>
            <w:szCs w:val="24"/>
            <w:rPrChange w:id="1015"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1016"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017"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018"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1019"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1020"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1021"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1022" w:author="sunny" w:date="2016-12-06T16:14:00Z"/>
          <w:rFonts w:ascii="Times New Roman" w:hAnsi="Times New Roman" w:cs="Times New Roman"/>
          <w:sz w:val="24"/>
          <w:szCs w:val="24"/>
          <w:rPrChange w:id="1023" w:author="Unemo Magnus, USÖ Labmed länsklinik" w:date="2016-11-14T17:51:00Z">
            <w:rPr>
              <w:del w:id="1024" w:author="sunny" w:date="2016-12-06T16:14:00Z"/>
              <w:rFonts w:ascii="Calibri" w:hAnsi="Calibri"/>
            </w:rPr>
          </w:rPrChange>
        </w:rPr>
        <w:pPrChange w:id="1025" w:author="Unemo Magnus, USÖ Labmed länsklinik" w:date="2016-11-14T18:38:00Z">
          <w:pPr>
            <w:pStyle w:val="Bibliography"/>
          </w:pPr>
        </w:pPrChange>
      </w:pPr>
      <w:del w:id="1026" w:author="sunny" w:date="2016-12-06T16:14:00Z">
        <w:r w:rsidRPr="006F644E" w:rsidDel="00C63D81">
          <w:rPr>
            <w:rFonts w:ascii="Times New Roman" w:hAnsi="Times New Roman" w:cs="Times New Roman"/>
            <w:sz w:val="24"/>
            <w:szCs w:val="24"/>
            <w:rPrChange w:id="1027"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1028"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02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030"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1031"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1032"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1033"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1034" w:author="sunny" w:date="2016-12-06T16:14:00Z"/>
          <w:rFonts w:ascii="Times New Roman" w:hAnsi="Times New Roman" w:cs="Times New Roman"/>
          <w:sz w:val="24"/>
          <w:szCs w:val="24"/>
          <w:rPrChange w:id="1035" w:author="Unemo Magnus, USÖ Labmed länsklinik" w:date="2016-11-14T17:51:00Z">
            <w:rPr>
              <w:del w:id="1036" w:author="sunny" w:date="2016-12-06T16:14:00Z"/>
              <w:rFonts w:ascii="Calibri" w:hAnsi="Calibri"/>
            </w:rPr>
          </w:rPrChange>
        </w:rPr>
        <w:pPrChange w:id="1037" w:author="Unemo Magnus, USÖ Labmed länsklinik" w:date="2016-11-14T18:38:00Z">
          <w:pPr>
            <w:pStyle w:val="Bibliography"/>
          </w:pPr>
        </w:pPrChange>
      </w:pPr>
      <w:del w:id="1038" w:author="sunny" w:date="2016-12-06T16:14:00Z">
        <w:r w:rsidRPr="006F644E" w:rsidDel="00C63D81">
          <w:rPr>
            <w:rFonts w:ascii="Times New Roman" w:hAnsi="Times New Roman" w:cs="Times New Roman"/>
            <w:sz w:val="24"/>
            <w:szCs w:val="24"/>
            <w:rPrChange w:id="1039" w:author="Unemo Magnus, USÖ Labmed länsklinik" w:date="2016-11-14T17:51:00Z">
              <w:rPr>
                <w:rFonts w:ascii="Calibri" w:hAnsi="Calibri"/>
              </w:rPr>
            </w:rPrChange>
          </w:rPr>
          <w:delText xml:space="preserve">14. Chan YA, Hackett KT, Dillard JP. The Lytic </w:delText>
        </w:r>
      </w:del>
      <w:ins w:id="1040" w:author="Unemo Magnus, USÖ Labmed länsklinik" w:date="2016-11-14T18:42:00Z">
        <w:del w:id="1041"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1042" w:author="Unemo Magnus, USÖ Labmed länsklinik" w:date="2016-11-14T17:51:00Z">
                <w:rPr>
                  <w:rFonts w:ascii="Calibri" w:hAnsi="Calibri"/>
                </w:rPr>
              </w:rPrChange>
            </w:rPr>
            <w:delText xml:space="preserve">ytic </w:delText>
          </w:r>
        </w:del>
      </w:ins>
      <w:del w:id="1043" w:author="sunny" w:date="2016-12-06T16:14:00Z">
        <w:r w:rsidRPr="006F644E" w:rsidDel="00C63D81">
          <w:rPr>
            <w:rFonts w:ascii="Times New Roman" w:hAnsi="Times New Roman" w:cs="Times New Roman"/>
            <w:sz w:val="24"/>
            <w:szCs w:val="24"/>
            <w:rPrChange w:id="1044" w:author="Unemo Magnus, USÖ Labmed länsklinik" w:date="2016-11-14T17:51:00Z">
              <w:rPr>
                <w:rFonts w:ascii="Calibri" w:hAnsi="Calibri"/>
              </w:rPr>
            </w:rPrChange>
          </w:rPr>
          <w:delText xml:space="preserve">Transglycosylases </w:delText>
        </w:r>
      </w:del>
      <w:ins w:id="1045" w:author="Unemo Magnus, USÖ Labmed länsklinik" w:date="2016-11-14T18:42:00Z">
        <w:del w:id="1046"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1047" w:author="Unemo Magnus, USÖ Labmed länsklinik" w:date="2016-11-14T17:51:00Z">
                <w:rPr>
                  <w:rFonts w:ascii="Calibri" w:hAnsi="Calibri"/>
                </w:rPr>
              </w:rPrChange>
            </w:rPr>
            <w:delText xml:space="preserve">ransglycosylases </w:delText>
          </w:r>
        </w:del>
      </w:ins>
      <w:del w:id="1048" w:author="sunny" w:date="2016-12-06T16:14:00Z">
        <w:r w:rsidRPr="006F644E" w:rsidDel="00C63D81">
          <w:rPr>
            <w:rFonts w:ascii="Times New Roman" w:hAnsi="Times New Roman" w:cs="Times New Roman"/>
            <w:sz w:val="24"/>
            <w:szCs w:val="24"/>
            <w:rPrChange w:id="1049"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1050"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05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052"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1053"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054"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1055"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1056" w:author="sunny" w:date="2016-12-06T16:14:00Z"/>
          <w:rFonts w:ascii="Times New Roman" w:hAnsi="Times New Roman" w:cs="Times New Roman"/>
          <w:sz w:val="24"/>
          <w:szCs w:val="24"/>
          <w:rPrChange w:id="1057" w:author="Unemo Magnus, USÖ Labmed länsklinik" w:date="2016-11-14T17:51:00Z">
            <w:rPr>
              <w:del w:id="1058" w:author="sunny" w:date="2016-12-06T16:14:00Z"/>
              <w:rFonts w:ascii="Calibri" w:hAnsi="Calibri"/>
            </w:rPr>
          </w:rPrChange>
        </w:rPr>
        <w:pPrChange w:id="1059" w:author="Unemo Magnus, USÖ Labmed länsklinik" w:date="2016-11-14T18:38:00Z">
          <w:pPr>
            <w:pStyle w:val="Bibliography"/>
          </w:pPr>
        </w:pPrChange>
      </w:pPr>
      <w:del w:id="1060" w:author="sunny" w:date="2016-12-06T16:14:00Z">
        <w:r w:rsidRPr="006F644E" w:rsidDel="00C63D81">
          <w:rPr>
            <w:rFonts w:ascii="Times New Roman" w:hAnsi="Times New Roman" w:cs="Times New Roman"/>
            <w:sz w:val="24"/>
            <w:szCs w:val="24"/>
            <w:rPrChange w:id="1061"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1062"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063" w:author="Unemo Magnus, USÖ Labmed länsklinik" w:date="2016-11-14T17:51:00Z">
              <w:rPr>
                <w:rFonts w:ascii="Calibri" w:hAnsi="Calibri"/>
              </w:rPr>
            </w:rPrChange>
          </w:rPr>
          <w:delText xml:space="preserve"> Genetic Resistance </w:delText>
        </w:r>
      </w:del>
      <w:ins w:id="1064" w:author="Unemo Magnus, USÖ Labmed länsklinik" w:date="2016-11-14T18:42:00Z">
        <w:del w:id="1065"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1066" w:author="Unemo Magnus, USÖ Labmed länsklinik" w:date="2016-11-14T17:51:00Z">
                <w:rPr>
                  <w:rFonts w:ascii="Calibri" w:hAnsi="Calibri"/>
                </w:rPr>
              </w:rPrChange>
            </w:rPr>
            <w:delText xml:space="preserve">esistance </w:delText>
          </w:r>
        </w:del>
      </w:ins>
      <w:del w:id="1067" w:author="sunny" w:date="2016-12-06T16:14:00Z">
        <w:r w:rsidRPr="006F644E" w:rsidDel="00C63D81">
          <w:rPr>
            <w:rFonts w:ascii="Times New Roman" w:hAnsi="Times New Roman" w:cs="Times New Roman"/>
            <w:sz w:val="24"/>
            <w:szCs w:val="24"/>
            <w:rPrChange w:id="1068" w:author="Unemo Magnus, USÖ Labmed länsklinik" w:date="2016-11-14T17:51:00Z">
              <w:rPr>
                <w:rFonts w:ascii="Calibri" w:hAnsi="Calibri"/>
              </w:rPr>
            </w:rPrChange>
          </w:rPr>
          <w:delText>Determinants</w:delText>
        </w:r>
      </w:del>
      <w:ins w:id="1069" w:author="Unemo Magnus, USÖ Labmed länsklinik" w:date="2016-11-14T18:42:00Z">
        <w:del w:id="1070"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1071" w:author="Unemo Magnus, USÖ Labmed länsklinik" w:date="2016-11-14T17:51:00Z">
                <w:rPr>
                  <w:rFonts w:ascii="Calibri" w:hAnsi="Calibri"/>
                </w:rPr>
              </w:rPrChange>
            </w:rPr>
            <w:delText>eterminants</w:delText>
          </w:r>
        </w:del>
      </w:ins>
      <w:del w:id="1072" w:author="sunny" w:date="2016-12-06T16:14:00Z">
        <w:r w:rsidRPr="006F644E" w:rsidDel="00C63D81">
          <w:rPr>
            <w:rFonts w:ascii="Times New Roman" w:hAnsi="Times New Roman" w:cs="Times New Roman"/>
            <w:sz w:val="24"/>
            <w:szCs w:val="24"/>
            <w:rPrChange w:id="1073" w:author="Unemo Magnus, USÖ Labmed länsklinik" w:date="2016-11-14T17:51:00Z">
              <w:rPr>
                <w:rFonts w:ascii="Calibri" w:hAnsi="Calibri"/>
              </w:rPr>
            </w:rPrChange>
          </w:rPr>
          <w:delText xml:space="preserve">, In </w:delText>
        </w:r>
      </w:del>
      <w:ins w:id="1074" w:author="Unemo Magnus, USÖ Labmed länsklinik" w:date="2016-11-14T18:42:00Z">
        <w:del w:id="1075"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076" w:author="Unemo Magnus, USÖ Labmed länsklinik" w:date="2016-11-14T17:51:00Z">
                <w:rPr>
                  <w:rFonts w:ascii="Calibri" w:hAnsi="Calibri"/>
                </w:rPr>
              </w:rPrChange>
            </w:rPr>
            <w:delText xml:space="preserve">n </w:delText>
          </w:r>
        </w:del>
      </w:ins>
      <w:del w:id="1077" w:author="sunny" w:date="2016-12-06T16:14:00Z">
        <w:r w:rsidRPr="006F644E" w:rsidDel="00C63D81">
          <w:rPr>
            <w:rFonts w:ascii="Times New Roman" w:hAnsi="Times New Roman" w:cs="Times New Roman"/>
            <w:sz w:val="24"/>
            <w:szCs w:val="24"/>
            <w:rPrChange w:id="1078" w:author="Unemo Magnus, USÖ Labmed länsklinik" w:date="2016-11-14T17:51:00Z">
              <w:rPr>
                <w:rFonts w:ascii="Calibri" w:hAnsi="Calibri"/>
              </w:rPr>
            </w:rPrChange>
          </w:rPr>
          <w:delText xml:space="preserve">Vitro </w:delText>
        </w:r>
      </w:del>
      <w:ins w:id="1079" w:author="Unemo Magnus, USÖ Labmed länsklinik" w:date="2016-11-14T18:42:00Z">
        <w:del w:id="1080"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1081" w:author="Unemo Magnus, USÖ Labmed länsklinik" w:date="2016-11-14T17:51:00Z">
                <w:rPr>
                  <w:rFonts w:ascii="Calibri" w:hAnsi="Calibri"/>
                </w:rPr>
              </w:rPrChange>
            </w:rPr>
            <w:delText xml:space="preserve">itro </w:delText>
          </w:r>
        </w:del>
      </w:ins>
      <w:del w:id="1082" w:author="sunny" w:date="2016-12-06T16:14:00Z">
        <w:r w:rsidRPr="006F644E" w:rsidDel="00C63D81">
          <w:rPr>
            <w:rFonts w:ascii="Times New Roman" w:hAnsi="Times New Roman" w:cs="Times New Roman"/>
            <w:sz w:val="24"/>
            <w:szCs w:val="24"/>
            <w:rPrChange w:id="1083" w:author="Unemo Magnus, USÖ Labmed länsklinik" w:date="2016-11-14T17:51:00Z">
              <w:rPr>
                <w:rFonts w:ascii="Calibri" w:hAnsi="Calibri"/>
              </w:rPr>
            </w:rPrChange>
          </w:rPr>
          <w:delText>Time</w:delText>
        </w:r>
      </w:del>
      <w:ins w:id="1084" w:author="Unemo Magnus, USÖ Labmed länsklinik" w:date="2016-11-14T18:42:00Z">
        <w:del w:id="1085"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086" w:author="Unemo Magnus, USÖ Labmed länsklinik" w:date="2016-11-14T17:51:00Z">
                <w:rPr>
                  <w:rFonts w:ascii="Calibri" w:hAnsi="Calibri"/>
                </w:rPr>
              </w:rPrChange>
            </w:rPr>
            <w:delText>ime</w:delText>
          </w:r>
        </w:del>
      </w:ins>
      <w:del w:id="1087" w:author="sunny" w:date="2016-12-06T16:14:00Z">
        <w:r w:rsidRPr="006F644E" w:rsidDel="00C63D81">
          <w:rPr>
            <w:rFonts w:ascii="Times New Roman" w:hAnsi="Times New Roman" w:cs="Times New Roman"/>
            <w:sz w:val="24"/>
            <w:szCs w:val="24"/>
            <w:rPrChange w:id="1088" w:author="Unemo Magnus, USÖ Labmed länsklinik" w:date="2016-11-14T17:51:00Z">
              <w:rPr>
                <w:rFonts w:ascii="Calibri" w:hAnsi="Calibri"/>
              </w:rPr>
            </w:rPrChange>
          </w:rPr>
          <w:delText xml:space="preserve">-Kill </w:delText>
        </w:r>
      </w:del>
      <w:ins w:id="1089" w:author="Unemo Magnus, USÖ Labmed länsklinik" w:date="2016-11-14T18:42:00Z">
        <w:del w:id="1090"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1091" w:author="Unemo Magnus, USÖ Labmed länsklinik" w:date="2016-11-14T17:51:00Z">
                <w:rPr>
                  <w:rFonts w:ascii="Calibri" w:hAnsi="Calibri"/>
                </w:rPr>
              </w:rPrChange>
            </w:rPr>
            <w:delText xml:space="preserve">ill </w:delText>
          </w:r>
        </w:del>
      </w:ins>
      <w:del w:id="1092" w:author="sunny" w:date="2016-12-06T16:14:00Z">
        <w:r w:rsidRPr="006F644E" w:rsidDel="00C63D81">
          <w:rPr>
            <w:rFonts w:ascii="Times New Roman" w:hAnsi="Times New Roman" w:cs="Times New Roman"/>
            <w:sz w:val="24"/>
            <w:szCs w:val="24"/>
            <w:rPrChange w:id="1093" w:author="Unemo Magnus, USÖ Labmed länsklinik" w:date="2016-11-14T17:51:00Z">
              <w:rPr>
                <w:rFonts w:ascii="Calibri" w:hAnsi="Calibri"/>
              </w:rPr>
            </w:rPrChange>
          </w:rPr>
          <w:delText xml:space="preserve">Curve </w:delText>
        </w:r>
      </w:del>
      <w:ins w:id="1094" w:author="Unemo Magnus, USÖ Labmed länsklinik" w:date="2016-11-14T18:42:00Z">
        <w:del w:id="1095"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096" w:author="Unemo Magnus, USÖ Labmed länsklinik" w:date="2016-11-14T17:51:00Z">
                <w:rPr>
                  <w:rFonts w:ascii="Calibri" w:hAnsi="Calibri"/>
                </w:rPr>
              </w:rPrChange>
            </w:rPr>
            <w:delText xml:space="preserve">urve </w:delText>
          </w:r>
        </w:del>
      </w:ins>
      <w:del w:id="1097" w:author="sunny" w:date="2016-12-06T16:14:00Z">
        <w:r w:rsidRPr="006F644E" w:rsidDel="00C63D81">
          <w:rPr>
            <w:rFonts w:ascii="Times New Roman" w:hAnsi="Times New Roman" w:cs="Times New Roman"/>
            <w:sz w:val="24"/>
            <w:szCs w:val="24"/>
            <w:rPrChange w:id="1098" w:author="Unemo Magnus, USÖ Labmed länsklinik" w:date="2016-11-14T17:51:00Z">
              <w:rPr>
                <w:rFonts w:ascii="Calibri" w:hAnsi="Calibri"/>
              </w:rPr>
            </w:rPrChange>
          </w:rPr>
          <w:delText xml:space="preserve">Analysis </w:delText>
        </w:r>
      </w:del>
      <w:ins w:id="1099" w:author="Unemo Magnus, USÖ Labmed länsklinik" w:date="2016-11-14T18:42:00Z">
        <w:del w:id="1100"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101" w:author="Unemo Magnus, USÖ Labmed länsklinik" w:date="2016-11-14T17:51:00Z">
                <w:rPr>
                  <w:rFonts w:ascii="Calibri" w:hAnsi="Calibri"/>
                </w:rPr>
              </w:rPrChange>
            </w:rPr>
            <w:delText xml:space="preserve">nalysis </w:delText>
          </w:r>
        </w:del>
      </w:ins>
      <w:del w:id="1102" w:author="sunny" w:date="2016-12-06T16:14:00Z">
        <w:r w:rsidRPr="006F644E" w:rsidDel="00C63D81">
          <w:rPr>
            <w:rFonts w:ascii="Times New Roman" w:hAnsi="Times New Roman" w:cs="Times New Roman"/>
            <w:sz w:val="24"/>
            <w:szCs w:val="24"/>
            <w:rPrChange w:id="1103" w:author="Unemo Magnus, USÖ Labmed länsklinik" w:date="2016-11-14T17:51:00Z">
              <w:rPr>
                <w:rFonts w:ascii="Calibri" w:hAnsi="Calibri"/>
              </w:rPr>
            </w:rPrChange>
          </w:rPr>
          <w:delText xml:space="preserve">and Pharmacodynamic </w:delText>
        </w:r>
      </w:del>
      <w:ins w:id="1104" w:author="Unemo Magnus, USÖ Labmed länsklinik" w:date="2016-11-14T18:42:00Z">
        <w:del w:id="1105"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106" w:author="Unemo Magnus, USÖ Labmed länsklinik" w:date="2016-11-14T17:51:00Z">
                <w:rPr>
                  <w:rFonts w:ascii="Calibri" w:hAnsi="Calibri"/>
                </w:rPr>
              </w:rPrChange>
            </w:rPr>
            <w:delText xml:space="preserve">harmacodynamic </w:delText>
          </w:r>
        </w:del>
      </w:ins>
      <w:del w:id="1107" w:author="sunny" w:date="2016-12-06T16:14:00Z">
        <w:r w:rsidRPr="006F644E" w:rsidDel="00C63D81">
          <w:rPr>
            <w:rFonts w:ascii="Times New Roman" w:hAnsi="Times New Roman" w:cs="Times New Roman"/>
            <w:sz w:val="24"/>
            <w:szCs w:val="24"/>
            <w:rPrChange w:id="1108" w:author="Unemo Magnus, USÖ Labmed länsklinik" w:date="2016-11-14T17:51:00Z">
              <w:rPr>
                <w:rFonts w:ascii="Calibri" w:hAnsi="Calibri"/>
              </w:rPr>
            </w:rPrChange>
          </w:rPr>
          <w:delText xml:space="preserve">Functions </w:delText>
        </w:r>
      </w:del>
      <w:ins w:id="1109" w:author="Unemo Magnus, USÖ Labmed länsklinik" w:date="2016-11-14T18:42:00Z">
        <w:del w:id="1110"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111" w:author="Unemo Magnus, USÖ Labmed länsklinik" w:date="2016-11-14T17:51:00Z">
                <w:rPr>
                  <w:rFonts w:ascii="Calibri" w:hAnsi="Calibri"/>
                </w:rPr>
              </w:rPrChange>
            </w:rPr>
            <w:delText xml:space="preserve">unctions </w:delText>
          </w:r>
        </w:del>
      </w:ins>
      <w:del w:id="1112" w:author="sunny" w:date="2016-12-06T16:14:00Z">
        <w:r w:rsidRPr="006F644E" w:rsidDel="00C63D81">
          <w:rPr>
            <w:rFonts w:ascii="Times New Roman" w:hAnsi="Times New Roman" w:cs="Times New Roman"/>
            <w:sz w:val="24"/>
            <w:szCs w:val="24"/>
            <w:rPrChange w:id="1113" w:author="Unemo Magnus, USÖ Labmed länsklinik" w:date="2016-11-14T17:51:00Z">
              <w:rPr>
                <w:rFonts w:ascii="Calibri" w:hAnsi="Calibri"/>
              </w:rPr>
            </w:rPrChange>
          </w:rPr>
          <w:delText xml:space="preserve">for the Novel </w:delText>
        </w:r>
      </w:del>
      <w:ins w:id="1114" w:author="Unemo Magnus, USÖ Labmed länsklinik" w:date="2016-11-14T18:42:00Z">
        <w:del w:id="1115"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116" w:author="Unemo Magnus, USÖ Labmed länsklinik" w:date="2016-11-14T17:51:00Z">
                <w:rPr>
                  <w:rFonts w:ascii="Calibri" w:hAnsi="Calibri"/>
                </w:rPr>
              </w:rPrChange>
            </w:rPr>
            <w:delText xml:space="preserve">ovel </w:delText>
          </w:r>
        </w:del>
      </w:ins>
      <w:del w:id="1117" w:author="sunny" w:date="2016-12-06T16:14:00Z">
        <w:r w:rsidRPr="006F644E" w:rsidDel="00C63D81">
          <w:rPr>
            <w:rFonts w:ascii="Times New Roman" w:hAnsi="Times New Roman" w:cs="Times New Roman"/>
            <w:sz w:val="24"/>
            <w:szCs w:val="24"/>
            <w:rPrChange w:id="1118" w:author="Unemo Magnus, USÖ Labmed länsklinik" w:date="2016-11-14T17:51:00Z">
              <w:rPr>
                <w:rFonts w:ascii="Calibri" w:hAnsi="Calibri"/>
              </w:rPr>
            </w:rPrChange>
          </w:rPr>
          <w:delText xml:space="preserve">Topoisomerase </w:delText>
        </w:r>
      </w:del>
      <w:ins w:id="1119" w:author="Unemo Magnus, USÖ Labmed länsklinik" w:date="2016-11-14T18:42:00Z">
        <w:del w:id="1120"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121" w:author="Unemo Magnus, USÖ Labmed länsklinik" w:date="2016-11-14T17:51:00Z">
                <w:rPr>
                  <w:rFonts w:ascii="Calibri" w:hAnsi="Calibri"/>
                </w:rPr>
              </w:rPrChange>
            </w:rPr>
            <w:delText xml:space="preserve">opoisomerase </w:delText>
          </w:r>
        </w:del>
      </w:ins>
      <w:del w:id="1122" w:author="sunny" w:date="2016-12-06T16:14:00Z">
        <w:r w:rsidRPr="006F644E" w:rsidDel="00C63D81">
          <w:rPr>
            <w:rFonts w:ascii="Times New Roman" w:hAnsi="Times New Roman" w:cs="Times New Roman"/>
            <w:sz w:val="24"/>
            <w:szCs w:val="24"/>
            <w:rPrChange w:id="1123" w:author="Unemo Magnus, USÖ Labmed länsklinik" w:date="2016-11-14T17:51:00Z">
              <w:rPr>
                <w:rFonts w:ascii="Calibri" w:hAnsi="Calibri"/>
              </w:rPr>
            </w:rPrChange>
          </w:rPr>
          <w:delText xml:space="preserve">II Inhibitor </w:delText>
        </w:r>
      </w:del>
      <w:ins w:id="1124" w:author="Unemo Magnus, USÖ Labmed länsklinik" w:date="2016-11-14T18:42:00Z">
        <w:del w:id="1125"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126" w:author="Unemo Magnus, USÖ Labmed länsklinik" w:date="2016-11-14T17:51:00Z">
                <w:rPr>
                  <w:rFonts w:ascii="Calibri" w:hAnsi="Calibri"/>
                </w:rPr>
              </w:rPrChange>
            </w:rPr>
            <w:delText xml:space="preserve">nhibitor </w:delText>
          </w:r>
        </w:del>
      </w:ins>
      <w:del w:id="1127" w:author="sunny" w:date="2016-12-06T16:14:00Z">
        <w:r w:rsidRPr="006F644E" w:rsidDel="00C63D81">
          <w:rPr>
            <w:rFonts w:ascii="Times New Roman" w:hAnsi="Times New Roman" w:cs="Times New Roman"/>
            <w:sz w:val="24"/>
            <w:szCs w:val="24"/>
            <w:rPrChange w:id="1128"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129"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130" w:author="Unemo Magnus, USÖ Labmed länsklinik" w:date="2016-11-14T17:51:00Z">
              <w:rPr>
                <w:rFonts w:ascii="Calibri" w:hAnsi="Calibri"/>
              </w:rPr>
            </w:rPrChange>
          </w:rPr>
          <w:delText xml:space="preserve">. </w:delText>
        </w:r>
      </w:del>
      <w:ins w:id="1131" w:author="Unemo Magnus, USÖ Labmed länsklinik" w:date="2016-11-14T18:43:00Z">
        <w:del w:id="1132"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133" w:author="sunny" w:date="2016-12-06T16:14:00Z">
        <w:r w:rsidRPr="0058000A" w:rsidDel="00C63D81">
          <w:rPr>
            <w:rFonts w:ascii="Times New Roman" w:hAnsi="Times New Roman" w:cs="Times New Roman"/>
            <w:i/>
            <w:iCs/>
            <w:sz w:val="24"/>
            <w:szCs w:val="24"/>
            <w:rPrChange w:id="1134"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135"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136"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137" w:author="sunny" w:date="2016-12-06T16:14:00Z"/>
          <w:rFonts w:ascii="Times New Roman" w:hAnsi="Times New Roman" w:cs="Times New Roman"/>
          <w:sz w:val="24"/>
          <w:szCs w:val="24"/>
          <w:lang w:val="sv-SE"/>
          <w:rPrChange w:id="1138" w:author="Unemo Magnus, USÖ Labmed länsklinik" w:date="2016-11-14T18:44:00Z">
            <w:rPr>
              <w:del w:id="1139" w:author="sunny" w:date="2016-12-06T16:14:00Z"/>
              <w:rFonts w:ascii="Calibri" w:hAnsi="Calibri"/>
            </w:rPr>
          </w:rPrChange>
        </w:rPr>
        <w:pPrChange w:id="1140" w:author="Unemo Magnus, USÖ Labmed länsklinik" w:date="2016-11-14T18:38:00Z">
          <w:pPr>
            <w:pStyle w:val="Bibliography"/>
          </w:pPr>
        </w:pPrChange>
      </w:pPr>
      <w:del w:id="1141" w:author="sunny" w:date="2016-12-06T16:14:00Z">
        <w:r w:rsidRPr="006F644E" w:rsidDel="00C63D81">
          <w:rPr>
            <w:rFonts w:ascii="Times New Roman" w:hAnsi="Times New Roman" w:cs="Times New Roman"/>
            <w:sz w:val="24"/>
            <w:szCs w:val="24"/>
            <w:rPrChange w:id="1142" w:author="Unemo Magnus, USÖ Labmed länsklinik" w:date="2016-11-14T17:51:00Z">
              <w:rPr>
                <w:rFonts w:ascii="Calibri" w:hAnsi="Calibri"/>
              </w:rPr>
            </w:rPrChange>
          </w:rPr>
          <w:delText>16. Foerster S, Unemo M, Hathaway LJ</w:delText>
        </w:r>
      </w:del>
      <w:ins w:id="1143" w:author="Unemo Magnus, USÖ Labmed länsklinik" w:date="2016-11-14T18:43:00Z">
        <w:del w:id="1144"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145" w:author="sunny" w:date="2016-12-06T16:14:00Z">
        <w:r w:rsidRPr="006F644E" w:rsidDel="00C63D81">
          <w:rPr>
            <w:rFonts w:ascii="Times New Roman" w:hAnsi="Times New Roman" w:cs="Times New Roman"/>
            <w:sz w:val="24"/>
            <w:szCs w:val="24"/>
            <w:rPrChange w:id="1146"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147"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148"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149" w:author="Unemo Magnus, USÖ Labmed länsklinik" w:date="2016-11-14T18:44:00Z">
              <w:rPr>
                <w:rFonts w:ascii="Calibri" w:hAnsi="Calibri"/>
              </w:rPr>
            </w:rPrChange>
          </w:rPr>
          <w:delText xml:space="preserve">. </w:delText>
        </w:r>
      </w:del>
      <w:ins w:id="1150" w:author="Unemo Magnus, USÖ Labmed länsklinik" w:date="2016-11-14T18:44:00Z">
        <w:del w:id="1151" w:author="sunny" w:date="2016-12-06T16:14:00Z">
          <w:r w:rsidR="002C2B85" w:rsidRPr="002C2B85" w:rsidDel="00C63D81">
            <w:rPr>
              <w:rStyle w:val="jrnl"/>
              <w:rFonts w:ascii="Times New Roman" w:hAnsi="Times New Roman" w:cs="Times New Roman"/>
              <w:i/>
              <w:sz w:val="24"/>
              <w:szCs w:val="24"/>
              <w:lang w:val="sv-SE"/>
              <w:rPrChange w:id="1152"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153"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154"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155" w:author="Unemo Magnus, USÖ Labmed länsklinik" w:date="2016-11-14T18:44:00Z">
                <w:rPr/>
              </w:rPrChange>
            </w:rPr>
            <w:delText>: 216.</w:delText>
          </w:r>
        </w:del>
      </w:ins>
      <w:del w:id="1156" w:author="sunny" w:date="2016-12-06T16:14:00Z">
        <w:r w:rsidRPr="002C2B85" w:rsidDel="00C63D81">
          <w:rPr>
            <w:rFonts w:ascii="Times New Roman" w:hAnsi="Times New Roman" w:cs="Times New Roman"/>
            <w:i/>
            <w:iCs/>
            <w:sz w:val="24"/>
            <w:szCs w:val="24"/>
            <w:lang w:val="sv-SE"/>
            <w:rPrChange w:id="1157"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158"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159" w:author="sunny" w:date="2016-12-06T16:14:00Z"/>
          <w:rFonts w:ascii="Times New Roman" w:hAnsi="Times New Roman" w:cs="Times New Roman"/>
          <w:sz w:val="24"/>
          <w:szCs w:val="24"/>
          <w:rPrChange w:id="1160" w:author="Unemo Magnus, USÖ Labmed länsklinik" w:date="2016-11-14T17:51:00Z">
            <w:rPr>
              <w:del w:id="1161" w:author="sunny" w:date="2016-12-06T16:14:00Z"/>
              <w:rFonts w:ascii="Calibri" w:hAnsi="Calibri"/>
            </w:rPr>
          </w:rPrChange>
        </w:rPr>
        <w:pPrChange w:id="1162" w:author="Unemo Magnus, USÖ Labmed länsklinik" w:date="2016-11-14T18:38:00Z">
          <w:pPr>
            <w:pStyle w:val="Bibliography"/>
          </w:pPr>
        </w:pPrChange>
      </w:pPr>
      <w:del w:id="1163" w:author="sunny" w:date="2016-12-06T16:14:00Z">
        <w:r w:rsidRPr="006F644E" w:rsidDel="00C63D81">
          <w:rPr>
            <w:rFonts w:ascii="Times New Roman" w:hAnsi="Times New Roman" w:cs="Times New Roman"/>
            <w:sz w:val="24"/>
            <w:szCs w:val="24"/>
            <w:lang w:val="sv-SE"/>
            <w:rPrChange w:id="1164" w:author="Unemo Magnus, USÖ Labmed länsklinik" w:date="2016-11-14T17:51:00Z">
              <w:rPr>
                <w:rFonts w:ascii="Calibri" w:hAnsi="Calibri"/>
              </w:rPr>
            </w:rPrChange>
          </w:rPr>
          <w:delText>17. Kassteele J van de, Santen-Verheuvel MG van, Koedijk FDH</w:delText>
        </w:r>
      </w:del>
      <w:ins w:id="1165" w:author="Unemo Magnus, USÖ Labmed länsklinik" w:date="2016-11-14T18:44:00Z">
        <w:del w:id="1166"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167" w:author="Unemo Magnus, USÖ Labmed länsklinik" w:date="2016-11-14T18:45:00Z">
                <w:rPr>
                  <w:rFonts w:ascii="Times New Roman" w:hAnsi="Times New Roman" w:cs="Times New Roman"/>
                  <w:i/>
                  <w:sz w:val="24"/>
                  <w:szCs w:val="24"/>
                </w:rPr>
              </w:rPrChange>
            </w:rPr>
            <w:delText>et al</w:delText>
          </w:r>
        </w:del>
      </w:ins>
      <w:del w:id="1168" w:author="sunny" w:date="2016-12-06T16:14:00Z">
        <w:r w:rsidRPr="006F644E" w:rsidDel="00C63D81">
          <w:rPr>
            <w:rFonts w:ascii="Times New Roman" w:hAnsi="Times New Roman" w:cs="Times New Roman"/>
            <w:sz w:val="24"/>
            <w:szCs w:val="24"/>
            <w:lang w:val="sv-SE"/>
            <w:rPrChange w:id="1169"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170" w:author="Unemo Magnus, USÖ Labmed länsklinik" w:date="2016-11-14T17:51:00Z">
              <w:rPr>
                <w:rFonts w:ascii="Calibri" w:hAnsi="Calibri"/>
              </w:rPr>
            </w:rPrChange>
          </w:rPr>
          <w:delText xml:space="preserve">New Statistical </w:delText>
        </w:r>
      </w:del>
      <w:ins w:id="1171" w:author="Unemo Magnus, USÖ Labmed länsklinik" w:date="2016-11-14T18:45:00Z">
        <w:del w:id="1172"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173" w:author="Unemo Magnus, USÖ Labmed länsklinik" w:date="2016-11-14T17:51:00Z">
                <w:rPr>
                  <w:rFonts w:ascii="Calibri" w:hAnsi="Calibri"/>
                </w:rPr>
              </w:rPrChange>
            </w:rPr>
            <w:delText xml:space="preserve">tatistical </w:delText>
          </w:r>
        </w:del>
      </w:ins>
      <w:del w:id="1174" w:author="sunny" w:date="2016-12-06T16:14:00Z">
        <w:r w:rsidRPr="006F644E" w:rsidDel="00C63D81">
          <w:rPr>
            <w:rFonts w:ascii="Times New Roman" w:hAnsi="Times New Roman" w:cs="Times New Roman"/>
            <w:sz w:val="24"/>
            <w:szCs w:val="24"/>
            <w:rPrChange w:id="1175" w:author="Unemo Magnus, USÖ Labmed länsklinik" w:date="2016-11-14T17:51:00Z">
              <w:rPr>
                <w:rFonts w:ascii="Calibri" w:hAnsi="Calibri"/>
              </w:rPr>
            </w:rPrChange>
          </w:rPr>
          <w:delText xml:space="preserve">Technique </w:delText>
        </w:r>
      </w:del>
      <w:ins w:id="1176" w:author="Unemo Magnus, USÖ Labmed länsklinik" w:date="2016-11-14T18:45:00Z">
        <w:del w:id="1177"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178" w:author="Unemo Magnus, USÖ Labmed länsklinik" w:date="2016-11-14T17:51:00Z">
                <w:rPr>
                  <w:rFonts w:ascii="Calibri" w:hAnsi="Calibri"/>
                </w:rPr>
              </w:rPrChange>
            </w:rPr>
            <w:delText xml:space="preserve">echnique </w:delText>
          </w:r>
        </w:del>
      </w:ins>
      <w:del w:id="1179" w:author="sunny" w:date="2016-12-06T16:14:00Z">
        <w:r w:rsidRPr="006F644E" w:rsidDel="00C63D81">
          <w:rPr>
            <w:rFonts w:ascii="Times New Roman" w:hAnsi="Times New Roman" w:cs="Times New Roman"/>
            <w:sz w:val="24"/>
            <w:szCs w:val="24"/>
            <w:rPrChange w:id="1180" w:author="Unemo Magnus, USÖ Labmed länsklinik" w:date="2016-11-14T17:51:00Z">
              <w:rPr>
                <w:rFonts w:ascii="Calibri" w:hAnsi="Calibri"/>
              </w:rPr>
            </w:rPrChange>
          </w:rPr>
          <w:delText xml:space="preserve">for Analyzing </w:delText>
        </w:r>
      </w:del>
      <w:ins w:id="1181" w:author="Unemo Magnus, USÖ Labmed länsklinik" w:date="2016-11-14T18:45:00Z">
        <w:del w:id="1182"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183" w:author="Unemo Magnus, USÖ Labmed länsklinik" w:date="2016-11-14T17:51:00Z">
                <w:rPr>
                  <w:rFonts w:ascii="Calibri" w:hAnsi="Calibri"/>
                </w:rPr>
              </w:rPrChange>
            </w:rPr>
            <w:delText xml:space="preserve">nalyzing </w:delText>
          </w:r>
        </w:del>
      </w:ins>
      <w:del w:id="1184" w:author="sunny" w:date="2016-12-06T16:14:00Z">
        <w:r w:rsidRPr="006F644E" w:rsidDel="00C63D81">
          <w:rPr>
            <w:rFonts w:ascii="Times New Roman" w:hAnsi="Times New Roman" w:cs="Times New Roman"/>
            <w:sz w:val="24"/>
            <w:szCs w:val="24"/>
            <w:rPrChange w:id="1185" w:author="Unemo Magnus, USÖ Labmed länsklinik" w:date="2016-11-14T17:51:00Z">
              <w:rPr>
                <w:rFonts w:ascii="Calibri" w:hAnsi="Calibri"/>
              </w:rPr>
            </w:rPrChange>
          </w:rPr>
          <w:delText xml:space="preserve">MIC-Based </w:delText>
        </w:r>
      </w:del>
      <w:ins w:id="1186" w:author="Unemo Magnus, USÖ Labmed länsklinik" w:date="2016-11-14T18:45:00Z">
        <w:del w:id="1187"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188" w:author="Unemo Magnus, USÖ Labmed länsklinik" w:date="2016-11-14T17:51:00Z">
                <w:rPr>
                  <w:rFonts w:ascii="Calibri" w:hAnsi="Calibri"/>
                </w:rPr>
              </w:rPrChange>
            </w:rPr>
            <w:delText xml:space="preserve">ased </w:delText>
          </w:r>
        </w:del>
      </w:ins>
      <w:del w:id="1189" w:author="sunny" w:date="2016-12-06T16:14:00Z">
        <w:r w:rsidRPr="006F644E" w:rsidDel="00C63D81">
          <w:rPr>
            <w:rFonts w:ascii="Times New Roman" w:hAnsi="Times New Roman" w:cs="Times New Roman"/>
            <w:sz w:val="24"/>
            <w:szCs w:val="24"/>
            <w:rPrChange w:id="1190" w:author="Unemo Magnus, USÖ Labmed länsklinik" w:date="2016-11-14T17:51:00Z">
              <w:rPr>
                <w:rFonts w:ascii="Calibri" w:hAnsi="Calibri"/>
              </w:rPr>
            </w:rPrChange>
          </w:rPr>
          <w:delText xml:space="preserve">Susceptibility </w:delText>
        </w:r>
      </w:del>
      <w:ins w:id="1191" w:author="Unemo Magnus, USÖ Labmed länsklinik" w:date="2016-11-14T18:45:00Z">
        <w:del w:id="1192"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193" w:author="Unemo Magnus, USÖ Labmed länsklinik" w:date="2016-11-14T17:51:00Z">
                <w:rPr>
                  <w:rFonts w:ascii="Calibri" w:hAnsi="Calibri"/>
                </w:rPr>
              </w:rPrChange>
            </w:rPr>
            <w:delText xml:space="preserve">usceptibility </w:delText>
          </w:r>
        </w:del>
      </w:ins>
      <w:del w:id="1194" w:author="sunny" w:date="2016-12-06T16:14:00Z">
        <w:r w:rsidRPr="006F644E" w:rsidDel="00C63D81">
          <w:rPr>
            <w:rFonts w:ascii="Times New Roman" w:hAnsi="Times New Roman" w:cs="Times New Roman"/>
            <w:sz w:val="24"/>
            <w:szCs w:val="24"/>
            <w:rPrChange w:id="1195" w:author="Unemo Magnus, USÖ Labmed länsklinik" w:date="2016-11-14T17:51:00Z">
              <w:rPr>
                <w:rFonts w:ascii="Calibri" w:hAnsi="Calibri"/>
              </w:rPr>
            </w:rPrChange>
          </w:rPr>
          <w:delText>Data</w:delText>
        </w:r>
      </w:del>
      <w:ins w:id="1196" w:author="Unemo Magnus, USÖ Labmed länsklinik" w:date="2016-11-14T18:45:00Z">
        <w:del w:id="1197"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198" w:author="Unemo Magnus, USÖ Labmed länsklinik" w:date="2016-11-14T17:51:00Z">
                <w:rPr>
                  <w:rFonts w:ascii="Calibri" w:hAnsi="Calibri"/>
                </w:rPr>
              </w:rPrChange>
            </w:rPr>
            <w:delText>ata</w:delText>
          </w:r>
        </w:del>
      </w:ins>
      <w:del w:id="1199" w:author="sunny" w:date="2016-12-06T16:14:00Z">
        <w:r w:rsidRPr="006F644E" w:rsidDel="00C63D81">
          <w:rPr>
            <w:rFonts w:ascii="Times New Roman" w:hAnsi="Times New Roman" w:cs="Times New Roman"/>
            <w:sz w:val="24"/>
            <w:szCs w:val="24"/>
            <w:rPrChange w:id="120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201"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202"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203"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204"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205" w:author="sunny" w:date="2016-12-06T16:14:00Z"/>
          <w:rFonts w:ascii="Times New Roman" w:hAnsi="Times New Roman" w:cs="Times New Roman"/>
          <w:sz w:val="24"/>
          <w:szCs w:val="24"/>
          <w:rPrChange w:id="1206" w:author="Unemo Magnus, USÖ Labmed länsklinik" w:date="2016-11-14T17:51:00Z">
            <w:rPr>
              <w:del w:id="1207" w:author="sunny" w:date="2016-12-06T16:14:00Z"/>
              <w:rFonts w:ascii="Calibri" w:hAnsi="Calibri"/>
            </w:rPr>
          </w:rPrChange>
        </w:rPr>
        <w:pPrChange w:id="1208" w:author="Unemo Magnus, USÖ Labmed länsklinik" w:date="2016-11-14T18:38:00Z">
          <w:pPr>
            <w:pStyle w:val="Bibliography"/>
          </w:pPr>
        </w:pPrChange>
      </w:pPr>
      <w:del w:id="1209" w:author="sunny" w:date="2016-12-06T16:14:00Z">
        <w:r w:rsidRPr="006F644E" w:rsidDel="00C63D81">
          <w:rPr>
            <w:rFonts w:ascii="Times New Roman" w:hAnsi="Times New Roman" w:cs="Times New Roman"/>
            <w:sz w:val="24"/>
            <w:szCs w:val="24"/>
            <w:rPrChange w:id="1210"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211"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212"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213"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214"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215" w:author="sunny" w:date="2016-12-06T16:14:00Z"/>
          <w:rFonts w:ascii="Times New Roman" w:hAnsi="Times New Roman" w:cs="Times New Roman"/>
          <w:sz w:val="24"/>
          <w:szCs w:val="24"/>
          <w:rPrChange w:id="1216" w:author="Unemo Magnus, USÖ Labmed länsklinik" w:date="2016-11-14T17:51:00Z">
            <w:rPr>
              <w:del w:id="1217" w:author="sunny" w:date="2016-12-06T16:14:00Z"/>
              <w:rFonts w:ascii="Calibri" w:hAnsi="Calibri"/>
            </w:rPr>
          </w:rPrChange>
        </w:rPr>
        <w:pPrChange w:id="1218" w:author="Unemo Magnus, USÖ Labmed länsklinik" w:date="2016-11-14T18:38:00Z">
          <w:pPr>
            <w:pStyle w:val="Bibliography"/>
          </w:pPr>
        </w:pPrChange>
      </w:pPr>
      <w:del w:id="1219" w:author="sunny" w:date="2016-12-06T16:14:00Z">
        <w:r w:rsidRPr="006F644E" w:rsidDel="00C63D81">
          <w:rPr>
            <w:rFonts w:ascii="Times New Roman" w:hAnsi="Times New Roman" w:cs="Times New Roman"/>
            <w:sz w:val="24"/>
            <w:szCs w:val="24"/>
            <w:rPrChange w:id="1220"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221"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222"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223"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224"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225" w:author="sunny" w:date="2016-12-06T16:14:00Z"/>
          <w:rFonts w:ascii="Times New Roman" w:hAnsi="Times New Roman" w:cs="Times New Roman"/>
          <w:sz w:val="24"/>
          <w:szCs w:val="24"/>
          <w:rPrChange w:id="1226" w:author="Unemo Magnus, USÖ Labmed länsklinik" w:date="2016-11-14T17:51:00Z">
            <w:rPr>
              <w:del w:id="1227" w:author="sunny" w:date="2016-12-06T16:14:00Z"/>
              <w:rFonts w:ascii="Calibri" w:hAnsi="Calibri"/>
            </w:rPr>
          </w:rPrChange>
        </w:rPr>
        <w:pPrChange w:id="1228" w:author="Unemo Magnus, USÖ Labmed länsklinik" w:date="2016-11-14T18:38:00Z">
          <w:pPr>
            <w:pStyle w:val="Bibliography"/>
          </w:pPr>
        </w:pPrChange>
      </w:pPr>
      <w:del w:id="1229" w:author="sunny" w:date="2016-12-06T16:14:00Z">
        <w:r w:rsidRPr="006F644E" w:rsidDel="00C63D81">
          <w:rPr>
            <w:rFonts w:ascii="Times New Roman" w:hAnsi="Times New Roman" w:cs="Times New Roman"/>
            <w:sz w:val="24"/>
            <w:szCs w:val="24"/>
            <w:rPrChange w:id="1230"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231"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232"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233"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234"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235" w:author="sunny" w:date="2016-12-06T16:14:00Z"/>
          <w:rFonts w:ascii="Times New Roman" w:hAnsi="Times New Roman" w:cs="Times New Roman"/>
          <w:sz w:val="24"/>
          <w:szCs w:val="24"/>
          <w:rPrChange w:id="1236" w:author="Unemo Magnus, USÖ Labmed länsklinik" w:date="2016-11-14T17:51:00Z">
            <w:rPr>
              <w:del w:id="1237" w:author="sunny" w:date="2016-12-06T16:14:00Z"/>
              <w:rFonts w:ascii="Calibri" w:hAnsi="Calibri"/>
            </w:rPr>
          </w:rPrChange>
        </w:rPr>
        <w:pPrChange w:id="1238" w:author="Unemo Magnus, USÖ Labmed länsklinik" w:date="2016-11-14T18:38:00Z">
          <w:pPr>
            <w:pStyle w:val="Bibliography"/>
          </w:pPr>
        </w:pPrChange>
      </w:pPr>
      <w:del w:id="1239" w:author="sunny" w:date="2016-12-06T16:14:00Z">
        <w:r w:rsidRPr="006F644E" w:rsidDel="00C63D81">
          <w:rPr>
            <w:rFonts w:ascii="Times New Roman" w:hAnsi="Times New Roman" w:cs="Times New Roman"/>
            <w:sz w:val="24"/>
            <w:szCs w:val="24"/>
            <w:rPrChange w:id="1240" w:author="Unemo Magnus, USÖ Labmed länsklinik" w:date="2016-11-14T17:51:00Z">
              <w:rPr>
                <w:rFonts w:ascii="Calibri" w:hAnsi="Calibri"/>
              </w:rPr>
            </w:rPrChange>
          </w:rPr>
          <w:delText>21. Filipsson AF, Sand S, Nilsson J</w:delText>
        </w:r>
      </w:del>
      <w:ins w:id="1241" w:author="Unemo Magnus, USÖ Labmed länsklinik" w:date="2016-11-14T18:45:00Z">
        <w:del w:id="1242"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243" w:author="sunny" w:date="2016-12-06T16:14:00Z">
        <w:r w:rsidRPr="006F644E" w:rsidDel="00C63D81">
          <w:rPr>
            <w:rFonts w:ascii="Times New Roman" w:hAnsi="Times New Roman" w:cs="Times New Roman"/>
            <w:sz w:val="24"/>
            <w:szCs w:val="24"/>
            <w:rPrChange w:id="1244"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245"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246"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247"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248"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249" w:author="sunny" w:date="2016-12-06T16:14:00Z"/>
          <w:rFonts w:ascii="Times New Roman" w:hAnsi="Times New Roman" w:cs="Times New Roman"/>
          <w:sz w:val="24"/>
          <w:szCs w:val="24"/>
          <w:rPrChange w:id="1250" w:author="Unemo Magnus, USÖ Labmed länsklinik" w:date="2016-11-14T17:51:00Z">
            <w:rPr>
              <w:del w:id="1251" w:author="sunny" w:date="2016-12-06T16:14:00Z"/>
              <w:rFonts w:ascii="Calibri" w:hAnsi="Calibri"/>
            </w:rPr>
          </w:rPrChange>
        </w:rPr>
        <w:pPrChange w:id="1252" w:author="Unemo Magnus, USÖ Labmed länsklinik" w:date="2016-11-14T18:38:00Z">
          <w:pPr>
            <w:pStyle w:val="Bibliography"/>
          </w:pPr>
        </w:pPrChange>
      </w:pPr>
      <w:del w:id="1253" w:author="sunny" w:date="2016-12-06T16:14:00Z">
        <w:r w:rsidRPr="006F644E" w:rsidDel="00C63D81">
          <w:rPr>
            <w:rFonts w:ascii="Times New Roman" w:hAnsi="Times New Roman" w:cs="Times New Roman"/>
            <w:sz w:val="24"/>
            <w:szCs w:val="24"/>
            <w:rPrChange w:id="1254" w:author="Unemo Magnus, USÖ Labmed länsklinik" w:date="2016-11-14T17:51:00Z">
              <w:rPr>
                <w:rFonts w:ascii="Calibri" w:hAnsi="Calibri"/>
              </w:rPr>
            </w:rPrChange>
          </w:rPr>
          <w:delText>22. Sampah MES, Shen L, Jilek BL</w:delText>
        </w:r>
      </w:del>
      <w:ins w:id="1255" w:author="Unemo Magnus, USÖ Labmed länsklinik" w:date="2016-11-14T18:45:00Z">
        <w:del w:id="1256"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257" w:author="sunny" w:date="2016-12-06T16:14:00Z">
        <w:r w:rsidRPr="006F644E" w:rsidDel="00C63D81">
          <w:rPr>
            <w:rFonts w:ascii="Times New Roman" w:hAnsi="Times New Roman" w:cs="Times New Roman"/>
            <w:sz w:val="24"/>
            <w:szCs w:val="24"/>
            <w:rPrChange w:id="1258"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259"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260"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261"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262"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263" w:author="sunny" w:date="2016-12-06T16:14:00Z"/>
          <w:rFonts w:ascii="Times New Roman" w:hAnsi="Times New Roman" w:cs="Times New Roman"/>
          <w:sz w:val="24"/>
          <w:szCs w:val="24"/>
          <w:lang w:val="en-US"/>
          <w:rPrChange w:id="1264" w:author="Unemo Magnus, USÖ Labmed länsklinik" w:date="2016-11-15T15:02:00Z">
            <w:rPr>
              <w:del w:id="1265" w:author="sunny" w:date="2016-12-06T16:14:00Z"/>
              <w:rFonts w:ascii="Calibri" w:hAnsi="Calibri"/>
            </w:rPr>
          </w:rPrChange>
        </w:rPr>
        <w:pPrChange w:id="1266" w:author="Unemo Magnus, USÖ Labmed länsklinik" w:date="2016-11-14T18:38:00Z">
          <w:pPr>
            <w:pStyle w:val="Bibliography"/>
          </w:pPr>
        </w:pPrChange>
      </w:pPr>
      <w:del w:id="1267" w:author="sunny" w:date="2016-12-06T16:14:00Z">
        <w:r w:rsidRPr="006F644E" w:rsidDel="00C63D81">
          <w:rPr>
            <w:rFonts w:ascii="Times New Roman" w:hAnsi="Times New Roman" w:cs="Times New Roman"/>
            <w:sz w:val="24"/>
            <w:szCs w:val="24"/>
            <w:rPrChange w:id="1268" w:author="Unemo Magnus, USÖ Labmed länsklinik" w:date="2016-11-14T17:51:00Z">
              <w:rPr>
                <w:rFonts w:ascii="Calibri" w:hAnsi="Calibri"/>
              </w:rPr>
            </w:rPrChange>
          </w:rPr>
          <w:delText xml:space="preserve">23. Rampersad SN. Multiple Applications </w:delText>
        </w:r>
      </w:del>
      <w:ins w:id="1269" w:author="Unemo Magnus, USÖ Labmed länsklinik" w:date="2016-11-14T18:45:00Z">
        <w:del w:id="1270"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271" w:author="Unemo Magnus, USÖ Labmed länsklinik" w:date="2016-11-14T17:51:00Z">
                <w:rPr>
                  <w:rFonts w:ascii="Calibri" w:hAnsi="Calibri"/>
                </w:rPr>
              </w:rPrChange>
            </w:rPr>
            <w:delText xml:space="preserve">pplications </w:delText>
          </w:r>
        </w:del>
      </w:ins>
      <w:del w:id="1272" w:author="sunny" w:date="2016-12-06T16:14:00Z">
        <w:r w:rsidRPr="006F644E" w:rsidDel="00C63D81">
          <w:rPr>
            <w:rFonts w:ascii="Times New Roman" w:hAnsi="Times New Roman" w:cs="Times New Roman"/>
            <w:sz w:val="24"/>
            <w:szCs w:val="24"/>
            <w:rPrChange w:id="1273" w:author="Unemo Magnus, USÖ Labmed länsklinik" w:date="2016-11-14T17:51:00Z">
              <w:rPr>
                <w:rFonts w:ascii="Calibri" w:hAnsi="Calibri"/>
              </w:rPr>
            </w:rPrChange>
          </w:rPr>
          <w:delText xml:space="preserve">of Alamar </w:delText>
        </w:r>
      </w:del>
      <w:ins w:id="1274" w:author="Unemo Magnus, USÖ Labmed länsklinik" w:date="2016-11-14T18:45:00Z">
        <w:del w:id="1275"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276" w:author="Unemo Magnus, USÖ Labmed länsklinik" w:date="2016-11-14T17:51:00Z">
                <w:rPr>
                  <w:rFonts w:ascii="Calibri" w:hAnsi="Calibri"/>
                </w:rPr>
              </w:rPrChange>
            </w:rPr>
            <w:delText xml:space="preserve">lamar </w:delText>
          </w:r>
        </w:del>
      </w:ins>
      <w:del w:id="1277" w:author="sunny" w:date="2016-12-06T16:14:00Z">
        <w:r w:rsidRPr="006F644E" w:rsidDel="00C63D81">
          <w:rPr>
            <w:rFonts w:ascii="Times New Roman" w:hAnsi="Times New Roman" w:cs="Times New Roman"/>
            <w:sz w:val="24"/>
            <w:szCs w:val="24"/>
            <w:rPrChange w:id="1278" w:author="Unemo Magnus, USÖ Labmed länsklinik" w:date="2016-11-14T17:51:00Z">
              <w:rPr>
                <w:rFonts w:ascii="Calibri" w:hAnsi="Calibri"/>
              </w:rPr>
            </w:rPrChange>
          </w:rPr>
          <w:delText xml:space="preserve">Blue </w:delText>
        </w:r>
      </w:del>
      <w:ins w:id="1279" w:author="Unemo Magnus, USÖ Labmed länsklinik" w:date="2016-11-14T18:45:00Z">
        <w:del w:id="1280"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281" w:author="Unemo Magnus, USÖ Labmed länsklinik" w:date="2016-11-14T17:51:00Z">
                <w:rPr>
                  <w:rFonts w:ascii="Calibri" w:hAnsi="Calibri"/>
                </w:rPr>
              </w:rPrChange>
            </w:rPr>
            <w:delText xml:space="preserve">lue </w:delText>
          </w:r>
        </w:del>
      </w:ins>
      <w:del w:id="1282" w:author="sunny" w:date="2016-12-06T16:14:00Z">
        <w:r w:rsidRPr="006F644E" w:rsidDel="00C63D81">
          <w:rPr>
            <w:rFonts w:ascii="Times New Roman" w:hAnsi="Times New Roman" w:cs="Times New Roman"/>
            <w:sz w:val="24"/>
            <w:szCs w:val="24"/>
            <w:rPrChange w:id="1283" w:author="Unemo Magnus, USÖ Labmed länsklinik" w:date="2016-11-14T17:51:00Z">
              <w:rPr>
                <w:rFonts w:ascii="Calibri" w:hAnsi="Calibri"/>
              </w:rPr>
            </w:rPrChange>
          </w:rPr>
          <w:delText xml:space="preserve">as an Indicator </w:delText>
        </w:r>
      </w:del>
      <w:ins w:id="1284" w:author="Unemo Magnus, USÖ Labmed länsklinik" w:date="2016-11-14T18:45:00Z">
        <w:del w:id="1285"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286" w:author="Unemo Magnus, USÖ Labmed länsklinik" w:date="2016-11-14T17:51:00Z">
                <w:rPr>
                  <w:rFonts w:ascii="Calibri" w:hAnsi="Calibri"/>
                </w:rPr>
              </w:rPrChange>
            </w:rPr>
            <w:delText xml:space="preserve">ndicator </w:delText>
          </w:r>
        </w:del>
      </w:ins>
      <w:del w:id="1287" w:author="sunny" w:date="2016-12-06T16:14:00Z">
        <w:r w:rsidRPr="006F644E" w:rsidDel="00C63D81">
          <w:rPr>
            <w:rFonts w:ascii="Times New Roman" w:hAnsi="Times New Roman" w:cs="Times New Roman"/>
            <w:sz w:val="24"/>
            <w:szCs w:val="24"/>
            <w:rPrChange w:id="1288" w:author="Unemo Magnus, USÖ Labmed länsklinik" w:date="2016-11-14T17:51:00Z">
              <w:rPr>
                <w:rFonts w:ascii="Calibri" w:hAnsi="Calibri"/>
              </w:rPr>
            </w:rPrChange>
          </w:rPr>
          <w:delText xml:space="preserve">of Metabolic </w:delText>
        </w:r>
      </w:del>
      <w:ins w:id="1289" w:author="Unemo Magnus, USÖ Labmed länsklinik" w:date="2016-11-14T18:45:00Z">
        <w:del w:id="1290"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291" w:author="Unemo Magnus, USÖ Labmed länsklinik" w:date="2016-11-14T17:51:00Z">
                <w:rPr>
                  <w:rFonts w:ascii="Calibri" w:hAnsi="Calibri"/>
                </w:rPr>
              </w:rPrChange>
            </w:rPr>
            <w:delText xml:space="preserve">etabolic </w:delText>
          </w:r>
        </w:del>
      </w:ins>
      <w:del w:id="1292" w:author="sunny" w:date="2016-12-06T16:14:00Z">
        <w:r w:rsidRPr="006F644E" w:rsidDel="00C63D81">
          <w:rPr>
            <w:rFonts w:ascii="Times New Roman" w:hAnsi="Times New Roman" w:cs="Times New Roman"/>
            <w:sz w:val="24"/>
            <w:szCs w:val="24"/>
            <w:rPrChange w:id="1293" w:author="Unemo Magnus, USÖ Labmed länsklinik" w:date="2016-11-14T17:51:00Z">
              <w:rPr>
                <w:rFonts w:ascii="Calibri" w:hAnsi="Calibri"/>
              </w:rPr>
            </w:rPrChange>
          </w:rPr>
          <w:delText xml:space="preserve">Function </w:delText>
        </w:r>
      </w:del>
      <w:ins w:id="1294" w:author="Unemo Magnus, USÖ Labmed länsklinik" w:date="2016-11-14T18:45:00Z">
        <w:del w:id="1295"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296" w:author="Unemo Magnus, USÖ Labmed länsklinik" w:date="2016-11-14T17:51:00Z">
                <w:rPr>
                  <w:rFonts w:ascii="Calibri" w:hAnsi="Calibri"/>
                </w:rPr>
              </w:rPrChange>
            </w:rPr>
            <w:delText xml:space="preserve">unction </w:delText>
          </w:r>
        </w:del>
      </w:ins>
      <w:del w:id="1297" w:author="sunny" w:date="2016-12-06T16:14:00Z">
        <w:r w:rsidRPr="006F644E" w:rsidDel="00C63D81">
          <w:rPr>
            <w:rFonts w:ascii="Times New Roman" w:hAnsi="Times New Roman" w:cs="Times New Roman"/>
            <w:sz w:val="24"/>
            <w:szCs w:val="24"/>
            <w:rPrChange w:id="1298" w:author="Unemo Magnus, USÖ Labmed länsklinik" w:date="2016-11-14T17:51:00Z">
              <w:rPr>
                <w:rFonts w:ascii="Calibri" w:hAnsi="Calibri"/>
              </w:rPr>
            </w:rPrChange>
          </w:rPr>
          <w:delText xml:space="preserve">and Cellular </w:delText>
        </w:r>
      </w:del>
      <w:ins w:id="1299" w:author="Unemo Magnus, USÖ Labmed länsklinik" w:date="2016-11-14T18:45:00Z">
        <w:del w:id="1300"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301" w:author="Unemo Magnus, USÖ Labmed länsklinik" w:date="2016-11-14T17:51:00Z">
                <w:rPr>
                  <w:rFonts w:ascii="Calibri" w:hAnsi="Calibri"/>
                </w:rPr>
              </w:rPrChange>
            </w:rPr>
            <w:delText xml:space="preserve">ellular </w:delText>
          </w:r>
        </w:del>
      </w:ins>
      <w:del w:id="1302" w:author="sunny" w:date="2016-12-06T16:14:00Z">
        <w:r w:rsidRPr="006F644E" w:rsidDel="00C63D81">
          <w:rPr>
            <w:rFonts w:ascii="Times New Roman" w:hAnsi="Times New Roman" w:cs="Times New Roman"/>
            <w:sz w:val="24"/>
            <w:szCs w:val="24"/>
            <w:rPrChange w:id="1303" w:author="Unemo Magnus, USÖ Labmed länsklinik" w:date="2016-11-14T17:51:00Z">
              <w:rPr>
                <w:rFonts w:ascii="Calibri" w:hAnsi="Calibri"/>
              </w:rPr>
            </w:rPrChange>
          </w:rPr>
          <w:delText xml:space="preserve">Health </w:delText>
        </w:r>
      </w:del>
      <w:ins w:id="1304" w:author="Unemo Magnus, USÖ Labmed länsklinik" w:date="2016-11-14T18:45:00Z">
        <w:del w:id="1305"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306" w:author="Unemo Magnus, USÖ Labmed länsklinik" w:date="2016-11-14T17:51:00Z">
                <w:rPr>
                  <w:rFonts w:ascii="Calibri" w:hAnsi="Calibri"/>
                </w:rPr>
              </w:rPrChange>
            </w:rPr>
            <w:delText xml:space="preserve">ealth </w:delText>
          </w:r>
        </w:del>
      </w:ins>
      <w:del w:id="1307" w:author="sunny" w:date="2016-12-06T16:14:00Z">
        <w:r w:rsidRPr="006F644E" w:rsidDel="00C63D81">
          <w:rPr>
            <w:rFonts w:ascii="Times New Roman" w:hAnsi="Times New Roman" w:cs="Times New Roman"/>
            <w:sz w:val="24"/>
            <w:szCs w:val="24"/>
            <w:rPrChange w:id="1308" w:author="Unemo Magnus, USÖ Labmed länsklinik" w:date="2016-11-14T17:51:00Z">
              <w:rPr>
                <w:rFonts w:ascii="Calibri" w:hAnsi="Calibri"/>
              </w:rPr>
            </w:rPrChange>
          </w:rPr>
          <w:delText xml:space="preserve">in Cell </w:delText>
        </w:r>
      </w:del>
      <w:ins w:id="1309" w:author="Unemo Magnus, USÖ Labmed länsklinik" w:date="2016-11-14T18:46:00Z">
        <w:del w:id="1310"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311" w:author="Unemo Magnus, USÖ Labmed länsklinik" w:date="2016-11-14T17:51:00Z">
                <w:rPr>
                  <w:rFonts w:ascii="Calibri" w:hAnsi="Calibri"/>
                </w:rPr>
              </w:rPrChange>
            </w:rPr>
            <w:delText xml:space="preserve">ell </w:delText>
          </w:r>
        </w:del>
      </w:ins>
      <w:del w:id="1312" w:author="sunny" w:date="2016-12-06T16:14:00Z">
        <w:r w:rsidRPr="006F644E" w:rsidDel="00C63D81">
          <w:rPr>
            <w:rFonts w:ascii="Times New Roman" w:hAnsi="Times New Roman" w:cs="Times New Roman"/>
            <w:sz w:val="24"/>
            <w:szCs w:val="24"/>
            <w:rPrChange w:id="1313" w:author="Unemo Magnus, USÖ Labmed länsklinik" w:date="2016-11-14T17:51:00Z">
              <w:rPr>
                <w:rFonts w:ascii="Calibri" w:hAnsi="Calibri"/>
              </w:rPr>
            </w:rPrChange>
          </w:rPr>
          <w:delText xml:space="preserve">Viability </w:delText>
        </w:r>
      </w:del>
      <w:ins w:id="1314" w:author="Unemo Magnus, USÖ Labmed länsklinik" w:date="2016-11-14T18:46:00Z">
        <w:del w:id="1315"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316" w:author="Unemo Magnus, USÖ Labmed länsklinik" w:date="2016-11-14T17:51:00Z">
                <w:rPr>
                  <w:rFonts w:ascii="Calibri" w:hAnsi="Calibri"/>
                </w:rPr>
              </w:rPrChange>
            </w:rPr>
            <w:delText xml:space="preserve">iability </w:delText>
          </w:r>
        </w:del>
      </w:ins>
      <w:del w:id="1317" w:author="sunny" w:date="2016-12-06T16:14:00Z">
        <w:r w:rsidRPr="006F644E" w:rsidDel="00C63D81">
          <w:rPr>
            <w:rFonts w:ascii="Times New Roman" w:hAnsi="Times New Roman" w:cs="Times New Roman"/>
            <w:sz w:val="24"/>
            <w:szCs w:val="24"/>
            <w:rPrChange w:id="1318" w:author="Unemo Magnus, USÖ Labmed länsklinik" w:date="2016-11-14T17:51:00Z">
              <w:rPr>
                <w:rFonts w:ascii="Calibri" w:hAnsi="Calibri"/>
              </w:rPr>
            </w:rPrChange>
          </w:rPr>
          <w:delText>Bioassays</w:delText>
        </w:r>
      </w:del>
      <w:ins w:id="1319" w:author="Unemo Magnus, USÖ Labmed länsklinik" w:date="2016-11-14T18:46:00Z">
        <w:del w:id="1320"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321" w:author="Unemo Magnus, USÖ Labmed länsklinik" w:date="2016-11-14T17:51:00Z">
                <w:rPr>
                  <w:rFonts w:ascii="Calibri" w:hAnsi="Calibri"/>
                </w:rPr>
              </w:rPrChange>
            </w:rPr>
            <w:delText>ioassays</w:delText>
          </w:r>
        </w:del>
      </w:ins>
      <w:del w:id="1322" w:author="sunny" w:date="2016-12-06T16:14:00Z">
        <w:r w:rsidRPr="006F644E" w:rsidDel="00C63D81">
          <w:rPr>
            <w:rFonts w:ascii="Times New Roman" w:hAnsi="Times New Roman" w:cs="Times New Roman"/>
            <w:sz w:val="24"/>
            <w:szCs w:val="24"/>
            <w:rPrChange w:id="1323"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324"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325"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326"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327"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328" w:author="sunny" w:date="2016-12-06T16:14:00Z"/>
          <w:rFonts w:ascii="Times New Roman" w:hAnsi="Times New Roman" w:cs="Times New Roman"/>
          <w:sz w:val="24"/>
          <w:szCs w:val="24"/>
          <w:rPrChange w:id="1329" w:author="Unemo Magnus, USÖ Labmed länsklinik" w:date="2016-11-14T17:51:00Z">
            <w:rPr>
              <w:del w:id="1330" w:author="sunny" w:date="2016-12-06T16:14:00Z"/>
              <w:rFonts w:ascii="Calibri" w:hAnsi="Calibri"/>
            </w:rPr>
          </w:rPrChange>
        </w:rPr>
        <w:pPrChange w:id="1331" w:author="Unemo Magnus, USÖ Labmed länsklinik" w:date="2016-11-14T18:38:00Z">
          <w:pPr>
            <w:pStyle w:val="Bibliography"/>
          </w:pPr>
        </w:pPrChange>
      </w:pPr>
      <w:del w:id="1332" w:author="sunny" w:date="2016-12-06T16:14:00Z">
        <w:r w:rsidRPr="00AF166B" w:rsidDel="00C63D81">
          <w:rPr>
            <w:rFonts w:ascii="Times New Roman" w:hAnsi="Times New Roman" w:cs="Times New Roman"/>
            <w:sz w:val="24"/>
            <w:szCs w:val="24"/>
            <w:lang w:val="en-US"/>
            <w:rPrChange w:id="1333" w:author="Unemo Magnus, USÖ Labmed länsklinik" w:date="2016-11-15T15:02:00Z">
              <w:rPr>
                <w:rFonts w:ascii="Calibri" w:hAnsi="Calibri"/>
              </w:rPr>
            </w:rPrChange>
          </w:rPr>
          <w:delText>24. Khalifa RA, Nasser MS, Gomaa AA</w:delText>
        </w:r>
      </w:del>
      <w:ins w:id="1334" w:author="Unemo Magnus, USÖ Labmed länsklinik" w:date="2016-11-14T18:46:00Z">
        <w:del w:id="1335" w:author="sunny" w:date="2016-12-06T16:14:00Z">
          <w:r w:rsidR="00143D32" w:rsidRPr="00AF166B" w:rsidDel="00C63D81">
            <w:rPr>
              <w:rFonts w:ascii="Times New Roman" w:hAnsi="Times New Roman" w:cs="Times New Roman"/>
              <w:sz w:val="24"/>
              <w:szCs w:val="24"/>
              <w:lang w:val="en-US"/>
              <w:rPrChange w:id="1336"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337" w:author="Unemo Magnus, USÖ Labmed länsklinik" w:date="2016-11-15T15:02:00Z">
                <w:rPr>
                  <w:rFonts w:ascii="Times New Roman" w:hAnsi="Times New Roman" w:cs="Times New Roman"/>
                  <w:i/>
                  <w:sz w:val="24"/>
                  <w:szCs w:val="24"/>
                </w:rPr>
              </w:rPrChange>
            </w:rPr>
            <w:delText>et al</w:delText>
          </w:r>
        </w:del>
      </w:ins>
      <w:del w:id="1338" w:author="sunny" w:date="2016-12-06T16:14:00Z">
        <w:r w:rsidRPr="00AF166B" w:rsidDel="00C63D81">
          <w:rPr>
            <w:rFonts w:ascii="Times New Roman" w:hAnsi="Times New Roman" w:cs="Times New Roman"/>
            <w:sz w:val="24"/>
            <w:szCs w:val="24"/>
            <w:lang w:val="en-US"/>
            <w:rPrChange w:id="1339"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340" w:author="Unemo Magnus, USÖ Labmed länsklinik" w:date="2016-11-14T17:51:00Z">
              <w:rPr>
                <w:rFonts w:ascii="Calibri" w:hAnsi="Calibri"/>
              </w:rPr>
            </w:rPrChange>
          </w:rPr>
          <w:delText xml:space="preserve">Resazurin Microtiter </w:delText>
        </w:r>
      </w:del>
      <w:ins w:id="1341" w:author="Unemo Magnus, USÖ Labmed länsklinik" w:date="2016-11-14T18:46:00Z">
        <w:del w:id="1342"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343" w:author="Unemo Magnus, USÖ Labmed länsklinik" w:date="2016-11-14T17:51:00Z">
                <w:rPr>
                  <w:rFonts w:ascii="Calibri" w:hAnsi="Calibri"/>
                </w:rPr>
              </w:rPrChange>
            </w:rPr>
            <w:delText xml:space="preserve">icrotiter </w:delText>
          </w:r>
        </w:del>
      </w:ins>
      <w:del w:id="1344" w:author="sunny" w:date="2016-12-06T16:14:00Z">
        <w:r w:rsidRPr="006F644E" w:rsidDel="00C63D81">
          <w:rPr>
            <w:rFonts w:ascii="Times New Roman" w:hAnsi="Times New Roman" w:cs="Times New Roman"/>
            <w:sz w:val="24"/>
            <w:szCs w:val="24"/>
            <w:rPrChange w:id="1345" w:author="Unemo Magnus, USÖ Labmed länsklinik" w:date="2016-11-14T17:51:00Z">
              <w:rPr>
                <w:rFonts w:ascii="Calibri" w:hAnsi="Calibri"/>
              </w:rPr>
            </w:rPrChange>
          </w:rPr>
          <w:delText xml:space="preserve">Assay </w:delText>
        </w:r>
      </w:del>
      <w:ins w:id="1346" w:author="Unemo Magnus, USÖ Labmed länsklinik" w:date="2016-11-14T18:46:00Z">
        <w:del w:id="1347"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348" w:author="Unemo Magnus, USÖ Labmed länsklinik" w:date="2016-11-14T17:51:00Z">
                <w:rPr>
                  <w:rFonts w:ascii="Calibri" w:hAnsi="Calibri"/>
                </w:rPr>
              </w:rPrChange>
            </w:rPr>
            <w:delText xml:space="preserve">ssay </w:delText>
          </w:r>
        </w:del>
      </w:ins>
      <w:del w:id="1349" w:author="sunny" w:date="2016-12-06T16:14:00Z">
        <w:r w:rsidRPr="006F644E" w:rsidDel="00C63D81">
          <w:rPr>
            <w:rFonts w:ascii="Times New Roman" w:hAnsi="Times New Roman" w:cs="Times New Roman"/>
            <w:sz w:val="24"/>
            <w:szCs w:val="24"/>
            <w:rPrChange w:id="1350" w:author="Unemo Magnus, USÖ Labmed länsklinik" w:date="2016-11-14T17:51:00Z">
              <w:rPr>
                <w:rFonts w:ascii="Calibri" w:hAnsi="Calibri"/>
              </w:rPr>
            </w:rPrChange>
          </w:rPr>
          <w:delText xml:space="preserve">Plate </w:delText>
        </w:r>
      </w:del>
      <w:ins w:id="1351" w:author="Unemo Magnus, USÖ Labmed länsklinik" w:date="2016-11-14T18:46:00Z">
        <w:del w:id="1352"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353" w:author="Unemo Magnus, USÖ Labmed länsklinik" w:date="2016-11-14T17:51:00Z">
                <w:rPr>
                  <w:rFonts w:ascii="Calibri" w:hAnsi="Calibri"/>
                </w:rPr>
              </w:rPrChange>
            </w:rPr>
            <w:delText xml:space="preserve">late </w:delText>
          </w:r>
        </w:del>
      </w:ins>
      <w:del w:id="1354" w:author="sunny" w:date="2016-12-06T16:14:00Z">
        <w:r w:rsidRPr="006F644E" w:rsidDel="00C63D81">
          <w:rPr>
            <w:rFonts w:ascii="Times New Roman" w:hAnsi="Times New Roman" w:cs="Times New Roman"/>
            <w:sz w:val="24"/>
            <w:szCs w:val="24"/>
            <w:rPrChange w:id="1355"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356"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357"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358"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359"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360"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361"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362" w:author="sunny" w:date="2016-12-06T16:14:00Z"/>
          <w:rFonts w:ascii="Times New Roman" w:hAnsi="Times New Roman" w:cs="Times New Roman"/>
          <w:sz w:val="24"/>
          <w:szCs w:val="24"/>
          <w:rPrChange w:id="1363" w:author="Unemo Magnus, USÖ Labmed länsklinik" w:date="2016-11-14T17:51:00Z">
            <w:rPr>
              <w:del w:id="1364" w:author="sunny" w:date="2016-12-06T16:14:00Z"/>
              <w:rFonts w:ascii="Calibri" w:hAnsi="Calibri"/>
            </w:rPr>
          </w:rPrChange>
        </w:rPr>
        <w:pPrChange w:id="1365" w:author="Unemo Magnus, USÖ Labmed länsklinik" w:date="2016-11-14T18:38:00Z">
          <w:pPr>
            <w:pStyle w:val="Bibliography"/>
          </w:pPr>
        </w:pPrChange>
      </w:pPr>
      <w:del w:id="1366" w:author="sunny" w:date="2016-12-06T16:14:00Z">
        <w:r w:rsidRPr="006F644E" w:rsidDel="00C63D81">
          <w:rPr>
            <w:rFonts w:ascii="Times New Roman" w:hAnsi="Times New Roman" w:cs="Times New Roman"/>
            <w:sz w:val="24"/>
            <w:szCs w:val="24"/>
            <w:rPrChange w:id="1367" w:author="Unemo Magnus, USÖ Labmed länsklinik" w:date="2016-11-14T17:51:00Z">
              <w:rPr>
                <w:rFonts w:ascii="Calibri" w:hAnsi="Calibri"/>
              </w:rPr>
            </w:rPrChange>
          </w:rPr>
          <w:delText>25. Palomino J-C, Martin A, Camacho M</w:delText>
        </w:r>
      </w:del>
      <w:ins w:id="1368" w:author="Unemo Magnus, USÖ Labmed länsklinik" w:date="2016-11-14T18:46:00Z">
        <w:del w:id="1369"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370" w:author="sunny" w:date="2016-12-06T16:14:00Z">
        <w:r w:rsidRPr="006F644E" w:rsidDel="00C63D81">
          <w:rPr>
            <w:rFonts w:ascii="Times New Roman" w:hAnsi="Times New Roman" w:cs="Times New Roman"/>
            <w:sz w:val="24"/>
            <w:szCs w:val="24"/>
            <w:rPrChange w:id="1371" w:author="Unemo Magnus, USÖ Labmed länsklinik" w:date="2016-11-14T17:51:00Z">
              <w:rPr>
                <w:rFonts w:ascii="Calibri" w:hAnsi="Calibri"/>
              </w:rPr>
            </w:rPrChange>
          </w:rPr>
          <w:delText xml:space="preserve">, Guerra H, Swings J, Portaels F. Resazurin Microtiter </w:delText>
        </w:r>
      </w:del>
      <w:ins w:id="1372" w:author="Unemo Magnus, USÖ Labmed länsklinik" w:date="2016-11-14T18:46:00Z">
        <w:del w:id="1373"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374" w:author="Unemo Magnus, USÖ Labmed länsklinik" w:date="2016-11-14T17:51:00Z">
                <w:rPr>
                  <w:rFonts w:ascii="Calibri" w:hAnsi="Calibri"/>
                </w:rPr>
              </w:rPrChange>
            </w:rPr>
            <w:delText xml:space="preserve">icrotiter </w:delText>
          </w:r>
        </w:del>
      </w:ins>
      <w:del w:id="1375" w:author="sunny" w:date="2016-12-06T16:14:00Z">
        <w:r w:rsidRPr="006F644E" w:rsidDel="00C63D81">
          <w:rPr>
            <w:rFonts w:ascii="Times New Roman" w:hAnsi="Times New Roman" w:cs="Times New Roman"/>
            <w:sz w:val="24"/>
            <w:szCs w:val="24"/>
            <w:rPrChange w:id="1376" w:author="Unemo Magnus, USÖ Labmed länsklinik" w:date="2016-11-14T17:51:00Z">
              <w:rPr>
                <w:rFonts w:ascii="Calibri" w:hAnsi="Calibri"/>
              </w:rPr>
            </w:rPrChange>
          </w:rPr>
          <w:delText xml:space="preserve">Assay </w:delText>
        </w:r>
      </w:del>
      <w:ins w:id="1377" w:author="Unemo Magnus, USÖ Labmed länsklinik" w:date="2016-11-14T18:46:00Z">
        <w:del w:id="1378"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379" w:author="Unemo Magnus, USÖ Labmed länsklinik" w:date="2016-11-14T17:51:00Z">
                <w:rPr>
                  <w:rFonts w:ascii="Calibri" w:hAnsi="Calibri"/>
                </w:rPr>
              </w:rPrChange>
            </w:rPr>
            <w:delText xml:space="preserve">ssay </w:delText>
          </w:r>
        </w:del>
      </w:ins>
      <w:del w:id="1380" w:author="sunny" w:date="2016-12-06T16:14:00Z">
        <w:r w:rsidRPr="006F644E" w:rsidDel="00C63D81">
          <w:rPr>
            <w:rFonts w:ascii="Times New Roman" w:hAnsi="Times New Roman" w:cs="Times New Roman"/>
            <w:sz w:val="24"/>
            <w:szCs w:val="24"/>
            <w:rPrChange w:id="1381" w:author="Unemo Magnus, USÖ Labmed länsklinik" w:date="2016-11-14T17:51:00Z">
              <w:rPr>
                <w:rFonts w:ascii="Calibri" w:hAnsi="Calibri"/>
              </w:rPr>
            </w:rPrChange>
          </w:rPr>
          <w:delText>Plate</w:delText>
        </w:r>
      </w:del>
      <w:ins w:id="1382" w:author="Unemo Magnus, USÖ Labmed länsklinik" w:date="2016-11-14T18:46:00Z">
        <w:del w:id="1383"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384" w:author="Unemo Magnus, USÖ Labmed länsklinik" w:date="2016-11-14T17:51:00Z">
                <w:rPr>
                  <w:rFonts w:ascii="Calibri" w:hAnsi="Calibri"/>
                </w:rPr>
              </w:rPrChange>
            </w:rPr>
            <w:delText>late</w:delText>
          </w:r>
        </w:del>
      </w:ins>
      <w:del w:id="1385" w:author="sunny" w:date="2016-12-06T16:14:00Z">
        <w:r w:rsidRPr="006F644E" w:rsidDel="00C63D81">
          <w:rPr>
            <w:rFonts w:ascii="Times New Roman" w:hAnsi="Times New Roman" w:cs="Times New Roman"/>
            <w:sz w:val="24"/>
            <w:szCs w:val="24"/>
            <w:rPrChange w:id="1386" w:author="Unemo Magnus, USÖ Labmed länsklinik" w:date="2016-11-14T17:51:00Z">
              <w:rPr>
                <w:rFonts w:ascii="Calibri" w:hAnsi="Calibri"/>
              </w:rPr>
            </w:rPrChange>
          </w:rPr>
          <w:delText xml:space="preserve">: Simple </w:delText>
        </w:r>
      </w:del>
      <w:ins w:id="1387" w:author="Unemo Magnus, USÖ Labmed länsklinik" w:date="2016-11-14T18:46:00Z">
        <w:del w:id="1388"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1389" w:author="Unemo Magnus, USÖ Labmed länsklinik" w:date="2016-11-14T17:51:00Z">
                <w:rPr>
                  <w:rFonts w:ascii="Calibri" w:hAnsi="Calibri"/>
                </w:rPr>
              </w:rPrChange>
            </w:rPr>
            <w:delText xml:space="preserve">imple </w:delText>
          </w:r>
        </w:del>
      </w:ins>
      <w:del w:id="1390" w:author="sunny" w:date="2016-12-06T16:14:00Z">
        <w:r w:rsidRPr="006F644E" w:rsidDel="00C63D81">
          <w:rPr>
            <w:rFonts w:ascii="Times New Roman" w:hAnsi="Times New Roman" w:cs="Times New Roman"/>
            <w:sz w:val="24"/>
            <w:szCs w:val="24"/>
            <w:rPrChange w:id="1391" w:author="Unemo Magnus, USÖ Labmed länsklinik" w:date="2016-11-14T17:51:00Z">
              <w:rPr>
                <w:rFonts w:ascii="Calibri" w:hAnsi="Calibri"/>
              </w:rPr>
            </w:rPrChange>
          </w:rPr>
          <w:delText xml:space="preserve">and Inexpensive </w:delText>
        </w:r>
      </w:del>
      <w:ins w:id="1392" w:author="Unemo Magnus, USÖ Labmed länsklinik" w:date="2016-11-14T18:46:00Z">
        <w:del w:id="1393"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1394" w:author="Unemo Magnus, USÖ Labmed länsklinik" w:date="2016-11-14T17:51:00Z">
                <w:rPr>
                  <w:rFonts w:ascii="Calibri" w:hAnsi="Calibri"/>
                </w:rPr>
              </w:rPrChange>
            </w:rPr>
            <w:delText xml:space="preserve">nexpensive </w:delText>
          </w:r>
        </w:del>
      </w:ins>
      <w:del w:id="1395" w:author="sunny" w:date="2016-12-06T16:14:00Z">
        <w:r w:rsidRPr="006F644E" w:rsidDel="00C63D81">
          <w:rPr>
            <w:rFonts w:ascii="Times New Roman" w:hAnsi="Times New Roman" w:cs="Times New Roman"/>
            <w:sz w:val="24"/>
            <w:szCs w:val="24"/>
            <w:rPrChange w:id="1396" w:author="Unemo Magnus, USÖ Labmed länsklinik" w:date="2016-11-14T17:51:00Z">
              <w:rPr>
                <w:rFonts w:ascii="Calibri" w:hAnsi="Calibri"/>
              </w:rPr>
            </w:rPrChange>
          </w:rPr>
          <w:delText xml:space="preserve">Method </w:delText>
        </w:r>
      </w:del>
      <w:ins w:id="1397" w:author="Unemo Magnus, USÖ Labmed länsklinik" w:date="2016-11-14T18:46:00Z">
        <w:del w:id="1398"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399" w:author="Unemo Magnus, USÖ Labmed länsklinik" w:date="2016-11-14T17:51:00Z">
                <w:rPr>
                  <w:rFonts w:ascii="Calibri" w:hAnsi="Calibri"/>
                </w:rPr>
              </w:rPrChange>
            </w:rPr>
            <w:delText xml:space="preserve">ethod </w:delText>
          </w:r>
        </w:del>
      </w:ins>
      <w:del w:id="1400" w:author="sunny" w:date="2016-12-06T16:14:00Z">
        <w:r w:rsidRPr="006F644E" w:rsidDel="00C63D81">
          <w:rPr>
            <w:rFonts w:ascii="Times New Roman" w:hAnsi="Times New Roman" w:cs="Times New Roman"/>
            <w:sz w:val="24"/>
            <w:szCs w:val="24"/>
            <w:rPrChange w:id="1401" w:author="Unemo Magnus, USÖ Labmed länsklinik" w:date="2016-11-14T17:51:00Z">
              <w:rPr>
                <w:rFonts w:ascii="Calibri" w:hAnsi="Calibri"/>
              </w:rPr>
            </w:rPrChange>
          </w:rPr>
          <w:delText xml:space="preserve">for Detection </w:delText>
        </w:r>
      </w:del>
      <w:ins w:id="1402" w:author="Unemo Magnus, USÖ Labmed länsklinik" w:date="2016-11-14T18:46:00Z">
        <w:del w:id="1403"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404" w:author="Unemo Magnus, USÖ Labmed länsklinik" w:date="2016-11-14T17:51:00Z">
                <w:rPr>
                  <w:rFonts w:ascii="Calibri" w:hAnsi="Calibri"/>
                </w:rPr>
              </w:rPrChange>
            </w:rPr>
            <w:delText xml:space="preserve">etection </w:delText>
          </w:r>
        </w:del>
      </w:ins>
      <w:del w:id="1405" w:author="sunny" w:date="2016-12-06T16:14:00Z">
        <w:r w:rsidRPr="006F644E" w:rsidDel="00C63D81">
          <w:rPr>
            <w:rFonts w:ascii="Times New Roman" w:hAnsi="Times New Roman" w:cs="Times New Roman"/>
            <w:sz w:val="24"/>
            <w:szCs w:val="24"/>
            <w:rPrChange w:id="1406" w:author="Unemo Magnus, USÖ Labmed länsklinik" w:date="2016-11-14T17:51:00Z">
              <w:rPr>
                <w:rFonts w:ascii="Calibri" w:hAnsi="Calibri"/>
              </w:rPr>
            </w:rPrChange>
          </w:rPr>
          <w:delText xml:space="preserve">of Drug </w:delText>
        </w:r>
      </w:del>
      <w:ins w:id="1407" w:author="Unemo Magnus, USÖ Labmed länsklinik" w:date="2016-11-14T18:46:00Z">
        <w:del w:id="1408"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409" w:author="Unemo Magnus, USÖ Labmed länsklinik" w:date="2016-11-14T17:51:00Z">
                <w:rPr>
                  <w:rFonts w:ascii="Calibri" w:hAnsi="Calibri"/>
                </w:rPr>
              </w:rPrChange>
            </w:rPr>
            <w:delText xml:space="preserve">rug </w:delText>
          </w:r>
        </w:del>
      </w:ins>
      <w:del w:id="1410" w:author="sunny" w:date="2016-12-06T16:14:00Z">
        <w:r w:rsidRPr="006F644E" w:rsidDel="00C63D81">
          <w:rPr>
            <w:rFonts w:ascii="Times New Roman" w:hAnsi="Times New Roman" w:cs="Times New Roman"/>
            <w:sz w:val="24"/>
            <w:szCs w:val="24"/>
            <w:rPrChange w:id="1411" w:author="Unemo Magnus, USÖ Labmed länsklinik" w:date="2016-11-14T17:51:00Z">
              <w:rPr>
                <w:rFonts w:ascii="Calibri" w:hAnsi="Calibri"/>
              </w:rPr>
            </w:rPrChange>
          </w:rPr>
          <w:delText xml:space="preserve">Resistance </w:delText>
        </w:r>
      </w:del>
      <w:ins w:id="1412" w:author="Unemo Magnus, USÖ Labmed länsklinik" w:date="2016-11-14T18:46:00Z">
        <w:del w:id="1413"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1414" w:author="Unemo Magnus, USÖ Labmed länsklinik" w:date="2016-11-14T17:51:00Z">
                <w:rPr>
                  <w:rFonts w:ascii="Calibri" w:hAnsi="Calibri"/>
                </w:rPr>
              </w:rPrChange>
            </w:rPr>
            <w:delText xml:space="preserve">esistance </w:delText>
          </w:r>
        </w:del>
      </w:ins>
      <w:del w:id="1415" w:author="sunny" w:date="2016-12-06T16:14:00Z">
        <w:r w:rsidRPr="006F644E" w:rsidDel="00C63D81">
          <w:rPr>
            <w:rFonts w:ascii="Times New Roman" w:hAnsi="Times New Roman" w:cs="Times New Roman"/>
            <w:sz w:val="24"/>
            <w:szCs w:val="24"/>
            <w:rPrChange w:id="1416"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1417"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41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419"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420"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421"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422"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1423" w:author="sunny" w:date="2016-12-06T16:14:00Z"/>
          <w:rFonts w:ascii="Times New Roman" w:hAnsi="Times New Roman" w:cs="Times New Roman"/>
          <w:sz w:val="24"/>
          <w:szCs w:val="24"/>
          <w:rPrChange w:id="1424" w:author="Unemo Magnus, USÖ Labmed länsklinik" w:date="2016-11-14T17:51:00Z">
            <w:rPr>
              <w:del w:id="1425" w:author="sunny" w:date="2016-12-06T16:14:00Z"/>
              <w:rFonts w:ascii="Calibri" w:hAnsi="Calibri"/>
            </w:rPr>
          </w:rPrChange>
        </w:rPr>
        <w:pPrChange w:id="1426" w:author="Unemo Magnus, USÖ Labmed länsklinik" w:date="2016-11-14T18:38:00Z">
          <w:pPr>
            <w:pStyle w:val="Bibliography"/>
          </w:pPr>
        </w:pPrChange>
      </w:pPr>
      <w:del w:id="1427" w:author="sunny" w:date="2016-12-06T16:14:00Z">
        <w:r w:rsidRPr="006F644E" w:rsidDel="00C63D81">
          <w:rPr>
            <w:rFonts w:ascii="Times New Roman" w:hAnsi="Times New Roman" w:cs="Times New Roman"/>
            <w:sz w:val="24"/>
            <w:szCs w:val="24"/>
            <w:rPrChange w:id="1428" w:author="Unemo Magnus, USÖ Labmed länsklinik" w:date="2016-11-14T17:51:00Z">
              <w:rPr>
                <w:rFonts w:ascii="Calibri" w:hAnsi="Calibri"/>
              </w:rPr>
            </w:rPrChange>
          </w:rPr>
          <w:delText>26. Schmitt DM, Connolly KL, Jerse AE</w:delText>
        </w:r>
      </w:del>
      <w:ins w:id="1429" w:author="Unemo Magnus, USÖ Labmed länsklinik" w:date="2016-11-14T18:47:00Z">
        <w:del w:id="1430"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431" w:author="sunny" w:date="2016-12-06T16:14:00Z">
        <w:r w:rsidRPr="006F644E" w:rsidDel="00C63D81">
          <w:rPr>
            <w:rFonts w:ascii="Times New Roman" w:hAnsi="Times New Roman" w:cs="Times New Roman"/>
            <w:sz w:val="24"/>
            <w:szCs w:val="24"/>
            <w:rPrChange w:id="1432"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1433"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434"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1435"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436"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437"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438"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1439" w:author="sunny" w:date="2016-12-06T16:14:00Z"/>
          <w:rFonts w:ascii="Times New Roman" w:hAnsi="Times New Roman" w:cs="Times New Roman"/>
          <w:sz w:val="24"/>
          <w:szCs w:val="24"/>
          <w:rPrChange w:id="1440" w:author="Unemo Magnus, USÖ Labmed länsklinik" w:date="2016-11-14T17:51:00Z">
            <w:rPr>
              <w:del w:id="1441" w:author="sunny" w:date="2016-12-06T16:14:00Z"/>
              <w:rFonts w:ascii="Calibri" w:hAnsi="Calibri"/>
            </w:rPr>
          </w:rPrChange>
        </w:rPr>
        <w:pPrChange w:id="1442" w:author="Unemo Magnus, USÖ Labmed länsklinik" w:date="2016-11-14T18:38:00Z">
          <w:pPr>
            <w:pStyle w:val="Bibliography"/>
          </w:pPr>
        </w:pPrChange>
      </w:pPr>
      <w:del w:id="1443" w:author="sunny" w:date="2016-12-06T16:14:00Z">
        <w:r w:rsidRPr="006F644E" w:rsidDel="00C63D81">
          <w:rPr>
            <w:rFonts w:ascii="Times New Roman" w:hAnsi="Times New Roman" w:cs="Times New Roman"/>
            <w:sz w:val="24"/>
            <w:szCs w:val="24"/>
            <w:rPrChange w:id="1444" w:author="Unemo Magnus, USÖ Labmed länsklinik" w:date="2016-11-14T17:51:00Z">
              <w:rPr>
                <w:rFonts w:ascii="Calibri" w:hAnsi="Calibri"/>
              </w:rPr>
            </w:rPrChange>
          </w:rPr>
          <w:delText>27. Palomino J-C, Martin A, Camacho M</w:delText>
        </w:r>
      </w:del>
      <w:ins w:id="1445" w:author="Unemo Magnus, USÖ Labmed länsklinik" w:date="2016-11-14T18:47:00Z">
        <w:del w:id="1446"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447" w:author="sunny" w:date="2016-12-06T16:14:00Z">
        <w:r w:rsidRPr="006F644E" w:rsidDel="00C63D81">
          <w:rPr>
            <w:rFonts w:ascii="Times New Roman" w:hAnsi="Times New Roman" w:cs="Times New Roman"/>
            <w:sz w:val="24"/>
            <w:szCs w:val="24"/>
            <w:rPrChange w:id="1448" w:author="Unemo Magnus, USÖ Labmed länsklinik" w:date="2016-11-14T17:51:00Z">
              <w:rPr>
                <w:rFonts w:ascii="Calibri" w:hAnsi="Calibri"/>
              </w:rPr>
            </w:rPrChange>
          </w:rPr>
          <w:delText xml:space="preserve">, Guerra H, Swings J, Portaels F. Resazurin Microtiter </w:delText>
        </w:r>
      </w:del>
      <w:ins w:id="1449" w:author="Unemo Magnus, USÖ Labmed länsklinik" w:date="2016-11-14T18:47:00Z">
        <w:del w:id="1450"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451" w:author="Unemo Magnus, USÖ Labmed länsklinik" w:date="2016-11-14T17:51:00Z">
                <w:rPr>
                  <w:rFonts w:ascii="Calibri" w:hAnsi="Calibri"/>
                </w:rPr>
              </w:rPrChange>
            </w:rPr>
            <w:delText xml:space="preserve">icrotiter </w:delText>
          </w:r>
        </w:del>
      </w:ins>
      <w:del w:id="1452" w:author="sunny" w:date="2016-12-06T16:14:00Z">
        <w:r w:rsidRPr="006F644E" w:rsidDel="00C63D81">
          <w:rPr>
            <w:rFonts w:ascii="Times New Roman" w:hAnsi="Times New Roman" w:cs="Times New Roman"/>
            <w:sz w:val="24"/>
            <w:szCs w:val="24"/>
            <w:rPrChange w:id="1453" w:author="Unemo Magnus, USÖ Labmed länsklinik" w:date="2016-11-14T17:51:00Z">
              <w:rPr>
                <w:rFonts w:ascii="Calibri" w:hAnsi="Calibri"/>
              </w:rPr>
            </w:rPrChange>
          </w:rPr>
          <w:delText xml:space="preserve">Assay </w:delText>
        </w:r>
      </w:del>
      <w:ins w:id="1454" w:author="Unemo Magnus, USÖ Labmed länsklinik" w:date="2016-11-14T18:47:00Z">
        <w:del w:id="1455"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1456" w:author="Unemo Magnus, USÖ Labmed länsklinik" w:date="2016-11-14T17:51:00Z">
                <w:rPr>
                  <w:rFonts w:ascii="Calibri" w:hAnsi="Calibri"/>
                </w:rPr>
              </w:rPrChange>
            </w:rPr>
            <w:delText xml:space="preserve">ssay </w:delText>
          </w:r>
        </w:del>
      </w:ins>
      <w:del w:id="1457" w:author="sunny" w:date="2016-12-06T16:14:00Z">
        <w:r w:rsidRPr="006F644E" w:rsidDel="00C63D81">
          <w:rPr>
            <w:rFonts w:ascii="Times New Roman" w:hAnsi="Times New Roman" w:cs="Times New Roman"/>
            <w:sz w:val="24"/>
            <w:szCs w:val="24"/>
            <w:rPrChange w:id="1458" w:author="Unemo Magnus, USÖ Labmed länsklinik" w:date="2016-11-14T17:51:00Z">
              <w:rPr>
                <w:rFonts w:ascii="Calibri" w:hAnsi="Calibri"/>
              </w:rPr>
            </w:rPrChange>
          </w:rPr>
          <w:delText>Plate</w:delText>
        </w:r>
      </w:del>
      <w:ins w:id="1459" w:author="Unemo Magnus, USÖ Labmed länsklinik" w:date="2016-11-14T18:47:00Z">
        <w:del w:id="1460"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1461" w:author="Unemo Magnus, USÖ Labmed länsklinik" w:date="2016-11-14T17:51:00Z">
                <w:rPr>
                  <w:rFonts w:ascii="Calibri" w:hAnsi="Calibri"/>
                </w:rPr>
              </w:rPrChange>
            </w:rPr>
            <w:delText>late</w:delText>
          </w:r>
        </w:del>
      </w:ins>
      <w:del w:id="1462" w:author="sunny" w:date="2016-12-06T16:14:00Z">
        <w:r w:rsidRPr="006F644E" w:rsidDel="00C63D81">
          <w:rPr>
            <w:rFonts w:ascii="Times New Roman" w:hAnsi="Times New Roman" w:cs="Times New Roman"/>
            <w:sz w:val="24"/>
            <w:szCs w:val="24"/>
            <w:rPrChange w:id="1463" w:author="Unemo Magnus, USÖ Labmed länsklinik" w:date="2016-11-14T17:51:00Z">
              <w:rPr>
                <w:rFonts w:ascii="Calibri" w:hAnsi="Calibri"/>
              </w:rPr>
            </w:rPrChange>
          </w:rPr>
          <w:delText xml:space="preserve">: Simple </w:delText>
        </w:r>
      </w:del>
      <w:ins w:id="1464" w:author="Unemo Magnus, USÖ Labmed länsklinik" w:date="2016-11-14T18:47:00Z">
        <w:del w:id="1465"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1466" w:author="Unemo Magnus, USÖ Labmed länsklinik" w:date="2016-11-14T17:51:00Z">
                <w:rPr>
                  <w:rFonts w:ascii="Calibri" w:hAnsi="Calibri"/>
                </w:rPr>
              </w:rPrChange>
            </w:rPr>
            <w:delText xml:space="preserve">imple </w:delText>
          </w:r>
        </w:del>
      </w:ins>
      <w:del w:id="1467" w:author="sunny" w:date="2016-12-06T16:14:00Z">
        <w:r w:rsidRPr="006F644E" w:rsidDel="00C63D81">
          <w:rPr>
            <w:rFonts w:ascii="Times New Roman" w:hAnsi="Times New Roman" w:cs="Times New Roman"/>
            <w:sz w:val="24"/>
            <w:szCs w:val="24"/>
            <w:rPrChange w:id="1468" w:author="Unemo Magnus, USÖ Labmed länsklinik" w:date="2016-11-14T17:51:00Z">
              <w:rPr>
                <w:rFonts w:ascii="Calibri" w:hAnsi="Calibri"/>
              </w:rPr>
            </w:rPrChange>
          </w:rPr>
          <w:delText xml:space="preserve">and Inexpensive </w:delText>
        </w:r>
      </w:del>
      <w:ins w:id="1469" w:author="Unemo Magnus, USÖ Labmed länsklinik" w:date="2016-11-14T18:47:00Z">
        <w:del w:id="1470"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1471" w:author="Unemo Magnus, USÖ Labmed länsklinik" w:date="2016-11-14T17:51:00Z">
                <w:rPr>
                  <w:rFonts w:ascii="Calibri" w:hAnsi="Calibri"/>
                </w:rPr>
              </w:rPrChange>
            </w:rPr>
            <w:delText xml:space="preserve">nexpensive </w:delText>
          </w:r>
        </w:del>
      </w:ins>
      <w:del w:id="1472" w:author="sunny" w:date="2016-12-06T16:14:00Z">
        <w:r w:rsidRPr="006F644E" w:rsidDel="00C63D81">
          <w:rPr>
            <w:rFonts w:ascii="Times New Roman" w:hAnsi="Times New Roman" w:cs="Times New Roman"/>
            <w:sz w:val="24"/>
            <w:szCs w:val="24"/>
            <w:rPrChange w:id="1473" w:author="Unemo Magnus, USÖ Labmed länsklinik" w:date="2016-11-14T17:51:00Z">
              <w:rPr>
                <w:rFonts w:ascii="Calibri" w:hAnsi="Calibri"/>
              </w:rPr>
            </w:rPrChange>
          </w:rPr>
          <w:delText xml:space="preserve">Method </w:delText>
        </w:r>
      </w:del>
      <w:ins w:id="1474" w:author="Unemo Magnus, USÖ Labmed länsklinik" w:date="2016-11-14T18:47:00Z">
        <w:del w:id="1475"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476" w:author="Unemo Magnus, USÖ Labmed länsklinik" w:date="2016-11-14T17:51:00Z">
                <w:rPr>
                  <w:rFonts w:ascii="Calibri" w:hAnsi="Calibri"/>
                </w:rPr>
              </w:rPrChange>
            </w:rPr>
            <w:delText xml:space="preserve">ethod </w:delText>
          </w:r>
        </w:del>
      </w:ins>
      <w:del w:id="1477" w:author="sunny" w:date="2016-12-06T16:14:00Z">
        <w:r w:rsidRPr="006F644E" w:rsidDel="00C63D81">
          <w:rPr>
            <w:rFonts w:ascii="Times New Roman" w:hAnsi="Times New Roman" w:cs="Times New Roman"/>
            <w:sz w:val="24"/>
            <w:szCs w:val="24"/>
            <w:rPrChange w:id="1478" w:author="Unemo Magnus, USÖ Labmed länsklinik" w:date="2016-11-14T17:51:00Z">
              <w:rPr>
                <w:rFonts w:ascii="Calibri" w:hAnsi="Calibri"/>
              </w:rPr>
            </w:rPrChange>
          </w:rPr>
          <w:delText xml:space="preserve">for Detection </w:delText>
        </w:r>
      </w:del>
      <w:ins w:id="1479" w:author="Unemo Magnus, USÖ Labmed länsklinik" w:date="2016-11-14T18:47:00Z">
        <w:del w:id="1480"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481" w:author="Unemo Magnus, USÖ Labmed länsklinik" w:date="2016-11-14T17:51:00Z">
                <w:rPr>
                  <w:rFonts w:ascii="Calibri" w:hAnsi="Calibri"/>
                </w:rPr>
              </w:rPrChange>
            </w:rPr>
            <w:delText xml:space="preserve">etection </w:delText>
          </w:r>
        </w:del>
      </w:ins>
      <w:del w:id="1482" w:author="sunny" w:date="2016-12-06T16:14:00Z">
        <w:r w:rsidRPr="006F644E" w:rsidDel="00C63D81">
          <w:rPr>
            <w:rFonts w:ascii="Times New Roman" w:hAnsi="Times New Roman" w:cs="Times New Roman"/>
            <w:sz w:val="24"/>
            <w:szCs w:val="24"/>
            <w:rPrChange w:id="1483" w:author="Unemo Magnus, USÖ Labmed länsklinik" w:date="2016-11-14T17:51:00Z">
              <w:rPr>
                <w:rFonts w:ascii="Calibri" w:hAnsi="Calibri"/>
              </w:rPr>
            </w:rPrChange>
          </w:rPr>
          <w:delText xml:space="preserve">of Drug </w:delText>
        </w:r>
      </w:del>
      <w:ins w:id="1484" w:author="Unemo Magnus, USÖ Labmed länsklinik" w:date="2016-11-14T18:47:00Z">
        <w:del w:id="1485"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486" w:author="Unemo Magnus, USÖ Labmed länsklinik" w:date="2016-11-14T17:51:00Z">
                <w:rPr>
                  <w:rFonts w:ascii="Calibri" w:hAnsi="Calibri"/>
                </w:rPr>
              </w:rPrChange>
            </w:rPr>
            <w:delText xml:space="preserve">rug </w:delText>
          </w:r>
        </w:del>
      </w:ins>
      <w:del w:id="1487" w:author="sunny" w:date="2016-12-06T16:14:00Z">
        <w:r w:rsidRPr="006F644E" w:rsidDel="00C63D81">
          <w:rPr>
            <w:rFonts w:ascii="Times New Roman" w:hAnsi="Times New Roman" w:cs="Times New Roman"/>
            <w:sz w:val="24"/>
            <w:szCs w:val="24"/>
            <w:rPrChange w:id="1488" w:author="Unemo Magnus, USÖ Labmed länsklinik" w:date="2016-11-14T17:51:00Z">
              <w:rPr>
                <w:rFonts w:ascii="Calibri" w:hAnsi="Calibri"/>
              </w:rPr>
            </w:rPrChange>
          </w:rPr>
          <w:delText xml:space="preserve">Resistance </w:delText>
        </w:r>
      </w:del>
      <w:ins w:id="1489" w:author="Unemo Magnus, USÖ Labmed länsklinik" w:date="2016-11-14T18:47:00Z">
        <w:del w:id="1490"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1491" w:author="Unemo Magnus, USÖ Labmed länsklinik" w:date="2016-11-14T17:51:00Z">
                <w:rPr>
                  <w:rFonts w:ascii="Calibri" w:hAnsi="Calibri"/>
                </w:rPr>
              </w:rPrChange>
            </w:rPr>
            <w:delText xml:space="preserve">esistance </w:delText>
          </w:r>
        </w:del>
      </w:ins>
      <w:del w:id="1492" w:author="sunny" w:date="2016-12-06T16:14:00Z">
        <w:r w:rsidRPr="006F644E" w:rsidDel="00C63D81">
          <w:rPr>
            <w:rFonts w:ascii="Times New Roman" w:hAnsi="Times New Roman" w:cs="Times New Roman"/>
            <w:sz w:val="24"/>
            <w:szCs w:val="24"/>
            <w:rPrChange w:id="1493"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1494"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149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496"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497"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498"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499"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1500" w:author="sunny" w:date="2016-12-06T16:14:00Z"/>
          <w:rFonts w:ascii="Times New Roman" w:hAnsi="Times New Roman" w:cs="Times New Roman"/>
          <w:sz w:val="24"/>
          <w:szCs w:val="24"/>
          <w:rPrChange w:id="1501" w:author="Unemo Magnus, USÖ Labmed länsklinik" w:date="2016-11-14T17:51:00Z">
            <w:rPr>
              <w:del w:id="1502" w:author="sunny" w:date="2016-12-06T16:14:00Z"/>
              <w:rFonts w:ascii="Calibri" w:hAnsi="Calibri"/>
            </w:rPr>
          </w:rPrChange>
        </w:rPr>
        <w:pPrChange w:id="1503" w:author="Unemo Magnus, USÖ Labmed länsklinik" w:date="2016-11-14T18:38:00Z">
          <w:pPr>
            <w:pStyle w:val="Bibliography"/>
          </w:pPr>
        </w:pPrChange>
      </w:pPr>
      <w:del w:id="1504" w:author="sunny" w:date="2016-12-06T16:14:00Z">
        <w:r w:rsidRPr="006F644E" w:rsidDel="00C63D81">
          <w:rPr>
            <w:rFonts w:ascii="Times New Roman" w:hAnsi="Times New Roman" w:cs="Times New Roman"/>
            <w:sz w:val="24"/>
            <w:szCs w:val="24"/>
            <w:rPrChange w:id="1505"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1506"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507"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1508"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1509"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1510"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1511"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1512" w:author="sunny" w:date="2016-12-06T16:14:00Z"/>
          <w:rFonts w:ascii="Times New Roman" w:hAnsi="Times New Roman" w:cs="Times New Roman"/>
          <w:sz w:val="24"/>
          <w:szCs w:val="24"/>
          <w:rPrChange w:id="1513" w:author="Unemo Magnus, USÖ Labmed länsklinik" w:date="2016-11-14T17:51:00Z">
            <w:rPr>
              <w:del w:id="1514" w:author="sunny" w:date="2016-12-06T16:14:00Z"/>
              <w:rFonts w:ascii="Calibri" w:hAnsi="Calibri"/>
            </w:rPr>
          </w:rPrChange>
        </w:rPr>
        <w:pPrChange w:id="1515" w:author="Unemo Magnus, USÖ Labmed länsklinik" w:date="2016-11-14T18:38:00Z">
          <w:pPr>
            <w:pStyle w:val="Bibliography"/>
          </w:pPr>
        </w:pPrChange>
      </w:pPr>
      <w:del w:id="1516" w:author="sunny" w:date="2016-12-06T16:14:00Z">
        <w:r w:rsidRPr="006F644E" w:rsidDel="00C63D81">
          <w:rPr>
            <w:rFonts w:ascii="Times New Roman" w:hAnsi="Times New Roman" w:cs="Times New Roman"/>
            <w:sz w:val="24"/>
            <w:szCs w:val="24"/>
            <w:rPrChange w:id="1517"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1518" w:author="sunny" w:date="2016-12-06T16:14:00Z"/>
          <w:rFonts w:ascii="Times New Roman" w:hAnsi="Times New Roman" w:cs="Times New Roman"/>
          <w:sz w:val="24"/>
          <w:szCs w:val="24"/>
          <w:rPrChange w:id="1519" w:author="Unemo Magnus, USÖ Labmed länsklinik" w:date="2016-11-14T17:51:00Z">
            <w:rPr>
              <w:del w:id="1520" w:author="sunny" w:date="2016-12-06T16:14:00Z"/>
              <w:rFonts w:ascii="Calibri" w:hAnsi="Calibri"/>
            </w:rPr>
          </w:rPrChange>
        </w:rPr>
        <w:pPrChange w:id="1521" w:author="Unemo Magnus, USÖ Labmed länsklinik" w:date="2016-11-14T18:38:00Z">
          <w:pPr>
            <w:pStyle w:val="Bibliography"/>
          </w:pPr>
        </w:pPrChange>
      </w:pPr>
      <w:del w:id="1522" w:author="sunny" w:date="2016-12-06T16:14:00Z">
        <w:r w:rsidRPr="006F644E" w:rsidDel="00C63D81">
          <w:rPr>
            <w:rFonts w:ascii="Times New Roman" w:hAnsi="Times New Roman" w:cs="Times New Roman"/>
            <w:sz w:val="24"/>
            <w:szCs w:val="24"/>
            <w:rPrChange w:id="1523"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1524" w:author="Unemo Magnus, USÖ Labmed länsklinik" w:date="2016-11-14T18:48:00Z">
        <w:del w:id="1525"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1526" w:author="sunny" w:date="2016-12-06T16:14:00Z"/>
          <w:rFonts w:ascii="Times New Roman" w:hAnsi="Times New Roman" w:cs="Times New Roman"/>
          <w:sz w:val="24"/>
          <w:szCs w:val="24"/>
          <w:rPrChange w:id="1527" w:author="Unemo Magnus, USÖ Labmed länsklinik" w:date="2016-11-14T17:51:00Z">
            <w:rPr>
              <w:del w:id="1528" w:author="sunny" w:date="2016-12-06T16:14:00Z"/>
              <w:rFonts w:ascii="Calibri" w:hAnsi="Calibri"/>
            </w:rPr>
          </w:rPrChange>
        </w:rPr>
        <w:pPrChange w:id="1529" w:author="Unemo Magnus, USÖ Labmed länsklinik" w:date="2016-11-14T18:38:00Z">
          <w:pPr>
            <w:pStyle w:val="Bibliography"/>
          </w:pPr>
        </w:pPrChange>
      </w:pPr>
      <w:del w:id="1530" w:author="sunny" w:date="2016-12-06T16:14:00Z">
        <w:r w:rsidRPr="006F644E" w:rsidDel="00C63D81">
          <w:rPr>
            <w:rFonts w:ascii="Times New Roman" w:hAnsi="Times New Roman" w:cs="Times New Roman"/>
            <w:sz w:val="24"/>
            <w:szCs w:val="24"/>
            <w:rPrChange w:id="1531" w:author="Unemo Magnus, USÖ Labmed länsklinik" w:date="2016-11-14T17:51:00Z">
              <w:rPr>
                <w:rFonts w:ascii="Calibri" w:hAnsi="Calibri"/>
              </w:rPr>
            </w:rPrChange>
          </w:rPr>
          <w:delText>31. Parikh R, Mathai A, Parikh S</w:delText>
        </w:r>
      </w:del>
      <w:ins w:id="1532" w:author="Unemo Magnus, USÖ Labmed länsklinik" w:date="2016-11-14T18:48:00Z">
        <w:del w:id="1533"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534" w:author="sunny" w:date="2016-12-06T16:14:00Z">
        <w:r w:rsidRPr="006F644E" w:rsidDel="00C63D81">
          <w:rPr>
            <w:rFonts w:ascii="Times New Roman" w:hAnsi="Times New Roman" w:cs="Times New Roman"/>
            <w:sz w:val="24"/>
            <w:szCs w:val="24"/>
            <w:rPrChange w:id="1535"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1536"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1537"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1538"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539"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1540" w:author="sunny" w:date="2016-12-06T16:14:00Z"/>
          <w:rFonts w:ascii="Times New Roman" w:hAnsi="Times New Roman" w:cs="Times New Roman"/>
          <w:sz w:val="24"/>
          <w:szCs w:val="24"/>
          <w:lang w:val="sv-SE"/>
          <w:rPrChange w:id="1541" w:author="Unemo Magnus, USÖ Labmed länsklinik" w:date="2016-11-14T17:51:00Z">
            <w:rPr>
              <w:del w:id="1542" w:author="sunny" w:date="2016-12-06T16:14:00Z"/>
              <w:rFonts w:ascii="Calibri" w:hAnsi="Calibri"/>
            </w:rPr>
          </w:rPrChange>
        </w:rPr>
        <w:pPrChange w:id="1543" w:author="Unemo Magnus, USÖ Labmed länsklinik" w:date="2016-11-14T18:38:00Z">
          <w:pPr>
            <w:pStyle w:val="Bibliography"/>
          </w:pPr>
        </w:pPrChange>
      </w:pPr>
      <w:del w:id="1544" w:author="sunny" w:date="2016-12-06T16:14:00Z">
        <w:r w:rsidRPr="006F644E" w:rsidDel="00C63D81">
          <w:rPr>
            <w:rFonts w:ascii="Times New Roman" w:hAnsi="Times New Roman" w:cs="Times New Roman"/>
            <w:sz w:val="24"/>
            <w:szCs w:val="24"/>
            <w:rPrChange w:id="1545" w:author="Unemo Magnus, USÖ Labmed länsklinik" w:date="2016-11-14T17:51:00Z">
              <w:rPr>
                <w:rFonts w:ascii="Calibri" w:hAnsi="Calibri"/>
              </w:rPr>
            </w:rPrChange>
          </w:rPr>
          <w:delText>32. Zhao S, Guo Y, Sheng Q</w:delText>
        </w:r>
      </w:del>
      <w:ins w:id="1546" w:author="Unemo Magnus, USÖ Labmed länsklinik" w:date="2016-11-14T18:48:00Z">
        <w:del w:id="1547"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548" w:author="sunny" w:date="2016-12-06T16:14:00Z">
        <w:r w:rsidRPr="006F644E" w:rsidDel="00C63D81">
          <w:rPr>
            <w:rFonts w:ascii="Times New Roman" w:hAnsi="Times New Roman" w:cs="Times New Roman"/>
            <w:sz w:val="24"/>
            <w:szCs w:val="24"/>
            <w:rPrChange w:id="1549" w:author="Unemo Magnus, USÖ Labmed länsklinik" w:date="2016-11-14T17:51:00Z">
              <w:rPr>
                <w:rFonts w:ascii="Calibri" w:hAnsi="Calibri"/>
              </w:rPr>
            </w:rPrChange>
          </w:rPr>
          <w:delText xml:space="preserve">, Shyr Y. Advanced </w:delText>
        </w:r>
      </w:del>
      <w:ins w:id="1550" w:author="Unemo Magnus, USÖ Labmed länsklinik" w:date="2016-11-14T18:48:00Z">
        <w:del w:id="1551" w:author="sunny" w:date="2016-12-06T16:14:00Z">
          <w:r w:rsidR="00AA4816" w:rsidDel="00C63D81">
            <w:rPr>
              <w:rFonts w:ascii="Times New Roman" w:hAnsi="Times New Roman" w:cs="Times New Roman"/>
              <w:sz w:val="24"/>
              <w:szCs w:val="24"/>
            </w:rPr>
            <w:delText>h</w:delText>
          </w:r>
        </w:del>
      </w:ins>
      <w:del w:id="1552" w:author="sunny" w:date="2016-12-06T16:14:00Z">
        <w:r w:rsidRPr="006F644E" w:rsidDel="00C63D81">
          <w:rPr>
            <w:rFonts w:ascii="Times New Roman" w:hAnsi="Times New Roman" w:cs="Times New Roman"/>
            <w:sz w:val="24"/>
            <w:szCs w:val="24"/>
            <w:rPrChange w:id="1553" w:author="Unemo Magnus, USÖ Labmed länsklinik" w:date="2016-11-14T17:51:00Z">
              <w:rPr>
                <w:rFonts w:ascii="Calibri" w:hAnsi="Calibri"/>
              </w:rPr>
            </w:rPrChange>
          </w:rPr>
          <w:delText xml:space="preserve">Heat </w:delText>
        </w:r>
      </w:del>
      <w:ins w:id="1554" w:author="Unemo Magnus, USÖ Labmed länsklinik" w:date="2016-11-14T18:49:00Z">
        <w:del w:id="1555" w:author="sunny" w:date="2016-12-06T16:14:00Z">
          <w:r w:rsidR="00AA4816" w:rsidDel="00C63D81">
            <w:rPr>
              <w:rFonts w:ascii="Times New Roman" w:hAnsi="Times New Roman" w:cs="Times New Roman"/>
              <w:sz w:val="24"/>
              <w:szCs w:val="24"/>
            </w:rPr>
            <w:delText>m</w:delText>
          </w:r>
        </w:del>
      </w:ins>
      <w:del w:id="1556" w:author="sunny" w:date="2016-12-06T16:14:00Z">
        <w:r w:rsidRPr="006F644E" w:rsidDel="00C63D81">
          <w:rPr>
            <w:rFonts w:ascii="Times New Roman" w:hAnsi="Times New Roman" w:cs="Times New Roman"/>
            <w:sz w:val="24"/>
            <w:szCs w:val="24"/>
            <w:rPrChange w:id="1557" w:author="Unemo Magnus, USÖ Labmed länsklinik" w:date="2016-11-14T17:51:00Z">
              <w:rPr>
                <w:rFonts w:ascii="Calibri" w:hAnsi="Calibri"/>
              </w:rPr>
            </w:rPrChange>
          </w:rPr>
          <w:delText xml:space="preserve">Map and </w:delText>
        </w:r>
      </w:del>
      <w:ins w:id="1558" w:author="Unemo Magnus, USÖ Labmed länsklinik" w:date="2016-11-14T18:49:00Z">
        <w:del w:id="1559" w:author="sunny" w:date="2016-12-06T16:14:00Z">
          <w:r w:rsidR="00AA4816" w:rsidDel="00C63D81">
            <w:rPr>
              <w:rFonts w:ascii="Times New Roman" w:hAnsi="Times New Roman" w:cs="Times New Roman"/>
              <w:sz w:val="24"/>
              <w:szCs w:val="24"/>
            </w:rPr>
            <w:delText>c</w:delText>
          </w:r>
        </w:del>
      </w:ins>
      <w:del w:id="1560" w:author="sunny" w:date="2016-12-06T16:14:00Z">
        <w:r w:rsidRPr="006F644E" w:rsidDel="00C63D81">
          <w:rPr>
            <w:rFonts w:ascii="Times New Roman" w:hAnsi="Times New Roman" w:cs="Times New Roman"/>
            <w:sz w:val="24"/>
            <w:szCs w:val="24"/>
            <w:rPrChange w:id="1561" w:author="Unemo Magnus, USÖ Labmed länsklinik" w:date="2016-11-14T17:51:00Z">
              <w:rPr>
                <w:rFonts w:ascii="Calibri" w:hAnsi="Calibri"/>
              </w:rPr>
            </w:rPrChange>
          </w:rPr>
          <w:delText xml:space="preserve">Clustering </w:delText>
        </w:r>
      </w:del>
      <w:ins w:id="1562" w:author="Unemo Magnus, USÖ Labmed länsklinik" w:date="2016-11-14T18:49:00Z">
        <w:del w:id="1563" w:author="sunny" w:date="2016-12-06T16:14:00Z">
          <w:r w:rsidR="00AA4816" w:rsidDel="00C63D81">
            <w:rPr>
              <w:rFonts w:ascii="Times New Roman" w:hAnsi="Times New Roman" w:cs="Times New Roman"/>
              <w:sz w:val="24"/>
              <w:szCs w:val="24"/>
            </w:rPr>
            <w:delText>a</w:delText>
          </w:r>
        </w:del>
      </w:ins>
      <w:del w:id="1564" w:author="sunny" w:date="2016-12-06T16:14:00Z">
        <w:r w:rsidRPr="006F644E" w:rsidDel="00C63D81">
          <w:rPr>
            <w:rFonts w:ascii="Times New Roman" w:hAnsi="Times New Roman" w:cs="Times New Roman"/>
            <w:sz w:val="24"/>
            <w:szCs w:val="24"/>
            <w:rPrChange w:id="1565" w:author="Unemo Magnus, USÖ Labmed länsklinik" w:date="2016-11-14T17:51:00Z">
              <w:rPr>
                <w:rFonts w:ascii="Calibri" w:hAnsi="Calibri"/>
              </w:rPr>
            </w:rPrChange>
          </w:rPr>
          <w:delText xml:space="preserve">Analysis </w:delText>
        </w:r>
      </w:del>
      <w:ins w:id="1566" w:author="Unemo Magnus, USÖ Labmed länsklinik" w:date="2016-11-14T18:49:00Z">
        <w:del w:id="1567" w:author="sunny" w:date="2016-12-06T16:14:00Z">
          <w:r w:rsidR="00AA4816" w:rsidDel="00C63D81">
            <w:rPr>
              <w:rFonts w:ascii="Times New Roman" w:hAnsi="Times New Roman" w:cs="Times New Roman"/>
              <w:sz w:val="24"/>
              <w:szCs w:val="24"/>
            </w:rPr>
            <w:delText>u</w:delText>
          </w:r>
        </w:del>
      </w:ins>
      <w:del w:id="1568" w:author="sunny" w:date="2016-12-06T16:14:00Z">
        <w:r w:rsidRPr="006F644E" w:rsidDel="00C63D81">
          <w:rPr>
            <w:rFonts w:ascii="Times New Roman" w:hAnsi="Times New Roman" w:cs="Times New Roman"/>
            <w:sz w:val="24"/>
            <w:szCs w:val="24"/>
            <w:rPrChange w:id="1569"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1570"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1571"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1572"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1573"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1574" w:author="sunny" w:date="2016-12-06T16:14:00Z"/>
          <w:rFonts w:ascii="Times New Roman" w:hAnsi="Times New Roman" w:cs="Times New Roman"/>
          <w:sz w:val="24"/>
          <w:szCs w:val="24"/>
          <w:rPrChange w:id="1575" w:author="Unemo Magnus, USÖ Labmed länsklinik" w:date="2016-11-14T17:51:00Z">
            <w:rPr>
              <w:del w:id="1576" w:author="sunny" w:date="2016-12-06T16:14:00Z"/>
              <w:rFonts w:ascii="Calibri" w:hAnsi="Calibri"/>
            </w:rPr>
          </w:rPrChange>
        </w:rPr>
        <w:pPrChange w:id="1577" w:author="Unemo Magnus, USÖ Labmed länsklinik" w:date="2016-11-14T18:38:00Z">
          <w:pPr>
            <w:pStyle w:val="Bibliography"/>
          </w:pPr>
        </w:pPrChange>
      </w:pPr>
      <w:del w:id="1578" w:author="sunny" w:date="2016-12-06T16:14:00Z">
        <w:r w:rsidRPr="006F644E" w:rsidDel="00C63D81">
          <w:rPr>
            <w:rFonts w:ascii="Times New Roman" w:hAnsi="Times New Roman" w:cs="Times New Roman"/>
            <w:sz w:val="24"/>
            <w:szCs w:val="24"/>
            <w:lang w:val="sv-SE"/>
            <w:rPrChange w:id="1579"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1580"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158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1582"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1583"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1584"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585"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1586"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1587" w:author="sunny" w:date="2016-12-06T16:14:00Z"/>
          <w:rFonts w:ascii="Times New Roman" w:hAnsi="Times New Roman" w:cs="Times New Roman"/>
          <w:sz w:val="24"/>
          <w:szCs w:val="24"/>
          <w:rPrChange w:id="1588" w:author="Unemo Magnus, USÖ Labmed länsklinik" w:date="2016-11-14T17:51:00Z">
            <w:rPr>
              <w:del w:id="1589" w:author="sunny" w:date="2016-12-06T16:14:00Z"/>
              <w:rFonts w:ascii="Calibri" w:hAnsi="Calibri"/>
            </w:rPr>
          </w:rPrChange>
        </w:rPr>
        <w:pPrChange w:id="1590" w:author="Unemo Magnus, USÖ Labmed länsklinik" w:date="2016-11-14T18:38:00Z">
          <w:pPr>
            <w:pStyle w:val="Bibliography"/>
          </w:pPr>
        </w:pPrChange>
      </w:pPr>
      <w:del w:id="1591" w:author="sunny" w:date="2016-12-06T16:14:00Z">
        <w:r w:rsidRPr="006F644E" w:rsidDel="00C63D81">
          <w:rPr>
            <w:rFonts w:ascii="Times New Roman" w:hAnsi="Times New Roman" w:cs="Times New Roman"/>
            <w:sz w:val="24"/>
            <w:szCs w:val="24"/>
            <w:rPrChange w:id="1592" w:author="Unemo Magnus, USÖ Labmed länsklinik" w:date="2016-11-14T17:51:00Z">
              <w:rPr>
                <w:rFonts w:ascii="Calibri" w:hAnsi="Calibri"/>
              </w:rPr>
            </w:rPrChange>
          </w:rPr>
          <w:delText>34. Regoes RR, Wiuff C, Zappala RM</w:delText>
        </w:r>
      </w:del>
      <w:ins w:id="1593" w:author="Unemo Magnus, USÖ Labmed länsklinik" w:date="2016-11-14T18:49:00Z">
        <w:del w:id="1594"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1595" w:author="sunny" w:date="2016-12-06T16:14:00Z">
        <w:r w:rsidRPr="006F644E" w:rsidDel="00C63D81">
          <w:rPr>
            <w:rFonts w:ascii="Times New Roman" w:hAnsi="Times New Roman" w:cs="Times New Roman"/>
            <w:sz w:val="24"/>
            <w:szCs w:val="24"/>
            <w:rPrChange w:id="1596"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159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598"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1599"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600"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1601" w:author="sunny" w:date="2016-12-06T16:14:00Z"/>
          <w:rFonts w:ascii="Times New Roman" w:hAnsi="Times New Roman" w:cs="Times New Roman"/>
          <w:sz w:val="24"/>
          <w:szCs w:val="24"/>
          <w:rPrChange w:id="1602" w:author="Unemo Magnus, USÖ Labmed länsklinik" w:date="2016-11-14T17:51:00Z">
            <w:rPr>
              <w:del w:id="1603" w:author="sunny" w:date="2016-12-06T16:14:00Z"/>
              <w:rFonts w:ascii="Calibri" w:hAnsi="Calibri"/>
            </w:rPr>
          </w:rPrChange>
        </w:rPr>
        <w:pPrChange w:id="1604" w:author="Unemo Magnus, USÖ Labmed länsklinik" w:date="2016-11-14T18:38:00Z">
          <w:pPr>
            <w:pStyle w:val="Bibliography"/>
          </w:pPr>
        </w:pPrChange>
      </w:pPr>
      <w:del w:id="1605" w:author="sunny" w:date="2016-12-06T16:14:00Z">
        <w:r w:rsidRPr="006F644E" w:rsidDel="00C63D81">
          <w:rPr>
            <w:rFonts w:ascii="Times New Roman" w:hAnsi="Times New Roman" w:cs="Times New Roman"/>
            <w:sz w:val="24"/>
            <w:szCs w:val="24"/>
            <w:rPrChange w:id="1606"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1607"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1608"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609"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1610"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1611" w:author="sunny" w:date="2016-12-06T16:14:00Z"/>
          <w:rFonts w:ascii="Times New Roman" w:hAnsi="Times New Roman" w:cs="Times New Roman"/>
          <w:sz w:val="24"/>
          <w:szCs w:val="24"/>
          <w:rPrChange w:id="1612" w:author="Unemo Magnus, USÖ Labmed länsklinik" w:date="2016-11-14T17:51:00Z">
            <w:rPr>
              <w:del w:id="1613" w:author="sunny" w:date="2016-12-06T16:14:00Z"/>
              <w:rFonts w:ascii="Calibri" w:hAnsi="Calibri"/>
            </w:rPr>
          </w:rPrChange>
        </w:rPr>
        <w:pPrChange w:id="1614" w:author="Unemo Magnus, USÖ Labmed länsklinik" w:date="2016-11-14T18:38:00Z">
          <w:pPr>
            <w:pStyle w:val="Bibliography"/>
          </w:pPr>
        </w:pPrChange>
      </w:pPr>
      <w:del w:id="1615" w:author="sunny" w:date="2016-12-06T16:14:00Z">
        <w:r w:rsidRPr="006F644E" w:rsidDel="00C63D81">
          <w:rPr>
            <w:rFonts w:ascii="Times New Roman" w:hAnsi="Times New Roman" w:cs="Times New Roman"/>
            <w:sz w:val="24"/>
            <w:szCs w:val="24"/>
            <w:rPrChange w:id="1616" w:author="Unemo Magnus, USÖ Labmed länsklinik" w:date="2016-11-14T17:51:00Z">
              <w:rPr>
                <w:rFonts w:ascii="Calibri" w:hAnsi="Calibri"/>
              </w:rPr>
            </w:rPrChange>
          </w:rPr>
          <w:delText>36. Yu G, Baeder DY, Regoes RR</w:delText>
        </w:r>
      </w:del>
      <w:ins w:id="1617" w:author="Unemo Magnus, USÖ Labmed länsklinik" w:date="2016-11-14T18:49:00Z">
        <w:del w:id="1618"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1619" w:author="sunny" w:date="2016-12-06T16:14:00Z">
        <w:r w:rsidRPr="006F644E" w:rsidDel="00C63D81">
          <w:rPr>
            <w:rFonts w:ascii="Times New Roman" w:hAnsi="Times New Roman" w:cs="Times New Roman"/>
            <w:sz w:val="24"/>
            <w:szCs w:val="24"/>
            <w:rPrChange w:id="1620" w:author="Unemo Magnus, USÖ Labmed länsklinik" w:date="2016-11-14T17:51:00Z">
              <w:rPr>
                <w:rFonts w:ascii="Calibri" w:hAnsi="Calibri"/>
              </w:rPr>
            </w:rPrChange>
          </w:rPr>
          <w:delText xml:space="preserve">, Rolff J. Combination Effects </w:delText>
        </w:r>
      </w:del>
      <w:ins w:id="1621" w:author="Unemo Magnus, USÖ Labmed länsklinik" w:date="2016-11-14T18:49:00Z">
        <w:del w:id="1622"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1623" w:author="Unemo Magnus, USÖ Labmed länsklinik" w:date="2016-11-14T17:51:00Z">
                <w:rPr>
                  <w:rFonts w:ascii="Calibri" w:hAnsi="Calibri"/>
                </w:rPr>
              </w:rPrChange>
            </w:rPr>
            <w:delText xml:space="preserve">ffects </w:delText>
          </w:r>
        </w:del>
      </w:ins>
      <w:del w:id="1624" w:author="sunny" w:date="2016-12-06T16:14:00Z">
        <w:r w:rsidRPr="006F644E" w:rsidDel="00C63D81">
          <w:rPr>
            <w:rFonts w:ascii="Times New Roman" w:hAnsi="Times New Roman" w:cs="Times New Roman"/>
            <w:sz w:val="24"/>
            <w:szCs w:val="24"/>
            <w:rPrChange w:id="1625" w:author="Unemo Magnus, USÖ Labmed länsklinik" w:date="2016-11-14T17:51:00Z">
              <w:rPr>
                <w:rFonts w:ascii="Calibri" w:hAnsi="Calibri"/>
              </w:rPr>
            </w:rPrChange>
          </w:rPr>
          <w:delText xml:space="preserve">of Antimicrobial </w:delText>
        </w:r>
      </w:del>
      <w:ins w:id="1626" w:author="Unemo Magnus, USÖ Labmed länsklinik" w:date="2016-11-14T18:49:00Z">
        <w:del w:id="1627"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1628" w:author="Unemo Magnus, USÖ Labmed länsklinik" w:date="2016-11-14T17:51:00Z">
                <w:rPr>
                  <w:rFonts w:ascii="Calibri" w:hAnsi="Calibri"/>
                </w:rPr>
              </w:rPrChange>
            </w:rPr>
            <w:delText xml:space="preserve">ntimicrobial </w:delText>
          </w:r>
        </w:del>
      </w:ins>
      <w:del w:id="1629" w:author="sunny" w:date="2016-12-06T16:14:00Z">
        <w:r w:rsidRPr="006F644E" w:rsidDel="00C63D81">
          <w:rPr>
            <w:rFonts w:ascii="Times New Roman" w:hAnsi="Times New Roman" w:cs="Times New Roman"/>
            <w:sz w:val="24"/>
            <w:szCs w:val="24"/>
            <w:rPrChange w:id="1630" w:author="Unemo Magnus, USÖ Labmed länsklinik" w:date="2016-11-14T17:51:00Z">
              <w:rPr>
                <w:rFonts w:ascii="Calibri" w:hAnsi="Calibri"/>
              </w:rPr>
            </w:rPrChange>
          </w:rPr>
          <w:delText>Peptides</w:delText>
        </w:r>
      </w:del>
      <w:ins w:id="1631" w:author="Unemo Magnus, USÖ Labmed länsklinik" w:date="2016-11-14T18:49:00Z">
        <w:del w:id="1632"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1633" w:author="Unemo Magnus, USÖ Labmed länsklinik" w:date="2016-11-14T17:51:00Z">
                <w:rPr>
                  <w:rFonts w:ascii="Calibri" w:hAnsi="Calibri"/>
                </w:rPr>
              </w:rPrChange>
            </w:rPr>
            <w:delText>eptides</w:delText>
          </w:r>
        </w:del>
      </w:ins>
      <w:del w:id="1634" w:author="sunny" w:date="2016-12-06T16:14:00Z">
        <w:r w:rsidRPr="006F644E" w:rsidDel="00C63D81">
          <w:rPr>
            <w:rFonts w:ascii="Times New Roman" w:hAnsi="Times New Roman" w:cs="Times New Roman"/>
            <w:sz w:val="24"/>
            <w:szCs w:val="24"/>
            <w:rPrChange w:id="163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36"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637"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638"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1639" w:author="Unemo Magnus, USÖ Labmed länsklinik" w:date="2016-11-14T17:51:00Z">
              <w:rPr>
                <w:rFonts w:ascii="Calibri" w:hAnsi="Calibri"/>
              </w:rPr>
            </w:rPrChange>
          </w:rPr>
          <w:delText>: 1717–24.</w:delText>
        </w:r>
      </w:del>
    </w:p>
    <w:p w14:paraId="0C60E4DC" w14:textId="30B3E7A1" w:rsidR="009A4AFC" w:rsidRDefault="000B46D8">
      <w:pPr>
        <w:keepNext/>
        <w:spacing w:after="0" w:line="480" w:lineRule="auto"/>
        <w:jc w:val="both"/>
        <w:rPr>
          <w:rFonts w:ascii="Times New Roman" w:hAnsi="Times New Roman" w:cs="Times New Roman"/>
          <w:sz w:val="24"/>
          <w:szCs w:val="24"/>
        </w:rPr>
        <w:pPrChange w:id="1640" w:author="Unemo Magnus, USÖ Labmed länsklinik" w:date="2016-11-14T18:38:00Z">
          <w:pPr>
            <w:keepNext/>
            <w:spacing w:line="480" w:lineRule="auto"/>
          </w:pPr>
        </w:pPrChange>
      </w:pPr>
      <w:r w:rsidRPr="006F644E">
        <w:rPr>
          <w:rFonts w:ascii="Times New Roman" w:hAnsi="Times New Roman" w:cs="Times New Roman"/>
          <w:sz w:val="24"/>
          <w:szCs w:val="24"/>
        </w:rPr>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026FE3F7" w:rsidR="00BE76BE" w:rsidRDefault="003953EA" w:rsidP="009A4AFC">
      <w:pPr>
        <w:keepNext/>
        <w:spacing w:line="480" w:lineRule="auto"/>
        <w:rPr>
          <w:rFonts w:ascii="Times New Roman" w:hAnsi="Times New Roman" w:cs="Times New Roman"/>
          <w:sz w:val="24"/>
          <w:szCs w:val="24"/>
        </w:rPr>
      </w:pPr>
      <w:ins w:id="1641" w:author="sunny" w:date="2016-12-15T21:57:00Z">
        <w:r>
          <w:rPr>
            <w:rFonts w:ascii="Times New Roman" w:hAnsi="Times New Roman" w:cs="Times New Roman"/>
            <w:noProof/>
            <w:sz w:val="24"/>
            <w:szCs w:val="24"/>
            <w:lang w:eastAsia="en-GB"/>
          </w:rPr>
          <w:drawing>
            <wp:inline distT="0" distB="0" distL="0" distR="0" wp14:anchorId="3D9B179E" wp14:editId="08781951">
              <wp:extent cx="5547995" cy="4194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7995" cy="4194175"/>
                      </a:xfrm>
                      <a:prstGeom prst="rect">
                        <a:avLst/>
                      </a:prstGeom>
                      <a:noFill/>
                    </pic:spPr>
                  </pic:pic>
                </a:graphicData>
              </a:graphic>
            </wp:inline>
          </w:drawing>
        </w:r>
      </w:ins>
    </w:p>
    <w:p w14:paraId="623C7C5F" w14:textId="5BD02703" w:rsidR="00BE76BE" w:rsidDel="003953EA" w:rsidRDefault="00BE76BE" w:rsidP="00BE76BE">
      <w:pPr>
        <w:keepNext/>
        <w:rPr>
          <w:del w:id="1642" w:author="sunny" w:date="2016-12-15T21:57:00Z"/>
        </w:rPr>
      </w:pPr>
      <w:del w:id="1643"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50360"/>
                      </a:xfrm>
                      <a:prstGeom prst="rect">
                        <a:avLst/>
                      </a:prstGeom>
                    </pic:spPr>
                  </pic:pic>
                </a:graphicData>
              </a:graphic>
            </wp:inline>
          </w:drawing>
        </w:r>
      </w:del>
    </w:p>
    <w:p w14:paraId="457C4591" w14:textId="2F703C8B" w:rsidR="00BE76BE" w:rsidRPr="00664076" w:rsidRDefault="00BE76BE" w:rsidP="00CA491E">
      <w:pPr>
        <w:pStyle w:val="Caption"/>
        <w:jc w:val="both"/>
        <w:rPr>
          <w:rFonts w:ascii="Times New Roman" w:hAnsi="Times New Roman" w:cs="Times New Roman"/>
          <w:i w:val="0"/>
          <w:color w:val="auto"/>
          <w:sz w:val="24"/>
          <w:szCs w:val="24"/>
          <w:rPrChange w:id="1644"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1645"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1646"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1647" w:author="Unemo Magnus, USÖ Labmed länsklinik" w:date="2016-11-17T16:56:00Z">
            <w:rPr>
              <w:rFonts w:ascii="Times New Roman" w:hAnsi="Times New Roman" w:cs="Times New Roman"/>
              <w:b/>
              <w:i w:val="0"/>
            </w:rPr>
          </w:rPrChange>
        </w:rPr>
        <w:t xml:space="preserve">. Correlation and deviations between </w:t>
      </w:r>
      <w:ins w:id="1648" w:author="Unemo Magnus, USÖ Labmed länsklinik" w:date="2016-11-17T16:55:00Z">
        <w:r w:rsidR="00664076" w:rsidRPr="00664076">
          <w:rPr>
            <w:rFonts w:ascii="Times New Roman" w:hAnsi="Times New Roman" w:cs="Times New Roman"/>
            <w:b/>
            <w:i w:val="0"/>
            <w:color w:val="auto"/>
            <w:sz w:val="24"/>
            <w:szCs w:val="24"/>
            <w:rPrChange w:id="1649"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1650" w:author="Unemo Magnus, USÖ Labmed länsklinik" w:date="2016-11-17T16:56:00Z">
            <w:rPr>
              <w:rFonts w:ascii="Times New Roman" w:hAnsi="Times New Roman" w:cs="Times New Roman"/>
              <w:b/>
              <w:i w:val="0"/>
            </w:rPr>
          </w:rPrChange>
        </w:rPr>
        <w:t>Etest and predicted MIC</w:t>
      </w:r>
      <w:ins w:id="1651" w:author="Unemo Magnus, USÖ Labmed länsklinik" w:date="2016-11-17T16:55:00Z">
        <w:r w:rsidR="00664076" w:rsidRPr="00664076">
          <w:rPr>
            <w:rFonts w:ascii="Times New Roman" w:hAnsi="Times New Roman" w:cs="Times New Roman"/>
            <w:b/>
            <w:i w:val="0"/>
            <w:color w:val="auto"/>
            <w:sz w:val="24"/>
            <w:szCs w:val="24"/>
            <w:rPrChange w:id="1652"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1653" w:author="Unemo Magnus, USÖ Labmed länsklinik" w:date="2016-11-17T16:56:00Z">
            <w:rPr>
              <w:rFonts w:ascii="Times New Roman" w:hAnsi="Times New Roman" w:cs="Times New Roman"/>
              <w:b/>
              <w:i w:val="0"/>
            </w:rPr>
          </w:rPrChange>
        </w:rPr>
        <w:t xml:space="preserve">. </w:t>
      </w:r>
      <w:commentRangeStart w:id="1654"/>
      <w:r w:rsidRPr="00664076">
        <w:rPr>
          <w:rFonts w:ascii="Times New Roman" w:hAnsi="Times New Roman" w:cs="Times New Roman"/>
          <w:i w:val="0"/>
          <w:color w:val="auto"/>
          <w:sz w:val="24"/>
          <w:szCs w:val="24"/>
          <w:rPrChange w:id="1655" w:author="Unemo Magnus, USÖ Labmed länsklinik" w:date="2016-11-17T16:56:00Z">
            <w:rPr>
              <w:rFonts w:ascii="Times New Roman" w:hAnsi="Times New Roman" w:cs="Times New Roman"/>
              <w:i w:val="0"/>
            </w:rPr>
          </w:rPrChange>
        </w:rPr>
        <w:t xml:space="preserve">(A) </w:t>
      </w:r>
      <w:commentRangeEnd w:id="1654"/>
      <w:r w:rsidR="00664076">
        <w:rPr>
          <w:rStyle w:val="CommentReference"/>
          <w:i w:val="0"/>
          <w:iCs w:val="0"/>
          <w:color w:val="auto"/>
        </w:rPr>
        <w:commentReference w:id="1654"/>
      </w:r>
      <w:r w:rsidRPr="00664076">
        <w:rPr>
          <w:rFonts w:ascii="Times New Roman" w:hAnsi="Times New Roman" w:cs="Times New Roman"/>
          <w:i w:val="0"/>
          <w:color w:val="auto"/>
          <w:sz w:val="24"/>
          <w:szCs w:val="24"/>
          <w:rPrChange w:id="1656" w:author="Unemo Magnus, USÖ Labmed länsklinik" w:date="2016-11-17T16:56:00Z">
            <w:rPr>
              <w:rFonts w:ascii="Times New Roman" w:hAnsi="Times New Roman" w:cs="Times New Roman"/>
              <w:i w:val="0"/>
            </w:rPr>
          </w:rPrChange>
        </w:rPr>
        <w:t xml:space="preserve">The correlation of Etest MIC and </w:t>
      </w:r>
      <w:r w:rsidRPr="00176302">
        <w:rPr>
          <w:rFonts w:ascii="Times New Roman" w:hAnsi="Times New Roman" w:cs="Times New Roman"/>
          <w:color w:val="auto"/>
          <w:sz w:val="24"/>
          <w:szCs w:val="24"/>
          <w:rPrChange w:id="1657"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1658"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1659" w:author="Unemo Magnus, USÖ Labmed länsklinik" w:date="2016-11-17T16:56:00Z">
            <w:rPr>
              <w:rFonts w:ascii="Times New Roman" w:hAnsi="Times New Roman" w:cs="Times New Roman"/>
              <w:i w:val="0"/>
            </w:rPr>
          </w:rPrChange>
        </w:rPr>
        <w:t xml:space="preserve"> </w:t>
      </w:r>
      <w:commentRangeStart w:id="1660"/>
      <w:r w:rsidRPr="00664076">
        <w:rPr>
          <w:rFonts w:ascii="Times New Roman" w:hAnsi="Times New Roman" w:cs="Times New Roman"/>
          <w:i w:val="0"/>
          <w:color w:val="auto"/>
          <w:sz w:val="24"/>
          <w:szCs w:val="24"/>
          <w:rPrChange w:id="1661" w:author="Unemo Magnus, USÖ Labmed länsklinik" w:date="2016-11-17T16:56:00Z">
            <w:rPr>
              <w:rFonts w:ascii="Times New Roman" w:hAnsi="Times New Roman" w:cs="Times New Roman"/>
              <w:i w:val="0"/>
            </w:rPr>
          </w:rPrChange>
        </w:rPr>
        <w:t xml:space="preserve">for the </w:t>
      </w:r>
      <w:del w:id="1662" w:author="Unemo Magnus, USÖ Labmed länsklinik" w:date="2016-11-17T16:59:00Z">
        <w:r w:rsidRPr="00664076" w:rsidDel="00454FE8">
          <w:rPr>
            <w:rFonts w:ascii="Times New Roman" w:hAnsi="Times New Roman" w:cs="Times New Roman"/>
            <w:i w:val="0"/>
            <w:color w:val="auto"/>
            <w:sz w:val="24"/>
            <w:szCs w:val="24"/>
            <w:rPrChange w:id="1663"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1664" w:author="Unemo Magnus, USÖ Labmed länsklinik" w:date="2016-11-17T16:56:00Z">
            <w:rPr>
              <w:rFonts w:ascii="Times New Roman" w:hAnsi="Times New Roman" w:cs="Times New Roman"/>
              <w:i w:val="0"/>
            </w:rPr>
          </w:rPrChange>
        </w:rPr>
        <w:t xml:space="preserve">dataset </w:t>
      </w:r>
      <w:ins w:id="1665"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1666" w:author="Unemo Magnus, USÖ Labmed länsklinik" w:date="2016-11-17T16:56:00Z">
            <w:rPr>
              <w:rFonts w:ascii="Times New Roman" w:hAnsi="Times New Roman" w:cs="Times New Roman"/>
              <w:i w:val="0"/>
            </w:rPr>
          </w:rPrChange>
        </w:rPr>
        <w:t xml:space="preserve">(84 </w:t>
      </w:r>
      <w:ins w:id="1667"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1668" w:author="Unemo Magnus, USÖ Labmed länsklinik" w:date="2016-11-17T16:56:00Z">
            <w:rPr>
              <w:rFonts w:ascii="Times New Roman" w:hAnsi="Times New Roman" w:cs="Times New Roman"/>
              <w:i w:val="0"/>
            </w:rPr>
          </w:rPrChange>
        </w:rPr>
        <w:t>strains</w:t>
      </w:r>
      <w:ins w:id="1669"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1670" w:author="Unemo Magnus, USÖ Labmed länsklinik" w:date="2016-11-17T16:56:00Z">
            <w:rPr>
              <w:rFonts w:ascii="Times New Roman" w:hAnsi="Times New Roman" w:cs="Times New Roman"/>
              <w:i w:val="0"/>
            </w:rPr>
          </w:rPrChange>
        </w:rPr>
        <w:t xml:space="preserve">) is shown for </w:t>
      </w:r>
      <w:commentRangeStart w:id="1671"/>
      <w:r w:rsidRPr="00664076">
        <w:rPr>
          <w:rFonts w:ascii="Times New Roman" w:hAnsi="Times New Roman" w:cs="Times New Roman"/>
          <w:i w:val="0"/>
          <w:color w:val="auto"/>
          <w:sz w:val="24"/>
          <w:szCs w:val="24"/>
          <w:rPrChange w:id="1672" w:author="Unemo Magnus, USÖ Labmed länsklinik" w:date="2016-11-17T16:56:00Z">
            <w:rPr>
              <w:rFonts w:ascii="Times New Roman" w:hAnsi="Times New Roman" w:cs="Times New Roman"/>
              <w:i w:val="0"/>
            </w:rPr>
          </w:rPrChange>
        </w:rPr>
        <w:t>log-log transformed values</w:t>
      </w:r>
      <w:commentRangeEnd w:id="1671"/>
      <w:r w:rsidR="005134EB">
        <w:rPr>
          <w:rStyle w:val="CommentReference"/>
          <w:i w:val="0"/>
          <w:iCs w:val="0"/>
          <w:color w:val="auto"/>
        </w:rPr>
        <w:commentReference w:id="1671"/>
      </w:r>
      <w:r w:rsidRPr="00664076">
        <w:rPr>
          <w:rFonts w:ascii="Times New Roman" w:hAnsi="Times New Roman" w:cs="Times New Roman"/>
          <w:i w:val="0"/>
          <w:color w:val="auto"/>
          <w:sz w:val="24"/>
          <w:szCs w:val="24"/>
          <w:rPrChange w:id="1673" w:author="Unemo Magnus, USÖ Labmed länsklinik" w:date="2016-11-17T16:56:00Z">
            <w:rPr>
              <w:rFonts w:ascii="Times New Roman" w:hAnsi="Times New Roman" w:cs="Times New Roman"/>
              <w:i w:val="0"/>
            </w:rPr>
          </w:rPrChange>
        </w:rPr>
        <w:t xml:space="preserve">. The </w:t>
      </w:r>
      <w:ins w:id="1674" w:author="Unemo Magnus, USÖ Labmed länsklinik" w:date="2016-11-17T17:00:00Z">
        <w:r w:rsidR="00454FE8">
          <w:rPr>
            <w:rFonts w:ascii="Times New Roman" w:hAnsi="Times New Roman" w:cs="Times New Roman"/>
            <w:i w:val="0"/>
            <w:color w:val="auto"/>
            <w:sz w:val="24"/>
            <w:szCs w:val="24"/>
          </w:rPr>
          <w:t>P</w:t>
        </w:r>
      </w:ins>
      <w:del w:id="1675" w:author="Unemo Magnus, USÖ Labmed länsklinik" w:date="2016-11-17T17:00:00Z">
        <w:r w:rsidRPr="00664076" w:rsidDel="00454FE8">
          <w:rPr>
            <w:rFonts w:ascii="Times New Roman" w:hAnsi="Times New Roman" w:cs="Times New Roman"/>
            <w:i w:val="0"/>
            <w:color w:val="auto"/>
            <w:sz w:val="24"/>
            <w:szCs w:val="24"/>
            <w:rPrChange w:id="1676"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1677" w:author="Unemo Magnus, USÖ Labmed länsklinik" w:date="2016-11-17T16:56:00Z">
            <w:rPr>
              <w:rFonts w:ascii="Times New Roman" w:hAnsi="Times New Roman" w:cs="Times New Roman"/>
              <w:i w:val="0"/>
            </w:rPr>
          </w:rPrChange>
        </w:rPr>
        <w:t xml:space="preserve">earson's correlation </w:t>
      </w:r>
      <w:r w:rsidRPr="00664076">
        <w:rPr>
          <w:rFonts w:ascii="Times New Roman" w:hAnsi="Times New Roman" w:cs="Times New Roman"/>
          <w:i w:val="0"/>
          <w:color w:val="auto"/>
          <w:sz w:val="24"/>
          <w:szCs w:val="24"/>
          <w:rPrChange w:id="1678" w:author="Unemo Magnus, USÖ Labmed länsklinik" w:date="2016-11-17T16:56:00Z">
            <w:rPr>
              <w:rFonts w:ascii="Times New Roman" w:hAnsi="Times New Roman" w:cs="Times New Roman"/>
              <w:i w:val="0"/>
            </w:rPr>
          </w:rPrChange>
        </w:rPr>
        <w:lastRenderedPageBreak/>
        <w:t xml:space="preserve">coefficient for the linear regression </w:t>
      </w:r>
      <w:del w:id="1679" w:author="Unemo Magnus, USÖ Labmed länsklinik" w:date="2016-11-17T17:02:00Z">
        <w:r w:rsidRPr="00664076" w:rsidDel="00BF3748">
          <w:rPr>
            <w:rFonts w:ascii="Times New Roman" w:hAnsi="Times New Roman" w:cs="Times New Roman"/>
            <w:i w:val="0"/>
            <w:color w:val="auto"/>
            <w:sz w:val="24"/>
            <w:szCs w:val="24"/>
            <w:rPrChange w:id="1680" w:author="Unemo Magnus, USÖ Labmed länsklinik" w:date="2016-11-17T16:56:00Z">
              <w:rPr>
                <w:rFonts w:ascii="Times New Roman" w:hAnsi="Times New Roman" w:cs="Times New Roman"/>
                <w:i w:val="0"/>
              </w:rPr>
            </w:rPrChange>
          </w:rPr>
          <w:delText xml:space="preserve">is </w:delText>
        </w:r>
      </w:del>
      <w:ins w:id="1681"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1682"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1683" w:author="Unemo Magnus, USÖ Labmed länsklinik" w:date="2016-11-17T16:56:00Z">
            <w:rPr>
              <w:rFonts w:ascii="Times New Roman" w:hAnsi="Times New Roman" w:cs="Times New Roman"/>
              <w:i w:val="0"/>
            </w:rPr>
          </w:rPrChange>
        </w:rPr>
        <w:t>0.83</w:t>
      </w:r>
      <w:commentRangeEnd w:id="1660"/>
      <w:r w:rsidR="00454FE8">
        <w:rPr>
          <w:rStyle w:val="CommentReference"/>
          <w:i w:val="0"/>
          <w:iCs w:val="0"/>
          <w:color w:val="auto"/>
        </w:rPr>
        <w:commentReference w:id="1660"/>
      </w:r>
      <w:r w:rsidRPr="00664076">
        <w:rPr>
          <w:rFonts w:ascii="Times New Roman" w:hAnsi="Times New Roman" w:cs="Times New Roman"/>
          <w:i w:val="0"/>
          <w:color w:val="auto"/>
          <w:sz w:val="24"/>
          <w:szCs w:val="24"/>
          <w:rPrChange w:id="1684"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1685" w:author="Unemo Magnus, USÖ Labmed länsklinik" w:date="2016-11-17T17:03:00Z">
        <w:r w:rsidR="00BF3748">
          <w:rPr>
            <w:rFonts w:ascii="Times New Roman" w:hAnsi="Times New Roman" w:cs="Times New Roman"/>
            <w:i w:val="0"/>
            <w:color w:val="auto"/>
            <w:sz w:val="24"/>
            <w:szCs w:val="24"/>
          </w:rPr>
          <w:t xml:space="preserve">of the </w:t>
        </w:r>
      </w:ins>
      <w:del w:id="1686" w:author="sunny" w:date="2016-12-08T23:34:00Z">
        <w:r w:rsidRPr="00176302" w:rsidDel="008010EC">
          <w:rPr>
            <w:rFonts w:ascii="Times New Roman" w:hAnsi="Times New Roman" w:cs="Times New Roman"/>
            <w:color w:val="auto"/>
            <w:sz w:val="24"/>
            <w:szCs w:val="24"/>
            <w:rPrChange w:id="1687"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1688"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1689" w:author="Unemo Magnus, USÖ Labmed länsklinik" w:date="2016-11-17T16:56:00Z">
              <w:rPr>
                <w:rFonts w:ascii="Times New Roman" w:hAnsi="Times New Roman" w:cs="Times New Roman"/>
                <w:i w:val="0"/>
              </w:rPr>
            </w:rPrChange>
          </w:rPr>
          <w:delText xml:space="preserve"> </w:delText>
        </w:r>
      </w:del>
      <w:ins w:id="1690" w:author="sunny" w:date="2016-12-08T23:34:00Z">
        <w:r w:rsidR="008010EC">
          <w:rPr>
            <w:rFonts w:ascii="Times New Roman" w:hAnsi="Times New Roman" w:cs="Times New Roman"/>
            <w:color w:val="auto"/>
            <w:sz w:val="24"/>
            <w:szCs w:val="24"/>
          </w:rPr>
          <w:t xml:space="preserve"> </w:t>
        </w:r>
        <w:r w:rsidR="008010EC" w:rsidRPr="00664076">
          <w:rPr>
            <w:rFonts w:ascii="Times New Roman" w:hAnsi="Times New Roman" w:cs="Times New Roman"/>
            <w:i w:val="0"/>
            <w:color w:val="auto"/>
            <w:sz w:val="24"/>
            <w:szCs w:val="24"/>
            <w:rPrChange w:id="1691"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1692" w:author="Unemo Magnus, USÖ Labmed länsklinik" w:date="2016-11-17T16:56:00Z">
            <w:rPr>
              <w:rFonts w:ascii="Times New Roman" w:hAnsi="Times New Roman" w:cs="Times New Roman"/>
              <w:i w:val="0"/>
            </w:rPr>
          </w:rPrChange>
        </w:rPr>
        <w:t xml:space="preserve">values </w:t>
      </w:r>
      <w:ins w:id="1693" w:author="Unemo Magnus, USÖ Labmed länsklinik" w:date="2016-11-17T17:08:00Z">
        <w:r w:rsidR="00C30255">
          <w:rPr>
            <w:rFonts w:ascii="Times New Roman" w:hAnsi="Times New Roman" w:cs="Times New Roman"/>
            <w:i w:val="0"/>
            <w:color w:val="auto"/>
            <w:sz w:val="24"/>
            <w:szCs w:val="24"/>
          </w:rPr>
          <w:t xml:space="preserve">for these 84 strains </w:t>
        </w:r>
      </w:ins>
      <w:del w:id="1694" w:author="Unemo Magnus, USÖ Labmed länsklinik" w:date="2016-11-17T17:08:00Z">
        <w:r w:rsidRPr="00664076" w:rsidDel="00C30255">
          <w:rPr>
            <w:rFonts w:ascii="Times New Roman" w:hAnsi="Times New Roman" w:cs="Times New Roman"/>
            <w:i w:val="0"/>
            <w:color w:val="auto"/>
            <w:sz w:val="24"/>
            <w:szCs w:val="24"/>
            <w:rPrChange w:id="1695"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1696"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1697" w:author="Unemo Magnus, USÖ Labmed länsklinik" w:date="2016-11-17T17:08:00Z">
        <w:r w:rsidR="00C30255">
          <w:rPr>
            <w:rFonts w:ascii="Times New Roman" w:hAnsi="Times New Roman" w:cs="Times New Roman"/>
            <w:i w:val="0"/>
            <w:color w:val="auto"/>
            <w:sz w:val="24"/>
            <w:szCs w:val="24"/>
          </w:rPr>
          <w:t>84 strains</w:t>
        </w:r>
      </w:ins>
      <w:del w:id="1698" w:author="Unemo Magnus, USÖ Labmed länsklinik" w:date="2016-11-17T17:08:00Z">
        <w:r w:rsidRPr="00664076" w:rsidDel="00C30255">
          <w:rPr>
            <w:rFonts w:ascii="Times New Roman" w:hAnsi="Times New Roman" w:cs="Times New Roman"/>
            <w:i w:val="0"/>
            <w:color w:val="auto"/>
            <w:sz w:val="24"/>
            <w:szCs w:val="24"/>
            <w:rPrChange w:id="1699"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1700" w:author="Unemo Magnus, USÖ Labmed länsklinik" w:date="2016-11-17T16:56:00Z">
            <w:rPr>
              <w:rFonts w:ascii="Times New Roman" w:hAnsi="Times New Roman" w:cs="Times New Roman"/>
              <w:i w:val="0"/>
            </w:rPr>
          </w:rPrChange>
        </w:rPr>
        <w:t xml:space="preserve"> is highlighted in purple (median 0.11). </w:t>
      </w:r>
      <w:del w:id="1701" w:author="Unemo Magnus, USÖ Labmed länsklinik" w:date="2016-11-17T17:09:00Z">
        <w:r w:rsidRPr="00664076" w:rsidDel="00C30255">
          <w:rPr>
            <w:rFonts w:ascii="Times New Roman" w:hAnsi="Times New Roman" w:cs="Times New Roman"/>
            <w:i w:val="0"/>
            <w:color w:val="auto"/>
            <w:sz w:val="24"/>
            <w:szCs w:val="24"/>
            <w:rPrChange w:id="1702"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1703" w:author="Unemo Magnus, USÖ Labmed länsklinik" w:date="2016-11-17T16:56:00Z">
            <w:rPr>
              <w:rFonts w:ascii="Times New Roman" w:hAnsi="Times New Roman" w:cs="Times New Roman"/>
              <w:i w:val="0"/>
            </w:rPr>
          </w:rPrChange>
        </w:rPr>
        <w:t xml:space="preserve">(C) Deviations </w:t>
      </w:r>
      <w:commentRangeStart w:id="1704"/>
      <w:r w:rsidRPr="00664076">
        <w:rPr>
          <w:rFonts w:ascii="Times New Roman" w:hAnsi="Times New Roman" w:cs="Times New Roman"/>
          <w:i w:val="0"/>
          <w:color w:val="auto"/>
          <w:sz w:val="24"/>
          <w:szCs w:val="24"/>
          <w:rPrChange w:id="1705" w:author="Unemo Magnus, USÖ Labmed länsklinik" w:date="2016-11-17T16:56:00Z">
            <w:rPr>
              <w:rFonts w:ascii="Times New Roman" w:hAnsi="Times New Roman" w:cs="Times New Roman"/>
              <w:i w:val="0"/>
            </w:rPr>
          </w:rPrChange>
        </w:rPr>
        <w:t>of predicted MICs (</w:t>
      </w:r>
      <w:ins w:id="1706" w:author="Unemo Magnus, USÖ Labmed länsklinik" w:date="2016-11-17T17:16:00Z">
        <w:r w:rsidR="00C30255">
          <w:rPr>
            <w:rFonts w:ascii="Times New Roman" w:hAnsi="Times New Roman" w:cs="Times New Roman"/>
            <w:i w:val="0"/>
            <w:color w:val="auto"/>
            <w:sz w:val="24"/>
            <w:szCs w:val="24"/>
          </w:rPr>
          <w:t>124 clinical strains examined</w:t>
        </w:r>
      </w:ins>
      <w:del w:id="1707" w:author="Unemo Magnus, USÖ Labmed länsklinik" w:date="2016-11-17T17:16:00Z">
        <w:r w:rsidRPr="00664076" w:rsidDel="00C30255">
          <w:rPr>
            <w:rFonts w:ascii="Times New Roman" w:hAnsi="Times New Roman" w:cs="Times New Roman"/>
            <w:i w:val="0"/>
            <w:color w:val="auto"/>
            <w:sz w:val="24"/>
            <w:szCs w:val="24"/>
            <w:rPrChange w:id="1708"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1709" w:author="Unemo Magnus, USÖ Labmed länsklinik" w:date="2016-11-17T16:56:00Z">
            <w:rPr>
              <w:rFonts w:ascii="Times New Roman" w:hAnsi="Times New Roman" w:cs="Times New Roman"/>
              <w:i w:val="0"/>
            </w:rPr>
          </w:rPrChange>
        </w:rPr>
        <w:t xml:space="preserve">) </w:t>
      </w:r>
      <w:commentRangeEnd w:id="1704"/>
      <w:r w:rsidR="00C30255">
        <w:rPr>
          <w:rStyle w:val="CommentReference"/>
          <w:i w:val="0"/>
          <w:iCs w:val="0"/>
          <w:color w:val="auto"/>
        </w:rPr>
        <w:commentReference w:id="1704"/>
      </w:r>
      <w:r w:rsidRPr="00664076">
        <w:rPr>
          <w:rFonts w:ascii="Times New Roman" w:hAnsi="Times New Roman" w:cs="Times New Roman"/>
          <w:i w:val="0"/>
          <w:color w:val="auto"/>
          <w:sz w:val="24"/>
          <w:szCs w:val="24"/>
          <w:rPrChange w:id="1710" w:author="Unemo Magnus, USÖ Labmed länsklinik" w:date="2016-11-17T16:56:00Z">
            <w:rPr>
              <w:rFonts w:ascii="Times New Roman" w:hAnsi="Times New Roman" w:cs="Times New Roman"/>
              <w:i w:val="0"/>
            </w:rPr>
          </w:rPrChange>
        </w:rPr>
        <w:t xml:space="preserve">from Etest MIC are shown for </w:t>
      </w:r>
      <w:commentRangeStart w:id="1711"/>
      <w:del w:id="1712" w:author="Unemo Magnus, USÖ Labmed länsklinik" w:date="2016-11-17T16:56:00Z">
        <w:r w:rsidRPr="00664076" w:rsidDel="00664076">
          <w:rPr>
            <w:rFonts w:ascii="Times New Roman" w:hAnsi="Times New Roman" w:cs="Times New Roman"/>
            <w:i w:val="0"/>
            <w:color w:val="auto"/>
            <w:sz w:val="24"/>
            <w:szCs w:val="24"/>
            <w:rPrChange w:id="1713" w:author="Unemo Magnus, USÖ Labmed länsklinik" w:date="2016-11-17T16:56:00Z">
              <w:rPr>
                <w:rFonts w:ascii="Times New Roman" w:hAnsi="Times New Roman" w:cs="Times New Roman"/>
                <w:i w:val="0"/>
              </w:rPr>
            </w:rPrChange>
          </w:rPr>
          <w:delText xml:space="preserve">eight </w:delText>
        </w:r>
      </w:del>
      <w:ins w:id="1714"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1715" w:author="Unemo Magnus, USÖ Labmed länsklinik" w:date="2016-11-17T16:56:00Z">
              <w:rPr>
                <w:rFonts w:ascii="Times New Roman" w:hAnsi="Times New Roman" w:cs="Times New Roman"/>
                <w:i w:val="0"/>
              </w:rPr>
            </w:rPrChange>
          </w:rPr>
          <w:t xml:space="preserve"> </w:t>
        </w:r>
        <w:commentRangeEnd w:id="1711"/>
        <w:r w:rsidR="00664076">
          <w:rPr>
            <w:rStyle w:val="CommentReference"/>
            <w:i w:val="0"/>
            <w:iCs w:val="0"/>
            <w:color w:val="auto"/>
          </w:rPr>
          <w:commentReference w:id="1711"/>
        </w:r>
      </w:ins>
      <w:r w:rsidRPr="00664076">
        <w:rPr>
          <w:rFonts w:ascii="Times New Roman" w:hAnsi="Times New Roman" w:cs="Times New Roman"/>
          <w:i w:val="0"/>
          <w:color w:val="auto"/>
          <w:sz w:val="24"/>
          <w:szCs w:val="24"/>
          <w:rPrChange w:id="1716"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1717" w:author="Unemo Magnus, USÖ Labmed länsklinik" w:date="2016-11-17T17:10:00Z">
        <w:r w:rsidR="00C30255">
          <w:rPr>
            <w:rFonts w:ascii="Times New Roman" w:hAnsi="Times New Roman" w:cs="Times New Roman"/>
            <w:i w:val="0"/>
            <w:color w:val="auto"/>
            <w:sz w:val="24"/>
            <w:szCs w:val="24"/>
          </w:rPr>
          <w:t>less than ±1</w:t>
        </w:r>
      </w:ins>
      <w:del w:id="1718" w:author="Unemo Magnus, USÖ Labmed länsklinik" w:date="2016-11-17T17:10:00Z">
        <w:r w:rsidRPr="00664076" w:rsidDel="00C30255">
          <w:rPr>
            <w:rFonts w:ascii="Times New Roman" w:hAnsi="Times New Roman" w:cs="Times New Roman"/>
            <w:i w:val="0"/>
            <w:color w:val="auto"/>
            <w:sz w:val="24"/>
            <w:szCs w:val="24"/>
            <w:rPrChange w:id="1719"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1720"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1721"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1722" w:author="sunny" w:date="2016-12-13T19:17:00Z"/>
          <w:noProof/>
          <w:color w:val="auto"/>
          <w:sz w:val="24"/>
          <w:szCs w:val="24"/>
          <w:lang w:eastAsia="en-GB"/>
          <w:rPrChange w:id="1723" w:author="Unemo Magnus, USÖ Labmed länsklinik" w:date="2016-11-14T18:50:00Z">
            <w:rPr>
              <w:del w:id="1724" w:author="sunny" w:date="2016-12-13T19:17:00Z"/>
              <w:noProof/>
              <w:lang w:eastAsia="en-GB"/>
            </w:rPr>
          </w:rPrChange>
        </w:rPr>
        <w:pPrChange w:id="1725" w:author="Unemo Magnus, USÖ Labmed länsklinik" w:date="2016-11-14T18:50:00Z">
          <w:pPr>
            <w:pStyle w:val="Caption"/>
            <w:jc w:val="both"/>
          </w:pPr>
        </w:pPrChange>
      </w:pPr>
      <w:del w:id="1726" w:author="sunny" w:date="2016-12-13T19:17:00Z">
        <w:r w:rsidRPr="00951267" w:rsidDel="00B06846">
          <w:rPr>
            <w:rFonts w:ascii="Times New Roman" w:hAnsi="Times New Roman" w:cs="Times New Roman"/>
            <w:b/>
            <w:i w:val="0"/>
            <w:color w:val="auto"/>
            <w:sz w:val="24"/>
            <w:szCs w:val="24"/>
            <w:rPrChange w:id="1727" w:author="Unemo Magnus, USÖ Labmed länsklinik" w:date="2016-11-14T18:50:00Z">
              <w:rPr>
                <w:rFonts w:ascii="Times New Roman" w:hAnsi="Times New Roman" w:cs="Times New Roman"/>
                <w:b/>
                <w:i w:val="0"/>
              </w:rPr>
            </w:rPrChange>
          </w:rPr>
          <w:delText xml:space="preserve">Figure </w:delText>
        </w:r>
        <w:r w:rsidRPr="00951267" w:rsidDel="00B06846">
          <w:rPr>
            <w:rFonts w:ascii="Times New Roman" w:hAnsi="Times New Roman" w:cs="Times New Roman"/>
            <w:b/>
            <w:i w:val="0"/>
            <w:color w:val="auto"/>
            <w:sz w:val="24"/>
            <w:szCs w:val="24"/>
            <w:rPrChange w:id="1728" w:author="Unemo Magnus, USÖ Labmed länsklinik" w:date="2016-11-14T18:50:00Z">
              <w:rPr>
                <w:rFonts w:ascii="Times New Roman" w:hAnsi="Times New Roman" w:cs="Times New Roman"/>
                <w:b/>
                <w:i w:val="0"/>
              </w:rPr>
            </w:rPrChange>
          </w:rPr>
          <w:fldChar w:fldCharType="begin"/>
        </w:r>
        <w:r w:rsidRPr="00951267" w:rsidDel="00B06846">
          <w:rPr>
            <w:rFonts w:ascii="Times New Roman" w:hAnsi="Times New Roman" w:cs="Times New Roman"/>
            <w:b/>
            <w:i w:val="0"/>
            <w:color w:val="auto"/>
            <w:sz w:val="24"/>
            <w:szCs w:val="24"/>
            <w:rPrChange w:id="1729" w:author="Unemo Magnus, USÖ Labmed länsklinik" w:date="2016-11-14T18:50:00Z">
              <w:rPr>
                <w:rFonts w:ascii="Times New Roman" w:hAnsi="Times New Roman" w:cs="Times New Roman"/>
                <w:b/>
                <w:i w:val="0"/>
              </w:rPr>
            </w:rPrChange>
          </w:rPr>
          <w:delInstrText xml:space="preserve"> SEQ Figure \* ARABIC </w:delInstrText>
        </w:r>
        <w:r w:rsidRPr="00951267" w:rsidDel="00B06846">
          <w:rPr>
            <w:rFonts w:ascii="Times New Roman" w:hAnsi="Times New Roman" w:cs="Times New Roman"/>
            <w:b/>
            <w:i w:val="0"/>
            <w:color w:val="auto"/>
            <w:sz w:val="24"/>
            <w:szCs w:val="24"/>
            <w:rPrChange w:id="1730" w:author="Unemo Magnus, USÖ Labmed länsklinik" w:date="2016-11-14T18:50:00Z">
              <w:rPr>
                <w:rFonts w:ascii="Times New Roman" w:hAnsi="Times New Roman" w:cs="Times New Roman"/>
                <w:b/>
                <w:i w:val="0"/>
              </w:rPr>
            </w:rPrChange>
          </w:rPr>
          <w:fldChar w:fldCharType="separate"/>
        </w:r>
        <w:r w:rsidR="00EC4238" w:rsidRPr="00951267" w:rsidDel="00B06846">
          <w:rPr>
            <w:rFonts w:ascii="Times New Roman" w:hAnsi="Times New Roman" w:cs="Times New Roman"/>
            <w:b/>
            <w:i w:val="0"/>
            <w:noProof/>
            <w:color w:val="auto"/>
            <w:sz w:val="24"/>
            <w:szCs w:val="24"/>
            <w:rPrChange w:id="1731" w:author="Unemo Magnus, USÖ Labmed länsklinik" w:date="2016-11-14T18:50:00Z">
              <w:rPr>
                <w:rFonts w:ascii="Times New Roman" w:hAnsi="Times New Roman" w:cs="Times New Roman"/>
                <w:b/>
                <w:i w:val="0"/>
                <w:noProof/>
              </w:rPr>
            </w:rPrChange>
          </w:rPr>
          <w:delText>1</w:delText>
        </w:r>
        <w:r w:rsidRPr="00951267" w:rsidDel="00B06846">
          <w:rPr>
            <w:rFonts w:ascii="Times New Roman" w:hAnsi="Times New Roman" w:cs="Times New Roman"/>
            <w:b/>
            <w:i w:val="0"/>
            <w:color w:val="auto"/>
            <w:sz w:val="24"/>
            <w:szCs w:val="24"/>
            <w:rPrChange w:id="1732" w:author="Unemo Magnus, USÖ Labmed länsklinik" w:date="2016-11-14T18:50:00Z">
              <w:rPr>
                <w:rFonts w:ascii="Times New Roman" w:hAnsi="Times New Roman" w:cs="Times New Roman"/>
                <w:b/>
                <w:i w:val="0"/>
              </w:rPr>
            </w:rPrChange>
          </w:rPr>
          <w:fldChar w:fldCharType="end"/>
        </w:r>
      </w:del>
      <w:ins w:id="1733" w:author="Unemo Magnus, USÖ Labmed länsklinik" w:date="2016-11-17T17:17:00Z">
        <w:del w:id="1734" w:author="sunny" w:date="2016-12-13T19:17:00Z">
          <w:r w:rsidR="00C30255" w:rsidDel="00B06846">
            <w:rPr>
              <w:rFonts w:ascii="Times New Roman" w:hAnsi="Times New Roman" w:cs="Times New Roman"/>
              <w:b/>
              <w:i w:val="0"/>
              <w:color w:val="auto"/>
              <w:sz w:val="24"/>
              <w:szCs w:val="24"/>
            </w:rPr>
            <w:delText>3</w:delText>
          </w:r>
        </w:del>
      </w:ins>
      <w:del w:id="1735" w:author="sunny" w:date="2016-12-13T19:17:00Z">
        <w:r w:rsidR="00A12BD3" w:rsidRPr="00951267" w:rsidDel="00B06846">
          <w:rPr>
            <w:rFonts w:ascii="Times New Roman" w:hAnsi="Times New Roman" w:cs="Times New Roman"/>
            <w:b/>
            <w:color w:val="auto"/>
            <w:sz w:val="24"/>
            <w:szCs w:val="24"/>
            <w:rPrChange w:id="1736" w:author="Unemo Magnus, USÖ Labmed länsklinik" w:date="2016-11-14T18:50:00Z">
              <w:rPr>
                <w:rFonts w:ascii="Times New Roman" w:hAnsi="Times New Roman" w:cs="Times New Roman"/>
                <w:b/>
              </w:rPr>
            </w:rPrChange>
          </w:rPr>
          <w:delText xml:space="preserve">. </w:delText>
        </w:r>
        <w:r w:rsidR="00A12BD3" w:rsidRPr="00951267" w:rsidDel="00B06846">
          <w:rPr>
            <w:rFonts w:ascii="Times New Roman" w:hAnsi="Times New Roman" w:cs="Times New Roman"/>
            <w:b/>
            <w:i w:val="0"/>
            <w:color w:val="auto"/>
            <w:sz w:val="24"/>
            <w:szCs w:val="24"/>
            <w:rPrChange w:id="1737" w:author="Unemo Magnus, USÖ Labmed länsklinik" w:date="2016-11-14T18:50:00Z">
              <w:rPr>
                <w:rFonts w:ascii="Times New Roman" w:hAnsi="Times New Roman" w:cs="Times New Roman"/>
                <w:b/>
                <w:i w:val="0"/>
              </w:rPr>
            </w:rPrChange>
          </w:rPr>
          <w:delText xml:space="preserve">Difference of </w:delText>
        </w:r>
        <w:commentRangeStart w:id="1738"/>
        <w:r w:rsidR="00A12BD3" w:rsidRPr="00951267" w:rsidDel="00B06846">
          <w:rPr>
            <w:rFonts w:ascii="Times New Roman" w:hAnsi="Times New Roman" w:cs="Times New Roman"/>
            <w:b/>
            <w:i w:val="0"/>
            <w:color w:val="auto"/>
            <w:sz w:val="24"/>
            <w:szCs w:val="24"/>
            <w:rPrChange w:id="1739" w:author="Unemo Magnus, USÖ Labmed länsklinik" w:date="2016-11-14T18:50:00Z">
              <w:rPr>
                <w:rFonts w:ascii="Times New Roman" w:hAnsi="Times New Roman" w:cs="Times New Roman"/>
                <w:b/>
                <w:i w:val="0"/>
              </w:rPr>
            </w:rPrChange>
          </w:rPr>
          <w:delText>Hill coefficients</w:delText>
        </w:r>
        <w:commentRangeEnd w:id="1738"/>
        <w:r w:rsidR="00C30255" w:rsidDel="00B06846">
          <w:rPr>
            <w:rStyle w:val="CommentReference"/>
            <w:i w:val="0"/>
            <w:iCs w:val="0"/>
            <w:color w:val="auto"/>
          </w:rPr>
          <w:commentReference w:id="1738"/>
        </w:r>
        <w:r w:rsidR="00A12BD3" w:rsidRPr="00951267" w:rsidDel="00B06846">
          <w:rPr>
            <w:rFonts w:ascii="Times New Roman" w:hAnsi="Times New Roman" w:cs="Times New Roman"/>
            <w:b/>
            <w:i w:val="0"/>
            <w:color w:val="auto"/>
            <w:sz w:val="24"/>
            <w:szCs w:val="24"/>
            <w:rPrChange w:id="1740" w:author="Unemo Magnus, USÖ Labmed länsklinik" w:date="2016-11-14T18:50:00Z">
              <w:rPr>
                <w:rFonts w:ascii="Times New Roman" w:hAnsi="Times New Roman" w:cs="Times New Roman"/>
                <w:b/>
                <w:i w:val="0"/>
              </w:rPr>
            </w:rPrChange>
          </w:rPr>
          <w:delText>.</w:delText>
        </w:r>
        <w:r w:rsidR="00A12BD3" w:rsidRPr="00951267" w:rsidDel="00B06846">
          <w:rPr>
            <w:rFonts w:ascii="Times New Roman" w:hAnsi="Times New Roman" w:cs="Times New Roman"/>
            <w:i w:val="0"/>
            <w:color w:val="auto"/>
            <w:sz w:val="24"/>
            <w:szCs w:val="24"/>
            <w:rPrChange w:id="1741" w:author="Unemo Magnus, USÖ Labmed länsklinik" w:date="2016-11-14T18:50:00Z">
              <w:rPr>
                <w:rFonts w:ascii="Times New Roman" w:hAnsi="Times New Roman" w:cs="Times New Roman"/>
                <w:i w:val="0"/>
              </w:rPr>
            </w:rPrChange>
          </w:rPr>
          <w:delText xml:space="preserve"> </w:delText>
        </w:r>
        <w:r w:rsidRPr="00951267" w:rsidDel="00B06846">
          <w:rPr>
            <w:rFonts w:ascii="Times New Roman" w:hAnsi="Times New Roman" w:cs="Times New Roman"/>
            <w:color w:val="auto"/>
            <w:sz w:val="24"/>
            <w:szCs w:val="24"/>
            <w:rPrChange w:id="1742"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1743" w:author="Unemo Magnus, USÖ Labmed länsklinik" w:date="2016-11-14T18:50:00Z">
              <w:rPr>
                <w:rFonts w:ascii="Times New Roman" w:hAnsi="Times New Roman" w:cs="Times New Roman"/>
                <w:i w:val="0"/>
              </w:rPr>
            </w:rPrChange>
          </w:rPr>
          <w:delText>(A)</w:delText>
        </w:r>
        <w:r w:rsidR="00A12BD3" w:rsidRPr="00951267" w:rsidDel="00B06846">
          <w:rPr>
            <w:rFonts w:ascii="Times New Roman" w:hAnsi="Times New Roman" w:cs="Times New Roman"/>
            <w:color w:val="auto"/>
            <w:sz w:val="24"/>
            <w:szCs w:val="24"/>
            <w:rPrChange w:id="1744"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1745" w:author="Unemo Magnus, USÖ Labmed länsklinik" w:date="2016-11-14T18:50:00Z">
              <w:rPr>
                <w:rFonts w:ascii="Times New Roman" w:hAnsi="Times New Roman" w:cs="Times New Roman"/>
                <w:i w:val="0"/>
              </w:rPr>
            </w:rPrChange>
          </w:rPr>
          <w:delText>The difference between the mean of 124 Hill coefficients (</w:delText>
        </w:r>
      </w:del>
      <w:ins w:id="1746" w:author="Unemo Magnus, USÖ Labmed länsklinik" w:date="2016-11-17T17:16:00Z">
        <w:del w:id="1747" w:author="sunny" w:date="2016-12-13T19:17:00Z">
          <w:r w:rsidR="00C30255" w:rsidDel="00B06846">
            <w:rPr>
              <w:rFonts w:ascii="Times New Roman" w:hAnsi="Times New Roman" w:cs="Times New Roman"/>
              <w:i w:val="0"/>
              <w:color w:val="auto"/>
              <w:sz w:val="24"/>
              <w:szCs w:val="24"/>
            </w:rPr>
            <w:delText>124 clinical strains examined</w:delText>
          </w:r>
        </w:del>
      </w:ins>
      <w:del w:id="1748" w:author="sunny" w:date="2016-12-13T19:17:00Z">
        <w:r w:rsidR="00A12BD3" w:rsidRPr="00951267" w:rsidDel="00B06846">
          <w:rPr>
            <w:rFonts w:ascii="Times New Roman" w:hAnsi="Times New Roman" w:cs="Times New Roman"/>
            <w:i w:val="0"/>
            <w:color w:val="auto"/>
            <w:sz w:val="24"/>
            <w:szCs w:val="24"/>
            <w:rPrChange w:id="1749" w:author="Unemo Magnus, USÖ Labmed länsklinik" w:date="2016-11-14T18:50:00Z">
              <w:rPr>
                <w:rFonts w:ascii="Times New Roman" w:hAnsi="Times New Roman" w:cs="Times New Roman"/>
                <w:i w:val="0"/>
              </w:rPr>
            </w:rPrChange>
          </w:rPr>
          <w:delText xml:space="preserve">training and validation data) are </w:delText>
        </w:r>
      </w:del>
      <w:ins w:id="1750" w:author="Unemo Magnus, USÖ Labmed länsklinik" w:date="2016-11-17T17:17:00Z">
        <w:del w:id="1751"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 w:val="0"/>
              <w:color w:val="auto"/>
              <w:sz w:val="24"/>
              <w:szCs w:val="24"/>
              <w:rPrChange w:id="1752" w:author="Unemo Magnus, USÖ Labmed länsklinik" w:date="2016-11-14T18:50:00Z">
                <w:rPr>
                  <w:rFonts w:ascii="Times New Roman" w:hAnsi="Times New Roman" w:cs="Times New Roman"/>
                  <w:i w:val="0"/>
                </w:rPr>
              </w:rPrChange>
            </w:rPr>
            <w:delText xml:space="preserve"> </w:delText>
          </w:r>
        </w:del>
      </w:ins>
      <w:del w:id="1753" w:author="sunny" w:date="2016-12-13T19:17:00Z">
        <w:r w:rsidR="00A12BD3" w:rsidRPr="00951267" w:rsidDel="00B06846">
          <w:rPr>
            <w:rFonts w:ascii="Times New Roman" w:hAnsi="Times New Roman" w:cs="Times New Roman"/>
            <w:i w:val="0"/>
            <w:color w:val="auto"/>
            <w:sz w:val="24"/>
            <w:szCs w:val="24"/>
            <w:rPrChange w:id="1754" w:author="Unemo Magnus, USÖ Labmed länsklinik" w:date="2016-11-14T18:50:00Z">
              <w:rPr>
                <w:rFonts w:ascii="Times New Roman" w:hAnsi="Times New Roman" w:cs="Times New Roman"/>
                <w:i w:val="0"/>
              </w:rPr>
            </w:rPrChange>
          </w:rPr>
          <w:delText xml:space="preserve">shown for each antimicrobial combination. High values are shown in and </w:delText>
        </w:r>
      </w:del>
      <w:ins w:id="1755" w:author="Unemo Magnus, USÖ Labmed länsklinik" w:date="2016-11-15T15:45:00Z">
        <w:del w:id="1756"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 w:val="0"/>
              <w:color w:val="auto"/>
              <w:sz w:val="24"/>
              <w:szCs w:val="24"/>
              <w:rPrChange w:id="1757" w:author="Unemo Magnus, USÖ Labmed länsklinik" w:date="2016-11-14T18:50:00Z">
                <w:rPr>
                  <w:rFonts w:ascii="Times New Roman" w:hAnsi="Times New Roman" w:cs="Times New Roman"/>
                  <w:i w:val="0"/>
                </w:rPr>
              </w:rPrChange>
            </w:rPr>
            <w:delText xml:space="preserve"> </w:delText>
          </w:r>
        </w:del>
      </w:ins>
      <w:del w:id="1758" w:author="sunny" w:date="2016-12-13T19:17:00Z">
        <w:r w:rsidR="00A12BD3" w:rsidRPr="00951267" w:rsidDel="00B06846">
          <w:rPr>
            <w:rFonts w:ascii="Times New Roman" w:hAnsi="Times New Roman" w:cs="Times New Roman"/>
            <w:i w:val="0"/>
            <w:color w:val="auto"/>
            <w:sz w:val="24"/>
            <w:szCs w:val="24"/>
            <w:rPrChange w:id="1759" w:author="Unemo Magnus, USÖ Labmed länsklinik" w:date="2016-11-14T18:50:00Z">
              <w:rPr>
                <w:rFonts w:ascii="Times New Roman" w:hAnsi="Times New Roman" w:cs="Times New Roman"/>
                <w:i w:val="0"/>
              </w:rPr>
            </w:rPrChange>
          </w:rPr>
          <w:delText>increasing</w:delText>
        </w:r>
      </w:del>
      <w:ins w:id="1760" w:author="Unemo Magnus, USÖ Labmed länsklinik" w:date="2016-11-15T15:45:00Z">
        <w:del w:id="1761" w:author="sunny" w:date="2016-12-13T19:17:00Z">
          <w:r w:rsidR="00B27563" w:rsidDel="00B06846">
            <w:rPr>
              <w:rFonts w:ascii="Times New Roman" w:hAnsi="Times New Roman" w:cs="Times New Roman"/>
              <w:i w:val="0"/>
              <w:color w:val="auto"/>
              <w:sz w:val="24"/>
              <w:szCs w:val="24"/>
            </w:rPr>
            <w:delText>ly intense</w:delText>
          </w:r>
        </w:del>
      </w:ins>
      <w:del w:id="1762" w:author="sunny" w:date="2016-12-13T19:17:00Z">
        <w:r w:rsidR="00A12BD3" w:rsidRPr="00951267" w:rsidDel="00B06846">
          <w:rPr>
            <w:rFonts w:ascii="Times New Roman" w:hAnsi="Times New Roman" w:cs="Times New Roman"/>
            <w:i w:val="0"/>
            <w:color w:val="auto"/>
            <w:sz w:val="24"/>
            <w:szCs w:val="24"/>
            <w:rPrChange w:id="1763" w:author="Unemo Magnus, USÖ Labmed länsklinik" w:date="2016-11-14T18:50:00Z">
              <w:rPr>
                <w:rFonts w:ascii="Times New Roman" w:hAnsi="Times New Roman" w:cs="Times New Roman"/>
                <w:i w:val="0"/>
              </w:rPr>
            </w:rPrChange>
          </w:rPr>
          <w:delText xml:space="preserve"> blue colour gradient and low values in red. A pairwise t-test was made </w:delText>
        </w:r>
      </w:del>
      <w:ins w:id="1764" w:author="Unemo Magnus, USÖ Labmed länsklinik" w:date="2016-11-17T17:18:00Z">
        <w:del w:id="1765"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 w:val="0"/>
              <w:color w:val="auto"/>
              <w:sz w:val="24"/>
              <w:szCs w:val="24"/>
              <w:rPrChange w:id="1766" w:author="Unemo Magnus, USÖ Labmed länsklinik" w:date="2016-11-14T18:50:00Z">
                <w:rPr>
                  <w:rFonts w:ascii="Times New Roman" w:hAnsi="Times New Roman" w:cs="Times New Roman"/>
                  <w:i w:val="0"/>
                </w:rPr>
              </w:rPrChange>
            </w:rPr>
            <w:delText xml:space="preserve"> </w:delText>
          </w:r>
        </w:del>
      </w:ins>
      <w:del w:id="1767" w:author="sunny" w:date="2016-12-13T19:17:00Z">
        <w:r w:rsidR="00A12BD3" w:rsidRPr="00951267" w:rsidDel="00B06846">
          <w:rPr>
            <w:rFonts w:ascii="Times New Roman" w:hAnsi="Times New Roman" w:cs="Times New Roman"/>
            <w:i w:val="0"/>
            <w:color w:val="auto"/>
            <w:sz w:val="24"/>
            <w:szCs w:val="24"/>
            <w:rPrChange w:id="1768" w:author="Unemo Magnus, USÖ Labmed länsklinik" w:date="2016-11-14T18:50:00Z">
              <w:rPr>
                <w:rFonts w:ascii="Times New Roman" w:hAnsi="Times New Roman" w:cs="Times New Roman"/>
                <w:i w:val="0"/>
              </w:rPr>
            </w:rPrChange>
          </w:rPr>
          <w:delText xml:space="preserve">and non-significant differences (p value &lt; 0.05) marked with a black cross. (B) Hierarchical clustering of hill </w:delText>
        </w:r>
      </w:del>
      <w:ins w:id="1769" w:author="Unemo Magnus, USÖ Labmed länsklinik" w:date="2016-11-15T15:07:00Z">
        <w:del w:id="1770"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 w:val="0"/>
              <w:color w:val="auto"/>
              <w:sz w:val="24"/>
              <w:szCs w:val="24"/>
              <w:rPrChange w:id="1771" w:author="Unemo Magnus, USÖ Labmed länsklinik" w:date="2016-11-14T18:50:00Z">
                <w:rPr>
                  <w:rFonts w:ascii="Times New Roman" w:hAnsi="Times New Roman" w:cs="Times New Roman"/>
                  <w:i w:val="0"/>
                </w:rPr>
              </w:rPrChange>
            </w:rPr>
            <w:delText xml:space="preserve">ill </w:delText>
          </w:r>
        </w:del>
      </w:ins>
      <w:del w:id="1772" w:author="sunny" w:date="2016-12-13T19:17:00Z">
        <w:r w:rsidR="00A12BD3" w:rsidRPr="00951267" w:rsidDel="00B06846">
          <w:rPr>
            <w:rFonts w:ascii="Times New Roman" w:hAnsi="Times New Roman" w:cs="Times New Roman"/>
            <w:i w:val="0"/>
            <w:color w:val="auto"/>
            <w:sz w:val="24"/>
            <w:szCs w:val="24"/>
            <w:rPrChange w:id="1773" w:author="Unemo Magnus, USÖ Labmed länsklinik" w:date="2016-11-14T18:50:00Z">
              <w:rPr>
                <w:rFonts w:ascii="Times New Roman" w:hAnsi="Times New Roman" w:cs="Times New Roman"/>
                <w:i w:val="0"/>
              </w:rPr>
            </w:rPrChange>
          </w:rPr>
          <w:delText>coefficients.</w:delText>
        </w:r>
        <w:r w:rsidR="004F40FC" w:rsidRPr="00951267" w:rsidDel="00B06846">
          <w:rPr>
            <w:rFonts w:ascii="Times New Roman" w:hAnsi="Times New Roman" w:cs="Times New Roman"/>
            <w:i w:val="0"/>
            <w:color w:val="auto"/>
            <w:sz w:val="24"/>
            <w:szCs w:val="24"/>
            <w:rPrChange w:id="1774" w:author="Unemo Magnus, USÖ Labmed länsklinik" w:date="2016-11-14T18:50:00Z">
              <w:rPr>
                <w:rFonts w:ascii="Times New Roman" w:hAnsi="Times New Roman" w:cs="Times New Roman"/>
                <w:i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 w:val="0"/>
            <w:color w:val="auto"/>
            <w:sz w:val="24"/>
            <w:szCs w:val="24"/>
            <w:rPrChange w:id="1775" w:author="Unemo Magnus, USÖ Labmed länsklinik" w:date="2016-11-14T18:50:00Z">
              <w:rPr>
                <w:rFonts w:ascii="Times New Roman" w:hAnsi="Times New Roman" w:cs="Times New Roman"/>
                <w:i w:val="0"/>
              </w:rPr>
            </w:rPrChange>
          </w:rPr>
          <w:delText xml:space="preserve">Antimicrobials could be </w:delText>
        </w:r>
        <w:r w:rsidR="004F40FC" w:rsidRPr="00951267" w:rsidDel="00B06846">
          <w:rPr>
            <w:rFonts w:ascii="Times New Roman" w:hAnsi="Times New Roman" w:cs="Times New Roman"/>
            <w:i w:val="0"/>
            <w:color w:val="auto"/>
            <w:sz w:val="24"/>
            <w:szCs w:val="24"/>
            <w:rPrChange w:id="1776" w:author="Unemo Magnus, USÖ Labmed länsklinik" w:date="2016-11-14T18:50:00Z">
              <w:rPr>
                <w:rFonts w:ascii="Times New Roman" w:hAnsi="Times New Roman" w:cs="Times New Roman"/>
                <w:i w:val="0"/>
              </w:rPr>
            </w:rPrChange>
          </w:rPr>
          <w:delText>grouped</w:delText>
        </w:r>
        <w:r w:rsidR="00384077" w:rsidRPr="00951267" w:rsidDel="00B06846">
          <w:rPr>
            <w:rFonts w:ascii="Times New Roman" w:hAnsi="Times New Roman" w:cs="Times New Roman"/>
            <w:i w:val="0"/>
            <w:color w:val="auto"/>
            <w:sz w:val="24"/>
            <w:szCs w:val="24"/>
            <w:rPrChange w:id="1777" w:author="Unemo Magnus, USÖ Labmed länsklinik" w:date="2016-11-14T18:50:00Z">
              <w:rPr>
                <w:rFonts w:ascii="Times New Roman" w:hAnsi="Times New Roman" w:cs="Times New Roman"/>
                <w:i w:val="0"/>
              </w:rPr>
            </w:rPrChange>
          </w:rPr>
          <w:delText xml:space="preserve"> in three similarity </w:delText>
        </w:r>
        <w:r w:rsidR="004F40FC" w:rsidRPr="00951267" w:rsidDel="00B06846">
          <w:rPr>
            <w:rFonts w:ascii="Times New Roman" w:hAnsi="Times New Roman" w:cs="Times New Roman"/>
            <w:i w:val="0"/>
            <w:color w:val="auto"/>
            <w:sz w:val="24"/>
            <w:szCs w:val="24"/>
            <w:rPrChange w:id="1778" w:author="Unemo Magnus, USÖ Labmed länsklinik" w:date="2016-11-14T18:50:00Z">
              <w:rPr>
                <w:rFonts w:ascii="Times New Roman" w:hAnsi="Times New Roman" w:cs="Times New Roman"/>
                <w:i w:val="0"/>
              </w:rPr>
            </w:rPrChange>
          </w:rPr>
          <w:delText xml:space="preserve">clusters. The distance dendrogram for the cluster was highlighted in </w:delText>
        </w:r>
        <w:commentRangeStart w:id="1779"/>
        <w:r w:rsidR="004F40FC" w:rsidRPr="00951267" w:rsidDel="00B06846">
          <w:rPr>
            <w:rFonts w:ascii="Times New Roman" w:hAnsi="Times New Roman" w:cs="Times New Roman"/>
            <w:i w:val="0"/>
            <w:color w:val="auto"/>
            <w:sz w:val="24"/>
            <w:szCs w:val="24"/>
            <w:rPrChange w:id="1780" w:author="Unemo Magnus, USÖ Labmed länsklinik" w:date="2016-11-14T18:50:00Z">
              <w:rPr>
                <w:rFonts w:ascii="Times New Roman" w:hAnsi="Times New Roman" w:cs="Times New Roman"/>
                <w:i w:val="0"/>
              </w:rPr>
            </w:rPrChange>
          </w:rPr>
          <w:delText>green, yellow and red</w:delText>
        </w:r>
        <w:commentRangeEnd w:id="1779"/>
        <w:r w:rsidR="001C4FB2" w:rsidDel="00B06846">
          <w:rPr>
            <w:rStyle w:val="CommentReference"/>
            <w:i w:val="0"/>
            <w:iCs w:val="0"/>
            <w:color w:val="auto"/>
          </w:rPr>
          <w:commentReference w:id="1779"/>
        </w:r>
        <w:r w:rsidR="00A12BD3" w:rsidRPr="00951267" w:rsidDel="00B06846">
          <w:rPr>
            <w:rFonts w:ascii="Times New Roman" w:hAnsi="Times New Roman" w:cs="Times New Roman"/>
            <w:i w:val="0"/>
            <w:color w:val="auto"/>
            <w:sz w:val="24"/>
            <w:szCs w:val="24"/>
            <w:rPrChange w:id="1781" w:author="Unemo Magnus, USÖ Labmed länsklinik" w:date="2016-11-14T18:50:00Z">
              <w:rPr>
                <w:rFonts w:ascii="Times New Roman" w:hAnsi="Times New Roman" w:cs="Times New Roman"/>
                <w:i w:val="0"/>
              </w:rPr>
            </w:rPrChange>
          </w:rPr>
          <w:delText xml:space="preserve"> (p-</w:delText>
        </w:r>
        <w:r w:rsidRPr="00951267" w:rsidDel="00B06846">
          <w:rPr>
            <w:rFonts w:ascii="Times New Roman" w:hAnsi="Times New Roman" w:cs="Times New Roman"/>
            <w:i w:val="0"/>
            <w:color w:val="auto"/>
            <w:sz w:val="24"/>
            <w:szCs w:val="24"/>
            <w:rPrChange w:id="1782" w:author="Unemo Magnus, USÖ Labmed länsklinik" w:date="2016-11-14T18:50:00Z">
              <w:rPr>
                <w:rFonts w:ascii="Times New Roman" w:hAnsi="Times New Roman" w:cs="Times New Roman"/>
                <w:i w:val="0"/>
              </w:rPr>
            </w:rPrChange>
          </w:rPr>
          <w:delText>value of chi square test 0.018</w:delText>
        </w:r>
        <w:r w:rsidR="00A12BD3" w:rsidRPr="00951267" w:rsidDel="00B06846">
          <w:rPr>
            <w:rFonts w:ascii="Times New Roman" w:hAnsi="Times New Roman" w:cs="Times New Roman"/>
            <w:i w:val="0"/>
            <w:color w:val="auto"/>
            <w:sz w:val="24"/>
            <w:szCs w:val="24"/>
            <w:rPrChange w:id="1783"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1784" w:author="Unemo Magnus, USÖ Labmed länsklinik" w:date="2016-11-14T18:50:00Z">
              <w:rPr>
                <w:rFonts w:ascii="Times New Roman" w:hAnsi="Times New Roman" w:cs="Times New Roman"/>
                <w:i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 w:val="0"/>
            <w:color w:val="auto"/>
            <w:sz w:val="24"/>
            <w:szCs w:val="24"/>
            <w:rPrChange w:id="1785"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1786" w:author="Unemo Magnus, USÖ Labmed länsklinik" w:date="2016-11-14T18:50:00Z">
              <w:rPr>
                <w:rFonts w:ascii="Times New Roman" w:hAnsi="Times New Roman" w:cs="Times New Roman"/>
                <w:i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1787"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1788" w:author="sunny" w:date="2016-12-16T11:12:00Z"/>
          <w:rFonts w:ascii="Times New Roman" w:hAnsi="Times New Roman" w:cs="Times New Roman"/>
          <w:i w:val="0"/>
          <w:noProof/>
          <w:color w:val="auto"/>
          <w:sz w:val="24"/>
          <w:szCs w:val="24"/>
          <w:rPrChange w:id="1789" w:author="Unemo Magnus, USÖ Labmed länsklinik" w:date="2016-11-14T18:50:00Z">
            <w:rPr>
              <w:del w:id="1790" w:author="sunny" w:date="2016-12-16T11:12:00Z"/>
              <w:rFonts w:ascii="Times New Roman" w:hAnsi="Times New Roman" w:cs="Times New Roman"/>
              <w:i w:val="0"/>
              <w:noProof/>
            </w:rPr>
          </w:rPrChange>
        </w:rPr>
        <w:pPrChange w:id="1791" w:author="Unemo Magnus, USÖ Labmed länsklinik" w:date="2016-11-14T18:50:00Z">
          <w:pPr>
            <w:pStyle w:val="Caption"/>
            <w:jc w:val="both"/>
          </w:pPr>
        </w:pPrChange>
      </w:pPr>
      <w:commentRangeStart w:id="1792"/>
      <w:del w:id="1793" w:author="sunny" w:date="2016-12-16T11:12:00Z">
        <w:r w:rsidRPr="00951267" w:rsidDel="006C3DA7">
          <w:rPr>
            <w:rFonts w:ascii="Times New Roman" w:hAnsi="Times New Roman" w:cs="Times New Roman"/>
            <w:b/>
            <w:i w:val="0"/>
            <w:color w:val="auto"/>
            <w:sz w:val="24"/>
            <w:szCs w:val="24"/>
            <w:rPrChange w:id="1794" w:author="Unemo Magnus, USÖ Labmed länsklinik" w:date="2016-11-14T18:50:00Z">
              <w:rPr>
                <w:rFonts w:ascii="Times New Roman" w:hAnsi="Times New Roman" w:cs="Times New Roman"/>
                <w:b/>
                <w:i w:val="0"/>
              </w:rPr>
            </w:rPrChange>
          </w:rPr>
          <w:delText xml:space="preserve">Figure </w:delText>
        </w:r>
        <w:r w:rsidR="0050239E" w:rsidRPr="00951267" w:rsidDel="006C3DA7">
          <w:rPr>
            <w:rFonts w:ascii="Times New Roman" w:hAnsi="Times New Roman" w:cs="Times New Roman"/>
            <w:b/>
            <w:i w:val="0"/>
            <w:color w:val="auto"/>
            <w:sz w:val="24"/>
            <w:szCs w:val="24"/>
            <w:rPrChange w:id="1795" w:author="Unemo Magnus, USÖ Labmed länsklinik" w:date="2016-11-14T18:50:00Z">
              <w:rPr>
                <w:rFonts w:ascii="Times New Roman" w:hAnsi="Times New Roman" w:cs="Times New Roman"/>
                <w:b/>
                <w:i w:val="0"/>
                <w:noProof/>
              </w:rPr>
            </w:rPrChange>
          </w:rPr>
          <w:fldChar w:fldCharType="begin"/>
        </w:r>
        <w:r w:rsidR="0050239E" w:rsidRPr="00951267" w:rsidDel="006C3DA7">
          <w:rPr>
            <w:rFonts w:ascii="Times New Roman" w:hAnsi="Times New Roman" w:cs="Times New Roman"/>
            <w:b/>
            <w:i w:val="0"/>
            <w:color w:val="auto"/>
            <w:sz w:val="24"/>
            <w:szCs w:val="24"/>
            <w:rPrChange w:id="1796" w:author="Unemo Magnus, USÖ Labmed länsklinik" w:date="2016-11-14T18:50:00Z">
              <w:rPr>
                <w:rFonts w:ascii="Times New Roman" w:hAnsi="Times New Roman" w:cs="Times New Roman"/>
                <w:b/>
                <w:i w:val="0"/>
              </w:rPr>
            </w:rPrChange>
          </w:rPr>
          <w:delInstrText xml:space="preserve"> SEQ Figure \* ARABIC </w:delInstrText>
        </w:r>
        <w:r w:rsidR="0050239E" w:rsidRPr="00951267" w:rsidDel="006C3DA7">
          <w:rPr>
            <w:rFonts w:ascii="Times New Roman" w:hAnsi="Times New Roman" w:cs="Times New Roman"/>
            <w:b/>
            <w:i w:val="0"/>
            <w:color w:val="auto"/>
            <w:sz w:val="24"/>
            <w:szCs w:val="24"/>
            <w:rPrChange w:id="1797" w:author="Unemo Magnus, USÖ Labmed länsklinik" w:date="2016-11-14T18:50:00Z">
              <w:rPr>
                <w:rFonts w:ascii="Times New Roman" w:hAnsi="Times New Roman" w:cs="Times New Roman"/>
                <w:b/>
                <w:i w:val="0"/>
                <w:noProof/>
              </w:rPr>
            </w:rPrChange>
          </w:rPr>
          <w:fldChar w:fldCharType="separate"/>
        </w:r>
        <w:r w:rsidR="00EC4238" w:rsidRPr="00951267" w:rsidDel="006C3DA7">
          <w:rPr>
            <w:rFonts w:ascii="Times New Roman" w:hAnsi="Times New Roman" w:cs="Times New Roman"/>
            <w:b/>
            <w:i w:val="0"/>
            <w:noProof/>
            <w:color w:val="auto"/>
            <w:sz w:val="24"/>
            <w:szCs w:val="24"/>
            <w:rPrChange w:id="1798" w:author="Unemo Magnus, USÖ Labmed länsklinik" w:date="2016-11-14T18:50:00Z">
              <w:rPr>
                <w:rFonts w:ascii="Times New Roman" w:hAnsi="Times New Roman" w:cs="Times New Roman"/>
                <w:b/>
                <w:i w:val="0"/>
                <w:noProof/>
              </w:rPr>
            </w:rPrChange>
          </w:rPr>
          <w:delText>2</w:delText>
        </w:r>
        <w:r w:rsidR="0050239E" w:rsidRPr="00951267" w:rsidDel="006C3DA7">
          <w:rPr>
            <w:rFonts w:ascii="Times New Roman" w:hAnsi="Times New Roman" w:cs="Times New Roman"/>
            <w:b/>
            <w:i w:val="0"/>
            <w:noProof/>
            <w:color w:val="auto"/>
            <w:sz w:val="24"/>
            <w:szCs w:val="24"/>
            <w:rPrChange w:id="1799" w:author="Unemo Magnus, USÖ Labmed länsklinik" w:date="2016-11-14T18:50:00Z">
              <w:rPr>
                <w:rFonts w:ascii="Times New Roman" w:hAnsi="Times New Roman" w:cs="Times New Roman"/>
                <w:b/>
                <w:i w:val="0"/>
                <w:noProof/>
              </w:rPr>
            </w:rPrChange>
          </w:rPr>
          <w:fldChar w:fldCharType="end"/>
        </w:r>
        <w:r w:rsidR="00B276E4" w:rsidRPr="00951267" w:rsidDel="006C3DA7">
          <w:rPr>
            <w:rFonts w:ascii="Times New Roman" w:hAnsi="Times New Roman" w:cs="Times New Roman"/>
            <w:b/>
            <w:i w:val="0"/>
            <w:noProof/>
            <w:color w:val="auto"/>
            <w:sz w:val="24"/>
            <w:szCs w:val="24"/>
            <w:rPrChange w:id="1800" w:author="Unemo Magnus, USÖ Labmed länsklinik" w:date="2016-11-14T18:50:00Z">
              <w:rPr>
                <w:rFonts w:ascii="Times New Roman" w:hAnsi="Times New Roman" w:cs="Times New Roman"/>
                <w:b/>
                <w:i w:val="0"/>
                <w:noProof/>
              </w:rPr>
            </w:rPrChange>
          </w:rPr>
          <w:delText xml:space="preserve">. </w:delText>
        </w:r>
        <w:commentRangeEnd w:id="1792"/>
        <w:r w:rsidR="00FB37A5" w:rsidDel="006C3DA7">
          <w:rPr>
            <w:rStyle w:val="CommentReference"/>
            <w:i w:val="0"/>
            <w:iCs w:val="0"/>
            <w:color w:val="auto"/>
          </w:rPr>
          <w:commentReference w:id="1792"/>
        </w:r>
        <w:r w:rsidR="00B276E4" w:rsidRPr="00951267" w:rsidDel="006C3DA7">
          <w:rPr>
            <w:rFonts w:ascii="Times New Roman" w:hAnsi="Times New Roman" w:cs="Times New Roman"/>
            <w:b/>
            <w:i w:val="0"/>
            <w:noProof/>
            <w:color w:val="auto"/>
            <w:sz w:val="24"/>
            <w:szCs w:val="24"/>
            <w:rPrChange w:id="1801" w:author="Unemo Magnus, USÖ Labmed länsklinik" w:date="2016-11-14T18:50:00Z">
              <w:rPr>
                <w:rFonts w:ascii="Times New Roman" w:hAnsi="Times New Roman" w:cs="Times New Roman"/>
                <w:b/>
                <w:i w:val="0"/>
                <w:noProof/>
              </w:rPr>
            </w:rPrChange>
          </w:rPr>
          <w:delText>Contingency table with categorical errors of model predicted MICs</w:delText>
        </w:r>
        <w:r w:rsidR="00B276E4" w:rsidRPr="00951267" w:rsidDel="006C3DA7">
          <w:rPr>
            <w:rFonts w:ascii="Times New Roman" w:hAnsi="Times New Roman" w:cs="Times New Roman"/>
            <w:i w:val="0"/>
            <w:noProof/>
            <w:color w:val="auto"/>
            <w:sz w:val="24"/>
            <w:szCs w:val="24"/>
            <w:rPrChange w:id="1802" w:author="Unemo Magnus, USÖ Labmed länsklinik" w:date="2016-11-14T18:50:00Z">
              <w:rPr>
                <w:rFonts w:ascii="Times New Roman" w:hAnsi="Times New Roman" w:cs="Times New Roman"/>
                <w:i w:val="0"/>
                <w:noProof/>
              </w:rPr>
            </w:rPrChange>
          </w:rPr>
          <w:delText xml:space="preserve">. Etest </w:delText>
        </w:r>
      </w:del>
      <w:ins w:id="1803" w:author="Unemo Magnus, USÖ Labmed länsklinik" w:date="2016-11-17T17:35:00Z">
        <w:del w:id="1804" w:author="sunny" w:date="2016-12-16T11:12:00Z">
          <w:r w:rsidR="003F52C7" w:rsidDel="006C3DA7">
            <w:rPr>
              <w:rFonts w:ascii="Times New Roman" w:hAnsi="Times New Roman" w:cs="Times New Roman"/>
              <w:i w:val="0"/>
              <w:noProof/>
              <w:color w:val="auto"/>
              <w:sz w:val="24"/>
              <w:szCs w:val="24"/>
            </w:rPr>
            <w:delText xml:space="preserve">MIC </w:delText>
          </w:r>
        </w:del>
      </w:ins>
      <w:del w:id="1805" w:author="sunny" w:date="2016-12-16T11:12:00Z">
        <w:r w:rsidR="00B276E4" w:rsidRPr="00951267" w:rsidDel="006C3DA7">
          <w:rPr>
            <w:rFonts w:ascii="Times New Roman" w:hAnsi="Times New Roman" w:cs="Times New Roman"/>
            <w:i w:val="0"/>
            <w:noProof/>
            <w:color w:val="auto"/>
            <w:sz w:val="24"/>
            <w:szCs w:val="24"/>
            <w:rPrChange w:id="1806" w:author="Unemo Magnus, USÖ Labmed länsklinik" w:date="2016-11-14T18:50:00Z">
              <w:rPr>
                <w:rFonts w:ascii="Times New Roman" w:hAnsi="Times New Roman" w:cs="Times New Roman"/>
                <w:i w:val="0"/>
                <w:noProof/>
              </w:rPr>
            </w:rPrChange>
          </w:rPr>
          <w:delText xml:space="preserve">data were classified </w:delText>
        </w:r>
      </w:del>
      <w:ins w:id="1807" w:author="Unemo Magnus, USÖ Labmed länsklinik" w:date="2016-11-17T17:35:00Z">
        <w:del w:id="1808" w:author="sunny" w:date="2016-12-16T11:12:00Z">
          <w:r w:rsidR="003F52C7" w:rsidDel="006C3DA7">
            <w:rPr>
              <w:rFonts w:ascii="Times New Roman" w:hAnsi="Times New Roman" w:cs="Times New Roman"/>
              <w:i w:val="0"/>
              <w:noProof/>
              <w:color w:val="auto"/>
              <w:sz w:val="24"/>
              <w:szCs w:val="24"/>
            </w:rPr>
            <w:delText xml:space="preserve">into </w:delText>
          </w:r>
        </w:del>
      </w:ins>
      <w:del w:id="1809" w:author="sunny" w:date="2016-12-16T11:12:00Z">
        <w:r w:rsidR="00B276E4" w:rsidRPr="00951267" w:rsidDel="006C3DA7">
          <w:rPr>
            <w:rFonts w:ascii="Times New Roman" w:hAnsi="Times New Roman" w:cs="Times New Roman"/>
            <w:i w:val="0"/>
            <w:noProof/>
            <w:color w:val="auto"/>
            <w:sz w:val="24"/>
            <w:szCs w:val="24"/>
            <w:rPrChange w:id="1810" w:author="Unemo Magnus, USÖ Labmed länsklinik" w:date="2016-11-14T18:50:00Z">
              <w:rPr>
                <w:rFonts w:ascii="Times New Roman" w:hAnsi="Times New Roman" w:cs="Times New Roman"/>
                <w:i w:val="0"/>
                <w:noProof/>
              </w:rPr>
            </w:rPrChange>
          </w:rPr>
          <w:delText>according to the categories resistant (R), susceptible (S) and intermedia</w:delText>
        </w:r>
      </w:del>
      <w:ins w:id="1811" w:author="Unemo Magnus, USÖ Labmed länsklinik" w:date="2016-11-17T17:36:00Z">
        <w:del w:id="1812" w:author="sunny" w:date="2016-12-16T11:12:00Z">
          <w:r w:rsidR="003F52C7" w:rsidDel="006C3DA7">
            <w:rPr>
              <w:rFonts w:ascii="Times New Roman" w:hAnsi="Times New Roman" w:cs="Times New Roman"/>
              <w:i w:val="0"/>
              <w:noProof/>
              <w:color w:val="auto"/>
              <w:sz w:val="24"/>
              <w:szCs w:val="24"/>
            </w:rPr>
            <w:delText>te</w:delText>
          </w:r>
        </w:del>
      </w:ins>
      <w:del w:id="1813" w:author="sunny" w:date="2016-12-16T11:12:00Z">
        <w:r w:rsidR="00B276E4" w:rsidRPr="00951267" w:rsidDel="006C3DA7">
          <w:rPr>
            <w:rFonts w:ascii="Times New Roman" w:hAnsi="Times New Roman" w:cs="Times New Roman"/>
            <w:i w:val="0"/>
            <w:noProof/>
            <w:color w:val="auto"/>
            <w:sz w:val="24"/>
            <w:szCs w:val="24"/>
            <w:rPrChange w:id="1814" w:author="Unemo Magnus, USÖ Labmed länsklinik" w:date="2016-11-14T18:50:00Z">
              <w:rPr>
                <w:rFonts w:ascii="Times New Roman" w:hAnsi="Times New Roman" w:cs="Times New Roman"/>
                <w:i w:val="0"/>
                <w:noProof/>
              </w:rPr>
            </w:rPrChange>
          </w:rPr>
          <w:delText xml:space="preserve">ry (I) when defined according to </w:delText>
        </w:r>
      </w:del>
      <w:ins w:id="1815" w:author="Unemo Magnus, USÖ Labmed länsklinik" w:date="2016-11-17T17:36:00Z">
        <w:del w:id="1816" w:author="sunny" w:date="2016-12-16T11:12:00Z">
          <w:r w:rsidR="003F52C7" w:rsidDel="006C3DA7">
            <w:rPr>
              <w:rFonts w:ascii="Times New Roman" w:hAnsi="Times New Roman" w:cs="Times New Roman"/>
              <w:i w:val="0"/>
              <w:noProof/>
              <w:color w:val="auto"/>
              <w:sz w:val="24"/>
              <w:szCs w:val="24"/>
            </w:rPr>
            <w:delText xml:space="preserve">the </w:delText>
          </w:r>
        </w:del>
      </w:ins>
      <w:del w:id="1817" w:author="sunny" w:date="2016-12-16T11:12:00Z">
        <w:r w:rsidR="00B276E4" w:rsidRPr="00951267" w:rsidDel="006C3DA7">
          <w:rPr>
            <w:rFonts w:ascii="Times New Roman" w:hAnsi="Times New Roman" w:cs="Times New Roman"/>
            <w:i w:val="0"/>
            <w:noProof/>
            <w:color w:val="auto"/>
            <w:sz w:val="24"/>
            <w:szCs w:val="24"/>
            <w:rPrChange w:id="1818" w:author="Unemo Magnus, USÖ Labmed länsklinik" w:date="2016-11-14T18:50:00Z">
              <w:rPr>
                <w:rFonts w:ascii="Times New Roman" w:hAnsi="Times New Roman" w:cs="Times New Roman"/>
                <w:i w:val="0"/>
                <w:noProof/>
              </w:rPr>
            </w:rPrChange>
          </w:rPr>
          <w:delText>EUCAST 2016 criteria.</w:delText>
        </w:r>
      </w:del>
      <w:ins w:id="1819" w:author="Unemo Magnus, USÖ Labmed länsklinik" w:date="2016-11-17T17:38:00Z">
        <w:del w:id="1820" w:author="sunny" w:date="2016-12-16T11:12:00Z">
          <w:r w:rsidR="003F52C7" w:rsidDel="006C3DA7">
            <w:rPr>
              <w:rFonts w:ascii="Times New Roman" w:hAnsi="Times New Roman" w:cs="Times New Roman"/>
              <w:i w:val="0"/>
              <w:noProof/>
              <w:color w:val="auto"/>
              <w:sz w:val="24"/>
              <w:szCs w:val="24"/>
              <w:vertAlign w:val="superscript"/>
            </w:rPr>
            <w:delText>30</w:delText>
          </w:r>
        </w:del>
      </w:ins>
      <w:del w:id="1821" w:author="sunny" w:date="2016-12-16T11:12:00Z">
        <w:r w:rsidR="00B276E4" w:rsidRPr="00951267" w:rsidDel="006C3DA7">
          <w:rPr>
            <w:rFonts w:ascii="Times New Roman" w:hAnsi="Times New Roman" w:cs="Times New Roman"/>
            <w:i w:val="0"/>
            <w:noProof/>
            <w:color w:val="auto"/>
            <w:sz w:val="24"/>
            <w:szCs w:val="24"/>
            <w:rPrChange w:id="1822" w:author="Unemo Magnus, USÖ Labmed länsklinik" w:date="2016-11-14T18:50:00Z">
              <w:rPr>
                <w:rFonts w:ascii="Times New Roman" w:hAnsi="Times New Roman" w:cs="Times New Roman"/>
                <w:i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 w:val="0"/>
            <w:noProof/>
            <w:color w:val="auto"/>
            <w:sz w:val="24"/>
            <w:szCs w:val="24"/>
            <w:rPrChange w:id="1823" w:author="Unemo Magnus, USÖ Labmed länsklinik" w:date="2016-11-14T18:50:00Z">
              <w:rPr>
                <w:rFonts w:ascii="Times New Roman" w:hAnsi="Times New Roman" w:cs="Times New Roman"/>
                <w:i w:val="0"/>
                <w:noProof/>
              </w:rPr>
            </w:rPrChange>
          </w:rPr>
          <w:delText xml:space="preserve"> Correctly classified strains are depicted as green. </w:delText>
        </w:r>
        <w:commentRangeStart w:id="1824"/>
        <w:r w:rsidR="00B321B3" w:rsidRPr="00951267" w:rsidDel="006C3DA7">
          <w:rPr>
            <w:rFonts w:ascii="Times New Roman" w:hAnsi="Times New Roman" w:cs="Times New Roman"/>
            <w:i w:val="0"/>
            <w:noProof/>
            <w:color w:val="auto"/>
            <w:sz w:val="24"/>
            <w:szCs w:val="24"/>
            <w:rPrChange w:id="1825" w:author="Unemo Magnus, USÖ Labmed länsklinik" w:date="2016-11-14T18:50:00Z">
              <w:rPr>
                <w:rFonts w:ascii="Times New Roman" w:hAnsi="Times New Roman" w:cs="Times New Roman"/>
                <w:i w:val="0"/>
                <w:noProof/>
              </w:rPr>
            </w:rPrChange>
          </w:rPr>
          <w:delText xml:space="preserve">Major errors (S to R) and very major errors (R to S) are shown in red. </w:delText>
        </w:r>
        <w:commentRangeEnd w:id="1824"/>
        <w:r w:rsidR="003F52C7" w:rsidDel="006C3DA7">
          <w:rPr>
            <w:rStyle w:val="CommentReference"/>
            <w:i w:val="0"/>
            <w:iCs w:val="0"/>
            <w:color w:val="auto"/>
          </w:rPr>
          <w:commentReference w:id="1824"/>
        </w:r>
        <w:r w:rsidR="00B321B3" w:rsidRPr="00951267" w:rsidDel="006C3DA7">
          <w:rPr>
            <w:rFonts w:ascii="Times New Roman" w:hAnsi="Times New Roman" w:cs="Times New Roman"/>
            <w:i w:val="0"/>
            <w:noProof/>
            <w:color w:val="auto"/>
            <w:sz w:val="24"/>
            <w:szCs w:val="24"/>
            <w:rPrChange w:id="1826" w:author="Unemo Magnus, USÖ Labmed länsklinik" w:date="2016-11-14T18:50:00Z">
              <w:rPr>
                <w:rFonts w:ascii="Times New Roman" w:hAnsi="Times New Roman" w:cs="Times New Roman"/>
                <w:i w:val="0"/>
                <w:noProof/>
              </w:rPr>
            </w:rPrChange>
          </w:rPr>
          <w:delText>Minor errors resulting from misclassifications of intermedia</w:delText>
        </w:r>
      </w:del>
      <w:ins w:id="1827" w:author="Unemo Magnus, USÖ Labmed länsklinik" w:date="2016-11-17T17:39:00Z">
        <w:del w:id="1828" w:author="sunny" w:date="2016-12-16T11:12:00Z">
          <w:r w:rsidR="003F52C7" w:rsidDel="006C3DA7">
            <w:rPr>
              <w:rFonts w:ascii="Times New Roman" w:hAnsi="Times New Roman" w:cs="Times New Roman"/>
              <w:i w:val="0"/>
              <w:noProof/>
              <w:color w:val="auto"/>
              <w:sz w:val="24"/>
              <w:szCs w:val="24"/>
            </w:rPr>
            <w:delText>te</w:delText>
          </w:r>
        </w:del>
      </w:ins>
      <w:del w:id="1829" w:author="sunny" w:date="2016-12-16T11:12:00Z">
        <w:r w:rsidR="00B321B3" w:rsidRPr="00951267" w:rsidDel="006C3DA7">
          <w:rPr>
            <w:rFonts w:ascii="Times New Roman" w:hAnsi="Times New Roman" w:cs="Times New Roman"/>
            <w:i w:val="0"/>
            <w:noProof/>
            <w:color w:val="auto"/>
            <w:sz w:val="24"/>
            <w:szCs w:val="24"/>
            <w:rPrChange w:id="1830" w:author="Unemo Magnus, USÖ Labmed länsklinik" w:date="2016-11-14T18:50:00Z">
              <w:rPr>
                <w:rFonts w:ascii="Times New Roman" w:hAnsi="Times New Roman" w:cs="Times New Roman"/>
                <w:i w:val="0"/>
                <w:noProof/>
              </w:rPr>
            </w:rPrChange>
          </w:rPr>
          <w:delText>ry strains are dr</w:delText>
        </w:r>
        <w:r w:rsidR="006F28DD" w:rsidRPr="00951267" w:rsidDel="006C3DA7">
          <w:rPr>
            <w:rFonts w:ascii="Times New Roman" w:hAnsi="Times New Roman" w:cs="Times New Roman"/>
            <w:i w:val="0"/>
            <w:noProof/>
            <w:color w:val="auto"/>
            <w:sz w:val="24"/>
            <w:szCs w:val="24"/>
            <w:rPrChange w:id="1831" w:author="Unemo Magnus, USÖ Labmed länsklinik" w:date="2016-11-14T18:50:00Z">
              <w:rPr>
                <w:rFonts w:ascii="Times New Roman" w:hAnsi="Times New Roman" w:cs="Times New Roman"/>
                <w:i w:val="0"/>
                <w:noProof/>
              </w:rPr>
            </w:rPrChange>
          </w:rPr>
          <w:delText>awn in blue.</w:delText>
        </w:r>
        <w:r w:rsidR="000153BB" w:rsidRPr="00951267" w:rsidDel="006C3DA7">
          <w:rPr>
            <w:rFonts w:ascii="Times New Roman" w:hAnsi="Times New Roman" w:cs="Times New Roman"/>
            <w:i w:val="0"/>
            <w:noProof/>
            <w:color w:val="auto"/>
            <w:sz w:val="24"/>
            <w:szCs w:val="24"/>
            <w:rPrChange w:id="1832" w:author="Unemo Magnus, USÖ Labmed länsklinik" w:date="2016-11-14T18:50:00Z">
              <w:rPr>
                <w:rFonts w:ascii="Times New Roman" w:hAnsi="Times New Roman" w:cs="Times New Roman"/>
                <w:i w:val="0"/>
                <w:noProof/>
              </w:rPr>
            </w:rPrChange>
          </w:rPr>
          <w:delText xml:space="preserve"> Data below or above limit of detection were not included. </w:delText>
        </w:r>
        <w:r w:rsidR="00664121" w:rsidRPr="00951267" w:rsidDel="006C3DA7">
          <w:rPr>
            <w:rFonts w:ascii="Times New Roman" w:hAnsi="Times New Roman" w:cs="Times New Roman"/>
            <w:i w:val="0"/>
            <w:noProof/>
            <w:color w:val="auto"/>
            <w:sz w:val="24"/>
            <w:szCs w:val="24"/>
            <w:rPrChange w:id="1833" w:author="Unemo Magnus, USÖ Labmed länsklinik" w:date="2016-11-14T18:50:00Z">
              <w:rPr>
                <w:rFonts w:ascii="Times New Roman" w:hAnsi="Times New Roman" w:cs="Times New Roman"/>
                <w:i w:val="0"/>
                <w:noProof/>
              </w:rPr>
            </w:rPrChange>
          </w:rPr>
          <w:delText>Gentamicin and Spectinomycin were excluded from this analysis.</w:delText>
        </w:r>
        <w:r w:rsidR="00B276E4" w:rsidRPr="00951267" w:rsidDel="006C3DA7">
          <w:rPr>
            <w:rFonts w:ascii="Times New Roman" w:hAnsi="Times New Roman" w:cs="Times New Roman"/>
            <w:i w:val="0"/>
            <w:noProof/>
            <w:color w:val="auto"/>
            <w:sz w:val="24"/>
            <w:szCs w:val="24"/>
            <w:rPrChange w:id="1834" w:author="Unemo Magnus, USÖ Labmed länsklinik" w:date="2016-11-14T18:50:00Z">
              <w:rPr>
                <w:rFonts w:ascii="Times New Roman" w:hAnsi="Times New Roman" w:cs="Times New Roman"/>
                <w:i w:val="0"/>
                <w:noProof/>
              </w:rPr>
            </w:rPrChange>
          </w:rPr>
          <w:delText xml:space="preserve"> </w:delText>
        </w:r>
      </w:del>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Default="00336F88" w:rsidP="00A17D4C">
      <w:pPr>
        <w:spacing w:line="480" w:lineRule="auto"/>
        <w:rPr>
          <w:ins w:id="1835" w:author="sunny" w:date="2016-12-16T10:49:00Z"/>
          <w:rFonts w:ascii="Times New Roman" w:hAnsi="Times New Roman" w:cs="Times New Roman"/>
          <w:sz w:val="24"/>
          <w:szCs w:val="24"/>
        </w:rPr>
      </w:pPr>
    </w:p>
    <w:p w14:paraId="4F588961" w14:textId="77777777" w:rsidR="00D60E95" w:rsidRDefault="00D60E95" w:rsidP="00A17D4C">
      <w:pPr>
        <w:spacing w:line="480" w:lineRule="auto"/>
        <w:rPr>
          <w:ins w:id="1836" w:author="sunny" w:date="2016-12-16T10:49:00Z"/>
          <w:rFonts w:ascii="Times New Roman" w:hAnsi="Times New Roman" w:cs="Times New Roman"/>
          <w:sz w:val="24"/>
          <w:szCs w:val="24"/>
        </w:rPr>
      </w:pPr>
    </w:p>
    <w:p w14:paraId="7EE81170" w14:textId="77777777" w:rsidR="00D60E95" w:rsidRDefault="00D60E95" w:rsidP="00A17D4C">
      <w:pPr>
        <w:spacing w:line="480" w:lineRule="auto"/>
        <w:rPr>
          <w:ins w:id="1837" w:author="sunny" w:date="2016-12-16T10:49:00Z"/>
          <w:rFonts w:ascii="Times New Roman" w:hAnsi="Times New Roman" w:cs="Times New Roman"/>
          <w:sz w:val="24"/>
          <w:szCs w:val="24"/>
        </w:rPr>
      </w:pPr>
    </w:p>
    <w:p w14:paraId="47A43B3B" w14:textId="77777777" w:rsidR="00D60E95" w:rsidRDefault="00D60E95" w:rsidP="00A17D4C">
      <w:pPr>
        <w:spacing w:line="480" w:lineRule="auto"/>
        <w:rPr>
          <w:ins w:id="1838" w:author="sunny" w:date="2016-12-16T10:49:00Z"/>
          <w:rFonts w:ascii="Times New Roman" w:hAnsi="Times New Roman" w:cs="Times New Roman"/>
          <w:sz w:val="24"/>
          <w:szCs w:val="24"/>
        </w:rPr>
      </w:pPr>
    </w:p>
    <w:p w14:paraId="0A802CA7" w14:textId="77777777" w:rsidR="00D60E95" w:rsidRDefault="00D60E95" w:rsidP="00A17D4C">
      <w:pPr>
        <w:spacing w:line="480" w:lineRule="auto"/>
        <w:rPr>
          <w:ins w:id="1839" w:author="sunny" w:date="2016-12-16T10:49:00Z"/>
          <w:rFonts w:ascii="Times New Roman" w:hAnsi="Times New Roman" w:cs="Times New Roman"/>
          <w:sz w:val="24"/>
          <w:szCs w:val="24"/>
        </w:rPr>
      </w:pPr>
    </w:p>
    <w:p w14:paraId="47DAAC63" w14:textId="77777777" w:rsidR="00D60E95" w:rsidRDefault="00D60E95" w:rsidP="00A17D4C">
      <w:pPr>
        <w:spacing w:line="480" w:lineRule="auto"/>
        <w:rPr>
          <w:ins w:id="1840" w:author="sunny" w:date="2016-12-16T10:49:00Z"/>
          <w:rFonts w:ascii="Times New Roman" w:hAnsi="Times New Roman" w:cs="Times New Roman"/>
          <w:sz w:val="24"/>
          <w:szCs w:val="24"/>
        </w:rPr>
      </w:pPr>
    </w:p>
    <w:p w14:paraId="77B50F54" w14:textId="77777777" w:rsidR="00D60E95" w:rsidRDefault="00D60E95">
      <w:pPr>
        <w:rPr>
          <w:ins w:id="1841" w:author="sunny" w:date="2016-12-16T10:53:00Z"/>
          <w:rFonts w:ascii="Times New Roman" w:hAnsi="Times New Roman" w:cs="Times New Roman"/>
          <w:sz w:val="24"/>
          <w:szCs w:val="24"/>
        </w:rPr>
        <w:sectPr w:rsidR="00D60E95" w:rsidSect="00A17D4C">
          <w:footerReference w:type="default" r:id="rId15"/>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1847" w:author="sunny" w:date="2016-12-16T11:12:00Z"/>
          <w:rFonts w:ascii="Times New Roman" w:hAnsi="Times New Roman" w:cs="Times New Roman"/>
          <w:sz w:val="24"/>
          <w:szCs w:val="24"/>
        </w:rPr>
      </w:pPr>
      <w:ins w:id="1848" w:author="sunny" w:date="2016-12-16T11:11:00Z">
        <w:r>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77777777" w:rsidR="006C3DA7" w:rsidRPr="00213188" w:rsidRDefault="006C3DA7" w:rsidP="006C3DA7">
      <w:pPr>
        <w:pStyle w:val="Caption"/>
        <w:spacing w:line="480" w:lineRule="auto"/>
        <w:jc w:val="both"/>
        <w:rPr>
          <w:ins w:id="1849" w:author="sunny" w:date="2016-12-16T11:12:00Z"/>
          <w:rFonts w:ascii="Times New Roman" w:hAnsi="Times New Roman" w:cs="Times New Roman"/>
          <w:i w:val="0"/>
          <w:noProof/>
          <w:color w:val="auto"/>
          <w:sz w:val="24"/>
          <w:szCs w:val="24"/>
        </w:rPr>
      </w:pPr>
      <w:commentRangeStart w:id="1850"/>
      <w:ins w:id="1851" w:author="sunny" w:date="2016-12-16T11:12:00Z">
        <w:r w:rsidRPr="00213188">
          <w:rPr>
            <w:rFonts w:ascii="Times New Roman" w:hAnsi="Times New Roman" w:cs="Times New Roman"/>
            <w:b/>
            <w:i w:val="0"/>
            <w:color w:val="auto"/>
            <w:sz w:val="24"/>
            <w:szCs w:val="24"/>
          </w:rPr>
          <w:t xml:space="preserve">Figure </w:t>
        </w:r>
        <w:r w:rsidRPr="00213188">
          <w:rPr>
            <w:rFonts w:ascii="Times New Roman" w:hAnsi="Times New Roman" w:cs="Times New Roman"/>
            <w:b/>
            <w:i w:val="0"/>
            <w:color w:val="auto"/>
            <w:sz w:val="24"/>
            <w:szCs w:val="24"/>
          </w:rPr>
          <w:fldChar w:fldCharType="begin"/>
        </w:r>
        <w:r w:rsidRPr="00213188">
          <w:rPr>
            <w:rFonts w:ascii="Times New Roman" w:hAnsi="Times New Roman" w:cs="Times New Roman"/>
            <w:b/>
            <w:i w:val="0"/>
            <w:color w:val="auto"/>
            <w:sz w:val="24"/>
            <w:szCs w:val="24"/>
          </w:rPr>
          <w:instrText xml:space="preserve"> SEQ Figure \* ARABIC </w:instrText>
        </w:r>
        <w:r w:rsidRPr="00213188">
          <w:rPr>
            <w:rFonts w:ascii="Times New Roman" w:hAnsi="Times New Roman" w:cs="Times New Roman"/>
            <w:b/>
            <w:i w:val="0"/>
            <w:color w:val="auto"/>
            <w:sz w:val="24"/>
            <w:szCs w:val="24"/>
          </w:rPr>
          <w:fldChar w:fldCharType="separate"/>
        </w:r>
        <w:r w:rsidRPr="00213188">
          <w:rPr>
            <w:rFonts w:ascii="Times New Roman" w:hAnsi="Times New Roman" w:cs="Times New Roman"/>
            <w:b/>
            <w:i w:val="0"/>
            <w:noProof/>
            <w:color w:val="auto"/>
            <w:sz w:val="24"/>
            <w:szCs w:val="24"/>
          </w:rPr>
          <w:t>2</w:t>
        </w:r>
        <w:r w:rsidRPr="00213188">
          <w:rPr>
            <w:rFonts w:ascii="Times New Roman" w:hAnsi="Times New Roman" w:cs="Times New Roman"/>
            <w:b/>
            <w:i w:val="0"/>
            <w:noProof/>
            <w:color w:val="auto"/>
            <w:sz w:val="24"/>
            <w:szCs w:val="24"/>
          </w:rPr>
          <w:fldChar w:fldCharType="end"/>
        </w:r>
        <w:r w:rsidRPr="00213188">
          <w:rPr>
            <w:rFonts w:ascii="Times New Roman" w:hAnsi="Times New Roman" w:cs="Times New Roman"/>
            <w:b/>
            <w:i w:val="0"/>
            <w:noProof/>
            <w:color w:val="auto"/>
            <w:sz w:val="24"/>
            <w:szCs w:val="24"/>
          </w:rPr>
          <w:t xml:space="preserve">. </w:t>
        </w:r>
        <w:commentRangeEnd w:id="1850"/>
        <w:r>
          <w:rPr>
            <w:rStyle w:val="CommentReference"/>
            <w:i w:val="0"/>
            <w:iCs w:val="0"/>
            <w:color w:val="auto"/>
          </w:rPr>
          <w:commentReference w:id="1850"/>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1852"/>
        <w:r w:rsidRPr="00213188">
          <w:rPr>
            <w:rFonts w:ascii="Times New Roman" w:hAnsi="Times New Roman" w:cs="Times New Roman"/>
            <w:i w:val="0"/>
            <w:noProof/>
            <w:color w:val="auto"/>
            <w:sz w:val="24"/>
            <w:szCs w:val="24"/>
          </w:rPr>
          <w:t xml:space="preserve">Major errors (S to R) and very major errors (R to S) are shown in red. </w:t>
        </w:r>
        <w:commentRangeEnd w:id="1852"/>
        <w:r>
          <w:rPr>
            <w:rStyle w:val="CommentReference"/>
            <w:i w:val="0"/>
            <w:iCs w:val="0"/>
            <w:color w:val="auto"/>
          </w:rPr>
          <w:commentReference w:id="1852"/>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rsidP="006C3DA7">
      <w:pPr>
        <w:rPr>
          <w:rFonts w:ascii="Times New Roman" w:hAnsi="Times New Roman" w:cs="Times New Roman"/>
          <w:sz w:val="24"/>
          <w:szCs w:val="24"/>
        </w:rPr>
        <w:pPrChange w:id="1853"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1854"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CC5727" w:rsidRDefault="00CC5727">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CC5727" w:rsidRDefault="00CC5727" w:rsidP="00887567">
      <w:pPr>
        <w:pStyle w:val="CommentText"/>
      </w:pPr>
      <w:r>
        <w:rPr>
          <w:rStyle w:val="CommentReference"/>
        </w:rPr>
        <w:annotationRef/>
      </w:r>
      <w:r>
        <w:t xml:space="preserve">resorufin? </w:t>
      </w:r>
    </w:p>
  </w:comment>
  <w:comment w:id="4" w:author="sunny" w:date="2016-12-06T12:22:00Z" w:initials="s">
    <w:p w14:paraId="0BEB8043" w14:textId="5162ED38" w:rsidR="00CC5727" w:rsidRDefault="00CC5727"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CC5727" w:rsidRDefault="00CC5727">
      <w:pPr>
        <w:pStyle w:val="CommentText"/>
      </w:pPr>
    </w:p>
  </w:comment>
  <w:comment w:id="7" w:author="Unemo Magnus, USÖ Labmed länsklinik" w:date="2016-11-17T17:01:00Z" w:initials="UMULl">
    <w:p w14:paraId="0271E1F3" w14:textId="7DD22073" w:rsidR="00CC5727" w:rsidRDefault="00CC5727">
      <w:pPr>
        <w:pStyle w:val="CommentText"/>
      </w:pPr>
      <w:r>
        <w:rPr>
          <w:rStyle w:val="CommentReference"/>
        </w:rPr>
        <w:annotationRef/>
      </w:r>
      <w:r>
        <w:t>You need to include how long the assay takes, i.e. so we can show that it is rapid!</w:t>
      </w:r>
    </w:p>
    <w:p w14:paraId="22F59BED" w14:textId="7BD29BCF" w:rsidR="00CC5727" w:rsidRDefault="00CC5727">
      <w:pPr>
        <w:pStyle w:val="CommentText"/>
      </w:pPr>
    </w:p>
  </w:comment>
  <w:comment w:id="8" w:author="sunny" w:date="2016-12-06T12:25:00Z" w:initials="s">
    <w:p w14:paraId="639E9E2D" w14:textId="0BE83FEF" w:rsidR="00CC5727" w:rsidRDefault="00CC5727">
      <w:pPr>
        <w:pStyle w:val="CommentText"/>
      </w:pPr>
      <w:r>
        <w:rPr>
          <w:rStyle w:val="CommentReference"/>
        </w:rPr>
        <w:annotationRef/>
      </w:r>
      <w:r>
        <w:t>It takes 6 hours incubation+</w:t>
      </w:r>
      <w:r w:rsidR="00F41834">
        <w:t>7</w:t>
      </w:r>
      <w:r>
        <w:t>0 m</w:t>
      </w:r>
      <w:r w:rsidR="00F41834">
        <w:t>inutes to develop fluorescence+20</w:t>
      </w:r>
      <w:r>
        <w:t xml:space="preserve"> minutes handling time </w:t>
      </w:r>
      <w:r w:rsidR="00F41834">
        <w:t>(</w:t>
      </w:r>
      <w:r>
        <w:t>prepare inoculum, add resazurin and measure fluorescence</w:t>
      </w:r>
      <w:r w:rsidR="00F41834">
        <w:t>)</w:t>
      </w:r>
      <w:r>
        <w:t>.</w:t>
      </w:r>
    </w:p>
  </w:comment>
  <w:comment w:id="9" w:author="sunny" w:date="2016-12-08T01:25:00Z" w:initials="s">
    <w:p w14:paraId="3EB29504" w14:textId="395B4A0D" w:rsidR="00CC5727" w:rsidRDefault="00CC5727">
      <w:pPr>
        <w:pStyle w:val="CommentText"/>
      </w:pPr>
      <w:r>
        <w:rPr>
          <w:rStyle w:val="CommentReference"/>
        </w:rPr>
        <w:annotationRef/>
      </w:r>
      <w:r>
        <w:t xml:space="preserve">The correlation </w:t>
      </w:r>
      <w:r w:rsidR="00F41834">
        <w:t xml:space="preserve">slightly </w:t>
      </w:r>
      <w:r>
        <w:t>improved due to the retesting of outliers (more than 6 doubling dilution deviations).</w:t>
      </w:r>
    </w:p>
  </w:comment>
  <w:comment w:id="50" w:author="sunny" w:date="2016-12-16T12:09:00Z" w:initials="s">
    <w:p w14:paraId="5ED20967" w14:textId="30C70465" w:rsidR="00F41834" w:rsidRDefault="00F41834">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72" w:author="Unemo Magnus, USÖ Labmed länsklinik" w:date="2016-11-17T17:01:00Z" w:initials="UMULl">
    <w:p w14:paraId="68A4ABE2" w14:textId="273BD29D" w:rsidR="00CC5727" w:rsidRDefault="00CC5727"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73" w:name="OLE_LINK49"/>
      <w:bookmarkStart w:id="74"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73"/>
      <w:bookmarkEnd w:id="74"/>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2" w:author="Unemo Magnus, USÖ Labmed länsklinik" w:date="2016-11-17T17:01:00Z" w:initials="UMULl">
    <w:p w14:paraId="71F5D664" w14:textId="7F2EBD86" w:rsidR="00CC5727" w:rsidRDefault="00CC5727">
      <w:pPr>
        <w:pStyle w:val="CommentText"/>
      </w:pPr>
      <w:r>
        <w:rPr>
          <w:rStyle w:val="CommentReference"/>
        </w:rPr>
        <w:annotationRef/>
      </w:r>
      <w:r>
        <w:t>Renumber all references last!</w:t>
      </w:r>
    </w:p>
  </w:comment>
  <w:comment w:id="100" w:author="Unemo Magnus, USÖ Labmed länsklinik" w:date="2016-11-17T17:01:00Z" w:initials="UMULl">
    <w:p w14:paraId="52A521A3" w14:textId="24085B5C" w:rsidR="00CC5727" w:rsidRDefault="00CC5727">
      <w:pPr>
        <w:pStyle w:val="CommentText"/>
      </w:pPr>
      <w:r>
        <w:rPr>
          <w:rStyle w:val="CommentReference"/>
        </w:rPr>
        <w:annotationRef/>
      </w:r>
      <w:r>
        <w:t>Was this only for Etest and agar dilution, i.e. not taking into account disc diffusion.</w:t>
      </w:r>
    </w:p>
  </w:comment>
  <w:comment w:id="101" w:author="sunny" w:date="2016-12-06T17:36:00Z" w:initials="s">
    <w:p w14:paraId="0E6D03B9" w14:textId="4EA0BBF9" w:rsidR="007B2D7C" w:rsidRDefault="00CC5727">
      <w:pPr>
        <w:pStyle w:val="CommentText"/>
      </w:pPr>
      <w:r>
        <w:rPr>
          <w:rStyle w:val="CommentReference"/>
        </w:rPr>
        <w:annotationRef/>
      </w:r>
      <w:r w:rsidR="007B2D7C">
        <w:t>I tried to write this m</w:t>
      </w:r>
      <w:r w:rsidR="00E05A95">
        <w:t>ore precisely for disk diffusion Tetracycline e.g. it is 26% very major errors.</w:t>
      </w:r>
    </w:p>
    <w:p w14:paraId="6257BF99" w14:textId="07348556" w:rsidR="00CC5727" w:rsidRDefault="00CC5727">
      <w:pPr>
        <w:pStyle w:val="CommentText"/>
      </w:pPr>
      <w:r>
        <w:t>“</w:t>
      </w:r>
      <w:r>
        <w:rPr>
          <w:rFonts w:ascii="Lucida Sans Unicode" w:hAnsi="Lucida Sans Unicode" w:cs="Lucida Sans Unicode"/>
          <w:color w:val="000000"/>
          <w:sz w:val="21"/>
          <w:szCs w:val="21"/>
          <w:shd w:val="clear" w:color="auto" w:fill="FFFFFF"/>
        </w:rPr>
        <w:t>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w:t>
      </w:r>
    </w:p>
  </w:comment>
  <w:comment w:id="124" w:author="Unemo Magnus, USÖ Labmed länsklinik" w:date="2016-11-17T17:01:00Z" w:initials="UMULl">
    <w:p w14:paraId="44DF3588" w14:textId="53BB18BE" w:rsidR="00CC5727" w:rsidRDefault="00CC5727">
      <w:pPr>
        <w:pStyle w:val="CommentText"/>
      </w:pPr>
      <w:r>
        <w:rPr>
          <w:rStyle w:val="CommentReference"/>
        </w:rPr>
        <w:annotationRef/>
      </w:r>
      <w:r>
        <w:t>Include the original reference for the GW medium, i.e. ref 28 already here!</w:t>
      </w:r>
    </w:p>
  </w:comment>
  <w:comment w:id="187" w:author="Unemo Magnus, USÖ Labmed länsklinik" w:date="2016-11-17T17:01:00Z" w:initials="UMULl">
    <w:p w14:paraId="3B19A7E2" w14:textId="624A4BF0" w:rsidR="00CC5727" w:rsidRDefault="00CC5727">
      <w:pPr>
        <w:pStyle w:val="CommentText"/>
      </w:pPr>
      <w:r>
        <w:rPr>
          <w:rStyle w:val="CommentReference"/>
        </w:rPr>
        <w:annotationRef/>
      </w:r>
      <w:r>
        <w:t>resorufin?</w:t>
      </w:r>
    </w:p>
  </w:comment>
  <w:comment w:id="217" w:author="Unemo Magnus, USÖ Labmed länsklinik" w:date="2016-11-17T17:01:00Z" w:initials="UMULl">
    <w:p w14:paraId="40909AF3" w14:textId="77777777" w:rsidR="00CC5727" w:rsidRDefault="00CC5727" w:rsidP="00520661">
      <w:pPr>
        <w:pStyle w:val="CommentText"/>
      </w:pPr>
      <w:r>
        <w:rPr>
          <w:rStyle w:val="CommentReference"/>
        </w:rPr>
        <w:annotationRef/>
      </w:r>
      <w:r>
        <w:t>resorufin?</w:t>
      </w:r>
    </w:p>
  </w:comment>
  <w:comment w:id="218" w:author="sunny" w:date="2016-12-12T13:07:00Z" w:initials="s">
    <w:p w14:paraId="535A0483" w14:textId="15880696" w:rsidR="00AE085B" w:rsidRDefault="00AE085B">
      <w:pPr>
        <w:pStyle w:val="CommentText"/>
      </w:pPr>
      <w:r>
        <w:rPr>
          <w:rStyle w:val="CommentReference"/>
        </w:rPr>
        <w:annotationRef/>
      </w:r>
      <w:r>
        <w:t>I prefer resazurin</w:t>
      </w:r>
    </w:p>
  </w:comment>
  <w:comment w:id="228" w:author="Unemo Magnus, USÖ Labmed länsklinik" w:date="2016-11-17T17:01:00Z" w:initials="UMULl">
    <w:p w14:paraId="2ACBDDB0" w14:textId="77777777" w:rsidR="00CC5727" w:rsidRDefault="00CC5727" w:rsidP="003F3150">
      <w:pPr>
        <w:pStyle w:val="CommentText"/>
      </w:pPr>
      <w:r>
        <w:rPr>
          <w:rStyle w:val="CommentReference"/>
        </w:rPr>
        <w:annotationRef/>
      </w:r>
      <w:r>
        <w:t>This might be confusing when only mention 6 hours in the section above?</w:t>
      </w:r>
    </w:p>
  </w:comment>
  <w:comment w:id="229" w:author="sunny" w:date="2016-12-12T13:06:00Z" w:initials="s">
    <w:p w14:paraId="78A883DE" w14:textId="370F23FE" w:rsidR="00AE085B" w:rsidRDefault="00AE085B">
      <w:pPr>
        <w:pStyle w:val="CommentText"/>
      </w:pPr>
      <w:r>
        <w:rPr>
          <w:rStyle w:val="CommentReference"/>
        </w:rPr>
        <w:annotationRef/>
      </w:r>
      <w:r>
        <w:t>I moved the passage</w:t>
      </w:r>
    </w:p>
  </w:comment>
  <w:comment w:id="251" w:author="Unemo Magnus, USÖ Labmed länsklinik" w:date="2016-11-17T17:01:00Z" w:initials="UMULl">
    <w:p w14:paraId="7966FB6F" w14:textId="7EC8B8CC" w:rsidR="00CC5727" w:rsidRDefault="00CC5727">
      <w:pPr>
        <w:pStyle w:val="CommentText"/>
      </w:pPr>
      <w:r>
        <w:rPr>
          <w:rStyle w:val="CommentReference"/>
        </w:rPr>
        <w:annotationRef/>
      </w:r>
      <w:r>
        <w:t>This is the exact name of these plates?</w:t>
      </w:r>
    </w:p>
  </w:comment>
  <w:comment w:id="258" w:author="Unemo Magnus, USÖ Labmed länsklinik" w:date="2016-11-17T17:01:00Z" w:initials="UMULl">
    <w:p w14:paraId="3F580E74" w14:textId="54EDE933" w:rsidR="00CC5727" w:rsidRDefault="00CC5727">
      <w:pPr>
        <w:pStyle w:val="CommentText"/>
      </w:pPr>
      <w:r>
        <w:rPr>
          <w:rStyle w:val="CommentReference"/>
        </w:rPr>
        <w:annotationRef/>
      </w:r>
      <w:r>
        <w:t>GW medium including 1% TritonX-100?</w:t>
      </w:r>
    </w:p>
  </w:comment>
  <w:comment w:id="259" w:author="sunny" w:date="2016-12-06T13:17:00Z" w:initials="s">
    <w:p w14:paraId="0849C28A" w14:textId="740FFFA0" w:rsidR="00CC5727" w:rsidRDefault="00CC5727">
      <w:pPr>
        <w:pStyle w:val="CommentText"/>
      </w:pPr>
      <w:r>
        <w:rPr>
          <w:rStyle w:val="CommentReference"/>
        </w:rPr>
        <w:annotationRef/>
      </w:r>
      <w:r>
        <w:t>yes</w:t>
      </w:r>
    </w:p>
  </w:comment>
  <w:comment w:id="273" w:author="Unemo Magnus, USÖ Labmed länsklinik" w:date="2016-11-17T17:01:00Z" w:initials="UMULl">
    <w:p w14:paraId="144374FB" w14:textId="7AEB7029" w:rsidR="00CC5727" w:rsidRDefault="00CC5727">
      <w:pPr>
        <w:pStyle w:val="CommentText"/>
      </w:pPr>
      <w:r>
        <w:rPr>
          <w:rStyle w:val="CommentReference"/>
        </w:rPr>
        <w:annotationRef/>
      </w:r>
      <w:r>
        <w:t>This might be confusing when only mention 6 hours in the section above?</w:t>
      </w:r>
    </w:p>
  </w:comment>
  <w:comment w:id="274" w:author="sunny" w:date="2016-12-06T13:37:00Z" w:initials="s">
    <w:p w14:paraId="0F1D4CC0" w14:textId="6A700E0A" w:rsidR="00CC5727" w:rsidRDefault="00CC5727">
      <w:pPr>
        <w:pStyle w:val="CommentText"/>
      </w:pPr>
      <w:r>
        <w:rPr>
          <w:rStyle w:val="CommentReference"/>
        </w:rPr>
        <w:annotationRef/>
      </w:r>
      <w:r>
        <w:t>I moved this to the reference strain section in the section above.</w:t>
      </w:r>
    </w:p>
  </w:comment>
  <w:comment w:id="277" w:author="sunny" w:date="2016-12-08T01:53:00Z" w:initials="s">
    <w:p w14:paraId="1E402A51" w14:textId="6098DEE0" w:rsidR="00CC5727" w:rsidRDefault="00CC5727">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429" w:author="Unemo Magnus, USÖ Labmed länsklinik" w:date="2016-11-17T17:01:00Z" w:initials="UMULl">
    <w:p w14:paraId="1F0BA252" w14:textId="77777777" w:rsidR="00CC5727" w:rsidRPr="007B5733" w:rsidRDefault="00CC5727"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CC5727" w:rsidRPr="007B5733" w:rsidRDefault="00CC5727"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CC5727" w:rsidRDefault="00CC5727"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454" w:author="Unemo Magnus, USÖ Labmed länsklinik" w:date="2016-11-17T17:01:00Z" w:initials="UMULl">
    <w:p w14:paraId="240D9892" w14:textId="38A2D4C2" w:rsidR="00CC5727" w:rsidRDefault="00CC5727">
      <w:pPr>
        <w:pStyle w:val="CommentText"/>
      </w:pPr>
      <w:r>
        <w:rPr>
          <w:rStyle w:val="CommentReference"/>
        </w:rPr>
        <w:annotationRef/>
      </w:r>
      <w:r>
        <w:t>I have not got Figure S1!</w:t>
      </w:r>
    </w:p>
  </w:comment>
  <w:comment w:id="460" w:author="Unemo Magnus, USÖ Labmed länsklinik" w:date="2016-11-17T17:01:00Z" w:initials="UMULl">
    <w:p w14:paraId="294AB77D" w14:textId="75AA6F19" w:rsidR="00CC5727" w:rsidRDefault="00CC5727" w:rsidP="00B91DFF">
      <w:pPr>
        <w:pStyle w:val="CommentText"/>
      </w:pPr>
      <w:r>
        <w:rPr>
          <w:rStyle w:val="CommentReference"/>
        </w:rPr>
        <w:annotationRef/>
      </w:r>
      <w:r>
        <w:t>I have not got Figure S2 either!</w:t>
      </w:r>
    </w:p>
    <w:p w14:paraId="644CDE65" w14:textId="73FCB03D" w:rsidR="00CC5727" w:rsidRDefault="00CC5727">
      <w:pPr>
        <w:pStyle w:val="CommentText"/>
      </w:pPr>
    </w:p>
  </w:comment>
  <w:comment w:id="463" w:author="Unemo Magnus, USÖ Labmed länsklinik" w:date="2016-11-17T17:01:00Z" w:initials="UMULl">
    <w:p w14:paraId="18E98B81" w14:textId="77777777" w:rsidR="00546FA9" w:rsidRDefault="00546FA9" w:rsidP="00546FA9">
      <w:pPr>
        <w:pStyle w:val="CommentText"/>
      </w:pPr>
      <w:r>
        <w:rPr>
          <w:rStyle w:val="CommentReference"/>
        </w:rPr>
        <w:annotationRef/>
      </w:r>
      <w:r>
        <w:t>I have not got Figure S2 either!</w:t>
      </w:r>
    </w:p>
    <w:p w14:paraId="5299823E" w14:textId="77777777" w:rsidR="00546FA9" w:rsidRDefault="00546FA9" w:rsidP="00546FA9">
      <w:pPr>
        <w:pStyle w:val="CommentText"/>
      </w:pPr>
    </w:p>
  </w:comment>
  <w:comment w:id="461" w:author="Christian Althaus" w:date="2016-11-29T10:53:00Z" w:initials="CA">
    <w:p w14:paraId="6FC632B6" w14:textId="1913EC6D" w:rsidR="00CC5727" w:rsidRDefault="00CC5727">
      <w:pPr>
        <w:pStyle w:val="CommentText"/>
      </w:pPr>
      <w:r>
        <w:rPr>
          <w:rStyle w:val="CommentReference"/>
        </w:rPr>
        <w:annotationRef/>
      </w:r>
      <w:r>
        <w:t>What do you want to say by reporting the CoV? Do you calculate it from the linear or log values?</w:t>
      </w:r>
    </w:p>
  </w:comment>
  <w:comment w:id="466" w:author="Christian Althaus" w:date="2016-11-29T10:57:00Z" w:initials="CA">
    <w:p w14:paraId="457B0348" w14:textId="35EDB8A0" w:rsidR="00CC5727" w:rsidRDefault="00CC5727">
      <w:pPr>
        <w:pStyle w:val="CommentText"/>
      </w:pPr>
      <w:r>
        <w:rPr>
          <w:rStyle w:val="CommentReference"/>
        </w:rPr>
        <w:annotationRef/>
      </w:r>
      <w:r>
        <w:t>Why are they blinded? I would assume you need the MIC's for the linear regression.</w:t>
      </w:r>
    </w:p>
  </w:comment>
  <w:comment w:id="467" w:author="Christian Althaus" w:date="2016-11-29T10:53:00Z" w:initials="CA">
    <w:p w14:paraId="0DFA1FEC" w14:textId="6B2C24BE" w:rsidR="00CC5727" w:rsidRDefault="00CC5727">
      <w:pPr>
        <w:pStyle w:val="CommentText"/>
      </w:pPr>
      <w:r>
        <w:rPr>
          <w:rStyle w:val="CommentReference"/>
        </w:rPr>
        <w:annotationRef/>
      </w:r>
      <w:r>
        <w:t>Why are there 280 observations?</w:t>
      </w:r>
    </w:p>
  </w:comment>
  <w:comment w:id="468" w:author="Unemo Magnus, USÖ Labmed länsklinik" w:date="2016-11-17T17:01:00Z" w:initials="UMULl">
    <w:p w14:paraId="225B318E" w14:textId="7E98A517" w:rsidR="00CC5727" w:rsidRDefault="00CC5727">
      <w:pPr>
        <w:pStyle w:val="CommentText"/>
      </w:pPr>
      <w:r>
        <w:rPr>
          <w:rStyle w:val="CommentReference"/>
        </w:rPr>
        <w:annotationRef/>
      </w:r>
      <w:r>
        <w:t>But was the correlation not better for the 40 strains examined with the final assay? Is that correlation not what you should show?</w:t>
      </w:r>
    </w:p>
  </w:comment>
  <w:comment w:id="469" w:author="sunny" w:date="2016-12-08T01:50:00Z" w:initials="s">
    <w:p w14:paraId="12CCC777" w14:textId="654D50F6" w:rsidR="00CC5727" w:rsidRDefault="00CC5727">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476" w:author="Christian Althaus" w:date="2016-11-29T10:55:00Z" w:initials="CA">
    <w:p w14:paraId="0E00804A" w14:textId="6E6F9F3B" w:rsidR="00CC5727" w:rsidRDefault="00CC5727">
      <w:pPr>
        <w:pStyle w:val="CommentText"/>
      </w:pPr>
      <w:r>
        <w:rPr>
          <w:rStyle w:val="CommentReference"/>
        </w:rPr>
        <w:annotationRef/>
      </w:r>
      <w:r>
        <w:t>Which parameters?</w:t>
      </w:r>
    </w:p>
  </w:comment>
  <w:comment w:id="479" w:author="Unemo Magnus, USÖ Labmed länsklinik" w:date="2016-11-17T17:01:00Z" w:initials="UMULl">
    <w:p w14:paraId="33B2D571" w14:textId="6EB3241E" w:rsidR="00CC5727" w:rsidRDefault="00CC5727">
      <w:pPr>
        <w:pStyle w:val="CommentText"/>
      </w:pPr>
      <w:r>
        <w:rPr>
          <w:rStyle w:val="CommentReference"/>
        </w:rPr>
        <w:annotationRef/>
      </w:r>
      <w:r>
        <w:t>Predict what? finish the sentence.</w:t>
      </w:r>
    </w:p>
  </w:comment>
  <w:comment w:id="483" w:author="Unemo Magnus, USÖ Labmed länsklinik" w:date="2016-11-17T17:01:00Z" w:initials="UMULl">
    <w:p w14:paraId="446723B1" w14:textId="43D1090E" w:rsidR="00CC5727" w:rsidRDefault="00CC5727">
      <w:pPr>
        <w:pStyle w:val="CommentText"/>
      </w:pPr>
      <w:r>
        <w:rPr>
          <w:rStyle w:val="CommentReference"/>
        </w:rPr>
        <w:annotationRef/>
      </w:r>
      <w:r>
        <w:t>Correct?</w:t>
      </w:r>
    </w:p>
  </w:comment>
  <w:comment w:id="480" w:author="Christian Althaus" w:date="2016-11-29T10:58:00Z" w:initials="CA">
    <w:p w14:paraId="5310C1AC" w14:textId="4CF2992E" w:rsidR="00CC5727" w:rsidRDefault="00CC5727">
      <w:pPr>
        <w:pStyle w:val="CommentText"/>
      </w:pPr>
      <w:r>
        <w:rPr>
          <w:rStyle w:val="CommentReference"/>
        </w:rPr>
        <w:annotationRef/>
      </w:r>
      <w:r>
        <w:t>Which prediction, which median deviation, which distribution?</w:t>
      </w:r>
    </w:p>
  </w:comment>
  <w:comment w:id="481" w:author="Unemo Magnus, USÖ Labmed länsklinik" w:date="2016-11-17T17:01:00Z" w:initials="UMULl">
    <w:p w14:paraId="5CE58EA5" w14:textId="699F365D" w:rsidR="00CC5727" w:rsidRDefault="00CC5727">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482" w:author="sunny" w:date="2016-12-08T02:02:00Z" w:initials="s">
    <w:p w14:paraId="58DCD464" w14:textId="0A507A7D" w:rsidR="00CC5727" w:rsidRDefault="00CC5727">
      <w:pPr>
        <w:pStyle w:val="CommentText"/>
      </w:pPr>
      <w:r>
        <w:rPr>
          <w:rStyle w:val="CommentReference"/>
        </w:rPr>
        <w:annotationRef/>
      </w:r>
      <w:r>
        <w:t>No the correlation is mainly dependent on the antibiotic, its 0.92 for ciprofloxacin and really bad for cefixime. All antibiotics together show basically the same correlation in the training and validation data.</w:t>
      </w:r>
    </w:p>
  </w:comment>
  <w:comment w:id="489" w:author="Unemo Magnus, USÖ Labmed länsklinik" w:date="2016-11-17T17:01:00Z" w:initials="UMULl">
    <w:p w14:paraId="12621D96" w14:textId="7849E64A" w:rsidR="00CC5727" w:rsidRDefault="00CC5727">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490" w:author="sunny" w:date="2016-12-08T02:05:00Z" w:initials="s">
    <w:p w14:paraId="44C8155C" w14:textId="7F11AA96" w:rsidR="00CC5727" w:rsidRDefault="00CC5727">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491" w:author="Unemo Magnus, USÖ Labmed länsklinik" w:date="2016-11-17T17:01:00Z" w:initials="UMULl">
    <w:p w14:paraId="4FA7C3A1" w14:textId="7208DC1D" w:rsidR="00CC5727" w:rsidRDefault="00CC5727">
      <w:pPr>
        <w:pStyle w:val="CommentText"/>
      </w:pPr>
      <w:r>
        <w:rPr>
          <w:rStyle w:val="CommentReference"/>
        </w:rPr>
        <w:annotationRef/>
      </w:r>
      <w:r>
        <w:t>why have you excluded gentamicin here?</w:t>
      </w:r>
    </w:p>
  </w:comment>
  <w:comment w:id="494" w:author="Unemo Magnus, USÖ Labmed länsklinik" w:date="2016-11-17T17:01:00Z" w:initials="UMULl">
    <w:p w14:paraId="6FDBD869" w14:textId="345A0E51" w:rsidR="00CC5727" w:rsidRDefault="00CC5727">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496" w:author="Unemo Magnus, USÖ Labmed länsklinik" w:date="2016-11-17T17:01:00Z" w:initials="UMULl">
    <w:p w14:paraId="21B719F3" w14:textId="086B5393" w:rsidR="00CC5727" w:rsidRDefault="00CC5727">
      <w:pPr>
        <w:pStyle w:val="CommentText"/>
      </w:pPr>
      <w:r>
        <w:rPr>
          <w:rStyle w:val="CommentReference"/>
        </w:rPr>
        <w:annotationRef/>
      </w:r>
      <w:r>
        <w:t>Was this not also the case for spectinomycin?</w:t>
      </w:r>
    </w:p>
  </w:comment>
  <w:comment w:id="497" w:author="sunny" w:date="2016-12-08T02:10:00Z" w:initials="s">
    <w:p w14:paraId="76D0B917" w14:textId="6446BFC9" w:rsidR="00CC5727" w:rsidRDefault="00CC5727">
      <w:pPr>
        <w:pStyle w:val="CommentText"/>
      </w:pPr>
      <w:r>
        <w:rPr>
          <w:rStyle w:val="CommentReference"/>
        </w:rPr>
        <w:annotationRef/>
      </w:r>
      <w:r>
        <w:t>Correct</w:t>
      </w:r>
    </w:p>
  </w:comment>
  <w:comment w:id="498" w:author="Unemo Magnus, USÖ Labmed länsklinik" w:date="2016-11-17T17:01:00Z" w:initials="UMULl">
    <w:p w14:paraId="0F28121B" w14:textId="724B91AB" w:rsidR="00CC5727" w:rsidRDefault="00CC5727">
      <w:pPr>
        <w:pStyle w:val="CommentText"/>
      </w:pPr>
      <w:r>
        <w:rPr>
          <w:rStyle w:val="CommentReference"/>
        </w:rPr>
        <w:annotationRef/>
      </w:r>
      <w:r>
        <w:t>Because this is the 1%  false positive misclassification you mention in the next sentence?</w:t>
      </w:r>
    </w:p>
  </w:comment>
  <w:comment w:id="499" w:author="sunny" w:date="2016-12-08T02:12:00Z" w:initials="s">
    <w:p w14:paraId="78B69E6E" w14:textId="63BD2D6C" w:rsidR="00CC5727" w:rsidRDefault="00CC5727">
      <w:pPr>
        <w:pStyle w:val="CommentText"/>
      </w:pPr>
      <w:r>
        <w:rPr>
          <w:rStyle w:val="CommentReference"/>
        </w:rPr>
        <w:annotationRef/>
      </w:r>
      <w:r>
        <w:t>I tried to clarify this</w:t>
      </w:r>
    </w:p>
  </w:comment>
  <w:comment w:id="500" w:author="Unemo Magnus, USÖ Labmed länsklinik" w:date="2016-11-17T17:01:00Z" w:initials="UMULl">
    <w:p w14:paraId="3BED3C95" w14:textId="173A0403" w:rsidR="00CC5727" w:rsidRDefault="00CC5727">
      <w:pPr>
        <w:pStyle w:val="CommentText"/>
      </w:pPr>
      <w:r>
        <w:rPr>
          <w:rStyle w:val="CommentReference"/>
        </w:rPr>
        <w:annotationRef/>
      </w:r>
      <w:r>
        <w:t>How many misclassifications were there in total?</w:t>
      </w:r>
    </w:p>
  </w:comment>
  <w:comment w:id="503" w:author="Unemo Magnus, USÖ Labmed länsklinik" w:date="2016-11-17T17:01:00Z" w:initials="UMULl">
    <w:p w14:paraId="459104D8" w14:textId="44FCC12D" w:rsidR="00CC5727" w:rsidRDefault="00CC5727">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504" w:author="Christian Althaus" w:date="2016-11-29T11:05:00Z" w:initials="CA">
    <w:p w14:paraId="45CBF30A" w14:textId="3A5ADF7E" w:rsidR="00CC5727" w:rsidRDefault="00CC5727">
      <w:pPr>
        <w:pStyle w:val="CommentText"/>
      </w:pPr>
      <w:r>
        <w:rPr>
          <w:rStyle w:val="CommentReference"/>
        </w:rPr>
        <w:annotationRef/>
      </w:r>
      <w:r>
        <w:t>I agree with Magnus that you need to provide some rationale on why you want to look at Hill coefficients.</w:t>
      </w:r>
    </w:p>
  </w:comment>
  <w:comment w:id="505" w:author="Unemo Magnus, USÖ Labmed länsklinik" w:date="2016-11-17T17:01:00Z" w:initials="UMULl">
    <w:p w14:paraId="608669D1" w14:textId="1F966CDE" w:rsidR="00CC5727" w:rsidRDefault="00CC5727">
      <w:pPr>
        <w:pStyle w:val="CommentText"/>
      </w:pPr>
      <w:r>
        <w:rPr>
          <w:rStyle w:val="CommentReference"/>
        </w:rPr>
        <w:annotationRef/>
      </w:r>
      <w:r>
        <w:t>Why have you excluded ciprofloxacin?</w:t>
      </w:r>
    </w:p>
  </w:comment>
  <w:comment w:id="506" w:author="Christian Althaus" w:date="2016-11-29T11:06:00Z" w:initials="CA">
    <w:p w14:paraId="4DCAAC23" w14:textId="132F9D9D" w:rsidR="00CC5727" w:rsidRDefault="00CC5727">
      <w:pPr>
        <w:pStyle w:val="CommentText"/>
      </w:pPr>
      <w:r>
        <w:rPr>
          <w:rStyle w:val="CommentReference"/>
        </w:rPr>
        <w:annotationRef/>
      </w:r>
      <w:r>
        <w:t>But I guess this is not always the case.</w:t>
      </w:r>
    </w:p>
  </w:comment>
  <w:comment w:id="507" w:author="Unemo Magnus, USÖ Labmed länsklinik" w:date="2016-11-17T18:08:00Z" w:initials="UMULl">
    <w:p w14:paraId="0DD52933" w14:textId="459A4D43" w:rsidR="00CC5727" w:rsidRDefault="00CC5727">
      <w:pPr>
        <w:pStyle w:val="CommentText"/>
      </w:pPr>
      <w:r>
        <w:rPr>
          <w:rStyle w:val="CommentReference"/>
        </w:rPr>
        <w:annotationRef/>
      </w:r>
      <w:r>
        <w:t>I would like to read and comment the discussion again after everyone commented.</w:t>
      </w:r>
    </w:p>
  </w:comment>
  <w:comment w:id="508" w:author="Unemo Magnus, USÖ Labmed länsklinik" w:date="2016-11-17T17:43:00Z" w:initials="UMULl">
    <w:p w14:paraId="7F520780" w14:textId="08F6C026" w:rsidR="00CC5727" w:rsidRDefault="00CC5727">
      <w:pPr>
        <w:pStyle w:val="CommentText"/>
      </w:pPr>
      <w:r>
        <w:rPr>
          <w:rStyle w:val="CommentReference"/>
        </w:rPr>
        <w:annotationRef/>
      </w:r>
      <w:r>
        <w:t>Consider to include the number of hours!</w:t>
      </w:r>
    </w:p>
  </w:comment>
  <w:comment w:id="511" w:author="Unemo Magnus, USÖ Labmed länsklinik" w:date="2016-11-17T17:56:00Z" w:initials="UMULl">
    <w:p w14:paraId="7DA79858" w14:textId="218C6C4B" w:rsidR="00CC5727" w:rsidRDefault="00CC5727">
      <w:pPr>
        <w:pStyle w:val="CommentText"/>
      </w:pPr>
      <w:r>
        <w:rPr>
          <w:rStyle w:val="CommentReference"/>
        </w:rPr>
        <w:annotationRef/>
      </w:r>
      <w:r>
        <w:t>Was it not excellent also for spectinomycin, i.e. in regards to categories despite that you could not get a predicted MIC?</w:t>
      </w:r>
    </w:p>
  </w:comment>
  <w:comment w:id="512" w:author="sunny" w:date="2016-12-07T23:47:00Z" w:initials="s">
    <w:p w14:paraId="2AFD542F" w14:textId="6BD87DD4" w:rsidR="00CC5727" w:rsidRDefault="00CC5727">
      <w:pPr>
        <w:pStyle w:val="CommentText"/>
      </w:pPr>
      <w:r>
        <w:rPr>
          <w:rStyle w:val="CommentReference"/>
        </w:rPr>
        <w:annotationRef/>
      </w:r>
      <w:r>
        <w:t>Yes although there were not a lot of resistant strains in the dataset</w:t>
      </w:r>
    </w:p>
  </w:comment>
  <w:comment w:id="527" w:author="Unemo Magnus, USÖ Labmed länsklinik" w:date="2016-11-17T17:48:00Z" w:initials="UMULl">
    <w:p w14:paraId="0FFACEF2" w14:textId="0F838240" w:rsidR="00CC5727" w:rsidRDefault="00CC5727">
      <w:pPr>
        <w:pStyle w:val="CommentText"/>
      </w:pPr>
      <w:r>
        <w:rPr>
          <w:rStyle w:val="CommentReference"/>
        </w:rPr>
        <w:annotationRef/>
      </w:r>
      <w:r>
        <w:t>To Methods or Intro? I.e. where you describe Hill coefficient.</w:t>
      </w:r>
    </w:p>
  </w:comment>
  <w:comment w:id="528" w:author="Unemo Magnus, USÖ Labmed länsklinik" w:date="2016-11-17T18:43:00Z" w:initials="UMULl">
    <w:p w14:paraId="1655B654" w14:textId="71406DD5" w:rsidR="00CC5727" w:rsidRDefault="00CC5727">
      <w:pPr>
        <w:pStyle w:val="CommentText"/>
      </w:pPr>
      <w:r>
        <w:rPr>
          <w:rStyle w:val="CommentReference"/>
        </w:rPr>
        <w:annotationRef/>
      </w:r>
      <w:r>
        <w:t>With exception of tetracycline?</w:t>
      </w:r>
    </w:p>
  </w:comment>
  <w:comment w:id="529" w:author="Unemo Magnus, USÖ Labmed länsklinik" w:date="2016-11-17T18:45:00Z" w:initials="UMULl">
    <w:p w14:paraId="6E333837" w14:textId="3E008998" w:rsidR="00CC5727" w:rsidRDefault="00CC5727">
      <w:pPr>
        <w:pStyle w:val="CommentText"/>
      </w:pPr>
      <w:r>
        <w:rPr>
          <w:rStyle w:val="CommentReference"/>
        </w:rPr>
        <w:annotationRef/>
      </w:r>
      <w:r>
        <w:t>I have in several places changed like this or similar to avoid that the reviewers just tell us to do these experiments before we submit the paper.</w:t>
      </w:r>
    </w:p>
  </w:comment>
  <w:comment w:id="533" w:author="Unemo Magnus, USÖ Labmed länsklinik" w:date="2016-11-17T17:01:00Z" w:initials="UMULl">
    <w:p w14:paraId="239E7697" w14:textId="11384059" w:rsidR="00CC5727" w:rsidRDefault="00CC5727">
      <w:pPr>
        <w:pStyle w:val="CommentText"/>
      </w:pPr>
      <w:r>
        <w:rPr>
          <w:rStyle w:val="CommentReference"/>
        </w:rPr>
        <w:annotationRef/>
      </w:r>
      <w:r>
        <w:t>References 25 and 27 are identical!</w:t>
      </w:r>
    </w:p>
  </w:comment>
  <w:comment w:id="1654" w:author="Unemo Magnus, USÖ Labmed länsklinik" w:date="2016-11-17T17:01:00Z" w:initials="UMULl">
    <w:p w14:paraId="1B6A2778" w14:textId="546BCAC1" w:rsidR="00CC5727" w:rsidRDefault="00CC5727">
      <w:pPr>
        <w:pStyle w:val="CommentText"/>
      </w:pPr>
      <w:r>
        <w:rPr>
          <w:rStyle w:val="CommentReference"/>
        </w:rPr>
        <w:annotationRef/>
      </w:r>
      <w:r>
        <w:t>A. Have this a total Square and not a rectangle. B. write EC50 with 50 as subscript on x-axis. C. Write Penicillin G</w:t>
      </w:r>
    </w:p>
  </w:comment>
  <w:comment w:id="1671" w:author="Christian Althaus" w:date="2016-11-28T21:50:00Z" w:initials="CA">
    <w:p w14:paraId="373134DB" w14:textId="77E11F88" w:rsidR="00CC5727" w:rsidRDefault="00CC5727">
      <w:pPr>
        <w:pStyle w:val="CommentText"/>
      </w:pPr>
      <w:r>
        <w:rPr>
          <w:rStyle w:val="CommentReference"/>
        </w:rPr>
        <w:annotationRef/>
      </w:r>
      <w:r>
        <w:t>Note that the values on the axes are not transformed, you just use a logarithmic scale.</w:t>
      </w:r>
    </w:p>
  </w:comment>
  <w:comment w:id="1660" w:author="Unemo Magnus, USÖ Labmed länsklinik" w:date="2016-11-17T17:01:00Z" w:initials="UMULl">
    <w:p w14:paraId="55206E83" w14:textId="33F1A799" w:rsidR="00CC5727" w:rsidRDefault="00CC5727">
      <w:pPr>
        <w:pStyle w:val="CommentText"/>
      </w:pPr>
      <w:r>
        <w:rPr>
          <w:rStyle w:val="CommentReference"/>
        </w:rPr>
        <w:annotationRef/>
      </w:r>
      <w:r>
        <w:t>But was the correlation not better for the 40 strains examined with the final assay? Is that correlation not what you should show?</w:t>
      </w:r>
    </w:p>
  </w:comment>
  <w:comment w:id="1704" w:author="Unemo Magnus, USÖ Labmed länsklinik" w:date="2016-11-17T17:09:00Z" w:initials="UMULl">
    <w:p w14:paraId="18C8FA49" w14:textId="713679F7" w:rsidR="00CC5727" w:rsidRDefault="00CC5727">
      <w:pPr>
        <w:pStyle w:val="CommentText"/>
      </w:pPr>
      <w:r>
        <w:rPr>
          <w:rStyle w:val="CommentReference"/>
        </w:rPr>
        <w:annotationRef/>
      </w:r>
      <w:r>
        <w:t>But the validation data must have been better? If so, these are the ones we should show.</w:t>
      </w:r>
    </w:p>
  </w:comment>
  <w:comment w:id="1711" w:author="Unemo Magnus, USÖ Labmed länsklinik" w:date="2016-11-17T17:01:00Z" w:initials="UMULl">
    <w:p w14:paraId="2D8D4482" w14:textId="4C6AEE0E" w:rsidR="00CC5727" w:rsidRDefault="00CC5727">
      <w:pPr>
        <w:pStyle w:val="CommentText"/>
      </w:pPr>
      <w:r>
        <w:t xml:space="preserve"> </w:t>
      </w:r>
      <w:r>
        <w:rPr>
          <w:rStyle w:val="CommentReference"/>
        </w:rPr>
        <w:annotationRef/>
      </w:r>
      <w:r>
        <w:t>gentamicin is not included</w:t>
      </w:r>
    </w:p>
  </w:comment>
  <w:comment w:id="1738" w:author="Unemo Magnus, USÖ Labmed länsklinik" w:date="2016-11-17T17:15:00Z" w:initials="UMULl">
    <w:p w14:paraId="706CD740" w14:textId="0C147A13" w:rsidR="00CC5727" w:rsidRDefault="00CC5727" w:rsidP="00C30255">
      <w:pPr>
        <w:pStyle w:val="CommentText"/>
        <w:numPr>
          <w:ilvl w:val="0"/>
          <w:numId w:val="5"/>
        </w:numPr>
      </w:pPr>
      <w:r>
        <w:rPr>
          <w:rStyle w:val="CommentReference"/>
        </w:rPr>
        <w:annotationRef/>
      </w:r>
      <w:r>
        <w:t>Write penicillin G.</w:t>
      </w:r>
    </w:p>
  </w:comment>
  <w:comment w:id="1779" w:author="Unemo Magnus, USÖ Labmed länsklinik" w:date="2016-11-17T17:01:00Z" w:initials="UMULl">
    <w:p w14:paraId="48DABB7E" w14:textId="0A579B7B" w:rsidR="00CC5727" w:rsidRDefault="00CC5727">
      <w:pPr>
        <w:pStyle w:val="CommentText"/>
      </w:pPr>
      <w:r>
        <w:rPr>
          <w:rStyle w:val="CommentReference"/>
        </w:rPr>
        <w:annotationRef/>
      </w:r>
      <w:r>
        <w:t>Where are these?</w:t>
      </w:r>
    </w:p>
  </w:comment>
  <w:comment w:id="1792" w:author="Unemo Magnus, USÖ Labmed länsklinik" w:date="2016-11-17T17:35:00Z" w:initials="UMULl">
    <w:p w14:paraId="547009A9" w14:textId="6DC63CD4" w:rsidR="00CC5727" w:rsidRDefault="00CC5727"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1824" w:author="Unemo Magnus, USÖ Labmed länsklinik" w:date="2016-11-17T17:39:00Z" w:initials="UMULl">
    <w:p w14:paraId="307593FB" w14:textId="29BAE046" w:rsidR="00CC5727" w:rsidRDefault="00CC5727">
      <w:pPr>
        <w:pStyle w:val="CommentText"/>
      </w:pPr>
      <w:r>
        <w:rPr>
          <w:rStyle w:val="CommentReference"/>
        </w:rPr>
        <w:annotationRef/>
      </w:r>
      <w:r>
        <w:t>Would it be possible to distinguish these in the Figure, i.e. which will show that the very major errors are relatively few.</w:t>
      </w:r>
    </w:p>
  </w:comment>
  <w:comment w:id="1850" w:author="Unemo Magnus, USÖ Labmed länsklinik" w:date="2016-11-17T17:35:00Z" w:initials="UMULl">
    <w:p w14:paraId="10CEF865" w14:textId="77777777" w:rsidR="006C3DA7" w:rsidRDefault="006C3DA7"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1852" w:author="Unemo Magnus, USÖ Labmed länsklinik" w:date="2016-11-17T17:39:00Z" w:initials="UMULl">
    <w:p w14:paraId="6F1BFC7A" w14:textId="77777777" w:rsidR="006C3DA7" w:rsidRDefault="006C3DA7"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68A4ABE2" w15:done="0"/>
  <w15:commentEx w15:paraId="71F5D664" w15:done="0"/>
  <w15:commentEx w15:paraId="52A521A3" w15:done="0"/>
  <w15:commentEx w15:paraId="6257BF99" w15:paraIdParent="52A521A3" w15:done="0"/>
  <w15:commentEx w15:paraId="44DF3588"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12D1AE7D" w15:done="0"/>
  <w15:commentEx w15:paraId="240D9892" w15:done="0"/>
  <w15:commentEx w15:paraId="644CDE65" w15:done="0"/>
  <w15:commentEx w15:paraId="5299823E" w15:done="0"/>
  <w15:commentEx w15:paraId="6FC632B6" w15:done="0"/>
  <w15:commentEx w15:paraId="457B0348" w15:done="0"/>
  <w15:commentEx w15:paraId="0DFA1FEC" w15:done="0"/>
  <w15:commentEx w15:paraId="225B318E" w15:done="0"/>
  <w15:commentEx w15:paraId="12CCC777" w15:paraIdParent="225B318E" w15:done="0"/>
  <w15:commentEx w15:paraId="0E00804A" w15:done="0"/>
  <w15:commentEx w15:paraId="33B2D571" w15:done="0"/>
  <w15:commentEx w15:paraId="446723B1" w15:done="0"/>
  <w15:commentEx w15:paraId="5310C1AC"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6FDBD869" w15:done="0"/>
  <w15:commentEx w15:paraId="21B719F3" w15:done="0"/>
  <w15:commentEx w15:paraId="76D0B917" w15:paraIdParent="21B719F3" w15:done="0"/>
  <w15:commentEx w15:paraId="0F28121B" w15:done="0"/>
  <w15:commentEx w15:paraId="78B69E6E" w15:paraIdParent="0F28121B"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7DA79858" w15:done="0"/>
  <w15:commentEx w15:paraId="2AFD542F" w15:paraIdParent="7DA79858"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65D7D5" w14:textId="77777777" w:rsidR="006C2555" w:rsidRDefault="006C2555" w:rsidP="00CF329C">
      <w:pPr>
        <w:spacing w:after="0" w:line="240" w:lineRule="auto"/>
      </w:pPr>
      <w:r>
        <w:separator/>
      </w:r>
    </w:p>
  </w:endnote>
  <w:endnote w:type="continuationSeparator" w:id="0">
    <w:p w14:paraId="58B29F45" w14:textId="77777777" w:rsidR="006C2555" w:rsidRDefault="006C2555"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1842" w:author="Unemo Magnus, USÖ Labmed länsklinik" w:date="2016-11-14T17:35:00Z"/>
  <w:sdt>
    <w:sdtPr>
      <w:id w:val="-1569717400"/>
      <w:docPartObj>
        <w:docPartGallery w:val="Page Numbers (Bottom of Page)"/>
        <w:docPartUnique/>
      </w:docPartObj>
    </w:sdtPr>
    <w:sdtContent>
      <w:customXmlInsRangeEnd w:id="1842"/>
      <w:p w14:paraId="016AF368" w14:textId="04DE1950" w:rsidR="00CC5727" w:rsidRDefault="00CC5727">
        <w:pPr>
          <w:pStyle w:val="Footer"/>
          <w:jc w:val="center"/>
          <w:rPr>
            <w:ins w:id="1843" w:author="Unemo Magnus, USÖ Labmed länsklinik" w:date="2016-11-14T17:35:00Z"/>
          </w:rPr>
        </w:pPr>
        <w:ins w:id="1844" w:author="Unemo Magnus, USÖ Labmed länsklinik" w:date="2016-11-14T17:35:00Z">
          <w:r>
            <w:fldChar w:fldCharType="begin"/>
          </w:r>
          <w:r>
            <w:instrText>PAGE   \* MERGEFORMAT</w:instrText>
          </w:r>
          <w:r>
            <w:fldChar w:fldCharType="separate"/>
          </w:r>
        </w:ins>
        <w:r w:rsidR="00546FA9" w:rsidRPr="00546FA9">
          <w:rPr>
            <w:noProof/>
            <w:lang w:val="sv-SE"/>
          </w:rPr>
          <w:t>19</w:t>
        </w:r>
        <w:ins w:id="1845" w:author="Unemo Magnus, USÖ Labmed länsklinik" w:date="2016-11-14T17:35:00Z">
          <w:r>
            <w:fldChar w:fldCharType="end"/>
          </w:r>
        </w:ins>
      </w:p>
      <w:customXmlInsRangeStart w:id="1846" w:author="Unemo Magnus, USÖ Labmed länsklinik" w:date="2016-11-14T17:35:00Z"/>
    </w:sdtContent>
  </w:sdt>
  <w:customXmlInsRangeEnd w:id="1846"/>
  <w:p w14:paraId="1C82B9D0" w14:textId="77777777" w:rsidR="00CC5727" w:rsidRDefault="00CC57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E12342" w14:textId="77777777" w:rsidR="006C2555" w:rsidRDefault="006C2555" w:rsidP="00CF329C">
      <w:pPr>
        <w:spacing w:after="0" w:line="240" w:lineRule="auto"/>
      </w:pPr>
      <w:r>
        <w:separator/>
      </w:r>
    </w:p>
  </w:footnote>
  <w:footnote w:type="continuationSeparator" w:id="0">
    <w:p w14:paraId="13E1AA0F" w14:textId="77777777" w:rsidR="006C2555" w:rsidRDefault="006C2555"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6502"/>
    <w:rsid w:val="00080445"/>
    <w:rsid w:val="00080F43"/>
    <w:rsid w:val="000821FA"/>
    <w:rsid w:val="0008584B"/>
    <w:rsid w:val="000878D6"/>
    <w:rsid w:val="0009745E"/>
    <w:rsid w:val="000A480A"/>
    <w:rsid w:val="000A49B6"/>
    <w:rsid w:val="000A7C6B"/>
    <w:rsid w:val="000B117D"/>
    <w:rsid w:val="000B39BB"/>
    <w:rsid w:val="000B46D8"/>
    <w:rsid w:val="000B5EA7"/>
    <w:rsid w:val="000B6FC2"/>
    <w:rsid w:val="000C0C07"/>
    <w:rsid w:val="000C7E73"/>
    <w:rsid w:val="000D20FE"/>
    <w:rsid w:val="000D7E2E"/>
    <w:rsid w:val="000E195E"/>
    <w:rsid w:val="000E62D0"/>
    <w:rsid w:val="000E6350"/>
    <w:rsid w:val="000E7EF8"/>
    <w:rsid w:val="000F10F9"/>
    <w:rsid w:val="000F250B"/>
    <w:rsid w:val="000F5D03"/>
    <w:rsid w:val="0010091D"/>
    <w:rsid w:val="00106FB5"/>
    <w:rsid w:val="00111FD3"/>
    <w:rsid w:val="001128A2"/>
    <w:rsid w:val="00116CC7"/>
    <w:rsid w:val="00117F86"/>
    <w:rsid w:val="001243A3"/>
    <w:rsid w:val="0012685C"/>
    <w:rsid w:val="0014390C"/>
    <w:rsid w:val="00143D32"/>
    <w:rsid w:val="00150A4E"/>
    <w:rsid w:val="001565B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525C9"/>
    <w:rsid w:val="00254C15"/>
    <w:rsid w:val="002611E7"/>
    <w:rsid w:val="00261C59"/>
    <w:rsid w:val="00264CB6"/>
    <w:rsid w:val="002748F4"/>
    <w:rsid w:val="00276404"/>
    <w:rsid w:val="00276F9D"/>
    <w:rsid w:val="00277E1A"/>
    <w:rsid w:val="002817E0"/>
    <w:rsid w:val="002959E8"/>
    <w:rsid w:val="00296EF9"/>
    <w:rsid w:val="002A3CD9"/>
    <w:rsid w:val="002A45A8"/>
    <w:rsid w:val="002B45F7"/>
    <w:rsid w:val="002B4A68"/>
    <w:rsid w:val="002C0C29"/>
    <w:rsid w:val="002C2B85"/>
    <w:rsid w:val="002C3FC5"/>
    <w:rsid w:val="002E07DB"/>
    <w:rsid w:val="002E09BD"/>
    <w:rsid w:val="002E2ADE"/>
    <w:rsid w:val="002E3277"/>
    <w:rsid w:val="002E6491"/>
    <w:rsid w:val="002F02C3"/>
    <w:rsid w:val="002F12C0"/>
    <w:rsid w:val="00310B24"/>
    <w:rsid w:val="00311A19"/>
    <w:rsid w:val="0031629D"/>
    <w:rsid w:val="0032341E"/>
    <w:rsid w:val="00323C03"/>
    <w:rsid w:val="00323F3F"/>
    <w:rsid w:val="00323F88"/>
    <w:rsid w:val="00326459"/>
    <w:rsid w:val="00330CD4"/>
    <w:rsid w:val="00336F88"/>
    <w:rsid w:val="003370C7"/>
    <w:rsid w:val="00337DA5"/>
    <w:rsid w:val="003433B3"/>
    <w:rsid w:val="00344E8C"/>
    <w:rsid w:val="00347680"/>
    <w:rsid w:val="003548CA"/>
    <w:rsid w:val="00360150"/>
    <w:rsid w:val="00361A37"/>
    <w:rsid w:val="00362424"/>
    <w:rsid w:val="003642A7"/>
    <w:rsid w:val="003648BA"/>
    <w:rsid w:val="0036498D"/>
    <w:rsid w:val="00365260"/>
    <w:rsid w:val="00377ED5"/>
    <w:rsid w:val="00377FDC"/>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4EFB"/>
    <w:rsid w:val="003F52C7"/>
    <w:rsid w:val="003F785B"/>
    <w:rsid w:val="004020D1"/>
    <w:rsid w:val="0040212C"/>
    <w:rsid w:val="0040408D"/>
    <w:rsid w:val="00404B18"/>
    <w:rsid w:val="004101F5"/>
    <w:rsid w:val="00411032"/>
    <w:rsid w:val="00414F14"/>
    <w:rsid w:val="004158EB"/>
    <w:rsid w:val="00417462"/>
    <w:rsid w:val="0042419C"/>
    <w:rsid w:val="004244F3"/>
    <w:rsid w:val="00425192"/>
    <w:rsid w:val="00425DF7"/>
    <w:rsid w:val="004300CC"/>
    <w:rsid w:val="004308B7"/>
    <w:rsid w:val="004333CD"/>
    <w:rsid w:val="00434C3A"/>
    <w:rsid w:val="00443B7C"/>
    <w:rsid w:val="00444695"/>
    <w:rsid w:val="00444E59"/>
    <w:rsid w:val="00453AE6"/>
    <w:rsid w:val="00454FE8"/>
    <w:rsid w:val="00457E63"/>
    <w:rsid w:val="00462474"/>
    <w:rsid w:val="004624D2"/>
    <w:rsid w:val="004627F7"/>
    <w:rsid w:val="0046582B"/>
    <w:rsid w:val="004677BC"/>
    <w:rsid w:val="00471148"/>
    <w:rsid w:val="004725AF"/>
    <w:rsid w:val="00483712"/>
    <w:rsid w:val="00484C8E"/>
    <w:rsid w:val="00486F10"/>
    <w:rsid w:val="004876FD"/>
    <w:rsid w:val="00490B1D"/>
    <w:rsid w:val="00497D73"/>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20661"/>
    <w:rsid w:val="00527ECD"/>
    <w:rsid w:val="00530FF4"/>
    <w:rsid w:val="00532747"/>
    <w:rsid w:val="00535CD7"/>
    <w:rsid w:val="005408D8"/>
    <w:rsid w:val="0054156B"/>
    <w:rsid w:val="00544641"/>
    <w:rsid w:val="00546FA9"/>
    <w:rsid w:val="00551DC0"/>
    <w:rsid w:val="0056621E"/>
    <w:rsid w:val="00566C48"/>
    <w:rsid w:val="00567959"/>
    <w:rsid w:val="00572750"/>
    <w:rsid w:val="0058000A"/>
    <w:rsid w:val="005828EF"/>
    <w:rsid w:val="00585375"/>
    <w:rsid w:val="00585507"/>
    <w:rsid w:val="005859C1"/>
    <w:rsid w:val="00591E0F"/>
    <w:rsid w:val="00593594"/>
    <w:rsid w:val="005A0079"/>
    <w:rsid w:val="005A27B6"/>
    <w:rsid w:val="005A2DAB"/>
    <w:rsid w:val="005C36F0"/>
    <w:rsid w:val="005C4685"/>
    <w:rsid w:val="005C7312"/>
    <w:rsid w:val="005D0B1C"/>
    <w:rsid w:val="005E3260"/>
    <w:rsid w:val="005F3BBC"/>
    <w:rsid w:val="005F707F"/>
    <w:rsid w:val="00607954"/>
    <w:rsid w:val="00612DD2"/>
    <w:rsid w:val="00615EB5"/>
    <w:rsid w:val="006218CE"/>
    <w:rsid w:val="00621D27"/>
    <w:rsid w:val="0062204C"/>
    <w:rsid w:val="00626654"/>
    <w:rsid w:val="00636BB0"/>
    <w:rsid w:val="00640CA9"/>
    <w:rsid w:val="0064693A"/>
    <w:rsid w:val="00664076"/>
    <w:rsid w:val="00664121"/>
    <w:rsid w:val="00664B98"/>
    <w:rsid w:val="00664BEB"/>
    <w:rsid w:val="00665DDB"/>
    <w:rsid w:val="006660F5"/>
    <w:rsid w:val="00673301"/>
    <w:rsid w:val="00677C2F"/>
    <w:rsid w:val="00683A49"/>
    <w:rsid w:val="00684AC9"/>
    <w:rsid w:val="00685218"/>
    <w:rsid w:val="0069083D"/>
    <w:rsid w:val="00693867"/>
    <w:rsid w:val="00693B94"/>
    <w:rsid w:val="006A0B46"/>
    <w:rsid w:val="006A110D"/>
    <w:rsid w:val="006B429E"/>
    <w:rsid w:val="006C0DB6"/>
    <w:rsid w:val="006C183E"/>
    <w:rsid w:val="006C2555"/>
    <w:rsid w:val="006C2F74"/>
    <w:rsid w:val="006C3DA7"/>
    <w:rsid w:val="006C59A1"/>
    <w:rsid w:val="006D26B9"/>
    <w:rsid w:val="006D4EF1"/>
    <w:rsid w:val="006E0D18"/>
    <w:rsid w:val="006E6548"/>
    <w:rsid w:val="006F02BF"/>
    <w:rsid w:val="006F28DD"/>
    <w:rsid w:val="006F367B"/>
    <w:rsid w:val="006F4495"/>
    <w:rsid w:val="006F644E"/>
    <w:rsid w:val="006F7E29"/>
    <w:rsid w:val="007078E3"/>
    <w:rsid w:val="00720B38"/>
    <w:rsid w:val="00721B9F"/>
    <w:rsid w:val="0073312A"/>
    <w:rsid w:val="00733D8B"/>
    <w:rsid w:val="007452FA"/>
    <w:rsid w:val="00753CB3"/>
    <w:rsid w:val="00760526"/>
    <w:rsid w:val="00762040"/>
    <w:rsid w:val="00762D6C"/>
    <w:rsid w:val="00771F0E"/>
    <w:rsid w:val="0077499E"/>
    <w:rsid w:val="00785636"/>
    <w:rsid w:val="007A1537"/>
    <w:rsid w:val="007A5328"/>
    <w:rsid w:val="007B2D7C"/>
    <w:rsid w:val="007B2EEB"/>
    <w:rsid w:val="007B4AD2"/>
    <w:rsid w:val="007B5733"/>
    <w:rsid w:val="007B6AE8"/>
    <w:rsid w:val="007B7100"/>
    <w:rsid w:val="007C5470"/>
    <w:rsid w:val="007C68A7"/>
    <w:rsid w:val="007D40C7"/>
    <w:rsid w:val="007D6550"/>
    <w:rsid w:val="007E0193"/>
    <w:rsid w:val="007E01ED"/>
    <w:rsid w:val="007E43E7"/>
    <w:rsid w:val="007E4A28"/>
    <w:rsid w:val="007E5852"/>
    <w:rsid w:val="008010EC"/>
    <w:rsid w:val="00802133"/>
    <w:rsid w:val="0080631B"/>
    <w:rsid w:val="00807B03"/>
    <w:rsid w:val="00807F60"/>
    <w:rsid w:val="00813AAE"/>
    <w:rsid w:val="00820AA6"/>
    <w:rsid w:val="00820F71"/>
    <w:rsid w:val="00824304"/>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3047"/>
    <w:rsid w:val="00926840"/>
    <w:rsid w:val="00931C16"/>
    <w:rsid w:val="009320D1"/>
    <w:rsid w:val="00933C2C"/>
    <w:rsid w:val="00935664"/>
    <w:rsid w:val="00935F54"/>
    <w:rsid w:val="009361A1"/>
    <w:rsid w:val="00950C4A"/>
    <w:rsid w:val="00951267"/>
    <w:rsid w:val="00954348"/>
    <w:rsid w:val="00954C68"/>
    <w:rsid w:val="00954EC4"/>
    <w:rsid w:val="00956798"/>
    <w:rsid w:val="00973579"/>
    <w:rsid w:val="00973D19"/>
    <w:rsid w:val="009743EB"/>
    <w:rsid w:val="00974FEA"/>
    <w:rsid w:val="00981C27"/>
    <w:rsid w:val="00990560"/>
    <w:rsid w:val="009911EF"/>
    <w:rsid w:val="009951EB"/>
    <w:rsid w:val="009A23DD"/>
    <w:rsid w:val="009A4AFC"/>
    <w:rsid w:val="009A4F7D"/>
    <w:rsid w:val="009B4D4B"/>
    <w:rsid w:val="009C0E1F"/>
    <w:rsid w:val="009D0DEF"/>
    <w:rsid w:val="009D2557"/>
    <w:rsid w:val="009D6496"/>
    <w:rsid w:val="009D6900"/>
    <w:rsid w:val="009D6E75"/>
    <w:rsid w:val="009E3D9D"/>
    <w:rsid w:val="009E4A85"/>
    <w:rsid w:val="009E7819"/>
    <w:rsid w:val="009F2CCE"/>
    <w:rsid w:val="009F5278"/>
    <w:rsid w:val="00A0120A"/>
    <w:rsid w:val="00A0136E"/>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60D12"/>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378B"/>
    <w:rsid w:val="00AE085B"/>
    <w:rsid w:val="00AE0C4C"/>
    <w:rsid w:val="00AE2507"/>
    <w:rsid w:val="00AE46FA"/>
    <w:rsid w:val="00AE50F0"/>
    <w:rsid w:val="00AE51B3"/>
    <w:rsid w:val="00AE51C2"/>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7563"/>
    <w:rsid w:val="00B276E4"/>
    <w:rsid w:val="00B30377"/>
    <w:rsid w:val="00B321B3"/>
    <w:rsid w:val="00B42FFB"/>
    <w:rsid w:val="00B47E2E"/>
    <w:rsid w:val="00B51367"/>
    <w:rsid w:val="00B6403F"/>
    <w:rsid w:val="00B67BB2"/>
    <w:rsid w:val="00B71F1F"/>
    <w:rsid w:val="00B752EB"/>
    <w:rsid w:val="00B83156"/>
    <w:rsid w:val="00B84E56"/>
    <w:rsid w:val="00B850A8"/>
    <w:rsid w:val="00B91BC7"/>
    <w:rsid w:val="00B91DFF"/>
    <w:rsid w:val="00B93847"/>
    <w:rsid w:val="00BA3620"/>
    <w:rsid w:val="00BA498B"/>
    <w:rsid w:val="00BB02D6"/>
    <w:rsid w:val="00BB144D"/>
    <w:rsid w:val="00BB3F89"/>
    <w:rsid w:val="00BB4A9F"/>
    <w:rsid w:val="00BB5402"/>
    <w:rsid w:val="00BB5B2F"/>
    <w:rsid w:val="00BC0387"/>
    <w:rsid w:val="00BC210A"/>
    <w:rsid w:val="00BD001F"/>
    <w:rsid w:val="00BD14BB"/>
    <w:rsid w:val="00BE47DB"/>
    <w:rsid w:val="00BE590D"/>
    <w:rsid w:val="00BE63C8"/>
    <w:rsid w:val="00BE76BE"/>
    <w:rsid w:val="00BF3748"/>
    <w:rsid w:val="00BF5F65"/>
    <w:rsid w:val="00BF6DF2"/>
    <w:rsid w:val="00BF754E"/>
    <w:rsid w:val="00BF79C7"/>
    <w:rsid w:val="00C07B67"/>
    <w:rsid w:val="00C125B6"/>
    <w:rsid w:val="00C1579A"/>
    <w:rsid w:val="00C157F5"/>
    <w:rsid w:val="00C16ADB"/>
    <w:rsid w:val="00C22907"/>
    <w:rsid w:val="00C232A3"/>
    <w:rsid w:val="00C2338D"/>
    <w:rsid w:val="00C244EA"/>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B4E"/>
    <w:rsid w:val="00C75B7C"/>
    <w:rsid w:val="00C767B9"/>
    <w:rsid w:val="00C84D96"/>
    <w:rsid w:val="00C85C27"/>
    <w:rsid w:val="00C8642A"/>
    <w:rsid w:val="00C868FE"/>
    <w:rsid w:val="00C877C4"/>
    <w:rsid w:val="00C906C1"/>
    <w:rsid w:val="00C93A0C"/>
    <w:rsid w:val="00C96726"/>
    <w:rsid w:val="00C96919"/>
    <w:rsid w:val="00CA491E"/>
    <w:rsid w:val="00CB2B1F"/>
    <w:rsid w:val="00CB77F1"/>
    <w:rsid w:val="00CC4705"/>
    <w:rsid w:val="00CC5727"/>
    <w:rsid w:val="00CE0435"/>
    <w:rsid w:val="00CE2D5B"/>
    <w:rsid w:val="00CE4665"/>
    <w:rsid w:val="00CE4825"/>
    <w:rsid w:val="00CF329C"/>
    <w:rsid w:val="00CF3932"/>
    <w:rsid w:val="00CF506D"/>
    <w:rsid w:val="00D0596A"/>
    <w:rsid w:val="00D11E58"/>
    <w:rsid w:val="00D15E8D"/>
    <w:rsid w:val="00D21BE0"/>
    <w:rsid w:val="00D25995"/>
    <w:rsid w:val="00D308BE"/>
    <w:rsid w:val="00D434F9"/>
    <w:rsid w:val="00D45A50"/>
    <w:rsid w:val="00D45D8F"/>
    <w:rsid w:val="00D46DAF"/>
    <w:rsid w:val="00D51836"/>
    <w:rsid w:val="00D56D91"/>
    <w:rsid w:val="00D60DBE"/>
    <w:rsid w:val="00D60E95"/>
    <w:rsid w:val="00D6110A"/>
    <w:rsid w:val="00D627D8"/>
    <w:rsid w:val="00D6568A"/>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A1549"/>
    <w:rsid w:val="00EA224B"/>
    <w:rsid w:val="00EA58DA"/>
    <w:rsid w:val="00EA6594"/>
    <w:rsid w:val="00EB366D"/>
    <w:rsid w:val="00EB3954"/>
    <w:rsid w:val="00EB4AE5"/>
    <w:rsid w:val="00EB6B83"/>
    <w:rsid w:val="00EB7B6F"/>
    <w:rsid w:val="00EC4238"/>
    <w:rsid w:val="00EC6753"/>
    <w:rsid w:val="00ED0BF1"/>
    <w:rsid w:val="00ED1D75"/>
    <w:rsid w:val="00ED3701"/>
    <w:rsid w:val="00EF0008"/>
    <w:rsid w:val="00EF20B1"/>
    <w:rsid w:val="00EF3010"/>
    <w:rsid w:val="00EF60E1"/>
    <w:rsid w:val="00EF6E7F"/>
    <w:rsid w:val="00F01A9D"/>
    <w:rsid w:val="00F03431"/>
    <w:rsid w:val="00F05E45"/>
    <w:rsid w:val="00F07649"/>
    <w:rsid w:val="00F10D32"/>
    <w:rsid w:val="00F158C2"/>
    <w:rsid w:val="00F16059"/>
    <w:rsid w:val="00F20167"/>
    <w:rsid w:val="00F2224F"/>
    <w:rsid w:val="00F25789"/>
    <w:rsid w:val="00F27082"/>
    <w:rsid w:val="00F41834"/>
    <w:rsid w:val="00F47E29"/>
    <w:rsid w:val="00F512D5"/>
    <w:rsid w:val="00F51945"/>
    <w:rsid w:val="00F5346C"/>
    <w:rsid w:val="00F538FE"/>
    <w:rsid w:val="00F6313D"/>
    <w:rsid w:val="00F7685E"/>
    <w:rsid w:val="00F83C03"/>
    <w:rsid w:val="00F87CFA"/>
    <w:rsid w:val="00F87EC7"/>
    <w:rsid w:val="00F945D1"/>
    <w:rsid w:val="00FA786E"/>
    <w:rsid w:val="00FB2905"/>
    <w:rsid w:val="00FB37A5"/>
    <w:rsid w:val="00FB7C9D"/>
    <w:rsid w:val="00FC36F6"/>
    <w:rsid w:val="00FD02D1"/>
    <w:rsid w:val="00FD51FD"/>
    <w:rsid w:val="00FE2A24"/>
    <w:rsid w:val="00FE2A90"/>
    <w:rsid w:val="00FE655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EFE44AA5-9B5A-4746-9429-6D158C89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mailto:magnus.unemo@regionorebrolan.se" TargetMode="Externa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C4EF2-EFFC-45DE-8A64-93BB59C0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19</Pages>
  <Words>36107</Words>
  <Characters>205811</Characters>
  <Application>Microsoft Office Word</Application>
  <DocSecurity>0</DocSecurity>
  <Lines>1715</Lines>
  <Paragraphs>482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241436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sunny</dc:creator>
  <cp:lastModifiedBy>sunny</cp:lastModifiedBy>
  <cp:revision>6</cp:revision>
  <cp:lastPrinted>2016-11-14T16:29:00Z</cp:lastPrinted>
  <dcterms:created xsi:type="dcterms:W3CDTF">2016-12-16T12:05:00Z</dcterms:created>
  <dcterms:modified xsi:type="dcterms:W3CDTF">2016-12-16T12:56:00Z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id="swdam1bY"/&gt;&lt;style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